
<file path=[Content_Types].xml><?xml version="1.0" encoding="utf-8"?>
<Types xmlns="http://schemas.openxmlformats.org/package/2006/content-types">
  <Default Extension="png" ContentType="image/png"/>
  <Default Extension="bin" ContentType="application/vnd.ms-office.activeX"/>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activeX/activeX1.xml" ContentType="application/vnd.ms-office.activeX+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107A46" w:rsidRPr="00107A46" w:rsidRDefault="00107A46" w:rsidP="00107A46">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107A46">
        <w:rPr>
          <w:rFonts w:ascii="Times New Roman" w:eastAsia="Times New Roman" w:hAnsi="Times New Roman" w:cs="Times New Roman"/>
          <w:b/>
          <w:bCs/>
          <w:kern w:val="36"/>
          <w:sz w:val="48"/>
          <w:szCs w:val="48"/>
        </w:rPr>
        <w:t xml:space="preserve">How </w:t>
      </w:r>
      <w:proofErr w:type="gramStart"/>
      <w:r w:rsidRPr="00107A46">
        <w:rPr>
          <w:rFonts w:ascii="Times New Roman" w:eastAsia="Times New Roman" w:hAnsi="Times New Roman" w:cs="Times New Roman"/>
          <w:b/>
          <w:bCs/>
          <w:kern w:val="36"/>
          <w:sz w:val="48"/>
          <w:szCs w:val="48"/>
        </w:rPr>
        <w:t>To</w:t>
      </w:r>
      <w:proofErr w:type="gramEnd"/>
      <w:r w:rsidRPr="00107A46">
        <w:rPr>
          <w:rFonts w:ascii="Times New Roman" w:eastAsia="Times New Roman" w:hAnsi="Times New Roman" w:cs="Times New Roman"/>
          <w:b/>
          <w:bCs/>
          <w:kern w:val="36"/>
          <w:sz w:val="48"/>
          <w:szCs w:val="48"/>
        </w:rPr>
        <w:t xml:space="preserve"> Set Up vsftpd on Ubuntu 12.04</w:t>
      </w:r>
    </w:p>
    <w:p w:rsidR="00107A46" w:rsidRPr="00107A46" w:rsidRDefault="00107A46" w:rsidP="00107A46">
      <w:pPr>
        <w:spacing w:after="0" w:line="240" w:lineRule="auto"/>
        <w:rPr>
          <w:rFonts w:ascii="Times New Roman" w:eastAsia="Times New Roman" w:hAnsi="Times New Roman" w:cs="Times New Roman"/>
          <w:sz w:val="24"/>
          <w:szCs w:val="24"/>
        </w:rPr>
      </w:pPr>
      <w:r w:rsidRPr="00107A46">
        <w:rPr>
          <w:rFonts w:ascii="Times New Roman" w:eastAsia="Times New Roman" w:hAnsi="Times New Roman" w:cs="Times New Roman"/>
          <w:sz w:val="24"/>
          <w:szCs w:val="24"/>
        </w:rPr>
        <w:t xml:space="preserve">Posted Jun 19, 2012 </w:t>
      </w:r>
    </w:p>
    <w:p w:rsidR="00107A46" w:rsidRPr="00107A46" w:rsidRDefault="00107A46" w:rsidP="00107A46">
      <w:pPr>
        <w:pBdr>
          <w:bottom w:val="single" w:sz="6" w:space="1" w:color="auto"/>
        </w:pBdr>
        <w:spacing w:after="0" w:line="240" w:lineRule="auto"/>
        <w:jc w:val="center"/>
        <w:rPr>
          <w:rFonts w:ascii="Arial" w:eastAsia="Times New Roman" w:hAnsi="Arial" w:cs="Arial"/>
          <w:vanish/>
          <w:sz w:val="16"/>
          <w:szCs w:val="16"/>
        </w:rPr>
      </w:pPr>
      <w:r w:rsidRPr="00107A46">
        <w:rPr>
          <w:rFonts w:ascii="Arial" w:eastAsia="Times New Roman" w:hAnsi="Arial" w:cs="Arial"/>
          <w:vanish/>
          <w:sz w:val="16"/>
          <w:szCs w:val="16"/>
        </w:rPr>
        <w:t>Top of Form</w:t>
      </w:r>
    </w:p>
    <w:p w:rsidR="00107A46" w:rsidRPr="00107A46" w:rsidRDefault="00107A46" w:rsidP="00107A46">
      <w:pPr>
        <w:pBdr>
          <w:top w:val="single" w:sz="6" w:space="1" w:color="auto"/>
        </w:pBdr>
        <w:spacing w:after="0" w:line="240" w:lineRule="auto"/>
        <w:jc w:val="center"/>
        <w:rPr>
          <w:rFonts w:ascii="Arial" w:eastAsia="Times New Roman" w:hAnsi="Arial" w:cs="Arial"/>
          <w:vanish/>
          <w:sz w:val="16"/>
          <w:szCs w:val="16"/>
        </w:rPr>
      </w:pPr>
      <w:r w:rsidRPr="00107A46">
        <w:rPr>
          <w:rFonts w:ascii="Arial" w:eastAsia="Times New Roman" w:hAnsi="Arial" w:cs="Arial"/>
          <w:vanish/>
          <w:sz w:val="16"/>
          <w:szCs w:val="16"/>
        </w:rPr>
        <w:t>Bottom of Form</w:t>
      </w:r>
    </w:p>
    <w:p w:rsidR="00107A46" w:rsidRPr="00107A46" w:rsidRDefault="00107A46" w:rsidP="00107A46">
      <w:pPr>
        <w:spacing w:after="0" w:line="240" w:lineRule="auto"/>
        <w:rPr>
          <w:rFonts w:ascii="Times New Roman" w:eastAsia="Times New Roman" w:hAnsi="Times New Roman" w:cs="Times New Roman"/>
          <w:sz w:val="24"/>
          <w:szCs w:val="24"/>
        </w:rPr>
      </w:pPr>
      <w:r w:rsidRPr="00107A46">
        <w:rPr>
          <w:rFonts w:ascii="Times New Roman" w:eastAsia="Times New Roman" w:hAnsi="Times New Roman" w:cs="Times New Roman"/>
          <w:sz w:val="24"/>
          <w:szCs w:val="24"/>
        </w:rPr>
        <w:t>47</w:t>
      </w:r>
    </w:p>
    <w:p w:rsidR="00107A46" w:rsidRPr="00107A46" w:rsidRDefault="00107A46" w:rsidP="00107A46">
      <w:pPr>
        <w:spacing w:after="0" w:line="240" w:lineRule="auto"/>
        <w:rPr>
          <w:rFonts w:ascii="Times New Roman" w:eastAsia="Times New Roman" w:hAnsi="Times New Roman" w:cs="Times New Roman"/>
          <w:sz w:val="24"/>
          <w:szCs w:val="24"/>
        </w:rPr>
      </w:pPr>
      <w:r w:rsidRPr="00107A46">
        <w:rPr>
          <w:rFonts w:ascii="Times New Roman" w:eastAsia="Times New Roman" w:hAnsi="Times New Roman" w:cs="Times New Roman"/>
          <w:sz w:val="24"/>
          <w:szCs w:val="24"/>
        </w:rPr>
        <w:t xml:space="preserve">695.7k views </w:t>
      </w:r>
      <w:hyperlink r:id="rId5" w:history="1">
        <w:r w:rsidRPr="00107A46">
          <w:rPr>
            <w:rFonts w:ascii="Times New Roman" w:eastAsia="Times New Roman" w:hAnsi="Times New Roman" w:cs="Times New Roman"/>
            <w:color w:val="0000FF"/>
            <w:sz w:val="24"/>
            <w:szCs w:val="24"/>
            <w:u w:val="single"/>
          </w:rPr>
          <w:t>Linux Basics</w:t>
        </w:r>
      </w:hyperlink>
      <w:r w:rsidRPr="00107A46">
        <w:rPr>
          <w:rFonts w:ascii="Times New Roman" w:eastAsia="Times New Roman" w:hAnsi="Times New Roman" w:cs="Times New Roman"/>
          <w:sz w:val="24"/>
          <w:szCs w:val="24"/>
        </w:rPr>
        <w:t xml:space="preserve"> </w:t>
      </w:r>
      <w:hyperlink r:id="rId6" w:history="1">
        <w:r w:rsidRPr="00107A46">
          <w:rPr>
            <w:rFonts w:ascii="Times New Roman" w:eastAsia="Times New Roman" w:hAnsi="Times New Roman" w:cs="Times New Roman"/>
            <w:color w:val="0000FF"/>
            <w:sz w:val="24"/>
            <w:szCs w:val="24"/>
            <w:u w:val="single"/>
          </w:rPr>
          <w:t>Security</w:t>
        </w:r>
      </w:hyperlink>
      <w:r w:rsidRPr="00107A46">
        <w:rPr>
          <w:rFonts w:ascii="Times New Roman" w:eastAsia="Times New Roman" w:hAnsi="Times New Roman" w:cs="Times New Roman"/>
          <w:sz w:val="24"/>
          <w:szCs w:val="24"/>
        </w:rPr>
        <w:t xml:space="preserve"> </w:t>
      </w:r>
      <w:hyperlink r:id="rId7" w:history="1">
        <w:r w:rsidRPr="00107A46">
          <w:rPr>
            <w:rFonts w:ascii="Times New Roman" w:eastAsia="Times New Roman" w:hAnsi="Times New Roman" w:cs="Times New Roman"/>
            <w:color w:val="0000FF"/>
            <w:sz w:val="24"/>
            <w:szCs w:val="24"/>
            <w:u w:val="single"/>
          </w:rPr>
          <w:t>Ubuntu</w:t>
        </w:r>
      </w:hyperlink>
      <w:r w:rsidRPr="00107A46">
        <w:rPr>
          <w:rFonts w:ascii="Times New Roman" w:eastAsia="Times New Roman" w:hAnsi="Times New Roman" w:cs="Times New Roman"/>
          <w:sz w:val="24"/>
          <w:szCs w:val="24"/>
        </w:rPr>
        <w:t xml:space="preserve"> </w:t>
      </w:r>
    </w:p>
    <w:p w:rsidR="00107A46" w:rsidRPr="00107A46" w:rsidRDefault="00107A46" w:rsidP="00107A46">
      <w:pPr>
        <w:spacing w:before="100" w:beforeAutospacing="1" w:after="100" w:afterAutospacing="1" w:line="240" w:lineRule="auto"/>
        <w:outlineLvl w:val="2"/>
        <w:rPr>
          <w:rFonts w:ascii="Times New Roman" w:eastAsia="Times New Roman" w:hAnsi="Times New Roman" w:cs="Times New Roman"/>
          <w:b/>
          <w:bCs/>
          <w:sz w:val="27"/>
          <w:szCs w:val="27"/>
        </w:rPr>
      </w:pPr>
      <w:r w:rsidRPr="00107A46">
        <w:rPr>
          <w:rFonts w:ascii="Times New Roman" w:eastAsia="Times New Roman" w:hAnsi="Times New Roman" w:cs="Times New Roman"/>
          <w:b/>
          <w:bCs/>
          <w:sz w:val="27"/>
          <w:szCs w:val="27"/>
        </w:rPr>
        <w:t>About vsftpd</w:t>
      </w:r>
    </w:p>
    <w:p w:rsidR="00107A46" w:rsidRPr="00107A46" w:rsidRDefault="00107A46" w:rsidP="00107A46">
      <w:pPr>
        <w:spacing w:before="100" w:beforeAutospacing="1" w:after="100" w:afterAutospacing="1" w:line="240" w:lineRule="auto"/>
        <w:rPr>
          <w:rFonts w:ascii="Times New Roman" w:eastAsia="Times New Roman" w:hAnsi="Times New Roman" w:cs="Times New Roman"/>
          <w:sz w:val="41"/>
          <w:szCs w:val="41"/>
        </w:rPr>
      </w:pPr>
      <w:r w:rsidRPr="00107A46">
        <w:rPr>
          <w:rFonts w:ascii="Times New Roman" w:eastAsia="Times New Roman" w:hAnsi="Times New Roman" w:cs="Times New Roman"/>
          <w:b/>
          <w:bCs/>
          <w:sz w:val="41"/>
        </w:rPr>
        <w:t xml:space="preserve">Warning: FTP is inherently insecure. If you </w:t>
      </w:r>
      <w:r w:rsidRPr="00107A46">
        <w:rPr>
          <w:rFonts w:ascii="Times New Roman" w:eastAsia="Times New Roman" w:hAnsi="Times New Roman" w:cs="Times New Roman"/>
          <w:b/>
          <w:bCs/>
          <w:i/>
          <w:iCs/>
          <w:sz w:val="41"/>
        </w:rPr>
        <w:t>must</w:t>
      </w:r>
      <w:r w:rsidRPr="00107A46">
        <w:rPr>
          <w:rFonts w:ascii="Times New Roman" w:eastAsia="Times New Roman" w:hAnsi="Times New Roman" w:cs="Times New Roman"/>
          <w:b/>
          <w:bCs/>
          <w:sz w:val="41"/>
        </w:rPr>
        <w:t xml:space="preserve"> use FTP, consider </w:t>
      </w:r>
      <w:hyperlink r:id="rId8" w:history="1">
        <w:r w:rsidRPr="00107A46">
          <w:rPr>
            <w:rFonts w:ascii="Times New Roman" w:eastAsia="Times New Roman" w:hAnsi="Times New Roman" w:cs="Times New Roman"/>
            <w:b/>
            <w:bCs/>
            <w:color w:val="0000FF"/>
            <w:sz w:val="41"/>
            <w:u w:val="single"/>
          </w:rPr>
          <w:t>securing your FTP connection with SSL/TLS</w:t>
        </w:r>
      </w:hyperlink>
      <w:r w:rsidRPr="00107A46">
        <w:rPr>
          <w:rFonts w:ascii="Times New Roman" w:eastAsia="Times New Roman" w:hAnsi="Times New Roman" w:cs="Times New Roman"/>
          <w:b/>
          <w:bCs/>
          <w:sz w:val="41"/>
        </w:rPr>
        <w:t xml:space="preserve">. Otherwise, it is best to </w:t>
      </w:r>
      <w:hyperlink r:id="rId9" w:history="1">
        <w:r w:rsidRPr="00107A46">
          <w:rPr>
            <w:rFonts w:ascii="Times New Roman" w:eastAsia="Times New Roman" w:hAnsi="Times New Roman" w:cs="Times New Roman"/>
            <w:b/>
            <w:bCs/>
            <w:color w:val="0000FF"/>
            <w:sz w:val="41"/>
            <w:u w:val="single"/>
          </w:rPr>
          <w:t>use SFTP, a secure alternative to FTP</w:t>
        </w:r>
      </w:hyperlink>
      <w:r w:rsidRPr="00107A46">
        <w:rPr>
          <w:rFonts w:ascii="Times New Roman" w:eastAsia="Times New Roman" w:hAnsi="Times New Roman" w:cs="Times New Roman"/>
          <w:b/>
          <w:bCs/>
          <w:sz w:val="41"/>
        </w:rPr>
        <w:t>.</w:t>
      </w:r>
    </w:p>
    <w:p w:rsidR="00107A46" w:rsidRPr="00107A46" w:rsidRDefault="00107A46" w:rsidP="00107A46">
      <w:pPr>
        <w:spacing w:before="100" w:beforeAutospacing="1" w:after="100" w:afterAutospacing="1" w:line="240" w:lineRule="auto"/>
        <w:rPr>
          <w:rFonts w:ascii="Times New Roman" w:eastAsia="Times New Roman" w:hAnsi="Times New Roman" w:cs="Times New Roman"/>
          <w:sz w:val="24"/>
          <w:szCs w:val="24"/>
        </w:rPr>
      </w:pPr>
      <w:r w:rsidRPr="00107A46">
        <w:rPr>
          <w:rFonts w:ascii="Times New Roman" w:eastAsia="Times New Roman" w:hAnsi="Times New Roman" w:cs="Times New Roman"/>
          <w:sz w:val="24"/>
          <w:szCs w:val="24"/>
        </w:rPr>
        <w:t>The first two letters of vsftpd stand for "very secure" and the program was built to have strongest protection against possible FTP vulnerabilities.</w:t>
      </w:r>
    </w:p>
    <w:p w:rsidR="00107A46" w:rsidRPr="00107A46" w:rsidRDefault="00107A46" w:rsidP="00107A46">
      <w:pPr>
        <w:spacing w:before="100" w:beforeAutospacing="1" w:after="100" w:afterAutospacing="1" w:line="240" w:lineRule="auto"/>
        <w:outlineLvl w:val="1"/>
        <w:rPr>
          <w:rFonts w:ascii="Times New Roman" w:eastAsia="Times New Roman" w:hAnsi="Times New Roman" w:cs="Times New Roman"/>
          <w:b/>
          <w:bCs/>
          <w:sz w:val="36"/>
          <w:szCs w:val="36"/>
        </w:rPr>
      </w:pPr>
      <w:r w:rsidRPr="00107A46">
        <w:rPr>
          <w:rFonts w:ascii="Times New Roman" w:eastAsia="Times New Roman" w:hAnsi="Times New Roman" w:cs="Times New Roman"/>
          <w:b/>
          <w:bCs/>
          <w:sz w:val="36"/>
          <w:szCs w:val="36"/>
        </w:rPr>
        <w:t xml:space="preserve">Step </w:t>
      </w:r>
      <w:proofErr w:type="gramStart"/>
      <w:r w:rsidRPr="00107A46">
        <w:rPr>
          <w:rFonts w:ascii="Times New Roman" w:eastAsia="Times New Roman" w:hAnsi="Times New Roman" w:cs="Times New Roman"/>
          <w:b/>
          <w:bCs/>
          <w:sz w:val="36"/>
          <w:szCs w:val="36"/>
        </w:rPr>
        <w:t>One—</w:t>
      </w:r>
      <w:proofErr w:type="gramEnd"/>
      <w:r w:rsidRPr="00107A46">
        <w:rPr>
          <w:rFonts w:ascii="Times New Roman" w:eastAsia="Times New Roman" w:hAnsi="Times New Roman" w:cs="Times New Roman"/>
          <w:b/>
          <w:bCs/>
          <w:sz w:val="36"/>
          <w:szCs w:val="36"/>
        </w:rPr>
        <w:t>Install vsftpd</w:t>
      </w:r>
    </w:p>
    <w:p w:rsidR="00107A46" w:rsidRPr="00107A46" w:rsidRDefault="00107A46" w:rsidP="00107A46">
      <w:pPr>
        <w:spacing w:before="100" w:beforeAutospacing="1" w:after="100" w:afterAutospacing="1" w:line="240" w:lineRule="auto"/>
        <w:rPr>
          <w:rFonts w:ascii="Times New Roman" w:eastAsia="Times New Roman" w:hAnsi="Times New Roman" w:cs="Times New Roman"/>
          <w:sz w:val="24"/>
          <w:szCs w:val="24"/>
        </w:rPr>
      </w:pPr>
      <w:r w:rsidRPr="00107A46">
        <w:rPr>
          <w:rFonts w:ascii="Times New Roman" w:eastAsia="Times New Roman" w:hAnsi="Times New Roman" w:cs="Times New Roman"/>
          <w:sz w:val="24"/>
          <w:szCs w:val="24"/>
        </w:rPr>
        <w:t>You can quickly install vsftpd on your virtual private server in the command line:</w:t>
      </w:r>
    </w:p>
    <w:p w:rsidR="00107A46" w:rsidRPr="00107A46" w:rsidRDefault="00107A46" w:rsidP="00107A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107A46">
        <w:rPr>
          <w:rFonts w:ascii="Courier New" w:eastAsia="Times New Roman" w:hAnsi="Courier New" w:cs="Courier New"/>
          <w:sz w:val="20"/>
          <w:szCs w:val="20"/>
        </w:rPr>
        <w:t>sudo</w:t>
      </w:r>
      <w:proofErr w:type="gramEnd"/>
      <w:r w:rsidRPr="00107A46">
        <w:rPr>
          <w:rFonts w:ascii="Courier New" w:eastAsia="Times New Roman" w:hAnsi="Courier New" w:cs="Courier New"/>
          <w:sz w:val="20"/>
          <w:szCs w:val="20"/>
        </w:rPr>
        <w:t xml:space="preserve"> apt-get install vsftpd</w:t>
      </w:r>
    </w:p>
    <w:p w:rsidR="00107A46" w:rsidRPr="00107A46" w:rsidRDefault="00107A46" w:rsidP="00107A46">
      <w:pPr>
        <w:spacing w:before="100" w:beforeAutospacing="1" w:after="100" w:afterAutospacing="1" w:line="240" w:lineRule="auto"/>
        <w:rPr>
          <w:rFonts w:ascii="Times New Roman" w:eastAsia="Times New Roman" w:hAnsi="Times New Roman" w:cs="Times New Roman"/>
          <w:sz w:val="24"/>
          <w:szCs w:val="24"/>
        </w:rPr>
      </w:pPr>
      <w:r w:rsidRPr="00107A46">
        <w:rPr>
          <w:rFonts w:ascii="Times New Roman" w:eastAsia="Times New Roman" w:hAnsi="Times New Roman" w:cs="Times New Roman"/>
          <w:sz w:val="24"/>
          <w:szCs w:val="24"/>
        </w:rPr>
        <w:t>Once the file finishes downloading, the VSFTP will be on your droplet. Generally speaking, it is already configured with a reasonable amount of security. However, it does provide access on your VPS to anonymous users.</w:t>
      </w:r>
    </w:p>
    <w:p w:rsidR="00107A46" w:rsidRPr="00107A46" w:rsidRDefault="00107A46" w:rsidP="00107A46">
      <w:pPr>
        <w:spacing w:before="100" w:beforeAutospacing="1" w:after="100" w:afterAutospacing="1" w:line="240" w:lineRule="auto"/>
        <w:outlineLvl w:val="1"/>
        <w:rPr>
          <w:rFonts w:ascii="Times New Roman" w:eastAsia="Times New Roman" w:hAnsi="Times New Roman" w:cs="Times New Roman"/>
          <w:b/>
          <w:bCs/>
          <w:sz w:val="36"/>
          <w:szCs w:val="36"/>
        </w:rPr>
      </w:pPr>
      <w:r w:rsidRPr="00107A46">
        <w:rPr>
          <w:rFonts w:ascii="Times New Roman" w:eastAsia="Times New Roman" w:hAnsi="Times New Roman" w:cs="Times New Roman"/>
          <w:b/>
          <w:bCs/>
          <w:sz w:val="36"/>
          <w:szCs w:val="36"/>
        </w:rPr>
        <w:t>Step Two—Configure vsftpd</w:t>
      </w:r>
    </w:p>
    <w:p w:rsidR="00107A46" w:rsidRPr="00107A46" w:rsidRDefault="00107A46" w:rsidP="00107A46">
      <w:pPr>
        <w:spacing w:before="100" w:beforeAutospacing="1" w:after="100" w:afterAutospacing="1" w:line="240" w:lineRule="auto"/>
        <w:rPr>
          <w:rFonts w:ascii="Times New Roman" w:eastAsia="Times New Roman" w:hAnsi="Times New Roman" w:cs="Times New Roman"/>
          <w:sz w:val="24"/>
          <w:szCs w:val="24"/>
        </w:rPr>
      </w:pPr>
      <w:r w:rsidRPr="00107A46">
        <w:rPr>
          <w:rFonts w:ascii="Times New Roman" w:eastAsia="Times New Roman" w:hAnsi="Times New Roman" w:cs="Times New Roman"/>
          <w:sz w:val="24"/>
          <w:szCs w:val="24"/>
        </w:rPr>
        <w:t>Once vsftpd is installed, you can adjust the configuration.</w:t>
      </w:r>
    </w:p>
    <w:p w:rsidR="00107A46" w:rsidRPr="00107A46" w:rsidRDefault="00107A46" w:rsidP="00107A46">
      <w:pPr>
        <w:spacing w:before="100" w:beforeAutospacing="1" w:after="100" w:afterAutospacing="1" w:line="240" w:lineRule="auto"/>
        <w:rPr>
          <w:rFonts w:ascii="Times New Roman" w:eastAsia="Times New Roman" w:hAnsi="Times New Roman" w:cs="Times New Roman"/>
          <w:sz w:val="24"/>
          <w:szCs w:val="24"/>
        </w:rPr>
      </w:pPr>
      <w:r w:rsidRPr="00107A46">
        <w:rPr>
          <w:rFonts w:ascii="Times New Roman" w:eastAsia="Times New Roman" w:hAnsi="Times New Roman" w:cs="Times New Roman"/>
          <w:sz w:val="24"/>
          <w:szCs w:val="24"/>
        </w:rPr>
        <w:t>Open up the configuration file:</w:t>
      </w:r>
    </w:p>
    <w:p w:rsidR="00107A46" w:rsidRPr="00107A46" w:rsidRDefault="00107A46" w:rsidP="00107A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107A46">
        <w:rPr>
          <w:rFonts w:ascii="Courier New" w:eastAsia="Times New Roman" w:hAnsi="Courier New" w:cs="Courier New"/>
          <w:sz w:val="20"/>
          <w:szCs w:val="20"/>
        </w:rPr>
        <w:t>sudo</w:t>
      </w:r>
      <w:proofErr w:type="gramEnd"/>
      <w:r w:rsidRPr="00107A46">
        <w:rPr>
          <w:rFonts w:ascii="Courier New" w:eastAsia="Times New Roman" w:hAnsi="Courier New" w:cs="Courier New"/>
          <w:sz w:val="20"/>
          <w:szCs w:val="20"/>
        </w:rPr>
        <w:t xml:space="preserve"> nano /etc/vsftpd.conf</w:t>
      </w:r>
    </w:p>
    <w:p w:rsidR="00107A46" w:rsidRPr="00107A46" w:rsidRDefault="00107A46" w:rsidP="00107A46">
      <w:pPr>
        <w:spacing w:before="100" w:beforeAutospacing="1" w:after="100" w:afterAutospacing="1" w:line="240" w:lineRule="auto"/>
        <w:rPr>
          <w:rFonts w:ascii="Times New Roman" w:eastAsia="Times New Roman" w:hAnsi="Times New Roman" w:cs="Times New Roman"/>
          <w:sz w:val="24"/>
          <w:szCs w:val="24"/>
        </w:rPr>
      </w:pPr>
      <w:r w:rsidRPr="00107A46">
        <w:rPr>
          <w:rFonts w:ascii="Times New Roman" w:eastAsia="Times New Roman" w:hAnsi="Times New Roman" w:cs="Times New Roman"/>
          <w:sz w:val="24"/>
          <w:szCs w:val="24"/>
        </w:rPr>
        <w:t>The biggest change you need to make is to switch the Anonymous_enable from YES to NO:</w:t>
      </w:r>
    </w:p>
    <w:p w:rsidR="00107A46" w:rsidRPr="00107A46" w:rsidRDefault="00107A46" w:rsidP="00107A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07A46">
        <w:rPr>
          <w:rFonts w:ascii="Courier New" w:eastAsia="Times New Roman" w:hAnsi="Courier New" w:cs="Courier New"/>
          <w:sz w:val="20"/>
          <w:szCs w:val="20"/>
        </w:rPr>
        <w:t>anonymous_enable=NO</w:t>
      </w:r>
    </w:p>
    <w:p w:rsidR="00107A46" w:rsidRPr="00107A46" w:rsidRDefault="00107A46" w:rsidP="00107A46">
      <w:pPr>
        <w:spacing w:before="100" w:beforeAutospacing="1" w:after="100" w:afterAutospacing="1" w:line="240" w:lineRule="auto"/>
        <w:rPr>
          <w:rFonts w:ascii="Times New Roman" w:eastAsia="Times New Roman" w:hAnsi="Times New Roman" w:cs="Times New Roman"/>
          <w:sz w:val="24"/>
          <w:szCs w:val="24"/>
        </w:rPr>
      </w:pPr>
      <w:r w:rsidRPr="00107A46">
        <w:rPr>
          <w:rFonts w:ascii="Times New Roman" w:eastAsia="Times New Roman" w:hAnsi="Times New Roman" w:cs="Times New Roman"/>
          <w:sz w:val="24"/>
          <w:szCs w:val="24"/>
        </w:rPr>
        <w:t>Prior to this change, vsftpd allowed anonymous, unidentified users to access the server's files. This is useful if you are seeking to distribute information widely, but may be considered a serious security issue in most other cases.</w:t>
      </w:r>
    </w:p>
    <w:p w:rsidR="00107A46" w:rsidRPr="00107A46" w:rsidRDefault="00107A46" w:rsidP="00107A46">
      <w:pPr>
        <w:spacing w:before="100" w:beforeAutospacing="1" w:after="100" w:afterAutospacing="1" w:line="240" w:lineRule="auto"/>
        <w:rPr>
          <w:rFonts w:ascii="Times New Roman" w:eastAsia="Times New Roman" w:hAnsi="Times New Roman" w:cs="Times New Roman"/>
          <w:sz w:val="24"/>
          <w:szCs w:val="24"/>
        </w:rPr>
      </w:pPr>
      <w:r w:rsidRPr="00107A46">
        <w:rPr>
          <w:rFonts w:ascii="Times New Roman" w:eastAsia="Times New Roman" w:hAnsi="Times New Roman" w:cs="Times New Roman"/>
          <w:sz w:val="24"/>
          <w:szCs w:val="24"/>
        </w:rPr>
        <w:lastRenderedPageBreak/>
        <w:t>After that, uncomment the local_enable option, changing it to yes and, additionally, allow the user to write to the directory.</w:t>
      </w:r>
    </w:p>
    <w:p w:rsidR="00107A46" w:rsidRPr="00107A46" w:rsidRDefault="00107A46" w:rsidP="00107A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07A46">
        <w:rPr>
          <w:rFonts w:ascii="Courier New" w:eastAsia="Times New Roman" w:hAnsi="Courier New" w:cs="Courier New"/>
          <w:sz w:val="20"/>
          <w:szCs w:val="20"/>
        </w:rPr>
        <w:t>local_enable=YES</w:t>
      </w:r>
    </w:p>
    <w:p w:rsidR="00107A46" w:rsidRPr="00107A46" w:rsidRDefault="00107A46" w:rsidP="00107A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07A46">
        <w:rPr>
          <w:rFonts w:ascii="Courier New" w:eastAsia="Times New Roman" w:hAnsi="Courier New" w:cs="Courier New"/>
          <w:sz w:val="20"/>
          <w:szCs w:val="20"/>
        </w:rPr>
        <w:t>write_enable=YES</w:t>
      </w:r>
    </w:p>
    <w:p w:rsidR="00107A46" w:rsidRPr="00107A46" w:rsidRDefault="00107A46" w:rsidP="00107A46">
      <w:pPr>
        <w:spacing w:before="100" w:beforeAutospacing="1" w:after="100" w:afterAutospacing="1" w:line="240" w:lineRule="auto"/>
        <w:rPr>
          <w:rFonts w:ascii="Times New Roman" w:eastAsia="Times New Roman" w:hAnsi="Times New Roman" w:cs="Times New Roman"/>
          <w:sz w:val="24"/>
          <w:szCs w:val="24"/>
        </w:rPr>
      </w:pPr>
      <w:r w:rsidRPr="00107A46">
        <w:rPr>
          <w:rFonts w:ascii="Times New Roman" w:eastAsia="Times New Roman" w:hAnsi="Times New Roman" w:cs="Times New Roman"/>
          <w:sz w:val="24"/>
          <w:szCs w:val="24"/>
        </w:rPr>
        <w:t>Finish up by uncommenting command to chroot_local_user. When this line is set to Yes, all the local users will be jailed within their chroot and will be denied access to any other part of the server.</w:t>
      </w:r>
    </w:p>
    <w:p w:rsidR="00107A46" w:rsidRPr="00107A46" w:rsidRDefault="00107A46" w:rsidP="00107A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07A46">
        <w:rPr>
          <w:rFonts w:ascii="Courier New" w:eastAsia="Times New Roman" w:hAnsi="Courier New" w:cs="Courier New"/>
          <w:sz w:val="20"/>
          <w:szCs w:val="20"/>
        </w:rPr>
        <w:t>chroot_local_user=YES</w:t>
      </w:r>
    </w:p>
    <w:p w:rsidR="00107A46" w:rsidRPr="00107A46" w:rsidRDefault="00107A46" w:rsidP="00107A46">
      <w:pPr>
        <w:spacing w:before="100" w:beforeAutospacing="1" w:after="100" w:afterAutospacing="1" w:line="240" w:lineRule="auto"/>
        <w:rPr>
          <w:rFonts w:ascii="Times New Roman" w:eastAsia="Times New Roman" w:hAnsi="Times New Roman" w:cs="Times New Roman"/>
          <w:sz w:val="24"/>
          <w:szCs w:val="24"/>
        </w:rPr>
      </w:pPr>
      <w:r w:rsidRPr="00107A46">
        <w:rPr>
          <w:rFonts w:ascii="Times New Roman" w:eastAsia="Times New Roman" w:hAnsi="Times New Roman" w:cs="Times New Roman"/>
          <w:sz w:val="24"/>
          <w:szCs w:val="24"/>
        </w:rPr>
        <w:t>Save and Exit that file.</w:t>
      </w:r>
    </w:p>
    <w:p w:rsidR="00107A46" w:rsidRPr="00107A46" w:rsidRDefault="00107A46" w:rsidP="00107A46">
      <w:pPr>
        <w:spacing w:before="100" w:beforeAutospacing="1" w:after="100" w:afterAutospacing="1" w:line="240" w:lineRule="auto"/>
        <w:rPr>
          <w:rFonts w:ascii="Times New Roman" w:eastAsia="Times New Roman" w:hAnsi="Times New Roman" w:cs="Times New Roman"/>
          <w:sz w:val="24"/>
          <w:szCs w:val="24"/>
        </w:rPr>
      </w:pPr>
      <w:r w:rsidRPr="00107A46">
        <w:rPr>
          <w:rFonts w:ascii="Times New Roman" w:eastAsia="Times New Roman" w:hAnsi="Times New Roman" w:cs="Times New Roman"/>
          <w:sz w:val="24"/>
          <w:szCs w:val="24"/>
        </w:rPr>
        <w:t>Because of a recent vsftpd upgrade, vsftpd is "refusing to run with writable root inside chroot". A handy way to address this issue to is to take the following steps:</w:t>
      </w:r>
    </w:p>
    <w:p w:rsidR="00107A46" w:rsidRPr="00107A46" w:rsidRDefault="00107A46" w:rsidP="00107A46">
      <w:pPr>
        <w:numPr>
          <w:ilvl w:val="0"/>
          <w:numId w:val="1"/>
        </w:numPr>
        <w:spacing w:before="100" w:beforeAutospacing="1" w:after="100" w:afterAutospacing="1" w:line="240" w:lineRule="auto"/>
        <w:rPr>
          <w:rFonts w:ascii="Times New Roman" w:eastAsia="Times New Roman" w:hAnsi="Times New Roman" w:cs="Times New Roman"/>
          <w:sz w:val="24"/>
          <w:szCs w:val="24"/>
        </w:rPr>
      </w:pPr>
      <w:r w:rsidRPr="00107A46">
        <w:rPr>
          <w:rFonts w:ascii="Times New Roman" w:eastAsia="Times New Roman" w:hAnsi="Times New Roman" w:cs="Times New Roman"/>
          <w:sz w:val="24"/>
          <w:szCs w:val="24"/>
        </w:rPr>
        <w:t>Create a new directory within the user's home directory</w:t>
      </w:r>
    </w:p>
    <w:p w:rsidR="00107A46" w:rsidRPr="00107A46" w:rsidRDefault="00107A46" w:rsidP="00107A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proofErr w:type="gramStart"/>
      <w:r w:rsidRPr="00107A46">
        <w:rPr>
          <w:rFonts w:ascii="Courier New" w:eastAsia="Times New Roman" w:hAnsi="Courier New" w:cs="Courier New"/>
          <w:sz w:val="20"/>
          <w:szCs w:val="20"/>
        </w:rPr>
        <w:t>mkdir</w:t>
      </w:r>
      <w:proofErr w:type="gramEnd"/>
      <w:r w:rsidRPr="00107A46">
        <w:rPr>
          <w:rFonts w:ascii="Courier New" w:eastAsia="Times New Roman" w:hAnsi="Courier New" w:cs="Courier New"/>
          <w:sz w:val="20"/>
          <w:szCs w:val="20"/>
        </w:rPr>
        <w:t xml:space="preserve"> /home/</w:t>
      </w:r>
      <w:r w:rsidRPr="00107A46">
        <w:rPr>
          <w:rFonts w:ascii="Courier New" w:eastAsia="Times New Roman" w:hAnsi="Courier New" w:cs="Courier New"/>
          <w:i/>
          <w:iCs/>
          <w:sz w:val="20"/>
          <w:szCs w:val="20"/>
        </w:rPr>
        <w:t>username</w:t>
      </w:r>
      <w:r w:rsidRPr="00107A46">
        <w:rPr>
          <w:rFonts w:ascii="Courier New" w:eastAsia="Times New Roman" w:hAnsi="Courier New" w:cs="Courier New"/>
          <w:sz w:val="20"/>
          <w:szCs w:val="20"/>
        </w:rPr>
        <w:t>/files</w:t>
      </w:r>
    </w:p>
    <w:p w:rsidR="00107A46" w:rsidRPr="00107A46" w:rsidRDefault="00107A46" w:rsidP="00107A46">
      <w:pPr>
        <w:numPr>
          <w:ilvl w:val="0"/>
          <w:numId w:val="1"/>
        </w:numPr>
        <w:spacing w:before="100" w:beforeAutospacing="1" w:after="100" w:afterAutospacing="1" w:line="240" w:lineRule="auto"/>
        <w:rPr>
          <w:rFonts w:ascii="Times New Roman" w:eastAsia="Times New Roman" w:hAnsi="Times New Roman" w:cs="Times New Roman"/>
          <w:sz w:val="24"/>
          <w:szCs w:val="24"/>
        </w:rPr>
      </w:pPr>
      <w:r w:rsidRPr="00107A46">
        <w:rPr>
          <w:rFonts w:ascii="Times New Roman" w:eastAsia="Times New Roman" w:hAnsi="Times New Roman" w:cs="Times New Roman"/>
          <w:sz w:val="24"/>
          <w:szCs w:val="24"/>
        </w:rPr>
        <w:t>Change the ownership of that file to root</w:t>
      </w:r>
    </w:p>
    <w:p w:rsidR="00107A46" w:rsidRPr="00107A46" w:rsidRDefault="00107A46" w:rsidP="00107A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proofErr w:type="gramStart"/>
      <w:r w:rsidRPr="00107A46">
        <w:rPr>
          <w:rFonts w:ascii="Courier New" w:eastAsia="Times New Roman" w:hAnsi="Courier New" w:cs="Courier New"/>
          <w:sz w:val="20"/>
          <w:szCs w:val="20"/>
        </w:rPr>
        <w:t>chown</w:t>
      </w:r>
      <w:proofErr w:type="gramEnd"/>
      <w:r w:rsidRPr="00107A46">
        <w:rPr>
          <w:rFonts w:ascii="Courier New" w:eastAsia="Times New Roman" w:hAnsi="Courier New" w:cs="Courier New"/>
          <w:sz w:val="20"/>
          <w:szCs w:val="20"/>
        </w:rPr>
        <w:t xml:space="preserve"> root:root /home/</w:t>
      </w:r>
      <w:r w:rsidRPr="00107A46">
        <w:rPr>
          <w:rFonts w:ascii="Courier New" w:eastAsia="Times New Roman" w:hAnsi="Courier New" w:cs="Courier New"/>
          <w:i/>
          <w:iCs/>
          <w:sz w:val="20"/>
          <w:szCs w:val="20"/>
        </w:rPr>
        <w:t>username</w:t>
      </w:r>
    </w:p>
    <w:p w:rsidR="00107A46" w:rsidRPr="00107A46" w:rsidRDefault="00107A46" w:rsidP="00107A46">
      <w:pPr>
        <w:numPr>
          <w:ilvl w:val="0"/>
          <w:numId w:val="1"/>
        </w:numPr>
        <w:spacing w:before="100" w:beforeAutospacing="1" w:after="100" w:afterAutospacing="1" w:line="240" w:lineRule="auto"/>
        <w:rPr>
          <w:rFonts w:ascii="Times New Roman" w:eastAsia="Times New Roman" w:hAnsi="Times New Roman" w:cs="Times New Roman"/>
          <w:sz w:val="24"/>
          <w:szCs w:val="24"/>
        </w:rPr>
      </w:pPr>
      <w:r w:rsidRPr="00107A46">
        <w:rPr>
          <w:rFonts w:ascii="Times New Roman" w:eastAsia="Times New Roman" w:hAnsi="Times New Roman" w:cs="Times New Roman"/>
          <w:sz w:val="24"/>
          <w:szCs w:val="24"/>
        </w:rPr>
        <w:t>Make all necessary changes within the "files" subdirectory</w:t>
      </w:r>
    </w:p>
    <w:p w:rsidR="00107A46" w:rsidRPr="00107A46" w:rsidRDefault="00107A46" w:rsidP="00107A46">
      <w:pPr>
        <w:spacing w:before="100" w:beforeAutospacing="1" w:after="100" w:afterAutospacing="1" w:line="240" w:lineRule="auto"/>
        <w:rPr>
          <w:rFonts w:ascii="Times New Roman" w:eastAsia="Times New Roman" w:hAnsi="Times New Roman" w:cs="Times New Roman"/>
          <w:sz w:val="24"/>
          <w:szCs w:val="24"/>
        </w:rPr>
      </w:pPr>
      <w:r w:rsidRPr="00107A46">
        <w:rPr>
          <w:rFonts w:ascii="Times New Roman" w:eastAsia="Times New Roman" w:hAnsi="Times New Roman" w:cs="Times New Roman"/>
          <w:sz w:val="24"/>
          <w:szCs w:val="24"/>
        </w:rPr>
        <w:t>Then, as always, restart:</w:t>
      </w:r>
    </w:p>
    <w:p w:rsidR="00107A46" w:rsidRPr="00107A46" w:rsidRDefault="00107A46" w:rsidP="00107A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07A46">
        <w:rPr>
          <w:rFonts w:ascii="Courier New" w:eastAsia="Times New Roman" w:hAnsi="Courier New" w:cs="Courier New"/>
          <w:sz w:val="20"/>
          <w:szCs w:val="20"/>
        </w:rPr>
        <w:t xml:space="preserve"> </w:t>
      </w:r>
      <w:proofErr w:type="gramStart"/>
      <w:r w:rsidRPr="00107A46">
        <w:rPr>
          <w:rFonts w:ascii="Courier New" w:eastAsia="Times New Roman" w:hAnsi="Courier New" w:cs="Courier New"/>
          <w:sz w:val="20"/>
          <w:szCs w:val="20"/>
        </w:rPr>
        <w:t>sudo</w:t>
      </w:r>
      <w:proofErr w:type="gramEnd"/>
      <w:r w:rsidRPr="00107A46">
        <w:rPr>
          <w:rFonts w:ascii="Courier New" w:eastAsia="Times New Roman" w:hAnsi="Courier New" w:cs="Courier New"/>
          <w:sz w:val="20"/>
          <w:szCs w:val="20"/>
        </w:rPr>
        <w:t xml:space="preserve"> service vsftpd restart</w:t>
      </w:r>
    </w:p>
    <w:p w:rsidR="00107A46" w:rsidRPr="00107A46" w:rsidRDefault="00107A46" w:rsidP="00107A46">
      <w:pPr>
        <w:spacing w:before="100" w:beforeAutospacing="1" w:after="100" w:afterAutospacing="1" w:line="240" w:lineRule="auto"/>
        <w:outlineLvl w:val="1"/>
        <w:rPr>
          <w:rFonts w:ascii="Times New Roman" w:eastAsia="Times New Roman" w:hAnsi="Times New Roman" w:cs="Times New Roman"/>
          <w:b/>
          <w:bCs/>
          <w:sz w:val="36"/>
          <w:szCs w:val="36"/>
        </w:rPr>
      </w:pPr>
      <w:r w:rsidRPr="00107A46">
        <w:rPr>
          <w:rFonts w:ascii="Times New Roman" w:eastAsia="Times New Roman" w:hAnsi="Times New Roman" w:cs="Times New Roman"/>
          <w:b/>
          <w:bCs/>
          <w:sz w:val="36"/>
          <w:szCs w:val="36"/>
        </w:rPr>
        <w:t>Step Three—Access the FTP server</w:t>
      </w:r>
    </w:p>
    <w:p w:rsidR="00107A46" w:rsidRPr="00107A46" w:rsidRDefault="00107A46" w:rsidP="00107A46">
      <w:pPr>
        <w:spacing w:before="100" w:beforeAutospacing="1" w:after="100" w:afterAutospacing="1" w:line="240" w:lineRule="auto"/>
        <w:rPr>
          <w:rFonts w:ascii="Times New Roman" w:eastAsia="Times New Roman" w:hAnsi="Times New Roman" w:cs="Times New Roman"/>
          <w:sz w:val="24"/>
          <w:szCs w:val="24"/>
        </w:rPr>
      </w:pPr>
      <w:r w:rsidRPr="00107A46">
        <w:rPr>
          <w:rFonts w:ascii="Times New Roman" w:eastAsia="Times New Roman" w:hAnsi="Times New Roman" w:cs="Times New Roman"/>
          <w:sz w:val="24"/>
          <w:szCs w:val="24"/>
        </w:rPr>
        <w:t>Once you have installed the FTP server and configured it to your liking, you can now access it.</w:t>
      </w:r>
    </w:p>
    <w:p w:rsidR="00107A46" w:rsidRPr="00107A46" w:rsidRDefault="00107A46" w:rsidP="00107A46">
      <w:pPr>
        <w:spacing w:before="100" w:beforeAutospacing="1" w:after="100" w:afterAutospacing="1" w:line="240" w:lineRule="auto"/>
        <w:rPr>
          <w:rFonts w:ascii="Times New Roman" w:eastAsia="Times New Roman" w:hAnsi="Times New Roman" w:cs="Times New Roman"/>
          <w:sz w:val="24"/>
          <w:szCs w:val="24"/>
        </w:rPr>
      </w:pPr>
      <w:r w:rsidRPr="00107A46">
        <w:rPr>
          <w:rFonts w:ascii="Times New Roman" w:eastAsia="Times New Roman" w:hAnsi="Times New Roman" w:cs="Times New Roman"/>
          <w:sz w:val="24"/>
          <w:szCs w:val="24"/>
        </w:rPr>
        <w:t xml:space="preserve">You can reach an FTP server in the browser by typing the domain name into the address bar and logging in with the appropriate ID. Keep in </w:t>
      </w:r>
      <w:proofErr w:type="gramStart"/>
      <w:r w:rsidRPr="00107A46">
        <w:rPr>
          <w:rFonts w:ascii="Times New Roman" w:eastAsia="Times New Roman" w:hAnsi="Times New Roman" w:cs="Times New Roman"/>
          <w:sz w:val="24"/>
          <w:szCs w:val="24"/>
        </w:rPr>
        <w:t>mind,</w:t>
      </w:r>
      <w:proofErr w:type="gramEnd"/>
      <w:r w:rsidRPr="00107A46">
        <w:rPr>
          <w:rFonts w:ascii="Times New Roman" w:eastAsia="Times New Roman" w:hAnsi="Times New Roman" w:cs="Times New Roman"/>
          <w:sz w:val="24"/>
          <w:szCs w:val="24"/>
        </w:rPr>
        <w:t xml:space="preserve"> you will only be able to access the user's home directory.</w:t>
      </w:r>
    </w:p>
    <w:p w:rsidR="00107A46" w:rsidRPr="00107A46" w:rsidRDefault="00107A46" w:rsidP="00107A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07A46">
        <w:rPr>
          <w:rFonts w:ascii="Courier New" w:eastAsia="Times New Roman" w:hAnsi="Courier New" w:cs="Courier New"/>
          <w:sz w:val="20"/>
          <w:szCs w:val="20"/>
        </w:rPr>
        <w:t>ftp://example.com</w:t>
      </w:r>
    </w:p>
    <w:p w:rsidR="00107A46" w:rsidRPr="00107A46" w:rsidRDefault="00107A46" w:rsidP="00107A46">
      <w:pPr>
        <w:spacing w:before="100" w:beforeAutospacing="1" w:after="100" w:afterAutospacing="1" w:line="240" w:lineRule="auto"/>
        <w:rPr>
          <w:rFonts w:ascii="Times New Roman" w:eastAsia="Times New Roman" w:hAnsi="Times New Roman" w:cs="Times New Roman"/>
          <w:sz w:val="24"/>
          <w:szCs w:val="24"/>
        </w:rPr>
      </w:pPr>
      <w:r w:rsidRPr="00107A46">
        <w:rPr>
          <w:rFonts w:ascii="Times New Roman" w:eastAsia="Times New Roman" w:hAnsi="Times New Roman" w:cs="Times New Roman"/>
          <w:sz w:val="24"/>
          <w:szCs w:val="24"/>
        </w:rPr>
        <w:t>Alternatively, you can reach the FTP server on your virtual server through the command line by typing:</w:t>
      </w:r>
    </w:p>
    <w:p w:rsidR="00107A46" w:rsidRPr="00107A46" w:rsidRDefault="00107A46" w:rsidP="00107A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07A46">
        <w:rPr>
          <w:rFonts w:ascii="Courier New" w:eastAsia="Times New Roman" w:hAnsi="Courier New" w:cs="Courier New"/>
          <w:sz w:val="20"/>
          <w:szCs w:val="20"/>
        </w:rPr>
        <w:t xml:space="preserve"> </w:t>
      </w:r>
      <w:proofErr w:type="gramStart"/>
      <w:r w:rsidRPr="00107A46">
        <w:rPr>
          <w:rFonts w:ascii="Courier New" w:eastAsia="Times New Roman" w:hAnsi="Courier New" w:cs="Courier New"/>
          <w:sz w:val="20"/>
          <w:szCs w:val="20"/>
        </w:rPr>
        <w:t>ftp</w:t>
      </w:r>
      <w:proofErr w:type="gramEnd"/>
      <w:r w:rsidRPr="00107A46">
        <w:rPr>
          <w:rFonts w:ascii="Courier New" w:eastAsia="Times New Roman" w:hAnsi="Courier New" w:cs="Courier New"/>
          <w:sz w:val="20"/>
          <w:szCs w:val="20"/>
        </w:rPr>
        <w:t xml:space="preserve"> example.com</w:t>
      </w:r>
    </w:p>
    <w:p w:rsidR="00107A46" w:rsidRPr="00107A46" w:rsidRDefault="00107A46" w:rsidP="00107A46">
      <w:pPr>
        <w:spacing w:before="100" w:beforeAutospacing="1" w:after="100" w:afterAutospacing="1" w:line="240" w:lineRule="auto"/>
        <w:rPr>
          <w:rFonts w:ascii="Times New Roman" w:eastAsia="Times New Roman" w:hAnsi="Times New Roman" w:cs="Times New Roman"/>
          <w:sz w:val="24"/>
          <w:szCs w:val="24"/>
        </w:rPr>
      </w:pPr>
      <w:r w:rsidRPr="00107A46">
        <w:rPr>
          <w:rFonts w:ascii="Times New Roman" w:eastAsia="Times New Roman" w:hAnsi="Times New Roman" w:cs="Times New Roman"/>
          <w:sz w:val="24"/>
          <w:szCs w:val="24"/>
        </w:rPr>
        <w:t>Then you can use the word, "exit," to get out of the FTP shell.</w:t>
      </w:r>
    </w:p>
    <w:p w:rsidR="00107A46" w:rsidRPr="00107A46" w:rsidRDefault="00107A46" w:rsidP="00107A46">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107A46">
        <w:rPr>
          <w:rFonts w:ascii="Times New Roman" w:eastAsia="Times New Roman" w:hAnsi="Times New Roman" w:cs="Times New Roman"/>
          <w:b/>
          <w:bCs/>
          <w:kern w:val="36"/>
          <w:sz w:val="48"/>
          <w:szCs w:val="48"/>
        </w:rPr>
        <w:lastRenderedPageBreak/>
        <w:t xml:space="preserve">How to setup FTP server on ubuntu 14.04 </w:t>
      </w:r>
      <w:proofErr w:type="gramStart"/>
      <w:r w:rsidRPr="00107A46">
        <w:rPr>
          <w:rFonts w:ascii="Times New Roman" w:eastAsia="Times New Roman" w:hAnsi="Times New Roman" w:cs="Times New Roman"/>
          <w:b/>
          <w:bCs/>
          <w:kern w:val="36"/>
          <w:sz w:val="48"/>
          <w:szCs w:val="48"/>
        </w:rPr>
        <w:t>( VSFTPD</w:t>
      </w:r>
      <w:proofErr w:type="gramEnd"/>
      <w:r w:rsidRPr="00107A46">
        <w:rPr>
          <w:rFonts w:ascii="Times New Roman" w:eastAsia="Times New Roman" w:hAnsi="Times New Roman" w:cs="Times New Roman"/>
          <w:b/>
          <w:bCs/>
          <w:kern w:val="36"/>
          <w:sz w:val="48"/>
          <w:szCs w:val="48"/>
        </w:rPr>
        <w:t xml:space="preserve"> )</w:t>
      </w:r>
    </w:p>
    <w:p w:rsidR="00107A46" w:rsidRPr="00107A46" w:rsidRDefault="00107A46" w:rsidP="00107A46">
      <w:pPr>
        <w:spacing w:after="0" w:line="240" w:lineRule="auto"/>
        <w:rPr>
          <w:rFonts w:ascii="Times New Roman" w:eastAsia="Times New Roman" w:hAnsi="Times New Roman" w:cs="Times New Roman"/>
          <w:sz w:val="24"/>
          <w:szCs w:val="24"/>
        </w:rPr>
      </w:pPr>
      <w:r w:rsidRPr="00107A46">
        <w:rPr>
          <w:rFonts w:ascii="Times New Roman" w:eastAsia="Times New Roman" w:hAnsi="Times New Roman" w:cs="Times New Roman"/>
          <w:sz w:val="24"/>
          <w:szCs w:val="24"/>
        </w:rPr>
        <w:t xml:space="preserve">FTP is used to transfer files from one host to another over TCP network. This article explains how to setup FTP server on ubuntu </w:t>
      </w:r>
      <w:proofErr w:type="gramStart"/>
      <w:r w:rsidRPr="00107A46">
        <w:rPr>
          <w:rFonts w:ascii="Times New Roman" w:eastAsia="Times New Roman" w:hAnsi="Times New Roman" w:cs="Times New Roman"/>
          <w:sz w:val="24"/>
          <w:szCs w:val="24"/>
        </w:rPr>
        <w:t>14.04 .</w:t>
      </w:r>
      <w:proofErr w:type="gramEnd"/>
      <w:r w:rsidRPr="00107A46">
        <w:rPr>
          <w:rFonts w:ascii="Times New Roman" w:eastAsia="Times New Roman" w:hAnsi="Times New Roman" w:cs="Times New Roman"/>
          <w:sz w:val="24"/>
          <w:szCs w:val="24"/>
        </w:rPr>
        <w:br/>
        <w:t>There are 3 popular FTP server packages available PureFTPD, VsFTPD and ProFTPD. Here i’ve used VsFTPD which is lightweight and less Vulnerability.</w:t>
      </w:r>
    </w:p>
    <w:p w:rsidR="00107A46" w:rsidRPr="00107A46" w:rsidRDefault="00107A46" w:rsidP="00107A46">
      <w:pPr>
        <w:spacing w:before="100" w:beforeAutospacing="1" w:after="100" w:afterAutospacing="1" w:line="240" w:lineRule="auto"/>
        <w:outlineLvl w:val="1"/>
        <w:rPr>
          <w:rFonts w:ascii="Times New Roman" w:eastAsia="Times New Roman" w:hAnsi="Times New Roman" w:cs="Times New Roman"/>
          <w:b/>
          <w:bCs/>
          <w:sz w:val="36"/>
          <w:szCs w:val="36"/>
        </w:rPr>
      </w:pPr>
      <w:r w:rsidRPr="00107A46">
        <w:rPr>
          <w:rFonts w:ascii="Times New Roman" w:eastAsia="Times New Roman" w:hAnsi="Times New Roman" w:cs="Times New Roman"/>
          <w:b/>
          <w:bCs/>
          <w:sz w:val="36"/>
          <w:szCs w:val="36"/>
        </w:rPr>
        <w:t>Setup FTP server on Ubuntu 14.04</w:t>
      </w:r>
    </w:p>
    <w:p w:rsidR="00107A46" w:rsidRPr="00107A46" w:rsidRDefault="00107A46" w:rsidP="00107A46">
      <w:pPr>
        <w:spacing w:before="100" w:beforeAutospacing="1" w:after="100" w:afterAutospacing="1" w:line="240" w:lineRule="auto"/>
        <w:rPr>
          <w:rFonts w:ascii="Times New Roman" w:eastAsia="Times New Roman" w:hAnsi="Times New Roman" w:cs="Times New Roman"/>
          <w:sz w:val="24"/>
          <w:szCs w:val="24"/>
        </w:rPr>
      </w:pPr>
      <w:r w:rsidRPr="00107A46">
        <w:rPr>
          <w:rFonts w:ascii="Times New Roman" w:eastAsia="Times New Roman" w:hAnsi="Times New Roman" w:cs="Times New Roman"/>
          <w:b/>
          <w:bCs/>
          <w:sz w:val="24"/>
          <w:szCs w:val="24"/>
        </w:rPr>
        <w:t>Step 1 »</w:t>
      </w:r>
      <w:r w:rsidRPr="00107A46">
        <w:rPr>
          <w:rFonts w:ascii="Times New Roman" w:eastAsia="Times New Roman" w:hAnsi="Times New Roman" w:cs="Times New Roman"/>
          <w:sz w:val="24"/>
          <w:szCs w:val="24"/>
        </w:rPr>
        <w:t xml:space="preserve"> Update </w:t>
      </w:r>
      <w:proofErr w:type="gramStart"/>
      <w:r w:rsidRPr="00107A46">
        <w:rPr>
          <w:rFonts w:ascii="Times New Roman" w:eastAsia="Times New Roman" w:hAnsi="Times New Roman" w:cs="Times New Roman"/>
          <w:sz w:val="24"/>
          <w:szCs w:val="24"/>
        </w:rPr>
        <w:t>repositories .</w:t>
      </w:r>
      <w:proofErr w:type="gramEnd"/>
      <w:r w:rsidRPr="00107A46">
        <w:rPr>
          <w:rFonts w:ascii="Times New Roman" w:eastAsia="Times New Roman" w:hAnsi="Times New Roman" w:cs="Times New Roman"/>
          <w:sz w:val="24"/>
          <w:szCs w:val="24"/>
        </w:rPr>
        <w:br/>
      </w:r>
      <w:proofErr w:type="gramStart"/>
      <w:r w:rsidRPr="00107A46">
        <w:rPr>
          <w:rFonts w:ascii="Courier New" w:eastAsia="Times New Roman" w:hAnsi="Courier New" w:cs="Courier New"/>
          <w:sz w:val="20"/>
        </w:rPr>
        <w:t xml:space="preserve">krizna@leela:~$ sudo apt-get update </w:t>
      </w:r>
      <w:r w:rsidRPr="00107A46">
        <w:rPr>
          <w:rFonts w:ascii="Times New Roman" w:eastAsia="Times New Roman" w:hAnsi="Times New Roman" w:cs="Times New Roman"/>
          <w:sz w:val="24"/>
          <w:szCs w:val="24"/>
        </w:rPr>
        <w:br/>
      </w:r>
      <w:r w:rsidRPr="00107A46">
        <w:rPr>
          <w:rFonts w:ascii="Times New Roman" w:eastAsia="Times New Roman" w:hAnsi="Times New Roman" w:cs="Times New Roman"/>
          <w:b/>
          <w:bCs/>
          <w:sz w:val="24"/>
          <w:szCs w:val="24"/>
        </w:rPr>
        <w:t>Step 2 »</w:t>
      </w:r>
      <w:r w:rsidRPr="00107A46">
        <w:rPr>
          <w:rFonts w:ascii="Times New Roman" w:eastAsia="Times New Roman" w:hAnsi="Times New Roman" w:cs="Times New Roman"/>
          <w:sz w:val="24"/>
          <w:szCs w:val="24"/>
        </w:rPr>
        <w:t xml:space="preserve"> Install VsFTPD package using the below command.</w:t>
      </w:r>
      <w:proofErr w:type="gramEnd"/>
      <w:r w:rsidRPr="00107A46">
        <w:rPr>
          <w:rFonts w:ascii="Times New Roman" w:eastAsia="Times New Roman" w:hAnsi="Times New Roman" w:cs="Times New Roman"/>
          <w:sz w:val="24"/>
          <w:szCs w:val="24"/>
        </w:rPr>
        <w:br/>
      </w:r>
      <w:r w:rsidRPr="00107A46">
        <w:rPr>
          <w:rFonts w:ascii="Courier New" w:eastAsia="Times New Roman" w:hAnsi="Courier New" w:cs="Courier New"/>
          <w:sz w:val="20"/>
        </w:rPr>
        <w:t>krizna@leela:~$ sudo apt-get install vsftpd</w:t>
      </w:r>
      <w:r w:rsidRPr="00107A46">
        <w:rPr>
          <w:rFonts w:ascii="Times New Roman" w:eastAsia="Times New Roman" w:hAnsi="Times New Roman" w:cs="Times New Roman"/>
          <w:sz w:val="24"/>
          <w:szCs w:val="24"/>
        </w:rPr>
        <w:br/>
      </w:r>
      <w:r w:rsidRPr="00107A46">
        <w:rPr>
          <w:rFonts w:ascii="Times New Roman" w:eastAsia="Times New Roman" w:hAnsi="Times New Roman" w:cs="Times New Roman"/>
          <w:b/>
          <w:bCs/>
          <w:sz w:val="24"/>
          <w:szCs w:val="24"/>
        </w:rPr>
        <w:t>Step 3 »</w:t>
      </w:r>
      <w:r w:rsidRPr="00107A46">
        <w:rPr>
          <w:rFonts w:ascii="Times New Roman" w:eastAsia="Times New Roman" w:hAnsi="Times New Roman" w:cs="Times New Roman"/>
          <w:sz w:val="24"/>
          <w:szCs w:val="24"/>
        </w:rPr>
        <w:t xml:space="preserve"> After installation open </w:t>
      </w:r>
      <w:r w:rsidRPr="00107A46">
        <w:rPr>
          <w:rFonts w:ascii="Times New Roman" w:eastAsia="Times New Roman" w:hAnsi="Times New Roman" w:cs="Times New Roman"/>
          <w:b/>
          <w:bCs/>
          <w:sz w:val="24"/>
          <w:szCs w:val="24"/>
        </w:rPr>
        <w:t>/etc/vsftpd.conf</w:t>
      </w:r>
      <w:r w:rsidRPr="00107A46">
        <w:rPr>
          <w:rFonts w:ascii="Times New Roman" w:eastAsia="Times New Roman" w:hAnsi="Times New Roman" w:cs="Times New Roman"/>
          <w:sz w:val="24"/>
          <w:szCs w:val="24"/>
        </w:rPr>
        <w:t xml:space="preserve"> file and make changes as follows.</w:t>
      </w:r>
      <w:r w:rsidRPr="00107A46">
        <w:rPr>
          <w:rFonts w:ascii="Times New Roman" w:eastAsia="Times New Roman" w:hAnsi="Times New Roman" w:cs="Times New Roman"/>
          <w:sz w:val="24"/>
          <w:szCs w:val="24"/>
        </w:rPr>
        <w:br/>
        <w:t>Uncomment the below lines (line no</w:t>
      </w:r>
      <w:proofErr w:type="gramStart"/>
      <w:r w:rsidRPr="00107A46">
        <w:rPr>
          <w:rFonts w:ascii="Times New Roman" w:eastAsia="Times New Roman" w:hAnsi="Times New Roman" w:cs="Times New Roman"/>
          <w:sz w:val="24"/>
          <w:szCs w:val="24"/>
        </w:rPr>
        <w:t>:29</w:t>
      </w:r>
      <w:proofErr w:type="gramEnd"/>
      <w:r w:rsidRPr="00107A46">
        <w:rPr>
          <w:rFonts w:ascii="Times New Roman" w:eastAsia="Times New Roman" w:hAnsi="Times New Roman" w:cs="Times New Roman"/>
          <w:sz w:val="24"/>
          <w:szCs w:val="24"/>
        </w:rPr>
        <w:t xml:space="preserve"> and 33).</w:t>
      </w:r>
      <w:r w:rsidRPr="00107A46">
        <w:rPr>
          <w:rFonts w:ascii="Times New Roman" w:eastAsia="Times New Roman" w:hAnsi="Times New Roman" w:cs="Times New Roman"/>
          <w:sz w:val="24"/>
          <w:szCs w:val="24"/>
        </w:rPr>
        <w:br/>
      </w:r>
      <w:r w:rsidRPr="00107A46">
        <w:rPr>
          <w:rFonts w:ascii="Courier New" w:eastAsia="Times New Roman" w:hAnsi="Courier New" w:cs="Courier New"/>
          <w:sz w:val="20"/>
        </w:rPr>
        <w:t>write_enable=YES</w:t>
      </w:r>
      <w:r w:rsidRPr="00107A46">
        <w:rPr>
          <w:rFonts w:ascii="Courier New" w:eastAsia="Times New Roman" w:hAnsi="Courier New" w:cs="Courier New"/>
          <w:sz w:val="20"/>
          <w:szCs w:val="20"/>
        </w:rPr>
        <w:br/>
      </w:r>
      <w:r w:rsidRPr="00107A46">
        <w:rPr>
          <w:rFonts w:ascii="Courier New" w:eastAsia="Times New Roman" w:hAnsi="Courier New" w:cs="Courier New"/>
          <w:sz w:val="20"/>
        </w:rPr>
        <w:t xml:space="preserve">local_umask=022 </w:t>
      </w:r>
      <w:r w:rsidRPr="00107A46">
        <w:rPr>
          <w:rFonts w:ascii="Times New Roman" w:eastAsia="Times New Roman" w:hAnsi="Times New Roman" w:cs="Times New Roman"/>
          <w:sz w:val="24"/>
          <w:szCs w:val="24"/>
        </w:rPr>
        <w:t xml:space="preserve">» Uncomment the below line (line no: </w:t>
      </w:r>
      <w:proofErr w:type="gramStart"/>
      <w:r w:rsidRPr="00107A46">
        <w:rPr>
          <w:rFonts w:ascii="Times New Roman" w:eastAsia="Times New Roman" w:hAnsi="Times New Roman" w:cs="Times New Roman"/>
          <w:sz w:val="24"/>
          <w:szCs w:val="24"/>
        </w:rPr>
        <w:t>120 )</w:t>
      </w:r>
      <w:proofErr w:type="gramEnd"/>
      <w:r w:rsidRPr="00107A46">
        <w:rPr>
          <w:rFonts w:ascii="Times New Roman" w:eastAsia="Times New Roman" w:hAnsi="Times New Roman" w:cs="Times New Roman"/>
          <w:sz w:val="24"/>
          <w:szCs w:val="24"/>
        </w:rPr>
        <w:t xml:space="preserve"> to prevent access to the other folders outside the Home directory.</w:t>
      </w:r>
      <w:r w:rsidRPr="00107A46">
        <w:rPr>
          <w:rFonts w:ascii="Times New Roman" w:eastAsia="Times New Roman" w:hAnsi="Times New Roman" w:cs="Times New Roman"/>
          <w:sz w:val="24"/>
          <w:szCs w:val="24"/>
        </w:rPr>
        <w:br/>
      </w:r>
      <w:r w:rsidRPr="00107A46">
        <w:rPr>
          <w:rFonts w:ascii="Courier New" w:eastAsia="Times New Roman" w:hAnsi="Courier New" w:cs="Courier New"/>
          <w:sz w:val="20"/>
        </w:rPr>
        <w:t xml:space="preserve">chroot_local_user=YES </w:t>
      </w:r>
      <w:r w:rsidRPr="00107A46">
        <w:rPr>
          <w:rFonts w:ascii="Times New Roman" w:eastAsia="Times New Roman" w:hAnsi="Times New Roman" w:cs="Times New Roman"/>
          <w:sz w:val="24"/>
          <w:szCs w:val="24"/>
        </w:rPr>
        <w:t>and add the following line at the end.</w:t>
      </w:r>
      <w:r w:rsidRPr="00107A46">
        <w:rPr>
          <w:rFonts w:ascii="Times New Roman" w:eastAsia="Times New Roman" w:hAnsi="Times New Roman" w:cs="Times New Roman"/>
          <w:sz w:val="24"/>
          <w:szCs w:val="24"/>
        </w:rPr>
        <w:br/>
      </w:r>
      <w:r w:rsidRPr="00107A46">
        <w:rPr>
          <w:rFonts w:ascii="Courier New" w:eastAsia="Times New Roman" w:hAnsi="Courier New" w:cs="Courier New"/>
          <w:sz w:val="20"/>
        </w:rPr>
        <w:t>allow_writeable_chroot=YES</w:t>
      </w:r>
      <w:r w:rsidRPr="00107A46">
        <w:rPr>
          <w:rFonts w:ascii="Times New Roman" w:eastAsia="Times New Roman" w:hAnsi="Times New Roman" w:cs="Times New Roman"/>
          <w:sz w:val="24"/>
          <w:szCs w:val="24"/>
        </w:rPr>
        <w:t>» Add the following lines to enable passive mode.</w:t>
      </w:r>
      <w:r w:rsidRPr="00107A46">
        <w:rPr>
          <w:rFonts w:ascii="Times New Roman" w:eastAsia="Times New Roman" w:hAnsi="Times New Roman" w:cs="Times New Roman"/>
          <w:sz w:val="24"/>
          <w:szCs w:val="24"/>
        </w:rPr>
        <w:br/>
      </w:r>
      <w:r w:rsidRPr="00107A46">
        <w:rPr>
          <w:rFonts w:ascii="Courier New" w:eastAsia="Times New Roman" w:hAnsi="Courier New" w:cs="Courier New"/>
          <w:sz w:val="20"/>
        </w:rPr>
        <w:t>pasv_enable=Yes</w:t>
      </w:r>
      <w:r w:rsidRPr="00107A46">
        <w:rPr>
          <w:rFonts w:ascii="Courier New" w:eastAsia="Times New Roman" w:hAnsi="Courier New" w:cs="Courier New"/>
          <w:sz w:val="20"/>
          <w:szCs w:val="20"/>
        </w:rPr>
        <w:br/>
      </w:r>
      <w:r w:rsidRPr="00107A46">
        <w:rPr>
          <w:rFonts w:ascii="Courier New" w:eastAsia="Times New Roman" w:hAnsi="Courier New" w:cs="Courier New"/>
          <w:sz w:val="20"/>
        </w:rPr>
        <w:t>pasv_min_port=40000</w:t>
      </w:r>
      <w:r w:rsidRPr="00107A46">
        <w:rPr>
          <w:rFonts w:ascii="Courier New" w:eastAsia="Times New Roman" w:hAnsi="Courier New" w:cs="Courier New"/>
          <w:sz w:val="20"/>
          <w:szCs w:val="20"/>
        </w:rPr>
        <w:br/>
      </w:r>
      <w:r w:rsidRPr="00107A46">
        <w:rPr>
          <w:rFonts w:ascii="Courier New" w:eastAsia="Times New Roman" w:hAnsi="Courier New" w:cs="Courier New"/>
          <w:sz w:val="20"/>
        </w:rPr>
        <w:t>pasv_max_port=40100</w:t>
      </w:r>
      <w:r w:rsidRPr="00107A46">
        <w:rPr>
          <w:rFonts w:ascii="Times New Roman" w:eastAsia="Times New Roman" w:hAnsi="Times New Roman" w:cs="Times New Roman"/>
          <w:sz w:val="24"/>
          <w:szCs w:val="24"/>
        </w:rPr>
        <w:br/>
      </w:r>
      <w:r w:rsidRPr="00107A46">
        <w:rPr>
          <w:rFonts w:ascii="Times New Roman" w:eastAsia="Times New Roman" w:hAnsi="Times New Roman" w:cs="Times New Roman"/>
          <w:b/>
          <w:bCs/>
          <w:sz w:val="24"/>
          <w:szCs w:val="24"/>
        </w:rPr>
        <w:t>Step 4 »</w:t>
      </w:r>
      <w:r w:rsidRPr="00107A46">
        <w:rPr>
          <w:rFonts w:ascii="Times New Roman" w:eastAsia="Times New Roman" w:hAnsi="Times New Roman" w:cs="Times New Roman"/>
          <w:sz w:val="24"/>
          <w:szCs w:val="24"/>
        </w:rPr>
        <w:t xml:space="preserve"> Restart vsftpd service using the below command.</w:t>
      </w:r>
      <w:r w:rsidRPr="00107A46">
        <w:rPr>
          <w:rFonts w:ascii="Times New Roman" w:eastAsia="Times New Roman" w:hAnsi="Times New Roman" w:cs="Times New Roman"/>
          <w:sz w:val="24"/>
          <w:szCs w:val="24"/>
        </w:rPr>
        <w:br/>
      </w:r>
      <w:r w:rsidRPr="00107A46">
        <w:rPr>
          <w:rFonts w:ascii="Courier New" w:eastAsia="Times New Roman" w:hAnsi="Courier New" w:cs="Courier New"/>
          <w:sz w:val="20"/>
        </w:rPr>
        <w:t>krizna@leela:~$ sudo service vsftpd restart</w:t>
      </w:r>
      <w:r w:rsidRPr="00107A46">
        <w:rPr>
          <w:rFonts w:ascii="Times New Roman" w:eastAsia="Times New Roman" w:hAnsi="Times New Roman" w:cs="Times New Roman"/>
          <w:sz w:val="24"/>
          <w:szCs w:val="24"/>
        </w:rPr>
        <w:br/>
      </w:r>
      <w:r w:rsidRPr="00107A46">
        <w:rPr>
          <w:rFonts w:ascii="Times New Roman" w:eastAsia="Times New Roman" w:hAnsi="Times New Roman" w:cs="Times New Roman"/>
          <w:b/>
          <w:bCs/>
          <w:sz w:val="24"/>
          <w:szCs w:val="24"/>
        </w:rPr>
        <w:t>Step 5 »</w:t>
      </w:r>
      <w:r w:rsidRPr="00107A46">
        <w:rPr>
          <w:rFonts w:ascii="Times New Roman" w:eastAsia="Times New Roman" w:hAnsi="Times New Roman" w:cs="Times New Roman"/>
          <w:sz w:val="24"/>
          <w:szCs w:val="24"/>
        </w:rPr>
        <w:t xml:space="preserve"> Now ftp server will listen on port 21. Create user with the below command.Use </w:t>
      </w:r>
      <w:r w:rsidRPr="00107A46">
        <w:rPr>
          <w:rFonts w:ascii="Times New Roman" w:eastAsia="Times New Roman" w:hAnsi="Times New Roman" w:cs="Times New Roman"/>
          <w:b/>
          <w:bCs/>
          <w:sz w:val="24"/>
          <w:szCs w:val="24"/>
        </w:rPr>
        <w:t>/usr/sbin/nologin</w:t>
      </w:r>
      <w:r w:rsidRPr="00107A46">
        <w:rPr>
          <w:rFonts w:ascii="Times New Roman" w:eastAsia="Times New Roman" w:hAnsi="Times New Roman" w:cs="Times New Roman"/>
          <w:sz w:val="24"/>
          <w:szCs w:val="24"/>
        </w:rPr>
        <w:t xml:space="preserve"> shell to prevent access to the bash shell for the ftp </w:t>
      </w:r>
      <w:proofErr w:type="gramStart"/>
      <w:r w:rsidRPr="00107A46">
        <w:rPr>
          <w:rFonts w:ascii="Times New Roman" w:eastAsia="Times New Roman" w:hAnsi="Times New Roman" w:cs="Times New Roman"/>
          <w:sz w:val="24"/>
          <w:szCs w:val="24"/>
        </w:rPr>
        <w:t>users .</w:t>
      </w:r>
      <w:proofErr w:type="gramEnd"/>
      <w:r w:rsidRPr="00107A46">
        <w:rPr>
          <w:rFonts w:ascii="Times New Roman" w:eastAsia="Times New Roman" w:hAnsi="Times New Roman" w:cs="Times New Roman"/>
          <w:sz w:val="24"/>
          <w:szCs w:val="24"/>
        </w:rPr>
        <w:br/>
      </w:r>
      <w:r w:rsidRPr="00107A46">
        <w:rPr>
          <w:rFonts w:ascii="Courier New" w:eastAsia="Times New Roman" w:hAnsi="Courier New" w:cs="Courier New"/>
          <w:sz w:val="20"/>
        </w:rPr>
        <w:t>krizna@leela:~$ sudo useradd -m john -s /usr/sbin/nologin</w:t>
      </w:r>
      <w:r w:rsidRPr="00107A46">
        <w:rPr>
          <w:rFonts w:ascii="Courier New" w:eastAsia="Times New Roman" w:hAnsi="Courier New" w:cs="Courier New"/>
          <w:sz w:val="20"/>
          <w:szCs w:val="20"/>
        </w:rPr>
        <w:br/>
      </w:r>
      <w:r w:rsidRPr="00107A46">
        <w:rPr>
          <w:rFonts w:ascii="Courier New" w:eastAsia="Times New Roman" w:hAnsi="Courier New" w:cs="Courier New"/>
          <w:sz w:val="20"/>
        </w:rPr>
        <w:t>krizna@leela:~$ sudo passwd john</w:t>
      </w:r>
      <w:r w:rsidRPr="00107A46">
        <w:rPr>
          <w:rFonts w:ascii="Times New Roman" w:eastAsia="Times New Roman" w:hAnsi="Times New Roman" w:cs="Times New Roman"/>
          <w:sz w:val="24"/>
          <w:szCs w:val="24"/>
        </w:rPr>
        <w:br/>
      </w:r>
      <w:r w:rsidRPr="00107A46">
        <w:rPr>
          <w:rFonts w:ascii="Times New Roman" w:eastAsia="Times New Roman" w:hAnsi="Times New Roman" w:cs="Times New Roman"/>
          <w:b/>
          <w:bCs/>
          <w:sz w:val="24"/>
          <w:szCs w:val="24"/>
        </w:rPr>
        <w:t>Step 6 »</w:t>
      </w:r>
      <w:r w:rsidRPr="00107A46">
        <w:rPr>
          <w:rFonts w:ascii="Times New Roman" w:eastAsia="Times New Roman" w:hAnsi="Times New Roman" w:cs="Times New Roman"/>
          <w:sz w:val="24"/>
          <w:szCs w:val="24"/>
        </w:rPr>
        <w:t xml:space="preserve"> Allow login access for nologin </w:t>
      </w:r>
      <w:proofErr w:type="gramStart"/>
      <w:r w:rsidRPr="00107A46">
        <w:rPr>
          <w:rFonts w:ascii="Times New Roman" w:eastAsia="Times New Roman" w:hAnsi="Times New Roman" w:cs="Times New Roman"/>
          <w:sz w:val="24"/>
          <w:szCs w:val="24"/>
        </w:rPr>
        <w:t>shell .</w:t>
      </w:r>
      <w:proofErr w:type="gramEnd"/>
      <w:r w:rsidRPr="00107A46">
        <w:rPr>
          <w:rFonts w:ascii="Times New Roman" w:eastAsia="Times New Roman" w:hAnsi="Times New Roman" w:cs="Times New Roman"/>
          <w:sz w:val="24"/>
          <w:szCs w:val="24"/>
        </w:rPr>
        <w:t xml:space="preserve"> Open </w:t>
      </w:r>
      <w:r w:rsidRPr="00107A46">
        <w:rPr>
          <w:rFonts w:ascii="Times New Roman" w:eastAsia="Times New Roman" w:hAnsi="Times New Roman" w:cs="Times New Roman"/>
          <w:b/>
          <w:bCs/>
          <w:sz w:val="24"/>
          <w:szCs w:val="24"/>
        </w:rPr>
        <w:t>/etc/shells</w:t>
      </w:r>
      <w:r w:rsidRPr="00107A46">
        <w:rPr>
          <w:rFonts w:ascii="Times New Roman" w:eastAsia="Times New Roman" w:hAnsi="Times New Roman" w:cs="Times New Roman"/>
          <w:sz w:val="24"/>
          <w:szCs w:val="24"/>
        </w:rPr>
        <w:t xml:space="preserve"> and add the following line at the end.</w:t>
      </w:r>
      <w:r w:rsidRPr="00107A46">
        <w:rPr>
          <w:rFonts w:ascii="Times New Roman" w:eastAsia="Times New Roman" w:hAnsi="Times New Roman" w:cs="Times New Roman"/>
          <w:sz w:val="24"/>
          <w:szCs w:val="24"/>
        </w:rPr>
        <w:br/>
      </w:r>
      <w:r w:rsidRPr="00107A46">
        <w:rPr>
          <w:rFonts w:ascii="Courier New" w:eastAsia="Times New Roman" w:hAnsi="Courier New" w:cs="Courier New"/>
          <w:sz w:val="20"/>
        </w:rPr>
        <w:t>/usr/sbin/nologin</w:t>
      </w:r>
      <w:r w:rsidRPr="00107A46">
        <w:rPr>
          <w:rFonts w:ascii="Times New Roman" w:eastAsia="Times New Roman" w:hAnsi="Times New Roman" w:cs="Times New Roman"/>
          <w:sz w:val="24"/>
          <w:szCs w:val="24"/>
        </w:rPr>
        <w:br/>
      </w:r>
      <w:proofErr w:type="gramStart"/>
      <w:r w:rsidRPr="00107A46">
        <w:rPr>
          <w:rFonts w:ascii="Times New Roman" w:eastAsia="Times New Roman" w:hAnsi="Times New Roman" w:cs="Times New Roman"/>
          <w:sz w:val="24"/>
          <w:szCs w:val="24"/>
        </w:rPr>
        <w:t>Now</w:t>
      </w:r>
      <w:proofErr w:type="gramEnd"/>
      <w:r w:rsidRPr="00107A46">
        <w:rPr>
          <w:rFonts w:ascii="Times New Roman" w:eastAsia="Times New Roman" w:hAnsi="Times New Roman" w:cs="Times New Roman"/>
          <w:sz w:val="24"/>
          <w:szCs w:val="24"/>
        </w:rPr>
        <w:t xml:space="preserve"> try to connect this ftp server with the username on port 21 using </w:t>
      </w:r>
      <w:hyperlink r:id="rId10" w:tooltip="Winscp" w:history="1">
        <w:r w:rsidRPr="00107A46">
          <w:rPr>
            <w:rFonts w:ascii="Times New Roman" w:eastAsia="Times New Roman" w:hAnsi="Times New Roman" w:cs="Times New Roman"/>
            <w:color w:val="0000FF"/>
            <w:sz w:val="24"/>
            <w:szCs w:val="24"/>
            <w:u w:val="single"/>
          </w:rPr>
          <w:t>winscp</w:t>
        </w:r>
      </w:hyperlink>
      <w:r w:rsidRPr="00107A46">
        <w:rPr>
          <w:rFonts w:ascii="Times New Roman" w:eastAsia="Times New Roman" w:hAnsi="Times New Roman" w:cs="Times New Roman"/>
          <w:sz w:val="24"/>
          <w:szCs w:val="24"/>
        </w:rPr>
        <w:t xml:space="preserve"> or </w:t>
      </w:r>
      <w:hyperlink r:id="rId11" w:tooltip="Filezilla" w:history="1">
        <w:r w:rsidRPr="00107A46">
          <w:rPr>
            <w:rFonts w:ascii="Times New Roman" w:eastAsia="Times New Roman" w:hAnsi="Times New Roman" w:cs="Times New Roman"/>
            <w:color w:val="0000FF"/>
            <w:sz w:val="24"/>
            <w:szCs w:val="24"/>
            <w:u w:val="single"/>
          </w:rPr>
          <w:t xml:space="preserve">filezilla </w:t>
        </w:r>
      </w:hyperlink>
      <w:r w:rsidRPr="00107A46">
        <w:rPr>
          <w:rFonts w:ascii="Times New Roman" w:eastAsia="Times New Roman" w:hAnsi="Times New Roman" w:cs="Times New Roman"/>
          <w:sz w:val="24"/>
          <w:szCs w:val="24"/>
        </w:rPr>
        <w:t>client and make sure that user cannot access the other folders outside the home directory.</w:t>
      </w:r>
      <w:r w:rsidRPr="00107A46">
        <w:rPr>
          <w:rFonts w:ascii="Times New Roman" w:eastAsia="Times New Roman" w:hAnsi="Times New Roman" w:cs="Times New Roman"/>
          <w:sz w:val="24"/>
          <w:szCs w:val="24"/>
        </w:rPr>
        <w:br/>
      </w:r>
      <w:r>
        <w:rPr>
          <w:rFonts w:ascii="Times New Roman" w:eastAsia="Times New Roman" w:hAnsi="Times New Roman" w:cs="Times New Roman"/>
          <w:noProof/>
          <w:color w:val="0000FF"/>
          <w:sz w:val="24"/>
          <w:szCs w:val="24"/>
        </w:rPr>
        <w:lastRenderedPageBreak/>
        <w:drawing>
          <wp:inline distT="0" distB="0" distL="0" distR="0">
            <wp:extent cx="3574415" cy="2743200"/>
            <wp:effectExtent l="19050" t="0" r="6985" b="0"/>
            <wp:docPr id="1" name="Picture 1" descr="setup FTP server ubuntu 14.04">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tup FTP server ubuntu 14.04">
                      <a:hlinkClick r:id="rId12"/>
                    </pic:cNvPr>
                    <pic:cNvPicPr>
                      <a:picLocks noChangeAspect="1" noChangeArrowheads="1"/>
                    </pic:cNvPicPr>
                  </pic:nvPicPr>
                  <pic:blipFill>
                    <a:blip r:embed="rId13"/>
                    <a:srcRect/>
                    <a:stretch>
                      <a:fillRect/>
                    </a:stretch>
                  </pic:blipFill>
                  <pic:spPr bwMode="auto">
                    <a:xfrm>
                      <a:off x="0" y="0"/>
                      <a:ext cx="3574415" cy="2743200"/>
                    </a:xfrm>
                    <a:prstGeom prst="rect">
                      <a:avLst/>
                    </a:prstGeom>
                    <a:noFill/>
                    <a:ln w="9525">
                      <a:noFill/>
                      <a:miter lim="800000"/>
                      <a:headEnd/>
                      <a:tailEnd/>
                    </a:ln>
                  </pic:spPr>
                </pic:pic>
              </a:graphicData>
            </a:graphic>
          </wp:inline>
        </w:drawing>
      </w:r>
      <w:r w:rsidRPr="00107A46">
        <w:rPr>
          <w:rFonts w:ascii="Times New Roman" w:eastAsia="Times New Roman" w:hAnsi="Times New Roman" w:cs="Times New Roman"/>
          <w:sz w:val="24"/>
          <w:szCs w:val="24"/>
        </w:rPr>
        <w:br/>
      </w:r>
      <w:r w:rsidRPr="00107A46">
        <w:rPr>
          <w:rFonts w:ascii="Times New Roman" w:eastAsia="Times New Roman" w:hAnsi="Times New Roman" w:cs="Times New Roman"/>
          <w:b/>
          <w:bCs/>
          <w:sz w:val="24"/>
          <w:szCs w:val="24"/>
        </w:rPr>
        <w:t xml:space="preserve">Please note using ftp on port 21 is a big security </w:t>
      </w:r>
      <w:proofErr w:type="gramStart"/>
      <w:r w:rsidRPr="00107A46">
        <w:rPr>
          <w:rFonts w:ascii="Times New Roman" w:eastAsia="Times New Roman" w:hAnsi="Times New Roman" w:cs="Times New Roman"/>
          <w:b/>
          <w:bCs/>
          <w:sz w:val="24"/>
          <w:szCs w:val="24"/>
        </w:rPr>
        <w:t>risk .</w:t>
      </w:r>
      <w:proofErr w:type="gramEnd"/>
      <w:r w:rsidRPr="00107A46">
        <w:rPr>
          <w:rFonts w:ascii="Times New Roman" w:eastAsia="Times New Roman" w:hAnsi="Times New Roman" w:cs="Times New Roman"/>
          <w:b/>
          <w:bCs/>
          <w:sz w:val="24"/>
          <w:szCs w:val="24"/>
        </w:rPr>
        <w:t xml:space="preserve"> </w:t>
      </w:r>
      <w:proofErr w:type="gramStart"/>
      <w:r w:rsidRPr="00107A46">
        <w:rPr>
          <w:rFonts w:ascii="Times New Roman" w:eastAsia="Times New Roman" w:hAnsi="Times New Roman" w:cs="Times New Roman"/>
          <w:b/>
          <w:bCs/>
          <w:sz w:val="24"/>
          <w:szCs w:val="24"/>
        </w:rPr>
        <w:t>it’s</w:t>
      </w:r>
      <w:proofErr w:type="gramEnd"/>
      <w:r w:rsidRPr="00107A46">
        <w:rPr>
          <w:rFonts w:ascii="Times New Roman" w:eastAsia="Times New Roman" w:hAnsi="Times New Roman" w:cs="Times New Roman"/>
          <w:b/>
          <w:bCs/>
          <w:sz w:val="24"/>
          <w:szCs w:val="24"/>
        </w:rPr>
        <w:t xml:space="preserve"> highly recommended to use SFTP. Please continue for SFTP configuration</w:t>
      </w:r>
    </w:p>
    <w:p w:rsidR="00107A46" w:rsidRPr="00107A46" w:rsidRDefault="00107A46" w:rsidP="00107A46">
      <w:pPr>
        <w:spacing w:before="100" w:beforeAutospacing="1" w:after="100" w:afterAutospacing="1" w:line="240" w:lineRule="auto"/>
        <w:outlineLvl w:val="1"/>
        <w:rPr>
          <w:rFonts w:ascii="Times New Roman" w:eastAsia="Times New Roman" w:hAnsi="Times New Roman" w:cs="Times New Roman"/>
          <w:b/>
          <w:bCs/>
          <w:sz w:val="36"/>
          <w:szCs w:val="36"/>
        </w:rPr>
      </w:pPr>
      <w:r w:rsidRPr="00107A46">
        <w:rPr>
          <w:rFonts w:ascii="Times New Roman" w:eastAsia="Times New Roman" w:hAnsi="Times New Roman" w:cs="Times New Roman"/>
          <w:b/>
          <w:bCs/>
          <w:sz w:val="36"/>
          <w:szCs w:val="36"/>
        </w:rPr>
        <w:t xml:space="preserve">Secure FTP </w:t>
      </w:r>
      <w:proofErr w:type="gramStart"/>
      <w:r w:rsidRPr="00107A46">
        <w:rPr>
          <w:rFonts w:ascii="Times New Roman" w:eastAsia="Times New Roman" w:hAnsi="Times New Roman" w:cs="Times New Roman"/>
          <w:b/>
          <w:bCs/>
          <w:sz w:val="36"/>
          <w:szCs w:val="36"/>
        </w:rPr>
        <w:t>( SFTP</w:t>
      </w:r>
      <w:proofErr w:type="gramEnd"/>
      <w:r w:rsidRPr="00107A46">
        <w:rPr>
          <w:rFonts w:ascii="Times New Roman" w:eastAsia="Times New Roman" w:hAnsi="Times New Roman" w:cs="Times New Roman"/>
          <w:b/>
          <w:bCs/>
          <w:sz w:val="36"/>
          <w:szCs w:val="36"/>
        </w:rPr>
        <w:t xml:space="preserve"> )</w:t>
      </w:r>
    </w:p>
    <w:p w:rsidR="00107A46" w:rsidRPr="00107A46" w:rsidRDefault="00107A46" w:rsidP="00107A46">
      <w:pPr>
        <w:spacing w:before="100" w:beforeAutospacing="1" w:after="100" w:afterAutospacing="1" w:line="240" w:lineRule="auto"/>
        <w:rPr>
          <w:rFonts w:ascii="Times New Roman" w:eastAsia="Times New Roman" w:hAnsi="Times New Roman" w:cs="Times New Roman"/>
          <w:sz w:val="24"/>
          <w:szCs w:val="24"/>
        </w:rPr>
      </w:pPr>
      <w:r w:rsidRPr="00107A46">
        <w:rPr>
          <w:rFonts w:ascii="Times New Roman" w:eastAsia="Times New Roman" w:hAnsi="Times New Roman" w:cs="Times New Roman"/>
          <w:sz w:val="24"/>
          <w:szCs w:val="24"/>
        </w:rPr>
        <w:t xml:space="preserve">SFTP is called as “Secure FTP” which generally use SSH File Transfer </w:t>
      </w:r>
      <w:proofErr w:type="gramStart"/>
      <w:r w:rsidRPr="00107A46">
        <w:rPr>
          <w:rFonts w:ascii="Times New Roman" w:eastAsia="Times New Roman" w:hAnsi="Times New Roman" w:cs="Times New Roman"/>
          <w:sz w:val="24"/>
          <w:szCs w:val="24"/>
        </w:rPr>
        <w:t>Protocol .</w:t>
      </w:r>
      <w:proofErr w:type="gramEnd"/>
      <w:r w:rsidRPr="00107A46">
        <w:rPr>
          <w:rFonts w:ascii="Times New Roman" w:eastAsia="Times New Roman" w:hAnsi="Times New Roman" w:cs="Times New Roman"/>
          <w:sz w:val="24"/>
          <w:szCs w:val="24"/>
        </w:rPr>
        <w:t xml:space="preserve"> </w:t>
      </w:r>
      <w:proofErr w:type="gramStart"/>
      <w:r w:rsidRPr="00107A46">
        <w:rPr>
          <w:rFonts w:ascii="Times New Roman" w:eastAsia="Times New Roman" w:hAnsi="Times New Roman" w:cs="Times New Roman"/>
          <w:sz w:val="24"/>
          <w:szCs w:val="24"/>
        </w:rPr>
        <w:t>so</w:t>
      </w:r>
      <w:proofErr w:type="gramEnd"/>
      <w:r w:rsidRPr="00107A46">
        <w:rPr>
          <w:rFonts w:ascii="Times New Roman" w:eastAsia="Times New Roman" w:hAnsi="Times New Roman" w:cs="Times New Roman"/>
          <w:sz w:val="24"/>
          <w:szCs w:val="24"/>
        </w:rPr>
        <w:t xml:space="preserve"> we need openssh-server package installed , Issue the below command if it’s not already installed.</w:t>
      </w:r>
      <w:r w:rsidRPr="00107A46">
        <w:rPr>
          <w:rFonts w:ascii="Times New Roman" w:eastAsia="Times New Roman" w:hAnsi="Times New Roman" w:cs="Times New Roman"/>
          <w:sz w:val="24"/>
          <w:szCs w:val="24"/>
        </w:rPr>
        <w:br/>
      </w:r>
      <w:r w:rsidRPr="00107A46">
        <w:rPr>
          <w:rFonts w:ascii="Courier New" w:eastAsia="Times New Roman" w:hAnsi="Courier New" w:cs="Courier New"/>
          <w:sz w:val="20"/>
        </w:rPr>
        <w:t>krizna@leela:~$ sudo apt-get install openssh-server</w:t>
      </w:r>
      <w:r w:rsidRPr="00107A46">
        <w:rPr>
          <w:rFonts w:ascii="Times New Roman" w:eastAsia="Times New Roman" w:hAnsi="Times New Roman" w:cs="Times New Roman"/>
          <w:sz w:val="24"/>
          <w:szCs w:val="24"/>
        </w:rPr>
        <w:br/>
      </w:r>
      <w:r w:rsidRPr="00107A46">
        <w:rPr>
          <w:rFonts w:ascii="Times New Roman" w:eastAsia="Times New Roman" w:hAnsi="Times New Roman" w:cs="Times New Roman"/>
          <w:b/>
          <w:bCs/>
          <w:sz w:val="24"/>
          <w:szCs w:val="24"/>
        </w:rPr>
        <w:t>Step 7 »</w:t>
      </w:r>
      <w:r w:rsidRPr="00107A46">
        <w:rPr>
          <w:rFonts w:ascii="Times New Roman" w:eastAsia="Times New Roman" w:hAnsi="Times New Roman" w:cs="Times New Roman"/>
          <w:sz w:val="24"/>
          <w:szCs w:val="24"/>
        </w:rPr>
        <w:t xml:space="preserve"> Create a new group </w:t>
      </w:r>
      <w:r w:rsidRPr="00107A46">
        <w:rPr>
          <w:rFonts w:ascii="Times New Roman" w:eastAsia="Times New Roman" w:hAnsi="Times New Roman" w:cs="Times New Roman"/>
          <w:b/>
          <w:bCs/>
          <w:sz w:val="24"/>
          <w:szCs w:val="24"/>
        </w:rPr>
        <w:t>ftpaccess</w:t>
      </w:r>
      <w:r w:rsidRPr="00107A46">
        <w:rPr>
          <w:rFonts w:ascii="Times New Roman" w:eastAsia="Times New Roman" w:hAnsi="Times New Roman" w:cs="Times New Roman"/>
          <w:sz w:val="24"/>
          <w:szCs w:val="24"/>
        </w:rPr>
        <w:t xml:space="preserve"> for FTP users.</w:t>
      </w:r>
      <w:r w:rsidRPr="00107A46">
        <w:rPr>
          <w:rFonts w:ascii="Times New Roman" w:eastAsia="Times New Roman" w:hAnsi="Times New Roman" w:cs="Times New Roman"/>
          <w:sz w:val="24"/>
          <w:szCs w:val="24"/>
        </w:rPr>
        <w:br/>
      </w:r>
      <w:r w:rsidRPr="00107A46">
        <w:rPr>
          <w:rFonts w:ascii="Courier New" w:eastAsia="Times New Roman" w:hAnsi="Courier New" w:cs="Courier New"/>
          <w:sz w:val="20"/>
        </w:rPr>
        <w:t>krizna@leela:~$ sudo groupadd ftpaccess</w:t>
      </w:r>
      <w:r w:rsidRPr="00107A46">
        <w:rPr>
          <w:rFonts w:ascii="Times New Roman" w:eastAsia="Times New Roman" w:hAnsi="Times New Roman" w:cs="Times New Roman"/>
          <w:sz w:val="24"/>
          <w:szCs w:val="24"/>
        </w:rPr>
        <w:br/>
      </w:r>
      <w:r w:rsidRPr="00107A46">
        <w:rPr>
          <w:rFonts w:ascii="Times New Roman" w:eastAsia="Times New Roman" w:hAnsi="Times New Roman" w:cs="Times New Roman"/>
          <w:b/>
          <w:bCs/>
          <w:sz w:val="24"/>
          <w:szCs w:val="24"/>
        </w:rPr>
        <w:t>Step 8 »</w:t>
      </w:r>
      <w:r w:rsidRPr="00107A46">
        <w:rPr>
          <w:rFonts w:ascii="Times New Roman" w:eastAsia="Times New Roman" w:hAnsi="Times New Roman" w:cs="Times New Roman"/>
          <w:sz w:val="24"/>
          <w:szCs w:val="24"/>
        </w:rPr>
        <w:t xml:space="preserve"> Now make changes in this </w:t>
      </w:r>
      <w:r w:rsidRPr="00107A46">
        <w:rPr>
          <w:rFonts w:ascii="Times New Roman" w:eastAsia="Times New Roman" w:hAnsi="Times New Roman" w:cs="Times New Roman"/>
          <w:b/>
          <w:bCs/>
          <w:sz w:val="24"/>
          <w:szCs w:val="24"/>
        </w:rPr>
        <w:t>/etc/ssh/sshd_config</w:t>
      </w:r>
      <w:r w:rsidRPr="00107A46">
        <w:rPr>
          <w:rFonts w:ascii="Times New Roman" w:eastAsia="Times New Roman" w:hAnsi="Times New Roman" w:cs="Times New Roman"/>
          <w:sz w:val="24"/>
          <w:szCs w:val="24"/>
        </w:rPr>
        <w:t xml:space="preserve"> file</w:t>
      </w:r>
      <w:proofErr w:type="gramStart"/>
      <w:r w:rsidRPr="00107A46">
        <w:rPr>
          <w:rFonts w:ascii="Times New Roman" w:eastAsia="Times New Roman" w:hAnsi="Times New Roman" w:cs="Times New Roman"/>
          <w:sz w:val="24"/>
          <w:szCs w:val="24"/>
        </w:rPr>
        <w:t>.</w:t>
      </w:r>
      <w:proofErr w:type="gramEnd"/>
      <w:r w:rsidRPr="00107A46">
        <w:rPr>
          <w:rFonts w:ascii="Times New Roman" w:eastAsia="Times New Roman" w:hAnsi="Times New Roman" w:cs="Times New Roman"/>
          <w:sz w:val="24"/>
          <w:szCs w:val="24"/>
        </w:rPr>
        <w:br/>
        <w:t>» Find and comment the below line</w:t>
      </w:r>
      <w:r w:rsidRPr="00107A46">
        <w:rPr>
          <w:rFonts w:ascii="Times New Roman" w:eastAsia="Times New Roman" w:hAnsi="Times New Roman" w:cs="Times New Roman"/>
          <w:sz w:val="24"/>
          <w:szCs w:val="24"/>
        </w:rPr>
        <w:br/>
      </w:r>
      <w:r w:rsidRPr="00107A46">
        <w:rPr>
          <w:rFonts w:ascii="Courier New" w:eastAsia="Times New Roman" w:hAnsi="Courier New" w:cs="Courier New"/>
          <w:sz w:val="20"/>
        </w:rPr>
        <w:t>Subsystem sftp /usr/lib/openssh/sftp-server</w:t>
      </w:r>
      <w:r w:rsidRPr="00107A46">
        <w:rPr>
          <w:rFonts w:ascii="Times New Roman" w:eastAsia="Times New Roman" w:hAnsi="Times New Roman" w:cs="Times New Roman"/>
          <w:sz w:val="24"/>
          <w:szCs w:val="24"/>
        </w:rPr>
        <w:t xml:space="preserve"> and Add these lines at the end of the file.</w:t>
      </w:r>
      <w:r w:rsidRPr="00107A46">
        <w:rPr>
          <w:rFonts w:ascii="Times New Roman" w:eastAsia="Times New Roman" w:hAnsi="Times New Roman" w:cs="Times New Roman"/>
          <w:sz w:val="24"/>
          <w:szCs w:val="24"/>
        </w:rPr>
        <w:br/>
      </w:r>
      <w:proofErr w:type="gramStart"/>
      <w:r w:rsidRPr="00107A46">
        <w:rPr>
          <w:rFonts w:ascii="Courier New" w:eastAsia="Times New Roman" w:hAnsi="Courier New" w:cs="Courier New"/>
          <w:sz w:val="20"/>
        </w:rPr>
        <w:t>Subsystem sftp internal-sftp</w:t>
      </w:r>
      <w:r w:rsidRPr="00107A46">
        <w:rPr>
          <w:rFonts w:ascii="Courier New" w:eastAsia="Times New Roman" w:hAnsi="Courier New" w:cs="Courier New"/>
          <w:sz w:val="20"/>
          <w:szCs w:val="20"/>
        </w:rPr>
        <w:br/>
      </w:r>
      <w:r w:rsidRPr="00107A46">
        <w:rPr>
          <w:rFonts w:ascii="Courier New" w:eastAsia="Times New Roman" w:hAnsi="Courier New" w:cs="Courier New"/>
          <w:sz w:val="20"/>
        </w:rPr>
        <w:t>Match group ftpaccess</w:t>
      </w:r>
      <w:r w:rsidRPr="00107A46">
        <w:rPr>
          <w:rFonts w:ascii="Courier New" w:eastAsia="Times New Roman" w:hAnsi="Courier New" w:cs="Courier New"/>
          <w:sz w:val="20"/>
          <w:szCs w:val="20"/>
        </w:rPr>
        <w:br/>
      </w:r>
      <w:r w:rsidRPr="00107A46">
        <w:rPr>
          <w:rFonts w:ascii="Courier New" w:eastAsia="Times New Roman" w:hAnsi="Courier New" w:cs="Courier New"/>
          <w:sz w:val="20"/>
        </w:rPr>
        <w:t>ChrootDirectory %h</w:t>
      </w:r>
      <w:r w:rsidRPr="00107A46">
        <w:rPr>
          <w:rFonts w:ascii="Courier New" w:eastAsia="Times New Roman" w:hAnsi="Courier New" w:cs="Courier New"/>
          <w:sz w:val="20"/>
          <w:szCs w:val="20"/>
        </w:rPr>
        <w:br/>
      </w:r>
      <w:r w:rsidRPr="00107A46">
        <w:rPr>
          <w:rFonts w:ascii="Courier New" w:eastAsia="Times New Roman" w:hAnsi="Courier New" w:cs="Courier New"/>
          <w:sz w:val="20"/>
        </w:rPr>
        <w:t>X11Forwarding no</w:t>
      </w:r>
      <w:r w:rsidRPr="00107A46">
        <w:rPr>
          <w:rFonts w:ascii="Courier New" w:eastAsia="Times New Roman" w:hAnsi="Courier New" w:cs="Courier New"/>
          <w:sz w:val="20"/>
          <w:szCs w:val="20"/>
        </w:rPr>
        <w:br/>
      </w:r>
      <w:r w:rsidRPr="00107A46">
        <w:rPr>
          <w:rFonts w:ascii="Courier New" w:eastAsia="Times New Roman" w:hAnsi="Courier New" w:cs="Courier New"/>
          <w:sz w:val="20"/>
        </w:rPr>
        <w:t>AllowTcpForwarding no</w:t>
      </w:r>
      <w:r w:rsidRPr="00107A46">
        <w:rPr>
          <w:rFonts w:ascii="Courier New" w:eastAsia="Times New Roman" w:hAnsi="Courier New" w:cs="Courier New"/>
          <w:sz w:val="20"/>
          <w:szCs w:val="20"/>
        </w:rPr>
        <w:br/>
      </w:r>
      <w:r w:rsidRPr="00107A46">
        <w:rPr>
          <w:rFonts w:ascii="Courier New" w:eastAsia="Times New Roman" w:hAnsi="Courier New" w:cs="Courier New"/>
          <w:sz w:val="20"/>
        </w:rPr>
        <w:t>ForceCommand internal-sftp</w:t>
      </w:r>
      <w:r w:rsidRPr="00107A46">
        <w:rPr>
          <w:rFonts w:ascii="Times New Roman" w:eastAsia="Times New Roman" w:hAnsi="Times New Roman" w:cs="Times New Roman"/>
          <w:sz w:val="24"/>
          <w:szCs w:val="24"/>
        </w:rPr>
        <w:br/>
      </w:r>
      <w:r w:rsidRPr="00107A46">
        <w:rPr>
          <w:rFonts w:ascii="Times New Roman" w:eastAsia="Times New Roman" w:hAnsi="Times New Roman" w:cs="Times New Roman"/>
          <w:b/>
          <w:bCs/>
          <w:sz w:val="24"/>
          <w:szCs w:val="24"/>
        </w:rPr>
        <w:t>Step 9 »</w:t>
      </w:r>
      <w:r w:rsidRPr="00107A46">
        <w:rPr>
          <w:rFonts w:ascii="Times New Roman" w:eastAsia="Times New Roman" w:hAnsi="Times New Roman" w:cs="Times New Roman"/>
          <w:sz w:val="24"/>
          <w:szCs w:val="24"/>
        </w:rPr>
        <w:t xml:space="preserve"> Restart sshd service.</w:t>
      </w:r>
      <w:proofErr w:type="gramEnd"/>
      <w:r w:rsidRPr="00107A46">
        <w:rPr>
          <w:rFonts w:ascii="Times New Roman" w:eastAsia="Times New Roman" w:hAnsi="Times New Roman" w:cs="Times New Roman"/>
          <w:sz w:val="24"/>
          <w:szCs w:val="24"/>
        </w:rPr>
        <w:br/>
      </w:r>
      <w:r w:rsidRPr="00107A46">
        <w:rPr>
          <w:rFonts w:ascii="Courier New" w:eastAsia="Times New Roman" w:hAnsi="Courier New" w:cs="Courier New"/>
          <w:sz w:val="20"/>
        </w:rPr>
        <w:t xml:space="preserve">krizna@leela:~$ sudo service </w:t>
      </w:r>
      <w:proofErr w:type="gramStart"/>
      <w:r w:rsidRPr="00107A46">
        <w:rPr>
          <w:rFonts w:ascii="Courier New" w:eastAsia="Times New Roman" w:hAnsi="Courier New" w:cs="Courier New"/>
          <w:sz w:val="20"/>
        </w:rPr>
        <w:t>ssh</w:t>
      </w:r>
      <w:proofErr w:type="gramEnd"/>
      <w:r w:rsidRPr="00107A46">
        <w:rPr>
          <w:rFonts w:ascii="Courier New" w:eastAsia="Times New Roman" w:hAnsi="Courier New" w:cs="Courier New"/>
          <w:sz w:val="20"/>
        </w:rPr>
        <w:t xml:space="preserve"> restart</w:t>
      </w:r>
      <w:r w:rsidRPr="00107A46">
        <w:rPr>
          <w:rFonts w:ascii="Times New Roman" w:eastAsia="Times New Roman" w:hAnsi="Times New Roman" w:cs="Times New Roman"/>
          <w:sz w:val="24"/>
          <w:szCs w:val="24"/>
        </w:rPr>
        <w:br/>
      </w:r>
      <w:r w:rsidRPr="00107A46">
        <w:rPr>
          <w:rFonts w:ascii="Times New Roman" w:eastAsia="Times New Roman" w:hAnsi="Times New Roman" w:cs="Times New Roman"/>
          <w:b/>
          <w:bCs/>
          <w:sz w:val="24"/>
          <w:szCs w:val="24"/>
        </w:rPr>
        <w:t>Step 10 »</w:t>
      </w:r>
      <w:r w:rsidRPr="00107A46">
        <w:rPr>
          <w:rFonts w:ascii="Times New Roman" w:eastAsia="Times New Roman" w:hAnsi="Times New Roman" w:cs="Times New Roman"/>
          <w:sz w:val="24"/>
          <w:szCs w:val="24"/>
        </w:rPr>
        <w:t xml:space="preserve"> The below steps must be followed while creating Users for sftp access.</w:t>
      </w:r>
      <w:r w:rsidRPr="00107A46">
        <w:rPr>
          <w:rFonts w:ascii="Times New Roman" w:eastAsia="Times New Roman" w:hAnsi="Times New Roman" w:cs="Times New Roman"/>
          <w:sz w:val="24"/>
          <w:szCs w:val="24"/>
        </w:rPr>
        <w:br/>
        <w:t xml:space="preserve">Create user </w:t>
      </w:r>
      <w:r w:rsidRPr="00107A46">
        <w:rPr>
          <w:rFonts w:ascii="Times New Roman" w:eastAsia="Times New Roman" w:hAnsi="Times New Roman" w:cs="Times New Roman"/>
          <w:b/>
          <w:bCs/>
          <w:sz w:val="24"/>
          <w:szCs w:val="24"/>
        </w:rPr>
        <w:t>john</w:t>
      </w:r>
      <w:r w:rsidRPr="00107A46">
        <w:rPr>
          <w:rFonts w:ascii="Times New Roman" w:eastAsia="Times New Roman" w:hAnsi="Times New Roman" w:cs="Times New Roman"/>
          <w:sz w:val="24"/>
          <w:szCs w:val="24"/>
        </w:rPr>
        <w:t xml:space="preserve"> with </w:t>
      </w:r>
      <w:r w:rsidRPr="00107A46">
        <w:rPr>
          <w:rFonts w:ascii="Times New Roman" w:eastAsia="Times New Roman" w:hAnsi="Times New Roman" w:cs="Times New Roman"/>
          <w:b/>
          <w:bCs/>
          <w:sz w:val="24"/>
          <w:szCs w:val="24"/>
        </w:rPr>
        <w:t>ftpaccess</w:t>
      </w:r>
      <w:r w:rsidRPr="00107A46">
        <w:rPr>
          <w:rFonts w:ascii="Times New Roman" w:eastAsia="Times New Roman" w:hAnsi="Times New Roman" w:cs="Times New Roman"/>
          <w:sz w:val="24"/>
          <w:szCs w:val="24"/>
        </w:rPr>
        <w:t xml:space="preserve"> group and </w:t>
      </w:r>
      <w:r w:rsidRPr="00107A46">
        <w:rPr>
          <w:rFonts w:ascii="Times New Roman" w:eastAsia="Times New Roman" w:hAnsi="Times New Roman" w:cs="Times New Roman"/>
          <w:b/>
          <w:bCs/>
          <w:sz w:val="24"/>
          <w:szCs w:val="24"/>
        </w:rPr>
        <w:t>/usr/bin/nologin</w:t>
      </w:r>
      <w:r w:rsidRPr="00107A46">
        <w:rPr>
          <w:rFonts w:ascii="Times New Roman" w:eastAsia="Times New Roman" w:hAnsi="Times New Roman" w:cs="Times New Roman"/>
          <w:sz w:val="24"/>
          <w:szCs w:val="24"/>
        </w:rPr>
        <w:t xml:space="preserve"> shell.</w:t>
      </w:r>
      <w:r w:rsidRPr="00107A46">
        <w:rPr>
          <w:rFonts w:ascii="Times New Roman" w:eastAsia="Times New Roman" w:hAnsi="Times New Roman" w:cs="Times New Roman"/>
          <w:sz w:val="24"/>
          <w:szCs w:val="24"/>
        </w:rPr>
        <w:br/>
      </w:r>
      <w:proofErr w:type="gramStart"/>
      <w:r w:rsidRPr="00107A46">
        <w:rPr>
          <w:rFonts w:ascii="Courier New" w:eastAsia="Times New Roman" w:hAnsi="Courier New" w:cs="Courier New"/>
          <w:sz w:val="20"/>
        </w:rPr>
        <w:t>krizna@leela:~$ sudo useradd -m john -g ftpaccess -s /usr/sbin/nologin</w:t>
      </w:r>
      <w:r w:rsidRPr="00107A46">
        <w:rPr>
          <w:rFonts w:ascii="Courier New" w:eastAsia="Times New Roman" w:hAnsi="Courier New" w:cs="Courier New"/>
          <w:sz w:val="20"/>
          <w:szCs w:val="20"/>
        </w:rPr>
        <w:br/>
      </w:r>
      <w:r w:rsidRPr="00107A46">
        <w:rPr>
          <w:rFonts w:ascii="Courier New" w:eastAsia="Times New Roman" w:hAnsi="Courier New" w:cs="Courier New"/>
          <w:sz w:val="20"/>
        </w:rPr>
        <w:t>krizna@leela:~$ sudo passwd john</w:t>
      </w:r>
      <w:r w:rsidRPr="00107A46">
        <w:rPr>
          <w:rFonts w:ascii="Times New Roman" w:eastAsia="Times New Roman" w:hAnsi="Times New Roman" w:cs="Times New Roman"/>
          <w:sz w:val="24"/>
          <w:szCs w:val="24"/>
        </w:rPr>
        <w:t>Change ownership for the home directory.</w:t>
      </w:r>
      <w:proofErr w:type="gramEnd"/>
      <w:r w:rsidRPr="00107A46">
        <w:rPr>
          <w:rFonts w:ascii="Times New Roman" w:eastAsia="Times New Roman" w:hAnsi="Times New Roman" w:cs="Times New Roman"/>
          <w:sz w:val="24"/>
          <w:szCs w:val="24"/>
        </w:rPr>
        <w:br/>
      </w:r>
      <w:r w:rsidRPr="00107A46">
        <w:rPr>
          <w:rFonts w:ascii="Courier New" w:eastAsia="Times New Roman" w:hAnsi="Courier New" w:cs="Courier New"/>
          <w:sz w:val="20"/>
        </w:rPr>
        <w:t>krizna@leela:~$ sudo chown root /home/john</w:t>
      </w:r>
      <w:r w:rsidRPr="00107A46">
        <w:rPr>
          <w:rFonts w:ascii="Times New Roman" w:eastAsia="Times New Roman" w:hAnsi="Times New Roman" w:cs="Times New Roman"/>
          <w:sz w:val="24"/>
          <w:szCs w:val="24"/>
        </w:rPr>
        <w:t>Create a folder inside home directory for writing and change ownership of that folder.</w:t>
      </w:r>
      <w:r w:rsidRPr="00107A46">
        <w:rPr>
          <w:rFonts w:ascii="Times New Roman" w:eastAsia="Times New Roman" w:hAnsi="Times New Roman" w:cs="Times New Roman"/>
          <w:sz w:val="24"/>
          <w:szCs w:val="24"/>
        </w:rPr>
        <w:br/>
      </w:r>
      <w:r w:rsidRPr="00107A46">
        <w:rPr>
          <w:rFonts w:ascii="Courier New" w:eastAsia="Times New Roman" w:hAnsi="Courier New" w:cs="Courier New"/>
          <w:sz w:val="20"/>
        </w:rPr>
        <w:t>krizna@leela:~$ sudo mkdir /home/john/www</w:t>
      </w:r>
      <w:r w:rsidRPr="00107A46">
        <w:rPr>
          <w:rFonts w:ascii="Courier New" w:eastAsia="Times New Roman" w:hAnsi="Courier New" w:cs="Courier New"/>
          <w:sz w:val="20"/>
          <w:szCs w:val="20"/>
        </w:rPr>
        <w:br/>
      </w:r>
      <w:r w:rsidRPr="00107A46">
        <w:rPr>
          <w:rFonts w:ascii="Courier New" w:eastAsia="Times New Roman" w:hAnsi="Courier New" w:cs="Courier New"/>
          <w:sz w:val="20"/>
        </w:rPr>
        <w:t>krizna@leela:~$ sudo chown john</w:t>
      </w:r>
      <w:proofErr w:type="gramStart"/>
      <w:r w:rsidRPr="00107A46">
        <w:rPr>
          <w:rFonts w:ascii="Courier New" w:eastAsia="Times New Roman" w:hAnsi="Courier New" w:cs="Courier New"/>
          <w:sz w:val="20"/>
        </w:rPr>
        <w:t>:ftpaccess</w:t>
      </w:r>
      <w:proofErr w:type="gramEnd"/>
      <w:r w:rsidRPr="00107A46">
        <w:rPr>
          <w:rFonts w:ascii="Courier New" w:eastAsia="Times New Roman" w:hAnsi="Courier New" w:cs="Courier New"/>
          <w:sz w:val="20"/>
        </w:rPr>
        <w:t xml:space="preserve"> /home/john/www</w:t>
      </w:r>
      <w:r w:rsidRPr="00107A46">
        <w:rPr>
          <w:rFonts w:ascii="Times New Roman" w:eastAsia="Times New Roman" w:hAnsi="Times New Roman" w:cs="Times New Roman"/>
          <w:sz w:val="24"/>
          <w:szCs w:val="24"/>
        </w:rPr>
        <w:br/>
        <w:t xml:space="preserve">Now try to connect server using SFTP ( port : 22 ) and makesure Users can upload files to </w:t>
      </w:r>
      <w:r w:rsidRPr="00107A46">
        <w:rPr>
          <w:rFonts w:ascii="Times New Roman" w:eastAsia="Times New Roman" w:hAnsi="Times New Roman" w:cs="Times New Roman"/>
          <w:b/>
          <w:bCs/>
          <w:sz w:val="24"/>
          <w:szCs w:val="24"/>
        </w:rPr>
        <w:t>www</w:t>
      </w:r>
      <w:r w:rsidRPr="00107A46">
        <w:rPr>
          <w:rFonts w:ascii="Times New Roman" w:eastAsia="Times New Roman" w:hAnsi="Times New Roman" w:cs="Times New Roman"/>
          <w:sz w:val="24"/>
          <w:szCs w:val="24"/>
        </w:rPr>
        <w:t xml:space="preserve"> directory and cannot access other folders outside home directory.</w:t>
      </w:r>
      <w:r>
        <w:rPr>
          <w:rFonts w:ascii="Times New Roman" w:eastAsia="Times New Roman" w:hAnsi="Times New Roman" w:cs="Times New Roman"/>
          <w:noProof/>
          <w:color w:val="0000FF"/>
          <w:sz w:val="24"/>
          <w:szCs w:val="24"/>
        </w:rPr>
        <w:lastRenderedPageBreak/>
        <w:drawing>
          <wp:inline distT="0" distB="0" distL="0" distR="0">
            <wp:extent cx="3538855" cy="2778760"/>
            <wp:effectExtent l="19050" t="0" r="4445" b="0"/>
            <wp:docPr id="2" name="Picture 2" descr="setup FTP server ubuntu 14.04">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etup FTP server ubuntu 14.04">
                      <a:hlinkClick r:id="rId14"/>
                    </pic:cNvPr>
                    <pic:cNvPicPr>
                      <a:picLocks noChangeAspect="1" noChangeArrowheads="1"/>
                    </pic:cNvPicPr>
                  </pic:nvPicPr>
                  <pic:blipFill>
                    <a:blip r:embed="rId15"/>
                    <a:srcRect/>
                    <a:stretch>
                      <a:fillRect/>
                    </a:stretch>
                  </pic:blipFill>
                  <pic:spPr bwMode="auto">
                    <a:xfrm>
                      <a:off x="0" y="0"/>
                      <a:ext cx="3538855" cy="2778760"/>
                    </a:xfrm>
                    <a:prstGeom prst="rect">
                      <a:avLst/>
                    </a:prstGeom>
                    <a:noFill/>
                    <a:ln w="9525">
                      <a:noFill/>
                      <a:miter lim="800000"/>
                      <a:headEnd/>
                      <a:tailEnd/>
                    </a:ln>
                  </pic:spPr>
                </pic:pic>
              </a:graphicData>
            </a:graphic>
          </wp:inline>
        </w:drawing>
      </w:r>
      <w:r w:rsidRPr="00107A46">
        <w:rPr>
          <w:rFonts w:ascii="Times New Roman" w:eastAsia="Times New Roman" w:hAnsi="Times New Roman" w:cs="Times New Roman"/>
          <w:sz w:val="24"/>
          <w:szCs w:val="24"/>
        </w:rPr>
        <w:br/>
        <w:t xml:space="preserve">If you want use both FTP and SFTP together, please perform above steps </w:t>
      </w:r>
      <w:proofErr w:type="gramStart"/>
      <w:r w:rsidRPr="00107A46">
        <w:rPr>
          <w:rFonts w:ascii="Times New Roman" w:eastAsia="Times New Roman" w:hAnsi="Times New Roman" w:cs="Times New Roman"/>
          <w:sz w:val="24"/>
          <w:szCs w:val="24"/>
        </w:rPr>
        <w:t>( Step</w:t>
      </w:r>
      <w:proofErr w:type="gramEnd"/>
      <w:r w:rsidRPr="00107A46">
        <w:rPr>
          <w:rFonts w:ascii="Times New Roman" w:eastAsia="Times New Roman" w:hAnsi="Times New Roman" w:cs="Times New Roman"/>
          <w:sz w:val="24"/>
          <w:szCs w:val="24"/>
        </w:rPr>
        <w:t xml:space="preserve"> 10 ) while creating users . For existing users, move them to ftpaccess group and create folder structure and ownership changes as below.</w:t>
      </w:r>
      <w:r w:rsidRPr="00107A46">
        <w:rPr>
          <w:rFonts w:ascii="Times New Roman" w:eastAsia="Times New Roman" w:hAnsi="Times New Roman" w:cs="Times New Roman"/>
          <w:sz w:val="24"/>
          <w:szCs w:val="24"/>
        </w:rPr>
        <w:br/>
      </w:r>
      <w:r w:rsidRPr="00107A46">
        <w:rPr>
          <w:rFonts w:ascii="Courier New" w:eastAsia="Times New Roman" w:hAnsi="Courier New" w:cs="Courier New"/>
          <w:sz w:val="20"/>
        </w:rPr>
        <w:t>krizna@leela:~$ sudo usermod john -g ftpaccess -s /usr/sbin/nologin</w:t>
      </w:r>
      <w:r w:rsidRPr="00107A46">
        <w:rPr>
          <w:rFonts w:ascii="Courier New" w:eastAsia="Times New Roman" w:hAnsi="Courier New" w:cs="Courier New"/>
          <w:sz w:val="20"/>
          <w:szCs w:val="20"/>
        </w:rPr>
        <w:br/>
      </w:r>
      <w:r w:rsidRPr="00107A46">
        <w:rPr>
          <w:rFonts w:ascii="Courier New" w:eastAsia="Times New Roman" w:hAnsi="Courier New" w:cs="Courier New"/>
          <w:sz w:val="20"/>
        </w:rPr>
        <w:t>krizna@leela:~$ sudo chown root /home/john</w:t>
      </w:r>
      <w:r w:rsidRPr="00107A46">
        <w:rPr>
          <w:rFonts w:ascii="Courier New" w:eastAsia="Times New Roman" w:hAnsi="Courier New" w:cs="Courier New"/>
          <w:sz w:val="20"/>
          <w:szCs w:val="20"/>
        </w:rPr>
        <w:br/>
      </w:r>
      <w:r w:rsidRPr="00107A46">
        <w:rPr>
          <w:rFonts w:ascii="Courier New" w:eastAsia="Times New Roman" w:hAnsi="Courier New" w:cs="Courier New"/>
          <w:sz w:val="20"/>
        </w:rPr>
        <w:t>krizna@leela:~$ sudo mkdir /home/john/www</w:t>
      </w:r>
      <w:r w:rsidRPr="00107A46">
        <w:rPr>
          <w:rFonts w:ascii="Courier New" w:eastAsia="Times New Roman" w:hAnsi="Courier New" w:cs="Courier New"/>
          <w:sz w:val="20"/>
          <w:szCs w:val="20"/>
        </w:rPr>
        <w:br/>
      </w:r>
      <w:r w:rsidRPr="00107A46">
        <w:rPr>
          <w:rFonts w:ascii="Courier New" w:eastAsia="Times New Roman" w:hAnsi="Courier New" w:cs="Courier New"/>
          <w:sz w:val="20"/>
        </w:rPr>
        <w:t>krizna@leela:~$ sudo chown john</w:t>
      </w:r>
      <w:proofErr w:type="gramStart"/>
      <w:r w:rsidRPr="00107A46">
        <w:rPr>
          <w:rFonts w:ascii="Courier New" w:eastAsia="Times New Roman" w:hAnsi="Courier New" w:cs="Courier New"/>
          <w:sz w:val="20"/>
        </w:rPr>
        <w:t>:ftpaccess</w:t>
      </w:r>
      <w:proofErr w:type="gramEnd"/>
      <w:r w:rsidRPr="00107A46">
        <w:rPr>
          <w:rFonts w:ascii="Courier New" w:eastAsia="Times New Roman" w:hAnsi="Courier New" w:cs="Courier New"/>
          <w:sz w:val="20"/>
        </w:rPr>
        <w:t xml:space="preserve"> /home/john/www</w:t>
      </w:r>
      <w:r w:rsidRPr="00107A46">
        <w:rPr>
          <w:rFonts w:ascii="Times New Roman" w:eastAsia="Times New Roman" w:hAnsi="Times New Roman" w:cs="Times New Roman"/>
          <w:sz w:val="24"/>
          <w:szCs w:val="24"/>
        </w:rPr>
        <w:br/>
        <w:t>Now john can able to upload files to www folder using FTP as well as SFTP.</w:t>
      </w:r>
    </w:p>
    <w:p w:rsidR="00107A46" w:rsidRPr="00107A46" w:rsidRDefault="00107A46" w:rsidP="00107A46">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107A46">
        <w:rPr>
          <w:rFonts w:ascii="Times New Roman" w:eastAsia="Times New Roman" w:hAnsi="Times New Roman" w:cs="Times New Roman"/>
          <w:b/>
          <w:bCs/>
          <w:kern w:val="36"/>
          <w:sz w:val="48"/>
          <w:szCs w:val="48"/>
        </w:rPr>
        <w:t>How to Install and Configure vsftpd on Ubuntu 14.04 LTS</w:t>
      </w:r>
    </w:p>
    <w:p w:rsidR="00107A46" w:rsidRPr="00107A46" w:rsidRDefault="00107A46" w:rsidP="00107A46">
      <w:pPr>
        <w:spacing w:after="0" w:line="240" w:lineRule="auto"/>
        <w:rPr>
          <w:rFonts w:ascii="Times New Roman" w:eastAsia="Times New Roman" w:hAnsi="Times New Roman" w:cs="Times New Roman"/>
          <w:sz w:val="24"/>
          <w:szCs w:val="24"/>
        </w:rPr>
      </w:pPr>
      <w:r w:rsidRPr="00107A46">
        <w:rPr>
          <w:rFonts w:ascii="Times New Roman" w:eastAsia="Times New Roman" w:hAnsi="Times New Roman" w:cs="Times New Roman"/>
          <w:sz w:val="24"/>
          <w:szCs w:val="24"/>
        </w:rPr>
        <w:t xml:space="preserve">Category: </w:t>
      </w:r>
      <w:hyperlink r:id="rId16" w:history="1">
        <w:r w:rsidRPr="00107A46">
          <w:rPr>
            <w:rFonts w:ascii="Times New Roman" w:eastAsia="Times New Roman" w:hAnsi="Times New Roman" w:cs="Times New Roman"/>
            <w:color w:val="0000FF"/>
            <w:sz w:val="24"/>
            <w:szCs w:val="24"/>
            <w:u w:val="single"/>
          </w:rPr>
          <w:t>Technical Support</w:t>
        </w:r>
      </w:hyperlink>
      <w:r w:rsidRPr="00107A46">
        <w:rPr>
          <w:rFonts w:ascii="Times New Roman" w:eastAsia="Times New Roman" w:hAnsi="Times New Roman" w:cs="Times New Roman"/>
          <w:sz w:val="24"/>
          <w:szCs w:val="24"/>
        </w:rPr>
        <w:t xml:space="preserve">, </w:t>
      </w:r>
      <w:hyperlink r:id="rId17" w:history="1">
        <w:r w:rsidRPr="00107A46">
          <w:rPr>
            <w:rFonts w:ascii="Times New Roman" w:eastAsia="Times New Roman" w:hAnsi="Times New Roman" w:cs="Times New Roman"/>
            <w:color w:val="0000FF"/>
            <w:sz w:val="24"/>
            <w:szCs w:val="24"/>
            <w:u w:val="single"/>
          </w:rPr>
          <w:t>Tutorials</w:t>
        </w:r>
      </w:hyperlink>
      <w:r w:rsidRPr="00107A46">
        <w:rPr>
          <w:rFonts w:ascii="Times New Roman" w:eastAsia="Times New Roman" w:hAnsi="Times New Roman" w:cs="Times New Roman"/>
          <w:sz w:val="24"/>
          <w:szCs w:val="24"/>
        </w:rPr>
        <w:t xml:space="preserve"> </w:t>
      </w:r>
    </w:p>
    <w:p w:rsidR="00107A46" w:rsidRPr="00107A46" w:rsidRDefault="00107A46" w:rsidP="00107A46">
      <w:pPr>
        <w:spacing w:before="100" w:beforeAutospacing="1" w:after="100" w:afterAutospacing="1" w:line="240" w:lineRule="auto"/>
        <w:rPr>
          <w:rFonts w:ascii="Times New Roman" w:eastAsia="Times New Roman" w:hAnsi="Times New Roman" w:cs="Times New Roman"/>
          <w:sz w:val="24"/>
          <w:szCs w:val="24"/>
        </w:rPr>
      </w:pPr>
      <w:r w:rsidRPr="00107A46">
        <w:rPr>
          <w:rFonts w:ascii="Times New Roman" w:eastAsia="Times New Roman" w:hAnsi="Times New Roman" w:cs="Times New Roman"/>
          <w:b/>
          <w:bCs/>
          <w:sz w:val="24"/>
          <w:szCs w:val="24"/>
        </w:rPr>
        <w:t>FTP</w:t>
      </w:r>
      <w:r w:rsidRPr="00107A46">
        <w:rPr>
          <w:rFonts w:ascii="Times New Roman" w:eastAsia="Times New Roman" w:hAnsi="Times New Roman" w:cs="Times New Roman"/>
          <w:sz w:val="24"/>
          <w:szCs w:val="24"/>
        </w:rPr>
        <w:t xml:space="preserve"> (File Transfer Protocol) is probably the most popular method of uploading files to a server; a wide array of FTP servers, such as vsftpd, and clients exist for every platform.</w:t>
      </w:r>
    </w:p>
    <w:p w:rsidR="00107A46" w:rsidRPr="00107A46" w:rsidRDefault="00107A46" w:rsidP="00107A46">
      <w:pPr>
        <w:spacing w:before="100" w:beforeAutospacing="1" w:after="100" w:afterAutospacing="1" w:line="240" w:lineRule="auto"/>
        <w:outlineLvl w:val="1"/>
        <w:rPr>
          <w:rFonts w:ascii="Times New Roman" w:eastAsia="Times New Roman" w:hAnsi="Times New Roman" w:cs="Times New Roman"/>
          <w:b/>
          <w:bCs/>
          <w:sz w:val="36"/>
          <w:szCs w:val="36"/>
        </w:rPr>
      </w:pPr>
      <w:r w:rsidRPr="00107A46">
        <w:rPr>
          <w:rFonts w:ascii="Times New Roman" w:eastAsia="Times New Roman" w:hAnsi="Times New Roman" w:cs="Times New Roman"/>
          <w:b/>
          <w:bCs/>
          <w:sz w:val="36"/>
          <w:szCs w:val="36"/>
        </w:rPr>
        <w:t>Pre-Flight Check</w:t>
      </w:r>
    </w:p>
    <w:p w:rsidR="00107A46" w:rsidRPr="00107A46" w:rsidRDefault="00107A46" w:rsidP="00107A46">
      <w:pPr>
        <w:numPr>
          <w:ilvl w:val="0"/>
          <w:numId w:val="2"/>
        </w:numPr>
        <w:spacing w:before="100" w:beforeAutospacing="1" w:after="100" w:afterAutospacing="1" w:line="240" w:lineRule="auto"/>
        <w:rPr>
          <w:rFonts w:ascii="Times New Roman" w:eastAsia="Times New Roman" w:hAnsi="Times New Roman" w:cs="Times New Roman"/>
          <w:sz w:val="24"/>
          <w:szCs w:val="24"/>
        </w:rPr>
      </w:pPr>
      <w:r w:rsidRPr="00107A46">
        <w:rPr>
          <w:rFonts w:ascii="Times New Roman" w:eastAsia="Times New Roman" w:hAnsi="Times New Roman" w:cs="Times New Roman"/>
          <w:sz w:val="24"/>
          <w:szCs w:val="24"/>
        </w:rPr>
        <w:t>These instructions are intended specifically for installing the vsfptd on Ubuntu 14.04 LTS.</w:t>
      </w:r>
    </w:p>
    <w:p w:rsidR="00107A46" w:rsidRPr="00107A46" w:rsidRDefault="00107A46" w:rsidP="00107A46">
      <w:pPr>
        <w:numPr>
          <w:ilvl w:val="0"/>
          <w:numId w:val="2"/>
        </w:numPr>
        <w:spacing w:before="100" w:beforeAutospacing="1" w:after="100" w:afterAutospacing="1" w:line="240" w:lineRule="auto"/>
        <w:rPr>
          <w:rFonts w:ascii="Times New Roman" w:eastAsia="Times New Roman" w:hAnsi="Times New Roman" w:cs="Times New Roman"/>
          <w:sz w:val="24"/>
          <w:szCs w:val="24"/>
        </w:rPr>
      </w:pPr>
      <w:r w:rsidRPr="00107A46">
        <w:rPr>
          <w:rFonts w:ascii="Times New Roman" w:eastAsia="Times New Roman" w:hAnsi="Times New Roman" w:cs="Times New Roman"/>
          <w:sz w:val="24"/>
          <w:szCs w:val="24"/>
        </w:rPr>
        <w:t>I’ll be working from a Liquid Web Core Managed Ubuntu 14.04 LTS server, and I’ll be logged in as root.</w:t>
      </w:r>
    </w:p>
    <w:p w:rsidR="00107A46" w:rsidRPr="00107A46" w:rsidRDefault="00107A46" w:rsidP="00107A46">
      <w:pPr>
        <w:spacing w:before="100" w:beforeAutospacing="1" w:after="100" w:afterAutospacing="1" w:line="240" w:lineRule="auto"/>
        <w:outlineLvl w:val="1"/>
        <w:rPr>
          <w:rFonts w:ascii="Times New Roman" w:eastAsia="Times New Roman" w:hAnsi="Times New Roman" w:cs="Times New Roman"/>
          <w:b/>
          <w:bCs/>
          <w:sz w:val="36"/>
          <w:szCs w:val="36"/>
        </w:rPr>
      </w:pPr>
      <w:r w:rsidRPr="00107A46">
        <w:rPr>
          <w:rFonts w:ascii="Times New Roman" w:eastAsia="Times New Roman" w:hAnsi="Times New Roman" w:cs="Times New Roman"/>
          <w:b/>
          <w:bCs/>
          <w:sz w:val="36"/>
          <w:szCs w:val="36"/>
        </w:rPr>
        <w:t>Step 1: Install vsftpd</w:t>
      </w:r>
    </w:p>
    <w:p w:rsidR="00107A46" w:rsidRPr="00107A46" w:rsidRDefault="00107A46" w:rsidP="00107A46">
      <w:pPr>
        <w:spacing w:after="0" w:line="240" w:lineRule="auto"/>
        <w:rPr>
          <w:rFonts w:ascii="Times New Roman" w:eastAsia="Times New Roman" w:hAnsi="Times New Roman" w:cs="Times New Roman"/>
          <w:sz w:val="24"/>
          <w:szCs w:val="24"/>
        </w:rPr>
      </w:pPr>
      <w:r w:rsidRPr="00107A46">
        <w:rPr>
          <w:rFonts w:ascii="Times New Roman" w:eastAsia="Times New Roman" w:hAnsi="Times New Roman" w:cs="Times New Roman"/>
          <w:sz w:val="24"/>
          <w:szCs w:val="24"/>
        </w:rPr>
        <w:lastRenderedPageBreak/>
        <w:t>Warning: FTP data is insecure; traffic is not encrypted, and all transmissions are clear text (including usernames, passwords, commands, and data). Consider securing your FTP connection with SSL/TLS.</w:t>
      </w:r>
    </w:p>
    <w:p w:rsidR="00107A46" w:rsidRPr="00107A46" w:rsidRDefault="00107A46" w:rsidP="00107A46">
      <w:pPr>
        <w:spacing w:before="100" w:beforeAutospacing="1" w:after="100" w:afterAutospacing="1" w:line="240" w:lineRule="auto"/>
        <w:rPr>
          <w:rFonts w:ascii="Times New Roman" w:eastAsia="Times New Roman" w:hAnsi="Times New Roman" w:cs="Times New Roman"/>
          <w:sz w:val="24"/>
          <w:szCs w:val="24"/>
        </w:rPr>
      </w:pPr>
      <w:r w:rsidRPr="00107A46">
        <w:rPr>
          <w:rFonts w:ascii="Times New Roman" w:eastAsia="Times New Roman" w:hAnsi="Times New Roman" w:cs="Times New Roman"/>
          <w:sz w:val="24"/>
          <w:szCs w:val="24"/>
        </w:rPr>
        <w:t>First, you’ll follow a simple best practice: ensuring the list of available packages is up to date before installing anything new.</w:t>
      </w:r>
    </w:p>
    <w:p w:rsidR="00107A46" w:rsidRPr="00107A46" w:rsidRDefault="00107A46" w:rsidP="00107A46">
      <w:pPr>
        <w:spacing w:before="100" w:beforeAutospacing="1" w:after="100" w:afterAutospacing="1" w:line="240" w:lineRule="auto"/>
        <w:rPr>
          <w:rFonts w:ascii="Times New Roman" w:eastAsia="Times New Roman" w:hAnsi="Times New Roman" w:cs="Times New Roman"/>
          <w:sz w:val="24"/>
          <w:szCs w:val="24"/>
        </w:rPr>
      </w:pPr>
      <w:proofErr w:type="gramStart"/>
      <w:r w:rsidRPr="00107A46">
        <w:rPr>
          <w:rFonts w:ascii="Courier New" w:eastAsia="Times New Roman" w:hAnsi="Courier New" w:cs="Courier New"/>
          <w:sz w:val="20"/>
        </w:rPr>
        <w:t>apt-get</w:t>
      </w:r>
      <w:proofErr w:type="gramEnd"/>
      <w:r w:rsidRPr="00107A46">
        <w:rPr>
          <w:rFonts w:ascii="Courier New" w:eastAsia="Times New Roman" w:hAnsi="Courier New" w:cs="Courier New"/>
          <w:sz w:val="20"/>
        </w:rPr>
        <w:t xml:space="preserve"> update</w:t>
      </w:r>
    </w:p>
    <w:p w:rsidR="00107A46" w:rsidRPr="00107A46" w:rsidRDefault="00107A46" w:rsidP="00107A46">
      <w:pPr>
        <w:spacing w:before="100" w:beforeAutospacing="1" w:after="100" w:afterAutospacing="1" w:line="240" w:lineRule="auto"/>
        <w:rPr>
          <w:rFonts w:ascii="Times New Roman" w:eastAsia="Times New Roman" w:hAnsi="Times New Roman" w:cs="Times New Roman"/>
          <w:sz w:val="24"/>
          <w:szCs w:val="24"/>
        </w:rPr>
      </w:pPr>
      <w:r w:rsidRPr="00107A46">
        <w:rPr>
          <w:rFonts w:ascii="Times New Roman" w:eastAsia="Times New Roman" w:hAnsi="Times New Roman" w:cs="Times New Roman"/>
          <w:sz w:val="24"/>
          <w:szCs w:val="24"/>
        </w:rPr>
        <w:t>Then let’s install vsftpd and any required packages:</w:t>
      </w:r>
    </w:p>
    <w:p w:rsidR="00107A46" w:rsidRPr="00107A46" w:rsidRDefault="00107A46" w:rsidP="00107A46">
      <w:pPr>
        <w:spacing w:before="100" w:beforeAutospacing="1" w:after="100" w:afterAutospacing="1" w:line="240" w:lineRule="auto"/>
        <w:rPr>
          <w:rFonts w:ascii="Times New Roman" w:eastAsia="Times New Roman" w:hAnsi="Times New Roman" w:cs="Times New Roman"/>
          <w:sz w:val="24"/>
          <w:szCs w:val="24"/>
        </w:rPr>
      </w:pPr>
      <w:proofErr w:type="gramStart"/>
      <w:r w:rsidRPr="00107A46">
        <w:rPr>
          <w:rFonts w:ascii="Courier New" w:eastAsia="Times New Roman" w:hAnsi="Courier New" w:cs="Courier New"/>
          <w:sz w:val="20"/>
        </w:rPr>
        <w:t>apt-get</w:t>
      </w:r>
      <w:proofErr w:type="gramEnd"/>
      <w:r w:rsidRPr="00107A46">
        <w:rPr>
          <w:rFonts w:ascii="Courier New" w:eastAsia="Times New Roman" w:hAnsi="Courier New" w:cs="Courier New"/>
          <w:sz w:val="20"/>
        </w:rPr>
        <w:t xml:space="preserve"> -y install vsftpd</w:t>
      </w:r>
    </w:p>
    <w:p w:rsidR="00107A46" w:rsidRPr="00107A46" w:rsidRDefault="00107A46" w:rsidP="00107A46">
      <w:pPr>
        <w:spacing w:before="100" w:beforeAutospacing="1" w:after="100" w:afterAutospacing="1" w:line="240" w:lineRule="auto"/>
        <w:outlineLvl w:val="1"/>
        <w:rPr>
          <w:rFonts w:ascii="Times New Roman" w:eastAsia="Times New Roman" w:hAnsi="Times New Roman" w:cs="Times New Roman"/>
          <w:b/>
          <w:bCs/>
          <w:sz w:val="36"/>
          <w:szCs w:val="36"/>
        </w:rPr>
      </w:pPr>
      <w:r w:rsidRPr="00107A46">
        <w:rPr>
          <w:rFonts w:ascii="Times New Roman" w:eastAsia="Times New Roman" w:hAnsi="Times New Roman" w:cs="Times New Roman"/>
          <w:b/>
          <w:bCs/>
          <w:sz w:val="36"/>
          <w:szCs w:val="36"/>
        </w:rPr>
        <w:t>Step 2: Configure vsftpd</w:t>
      </w:r>
    </w:p>
    <w:p w:rsidR="00107A46" w:rsidRPr="00107A46" w:rsidRDefault="00107A46" w:rsidP="00107A46">
      <w:pPr>
        <w:spacing w:before="100" w:beforeAutospacing="1" w:after="100" w:afterAutospacing="1" w:line="240" w:lineRule="auto"/>
        <w:rPr>
          <w:rFonts w:ascii="Times New Roman" w:eastAsia="Times New Roman" w:hAnsi="Times New Roman" w:cs="Times New Roman"/>
          <w:sz w:val="24"/>
          <w:szCs w:val="24"/>
        </w:rPr>
      </w:pPr>
      <w:r w:rsidRPr="00107A46">
        <w:rPr>
          <w:rFonts w:ascii="Times New Roman" w:eastAsia="Times New Roman" w:hAnsi="Times New Roman" w:cs="Times New Roman"/>
          <w:sz w:val="24"/>
          <w:szCs w:val="24"/>
        </w:rPr>
        <w:t xml:space="preserve">For a refresher on editing files with vim see: </w:t>
      </w:r>
      <w:hyperlink r:id="rId18" w:tgtFrame="_blank" w:history="1">
        <w:r w:rsidRPr="00107A46">
          <w:rPr>
            <w:rFonts w:ascii="Times New Roman" w:eastAsia="Times New Roman" w:hAnsi="Times New Roman" w:cs="Times New Roman"/>
            <w:color w:val="0000FF"/>
            <w:sz w:val="24"/>
            <w:szCs w:val="24"/>
            <w:u w:val="single"/>
          </w:rPr>
          <w:t>New User Tutorial: Overview of the Vim Text Editor</w:t>
        </w:r>
      </w:hyperlink>
    </w:p>
    <w:p w:rsidR="00107A46" w:rsidRPr="00107A46" w:rsidRDefault="00107A46" w:rsidP="00107A46">
      <w:pPr>
        <w:spacing w:before="100" w:beforeAutospacing="1" w:after="100" w:afterAutospacing="1" w:line="240" w:lineRule="auto"/>
        <w:rPr>
          <w:rFonts w:ascii="Times New Roman" w:eastAsia="Times New Roman" w:hAnsi="Times New Roman" w:cs="Times New Roman"/>
          <w:sz w:val="24"/>
          <w:szCs w:val="24"/>
        </w:rPr>
      </w:pPr>
      <w:r w:rsidRPr="00107A46">
        <w:rPr>
          <w:rFonts w:ascii="Times New Roman" w:eastAsia="Times New Roman" w:hAnsi="Times New Roman" w:cs="Times New Roman"/>
          <w:sz w:val="24"/>
          <w:szCs w:val="24"/>
        </w:rPr>
        <w:t>Let’s edit the configuration file for vsftpd:</w:t>
      </w:r>
    </w:p>
    <w:p w:rsidR="00107A46" w:rsidRPr="00107A46" w:rsidRDefault="00107A46" w:rsidP="00107A46">
      <w:pPr>
        <w:spacing w:before="100" w:beforeAutospacing="1" w:after="100" w:afterAutospacing="1" w:line="240" w:lineRule="auto"/>
        <w:rPr>
          <w:rFonts w:ascii="Times New Roman" w:eastAsia="Times New Roman" w:hAnsi="Times New Roman" w:cs="Times New Roman"/>
          <w:sz w:val="24"/>
          <w:szCs w:val="24"/>
        </w:rPr>
      </w:pPr>
      <w:proofErr w:type="gramStart"/>
      <w:r w:rsidRPr="00107A46">
        <w:rPr>
          <w:rFonts w:ascii="Courier New" w:eastAsia="Times New Roman" w:hAnsi="Courier New" w:cs="Courier New"/>
          <w:sz w:val="20"/>
        </w:rPr>
        <w:t>vim</w:t>
      </w:r>
      <w:proofErr w:type="gramEnd"/>
      <w:r w:rsidRPr="00107A46">
        <w:rPr>
          <w:rFonts w:ascii="Courier New" w:eastAsia="Times New Roman" w:hAnsi="Courier New" w:cs="Courier New"/>
          <w:sz w:val="20"/>
        </w:rPr>
        <w:t xml:space="preserve"> /etc/vsftpd.conf</w:t>
      </w:r>
    </w:p>
    <w:p w:rsidR="00107A46" w:rsidRPr="00107A46" w:rsidRDefault="00107A46" w:rsidP="00107A46">
      <w:pPr>
        <w:spacing w:before="100" w:beforeAutospacing="1" w:after="100" w:afterAutospacing="1" w:line="240" w:lineRule="auto"/>
        <w:rPr>
          <w:rFonts w:ascii="Times New Roman" w:eastAsia="Times New Roman" w:hAnsi="Times New Roman" w:cs="Times New Roman"/>
          <w:sz w:val="24"/>
          <w:szCs w:val="24"/>
        </w:rPr>
      </w:pPr>
      <w:r w:rsidRPr="00107A46">
        <w:rPr>
          <w:rFonts w:ascii="Times New Roman" w:eastAsia="Times New Roman" w:hAnsi="Times New Roman" w:cs="Times New Roman"/>
          <w:sz w:val="24"/>
          <w:szCs w:val="24"/>
        </w:rPr>
        <w:t xml:space="preserve">Disallow anonymous, unidentified users to access files via FTP; change the </w:t>
      </w:r>
      <w:r w:rsidRPr="00107A46">
        <w:rPr>
          <w:rFonts w:ascii="Times New Roman" w:eastAsia="Times New Roman" w:hAnsi="Times New Roman" w:cs="Times New Roman"/>
          <w:b/>
          <w:bCs/>
          <w:sz w:val="24"/>
          <w:szCs w:val="24"/>
        </w:rPr>
        <w:t>anonymous_enable</w:t>
      </w:r>
      <w:r w:rsidRPr="00107A46">
        <w:rPr>
          <w:rFonts w:ascii="Times New Roman" w:eastAsia="Times New Roman" w:hAnsi="Times New Roman" w:cs="Times New Roman"/>
          <w:sz w:val="24"/>
          <w:szCs w:val="24"/>
        </w:rPr>
        <w:t xml:space="preserve"> setting to </w:t>
      </w:r>
      <w:r w:rsidRPr="00107A46">
        <w:rPr>
          <w:rFonts w:ascii="Times New Roman" w:eastAsia="Times New Roman" w:hAnsi="Times New Roman" w:cs="Times New Roman"/>
          <w:b/>
          <w:bCs/>
          <w:sz w:val="24"/>
          <w:szCs w:val="24"/>
        </w:rPr>
        <w:t>NO</w:t>
      </w:r>
      <w:r w:rsidRPr="00107A46">
        <w:rPr>
          <w:rFonts w:ascii="Times New Roman" w:eastAsia="Times New Roman" w:hAnsi="Times New Roman" w:cs="Times New Roman"/>
          <w:sz w:val="24"/>
          <w:szCs w:val="24"/>
        </w:rPr>
        <w:t>:</w:t>
      </w:r>
    </w:p>
    <w:p w:rsidR="00107A46" w:rsidRPr="00107A46" w:rsidRDefault="00107A46" w:rsidP="00107A46">
      <w:pPr>
        <w:spacing w:before="100" w:beforeAutospacing="1" w:after="100" w:afterAutospacing="1" w:line="240" w:lineRule="auto"/>
        <w:rPr>
          <w:rFonts w:ascii="Times New Roman" w:eastAsia="Times New Roman" w:hAnsi="Times New Roman" w:cs="Times New Roman"/>
          <w:sz w:val="24"/>
          <w:szCs w:val="24"/>
        </w:rPr>
      </w:pPr>
      <w:r w:rsidRPr="00107A46">
        <w:rPr>
          <w:rFonts w:ascii="Courier New" w:eastAsia="Times New Roman" w:hAnsi="Courier New" w:cs="Courier New"/>
          <w:sz w:val="20"/>
        </w:rPr>
        <w:t>anonymous_enable=NO</w:t>
      </w:r>
    </w:p>
    <w:p w:rsidR="00107A46" w:rsidRPr="00107A46" w:rsidRDefault="00107A46" w:rsidP="00107A46">
      <w:pPr>
        <w:spacing w:before="100" w:beforeAutospacing="1" w:after="100" w:afterAutospacing="1" w:line="240" w:lineRule="auto"/>
        <w:rPr>
          <w:rFonts w:ascii="Times New Roman" w:eastAsia="Times New Roman" w:hAnsi="Times New Roman" w:cs="Times New Roman"/>
          <w:sz w:val="24"/>
          <w:szCs w:val="24"/>
        </w:rPr>
      </w:pPr>
      <w:r w:rsidRPr="00107A46">
        <w:rPr>
          <w:rFonts w:ascii="Times New Roman" w:eastAsia="Times New Roman" w:hAnsi="Times New Roman" w:cs="Times New Roman"/>
          <w:sz w:val="24"/>
          <w:szCs w:val="24"/>
        </w:rPr>
        <w:t xml:space="preserve">Allow local uses to login by changing the </w:t>
      </w:r>
      <w:r w:rsidRPr="00107A46">
        <w:rPr>
          <w:rFonts w:ascii="Times New Roman" w:eastAsia="Times New Roman" w:hAnsi="Times New Roman" w:cs="Times New Roman"/>
          <w:b/>
          <w:bCs/>
          <w:sz w:val="24"/>
          <w:szCs w:val="24"/>
        </w:rPr>
        <w:t>local_enable</w:t>
      </w:r>
      <w:r w:rsidRPr="00107A46">
        <w:rPr>
          <w:rFonts w:ascii="Times New Roman" w:eastAsia="Times New Roman" w:hAnsi="Times New Roman" w:cs="Times New Roman"/>
          <w:sz w:val="24"/>
          <w:szCs w:val="24"/>
        </w:rPr>
        <w:t xml:space="preserve"> setting to </w:t>
      </w:r>
      <w:r w:rsidRPr="00107A46">
        <w:rPr>
          <w:rFonts w:ascii="Times New Roman" w:eastAsia="Times New Roman" w:hAnsi="Times New Roman" w:cs="Times New Roman"/>
          <w:b/>
          <w:bCs/>
          <w:sz w:val="24"/>
          <w:szCs w:val="24"/>
        </w:rPr>
        <w:t>YES</w:t>
      </w:r>
      <w:r w:rsidRPr="00107A46">
        <w:rPr>
          <w:rFonts w:ascii="Times New Roman" w:eastAsia="Times New Roman" w:hAnsi="Times New Roman" w:cs="Times New Roman"/>
          <w:sz w:val="24"/>
          <w:szCs w:val="24"/>
        </w:rPr>
        <w:t>:</w:t>
      </w:r>
    </w:p>
    <w:p w:rsidR="00107A46" w:rsidRPr="00107A46" w:rsidRDefault="00107A46" w:rsidP="00107A46">
      <w:pPr>
        <w:spacing w:before="100" w:beforeAutospacing="1" w:after="100" w:afterAutospacing="1" w:line="240" w:lineRule="auto"/>
        <w:rPr>
          <w:rFonts w:ascii="Times New Roman" w:eastAsia="Times New Roman" w:hAnsi="Times New Roman" w:cs="Times New Roman"/>
          <w:sz w:val="24"/>
          <w:szCs w:val="24"/>
        </w:rPr>
      </w:pPr>
      <w:r w:rsidRPr="00107A46">
        <w:rPr>
          <w:rFonts w:ascii="Courier New" w:eastAsia="Times New Roman" w:hAnsi="Courier New" w:cs="Courier New"/>
          <w:sz w:val="20"/>
        </w:rPr>
        <w:t>local_enable=YES</w:t>
      </w:r>
    </w:p>
    <w:p w:rsidR="00107A46" w:rsidRPr="00107A46" w:rsidRDefault="00107A46" w:rsidP="00107A46">
      <w:pPr>
        <w:spacing w:before="100" w:beforeAutospacing="1" w:after="100" w:afterAutospacing="1" w:line="240" w:lineRule="auto"/>
        <w:rPr>
          <w:rFonts w:ascii="Times New Roman" w:eastAsia="Times New Roman" w:hAnsi="Times New Roman" w:cs="Times New Roman"/>
          <w:sz w:val="24"/>
          <w:szCs w:val="24"/>
        </w:rPr>
      </w:pPr>
      <w:r w:rsidRPr="00107A46">
        <w:rPr>
          <w:rFonts w:ascii="Times New Roman" w:eastAsia="Times New Roman" w:hAnsi="Times New Roman" w:cs="Times New Roman"/>
          <w:sz w:val="24"/>
          <w:szCs w:val="24"/>
        </w:rPr>
        <w:t xml:space="preserve">If you want local user to be able to write to a directory, then change the </w:t>
      </w:r>
      <w:r w:rsidRPr="00107A46">
        <w:rPr>
          <w:rFonts w:ascii="Times New Roman" w:eastAsia="Times New Roman" w:hAnsi="Times New Roman" w:cs="Times New Roman"/>
          <w:b/>
          <w:bCs/>
          <w:sz w:val="24"/>
          <w:szCs w:val="24"/>
        </w:rPr>
        <w:t>write_enable</w:t>
      </w:r>
      <w:r w:rsidRPr="00107A46">
        <w:rPr>
          <w:rFonts w:ascii="Times New Roman" w:eastAsia="Times New Roman" w:hAnsi="Times New Roman" w:cs="Times New Roman"/>
          <w:sz w:val="24"/>
          <w:szCs w:val="24"/>
        </w:rPr>
        <w:t xml:space="preserve"> setting to </w:t>
      </w:r>
      <w:r w:rsidRPr="00107A46">
        <w:rPr>
          <w:rFonts w:ascii="Times New Roman" w:eastAsia="Times New Roman" w:hAnsi="Times New Roman" w:cs="Times New Roman"/>
          <w:b/>
          <w:bCs/>
          <w:sz w:val="24"/>
          <w:szCs w:val="24"/>
        </w:rPr>
        <w:t>YES</w:t>
      </w:r>
      <w:r w:rsidRPr="00107A46">
        <w:rPr>
          <w:rFonts w:ascii="Times New Roman" w:eastAsia="Times New Roman" w:hAnsi="Times New Roman" w:cs="Times New Roman"/>
          <w:sz w:val="24"/>
          <w:szCs w:val="24"/>
        </w:rPr>
        <w:t>:</w:t>
      </w:r>
    </w:p>
    <w:p w:rsidR="00107A46" w:rsidRPr="00107A46" w:rsidRDefault="00107A46" w:rsidP="00107A46">
      <w:pPr>
        <w:spacing w:before="100" w:beforeAutospacing="1" w:after="100" w:afterAutospacing="1" w:line="240" w:lineRule="auto"/>
        <w:rPr>
          <w:rFonts w:ascii="Times New Roman" w:eastAsia="Times New Roman" w:hAnsi="Times New Roman" w:cs="Times New Roman"/>
          <w:sz w:val="24"/>
          <w:szCs w:val="24"/>
        </w:rPr>
      </w:pPr>
      <w:r w:rsidRPr="00107A46">
        <w:rPr>
          <w:rFonts w:ascii="Courier New" w:eastAsia="Times New Roman" w:hAnsi="Courier New" w:cs="Courier New"/>
          <w:sz w:val="20"/>
        </w:rPr>
        <w:t>write_enable=YES</w:t>
      </w:r>
    </w:p>
    <w:p w:rsidR="00107A46" w:rsidRPr="00107A46" w:rsidRDefault="00107A46" w:rsidP="00107A46">
      <w:pPr>
        <w:spacing w:before="100" w:beforeAutospacing="1" w:after="100" w:afterAutospacing="1" w:line="240" w:lineRule="auto"/>
        <w:rPr>
          <w:rFonts w:ascii="Times New Roman" w:eastAsia="Times New Roman" w:hAnsi="Times New Roman" w:cs="Times New Roman"/>
          <w:sz w:val="24"/>
          <w:szCs w:val="24"/>
        </w:rPr>
      </w:pPr>
      <w:r w:rsidRPr="00107A46">
        <w:rPr>
          <w:rFonts w:ascii="Times New Roman" w:eastAsia="Times New Roman" w:hAnsi="Times New Roman" w:cs="Times New Roman"/>
          <w:sz w:val="24"/>
          <w:szCs w:val="24"/>
        </w:rPr>
        <w:t xml:space="preserve">Local users will be ‘chroot jailed’ and they will be denied access to any other part of the server; change the </w:t>
      </w:r>
      <w:r w:rsidRPr="00107A46">
        <w:rPr>
          <w:rFonts w:ascii="Times New Roman" w:eastAsia="Times New Roman" w:hAnsi="Times New Roman" w:cs="Times New Roman"/>
          <w:b/>
          <w:bCs/>
          <w:sz w:val="24"/>
          <w:szCs w:val="24"/>
        </w:rPr>
        <w:t>chroot_local_user</w:t>
      </w:r>
      <w:r w:rsidRPr="00107A46">
        <w:rPr>
          <w:rFonts w:ascii="Times New Roman" w:eastAsia="Times New Roman" w:hAnsi="Times New Roman" w:cs="Times New Roman"/>
          <w:sz w:val="24"/>
          <w:szCs w:val="24"/>
        </w:rPr>
        <w:t xml:space="preserve"> setting to </w:t>
      </w:r>
      <w:r w:rsidRPr="00107A46">
        <w:rPr>
          <w:rFonts w:ascii="Times New Roman" w:eastAsia="Times New Roman" w:hAnsi="Times New Roman" w:cs="Times New Roman"/>
          <w:b/>
          <w:bCs/>
          <w:sz w:val="24"/>
          <w:szCs w:val="24"/>
        </w:rPr>
        <w:t>YES</w:t>
      </w:r>
      <w:r w:rsidRPr="00107A46">
        <w:rPr>
          <w:rFonts w:ascii="Times New Roman" w:eastAsia="Times New Roman" w:hAnsi="Times New Roman" w:cs="Times New Roman"/>
          <w:sz w:val="24"/>
          <w:szCs w:val="24"/>
        </w:rPr>
        <w:t>:</w:t>
      </w:r>
    </w:p>
    <w:p w:rsidR="00107A46" w:rsidRPr="00107A46" w:rsidRDefault="00107A46" w:rsidP="00107A46">
      <w:pPr>
        <w:spacing w:before="100" w:beforeAutospacing="1" w:after="100" w:afterAutospacing="1" w:line="240" w:lineRule="auto"/>
        <w:rPr>
          <w:rFonts w:ascii="Times New Roman" w:eastAsia="Times New Roman" w:hAnsi="Times New Roman" w:cs="Times New Roman"/>
          <w:sz w:val="24"/>
          <w:szCs w:val="24"/>
        </w:rPr>
      </w:pPr>
      <w:r w:rsidRPr="00107A46">
        <w:rPr>
          <w:rFonts w:ascii="Courier New" w:eastAsia="Times New Roman" w:hAnsi="Courier New" w:cs="Courier New"/>
          <w:sz w:val="20"/>
        </w:rPr>
        <w:t>chroot_local_user=YES</w:t>
      </w:r>
    </w:p>
    <w:p w:rsidR="00107A46" w:rsidRPr="00107A46" w:rsidRDefault="00107A46" w:rsidP="00107A46">
      <w:pPr>
        <w:spacing w:before="100" w:beforeAutospacing="1" w:after="100" w:afterAutospacing="1" w:line="240" w:lineRule="auto"/>
        <w:rPr>
          <w:rFonts w:ascii="Times New Roman" w:eastAsia="Times New Roman" w:hAnsi="Times New Roman" w:cs="Times New Roman"/>
          <w:sz w:val="24"/>
          <w:szCs w:val="24"/>
        </w:rPr>
      </w:pPr>
      <w:r w:rsidRPr="00107A46">
        <w:rPr>
          <w:rFonts w:ascii="Times New Roman" w:eastAsia="Times New Roman" w:hAnsi="Times New Roman" w:cs="Times New Roman"/>
          <w:sz w:val="24"/>
          <w:szCs w:val="24"/>
        </w:rPr>
        <w:t xml:space="preserve">Exit and save the file with the </w:t>
      </w:r>
      <w:proofErr w:type="gramStart"/>
      <w:r w:rsidRPr="00107A46">
        <w:rPr>
          <w:rFonts w:ascii="Times New Roman" w:eastAsia="Times New Roman" w:hAnsi="Times New Roman" w:cs="Times New Roman"/>
          <w:sz w:val="24"/>
          <w:szCs w:val="24"/>
        </w:rPr>
        <w:t xml:space="preserve">command </w:t>
      </w:r>
      <w:r w:rsidRPr="00107A46">
        <w:rPr>
          <w:rFonts w:ascii="Times New Roman" w:eastAsia="Times New Roman" w:hAnsi="Times New Roman" w:cs="Times New Roman"/>
          <w:b/>
          <w:bCs/>
          <w:sz w:val="24"/>
          <w:szCs w:val="24"/>
        </w:rPr>
        <w:t>:wq</w:t>
      </w:r>
      <w:proofErr w:type="gramEnd"/>
      <w:r w:rsidRPr="00107A46">
        <w:rPr>
          <w:rFonts w:ascii="Times New Roman" w:eastAsia="Times New Roman" w:hAnsi="Times New Roman" w:cs="Times New Roman"/>
          <w:sz w:val="24"/>
          <w:szCs w:val="24"/>
        </w:rPr>
        <w:t>.</w:t>
      </w:r>
    </w:p>
    <w:p w:rsidR="00107A46" w:rsidRPr="00107A46" w:rsidRDefault="00107A46" w:rsidP="00107A46">
      <w:pPr>
        <w:spacing w:before="100" w:beforeAutospacing="1" w:after="100" w:afterAutospacing="1" w:line="240" w:lineRule="auto"/>
        <w:rPr>
          <w:rFonts w:ascii="Times New Roman" w:eastAsia="Times New Roman" w:hAnsi="Times New Roman" w:cs="Times New Roman"/>
          <w:sz w:val="24"/>
          <w:szCs w:val="24"/>
        </w:rPr>
      </w:pPr>
      <w:r w:rsidRPr="00107A46">
        <w:rPr>
          <w:rFonts w:ascii="Times New Roman" w:eastAsia="Times New Roman" w:hAnsi="Times New Roman" w:cs="Times New Roman"/>
          <w:sz w:val="24"/>
          <w:szCs w:val="24"/>
        </w:rPr>
        <w:t>Restart the vsftpd service:</w:t>
      </w:r>
    </w:p>
    <w:p w:rsidR="00107A46" w:rsidRPr="00107A46" w:rsidRDefault="00107A46" w:rsidP="00107A46">
      <w:pPr>
        <w:spacing w:before="100" w:beforeAutospacing="1" w:after="100" w:afterAutospacing="1" w:line="240" w:lineRule="auto"/>
        <w:rPr>
          <w:rFonts w:ascii="Times New Roman" w:eastAsia="Times New Roman" w:hAnsi="Times New Roman" w:cs="Times New Roman"/>
          <w:sz w:val="24"/>
          <w:szCs w:val="24"/>
        </w:rPr>
      </w:pPr>
      <w:proofErr w:type="gramStart"/>
      <w:r w:rsidRPr="00107A46">
        <w:rPr>
          <w:rFonts w:ascii="Courier New" w:eastAsia="Times New Roman" w:hAnsi="Courier New" w:cs="Courier New"/>
          <w:sz w:val="20"/>
        </w:rPr>
        <w:t>service</w:t>
      </w:r>
      <w:proofErr w:type="gramEnd"/>
      <w:r w:rsidRPr="00107A46">
        <w:rPr>
          <w:rFonts w:ascii="Courier New" w:eastAsia="Times New Roman" w:hAnsi="Courier New" w:cs="Courier New"/>
          <w:sz w:val="20"/>
        </w:rPr>
        <w:t xml:space="preserve"> vsftpd restart</w:t>
      </w:r>
    </w:p>
    <w:p w:rsidR="00107A46" w:rsidRPr="00107A46" w:rsidRDefault="00107A46" w:rsidP="00107A46">
      <w:pPr>
        <w:spacing w:before="100" w:beforeAutospacing="1" w:after="100" w:afterAutospacing="1" w:line="240" w:lineRule="auto"/>
        <w:outlineLvl w:val="1"/>
        <w:rPr>
          <w:rFonts w:ascii="Times New Roman" w:eastAsia="Times New Roman" w:hAnsi="Times New Roman" w:cs="Times New Roman"/>
          <w:b/>
          <w:bCs/>
          <w:sz w:val="36"/>
          <w:szCs w:val="36"/>
        </w:rPr>
      </w:pPr>
      <w:r w:rsidRPr="00107A46">
        <w:rPr>
          <w:rFonts w:ascii="Times New Roman" w:eastAsia="Times New Roman" w:hAnsi="Times New Roman" w:cs="Times New Roman"/>
          <w:b/>
          <w:bCs/>
          <w:sz w:val="36"/>
          <w:szCs w:val="36"/>
        </w:rPr>
        <w:lastRenderedPageBreak/>
        <w:t>Step 3: Configure the User’s Home Directory</w:t>
      </w:r>
    </w:p>
    <w:p w:rsidR="00107A46" w:rsidRPr="00107A46" w:rsidRDefault="00107A46" w:rsidP="00107A46">
      <w:pPr>
        <w:spacing w:before="100" w:beforeAutospacing="1" w:after="100" w:afterAutospacing="1" w:line="240" w:lineRule="auto"/>
        <w:rPr>
          <w:rFonts w:ascii="Times New Roman" w:eastAsia="Times New Roman" w:hAnsi="Times New Roman" w:cs="Times New Roman"/>
          <w:sz w:val="24"/>
          <w:szCs w:val="24"/>
        </w:rPr>
      </w:pPr>
      <w:r w:rsidRPr="00107A46">
        <w:rPr>
          <w:rFonts w:ascii="Times New Roman" w:eastAsia="Times New Roman" w:hAnsi="Times New Roman" w:cs="Times New Roman"/>
          <w:sz w:val="24"/>
          <w:szCs w:val="24"/>
        </w:rPr>
        <w:t xml:space="preserve">With certain version of vsftpd you may receive the following error: </w:t>
      </w:r>
      <w:r w:rsidRPr="00107A46">
        <w:rPr>
          <w:rFonts w:ascii="Times New Roman" w:eastAsia="Times New Roman" w:hAnsi="Times New Roman" w:cs="Times New Roman"/>
          <w:b/>
          <w:bCs/>
          <w:sz w:val="24"/>
          <w:szCs w:val="24"/>
        </w:rPr>
        <w:t xml:space="preserve">500 OOPS: vsftpd: refusing to run with writable root inside </w:t>
      </w:r>
      <w:proofErr w:type="gramStart"/>
      <w:r w:rsidRPr="00107A46">
        <w:rPr>
          <w:rFonts w:ascii="Times New Roman" w:eastAsia="Times New Roman" w:hAnsi="Times New Roman" w:cs="Times New Roman"/>
          <w:b/>
          <w:bCs/>
          <w:sz w:val="24"/>
          <w:szCs w:val="24"/>
        </w:rPr>
        <w:t>chroot(</w:t>
      </w:r>
      <w:proofErr w:type="gramEnd"/>
      <w:r w:rsidRPr="00107A46">
        <w:rPr>
          <w:rFonts w:ascii="Times New Roman" w:eastAsia="Times New Roman" w:hAnsi="Times New Roman" w:cs="Times New Roman"/>
          <w:b/>
          <w:bCs/>
          <w:sz w:val="24"/>
          <w:szCs w:val="24"/>
        </w:rPr>
        <w:t>)</w:t>
      </w:r>
      <w:r w:rsidRPr="00107A46">
        <w:rPr>
          <w:rFonts w:ascii="Times New Roman" w:eastAsia="Times New Roman" w:hAnsi="Times New Roman" w:cs="Times New Roman"/>
          <w:sz w:val="24"/>
          <w:szCs w:val="24"/>
        </w:rPr>
        <w:t>.</w:t>
      </w:r>
    </w:p>
    <w:p w:rsidR="00107A46" w:rsidRPr="00107A46" w:rsidRDefault="00107A46" w:rsidP="00107A46">
      <w:pPr>
        <w:spacing w:before="100" w:beforeAutospacing="1" w:after="100" w:afterAutospacing="1" w:line="240" w:lineRule="auto"/>
        <w:rPr>
          <w:rFonts w:ascii="Times New Roman" w:eastAsia="Times New Roman" w:hAnsi="Times New Roman" w:cs="Times New Roman"/>
          <w:sz w:val="24"/>
          <w:szCs w:val="24"/>
        </w:rPr>
      </w:pPr>
      <w:r w:rsidRPr="00107A46">
        <w:rPr>
          <w:rFonts w:ascii="Times New Roman" w:eastAsia="Times New Roman" w:hAnsi="Times New Roman" w:cs="Times New Roman"/>
          <w:sz w:val="24"/>
          <w:szCs w:val="24"/>
        </w:rPr>
        <w:t>Not to worry! Create a new directory for the user receiving the error (</w:t>
      </w:r>
      <w:r w:rsidRPr="00107A46">
        <w:rPr>
          <w:rFonts w:ascii="Times New Roman" w:eastAsia="Times New Roman" w:hAnsi="Times New Roman" w:cs="Times New Roman"/>
          <w:b/>
          <w:bCs/>
          <w:sz w:val="24"/>
          <w:szCs w:val="24"/>
        </w:rPr>
        <w:t>user2</w:t>
      </w:r>
      <w:r w:rsidRPr="00107A46">
        <w:rPr>
          <w:rFonts w:ascii="Times New Roman" w:eastAsia="Times New Roman" w:hAnsi="Times New Roman" w:cs="Times New Roman"/>
          <w:sz w:val="24"/>
          <w:szCs w:val="24"/>
        </w:rPr>
        <w:t xml:space="preserve"> in this case) that is a subdirectory of their home directory (</w:t>
      </w:r>
      <w:r w:rsidRPr="00107A46">
        <w:rPr>
          <w:rFonts w:ascii="Times New Roman" w:eastAsia="Times New Roman" w:hAnsi="Times New Roman" w:cs="Times New Roman"/>
          <w:b/>
          <w:bCs/>
          <w:sz w:val="24"/>
          <w:szCs w:val="24"/>
        </w:rPr>
        <w:t>/home/user2</w:t>
      </w:r>
      <w:r w:rsidRPr="00107A46">
        <w:rPr>
          <w:rFonts w:ascii="Times New Roman" w:eastAsia="Times New Roman" w:hAnsi="Times New Roman" w:cs="Times New Roman"/>
          <w:sz w:val="24"/>
          <w:szCs w:val="24"/>
        </w:rPr>
        <w:t>). For example:</w:t>
      </w:r>
    </w:p>
    <w:p w:rsidR="00107A46" w:rsidRPr="00107A46" w:rsidRDefault="00107A46" w:rsidP="00107A46">
      <w:pPr>
        <w:spacing w:before="100" w:beforeAutospacing="1" w:after="100" w:afterAutospacing="1" w:line="240" w:lineRule="auto"/>
        <w:rPr>
          <w:rFonts w:ascii="Times New Roman" w:eastAsia="Times New Roman" w:hAnsi="Times New Roman" w:cs="Times New Roman"/>
          <w:sz w:val="24"/>
          <w:szCs w:val="24"/>
        </w:rPr>
      </w:pPr>
      <w:r w:rsidRPr="00107A46">
        <w:rPr>
          <w:rFonts w:ascii="Times New Roman" w:eastAsia="Times New Roman" w:hAnsi="Times New Roman" w:cs="Times New Roman"/>
          <w:sz w:val="24"/>
          <w:szCs w:val="24"/>
        </w:rPr>
        <w:t xml:space="preserve">Fix permissions for </w:t>
      </w:r>
      <w:r w:rsidRPr="00107A46">
        <w:rPr>
          <w:rFonts w:ascii="Times New Roman" w:eastAsia="Times New Roman" w:hAnsi="Times New Roman" w:cs="Times New Roman"/>
          <w:b/>
          <w:bCs/>
          <w:sz w:val="24"/>
          <w:szCs w:val="24"/>
        </w:rPr>
        <w:t>user2</w:t>
      </w:r>
      <w:r w:rsidRPr="00107A46">
        <w:rPr>
          <w:rFonts w:ascii="Times New Roman" w:eastAsia="Times New Roman" w:hAnsi="Times New Roman" w:cs="Times New Roman"/>
          <w:sz w:val="24"/>
          <w:szCs w:val="24"/>
        </w:rPr>
        <w:t>‘s home directory:</w:t>
      </w:r>
    </w:p>
    <w:p w:rsidR="00107A46" w:rsidRPr="00107A46" w:rsidRDefault="00107A46" w:rsidP="00107A46">
      <w:pPr>
        <w:spacing w:before="100" w:beforeAutospacing="1" w:after="100" w:afterAutospacing="1" w:line="240" w:lineRule="auto"/>
        <w:rPr>
          <w:rFonts w:ascii="Times New Roman" w:eastAsia="Times New Roman" w:hAnsi="Times New Roman" w:cs="Times New Roman"/>
          <w:sz w:val="24"/>
          <w:szCs w:val="24"/>
        </w:rPr>
      </w:pPr>
      <w:proofErr w:type="gramStart"/>
      <w:r w:rsidRPr="00107A46">
        <w:rPr>
          <w:rFonts w:ascii="Courier New" w:eastAsia="Times New Roman" w:hAnsi="Courier New" w:cs="Courier New"/>
          <w:sz w:val="20"/>
        </w:rPr>
        <w:t>chmod</w:t>
      </w:r>
      <w:proofErr w:type="gramEnd"/>
      <w:r w:rsidRPr="00107A46">
        <w:rPr>
          <w:rFonts w:ascii="Courier New" w:eastAsia="Times New Roman" w:hAnsi="Courier New" w:cs="Courier New"/>
          <w:sz w:val="20"/>
        </w:rPr>
        <w:t xml:space="preserve"> a-w /home/user2/</w:t>
      </w:r>
    </w:p>
    <w:p w:rsidR="00107A46" w:rsidRPr="00107A46" w:rsidRDefault="00107A46" w:rsidP="00107A46">
      <w:pPr>
        <w:spacing w:before="100" w:beforeAutospacing="1" w:after="100" w:afterAutospacing="1" w:line="240" w:lineRule="auto"/>
        <w:rPr>
          <w:rFonts w:ascii="Times New Roman" w:eastAsia="Times New Roman" w:hAnsi="Times New Roman" w:cs="Times New Roman"/>
          <w:sz w:val="24"/>
          <w:szCs w:val="24"/>
        </w:rPr>
      </w:pPr>
      <w:r w:rsidRPr="00107A46">
        <w:rPr>
          <w:rFonts w:ascii="Times New Roman" w:eastAsia="Times New Roman" w:hAnsi="Times New Roman" w:cs="Times New Roman"/>
          <w:sz w:val="24"/>
          <w:szCs w:val="24"/>
        </w:rPr>
        <w:t>Make a new directory for uploading files:</w:t>
      </w:r>
    </w:p>
    <w:p w:rsidR="00107A46" w:rsidRPr="00107A46" w:rsidRDefault="00107A46" w:rsidP="00107A46">
      <w:pPr>
        <w:spacing w:before="100" w:beforeAutospacing="1" w:after="100" w:afterAutospacing="1" w:line="240" w:lineRule="auto"/>
        <w:rPr>
          <w:rFonts w:ascii="Times New Roman" w:eastAsia="Times New Roman" w:hAnsi="Times New Roman" w:cs="Times New Roman"/>
          <w:sz w:val="24"/>
          <w:szCs w:val="24"/>
        </w:rPr>
      </w:pPr>
      <w:proofErr w:type="gramStart"/>
      <w:r w:rsidRPr="00107A46">
        <w:rPr>
          <w:rFonts w:ascii="Courier New" w:eastAsia="Times New Roman" w:hAnsi="Courier New" w:cs="Courier New"/>
          <w:sz w:val="20"/>
        </w:rPr>
        <w:t>mkdir</w:t>
      </w:r>
      <w:proofErr w:type="gramEnd"/>
      <w:r w:rsidRPr="00107A46">
        <w:rPr>
          <w:rFonts w:ascii="Courier New" w:eastAsia="Times New Roman" w:hAnsi="Courier New" w:cs="Courier New"/>
          <w:sz w:val="20"/>
        </w:rPr>
        <w:t xml:space="preserve"> /home/user2/files</w:t>
      </w:r>
      <w:r w:rsidRPr="00107A46">
        <w:rPr>
          <w:rFonts w:ascii="Courier New" w:eastAsia="Times New Roman" w:hAnsi="Courier New" w:cs="Courier New"/>
          <w:sz w:val="20"/>
          <w:szCs w:val="20"/>
        </w:rPr>
        <w:br/>
      </w:r>
      <w:r w:rsidRPr="00107A46">
        <w:rPr>
          <w:rFonts w:ascii="Courier New" w:eastAsia="Times New Roman" w:hAnsi="Courier New" w:cs="Courier New"/>
          <w:sz w:val="20"/>
        </w:rPr>
        <w:t>chown user2:user2 /home/user2/files/</w:t>
      </w:r>
    </w:p>
    <w:p w:rsidR="00107A46" w:rsidRDefault="00107A46" w:rsidP="00107A46">
      <w:pPr>
        <w:pStyle w:val="Heading2"/>
      </w:pPr>
      <w:r>
        <w:t>How to setup and use FTP Server in Ubuntu Linux</w:t>
      </w:r>
    </w:p>
    <w:p w:rsidR="00107A46" w:rsidRPr="00107A46" w:rsidRDefault="00107A46" w:rsidP="00107A46">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107A46">
        <w:rPr>
          <w:rFonts w:ascii="Times New Roman" w:eastAsia="Times New Roman" w:hAnsi="Times New Roman" w:cs="Times New Roman"/>
          <w:b/>
          <w:bCs/>
          <w:kern w:val="36"/>
          <w:sz w:val="48"/>
          <w:szCs w:val="48"/>
        </w:rPr>
        <w:t>1. Introduction</w:t>
      </w:r>
    </w:p>
    <w:p w:rsidR="00107A46" w:rsidRPr="00107A46" w:rsidRDefault="00107A46" w:rsidP="00107A46">
      <w:pPr>
        <w:spacing w:before="100" w:beforeAutospacing="1" w:after="100" w:afterAutospacing="1" w:line="240" w:lineRule="auto"/>
        <w:rPr>
          <w:rFonts w:ascii="Times New Roman" w:eastAsia="Times New Roman" w:hAnsi="Times New Roman" w:cs="Times New Roman"/>
          <w:sz w:val="24"/>
          <w:szCs w:val="24"/>
        </w:rPr>
      </w:pPr>
      <w:r w:rsidRPr="00107A46">
        <w:rPr>
          <w:rFonts w:ascii="Times New Roman" w:eastAsia="Times New Roman" w:hAnsi="Times New Roman" w:cs="Times New Roman"/>
          <w:sz w:val="24"/>
          <w:szCs w:val="24"/>
        </w:rPr>
        <w:t xml:space="preserve">FTP is a service known to almost anyone who works with Internet on daily basis. This guide will describe in detail how to setup an FTP server on Ubuntu Linux in simple to follow steps. We will show how to setup an FTP server in normal and stand-alone mode. We will also provide some security tips for your new FTP setup. This guide will use lightweight and efficient FTP server </w:t>
      </w:r>
      <w:r w:rsidRPr="00107A46">
        <w:rPr>
          <w:rFonts w:ascii="Times New Roman" w:eastAsia="Times New Roman" w:hAnsi="Times New Roman" w:cs="Times New Roman"/>
          <w:b/>
          <w:bCs/>
          <w:sz w:val="24"/>
          <w:szCs w:val="24"/>
        </w:rPr>
        <w:t>vsFTPd,</w:t>
      </w:r>
      <w:r w:rsidRPr="00107A46">
        <w:rPr>
          <w:rFonts w:ascii="Times New Roman" w:eastAsia="Times New Roman" w:hAnsi="Times New Roman" w:cs="Times New Roman"/>
          <w:sz w:val="24"/>
          <w:szCs w:val="24"/>
        </w:rPr>
        <w:t xml:space="preserve"> which is designed to withstand on servers with high load.</w:t>
      </w:r>
    </w:p>
    <w:p w:rsidR="00107A46" w:rsidRPr="00107A46" w:rsidRDefault="00107A46" w:rsidP="00107A46">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107A46">
        <w:rPr>
          <w:rFonts w:ascii="Times New Roman" w:eastAsia="Times New Roman" w:hAnsi="Times New Roman" w:cs="Times New Roman"/>
          <w:b/>
          <w:bCs/>
          <w:kern w:val="36"/>
          <w:sz w:val="48"/>
          <w:szCs w:val="48"/>
        </w:rPr>
        <w:t>2. Conventions</w:t>
      </w:r>
    </w:p>
    <w:p w:rsidR="00107A46" w:rsidRPr="00107A46" w:rsidRDefault="00107A46" w:rsidP="00107A46">
      <w:pPr>
        <w:spacing w:before="100" w:beforeAutospacing="1" w:after="100" w:afterAutospacing="1" w:line="240" w:lineRule="auto"/>
        <w:rPr>
          <w:rFonts w:ascii="Times New Roman" w:eastAsia="Times New Roman" w:hAnsi="Times New Roman" w:cs="Times New Roman"/>
          <w:sz w:val="24"/>
          <w:szCs w:val="24"/>
        </w:rPr>
      </w:pPr>
      <w:r w:rsidRPr="00107A46">
        <w:rPr>
          <w:rFonts w:ascii="Times New Roman" w:eastAsia="Times New Roman" w:hAnsi="Times New Roman" w:cs="Times New Roman"/>
          <w:sz w:val="24"/>
          <w:szCs w:val="24"/>
        </w:rPr>
        <w:t xml:space="preserve">Occasionally in this article we will refer to </w:t>
      </w:r>
      <w:r w:rsidRPr="00107A46">
        <w:rPr>
          <w:rFonts w:ascii="Times New Roman" w:eastAsia="Times New Roman" w:hAnsi="Times New Roman" w:cs="Times New Roman"/>
          <w:b/>
          <w:bCs/>
          <w:sz w:val="24"/>
          <w:szCs w:val="24"/>
        </w:rPr>
        <w:t>vsFTPd</w:t>
      </w:r>
      <w:r w:rsidRPr="00107A46">
        <w:rPr>
          <w:rFonts w:ascii="Times New Roman" w:eastAsia="Times New Roman" w:hAnsi="Times New Roman" w:cs="Times New Roman"/>
          <w:sz w:val="24"/>
          <w:szCs w:val="24"/>
        </w:rPr>
        <w:t xml:space="preserve"> simply as FTP server.</w:t>
      </w:r>
    </w:p>
    <w:p w:rsidR="00107A46" w:rsidRPr="00107A46" w:rsidRDefault="00107A46" w:rsidP="00107A46">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107A46">
        <w:rPr>
          <w:rFonts w:ascii="Times New Roman" w:eastAsia="Times New Roman" w:hAnsi="Times New Roman" w:cs="Times New Roman"/>
          <w:b/>
          <w:bCs/>
          <w:kern w:val="36"/>
          <w:sz w:val="48"/>
          <w:szCs w:val="48"/>
        </w:rPr>
        <w:t xml:space="preserve">3. What is </w:t>
      </w:r>
      <w:proofErr w:type="gramStart"/>
      <w:r w:rsidRPr="00107A46">
        <w:rPr>
          <w:rFonts w:ascii="Times New Roman" w:eastAsia="Times New Roman" w:hAnsi="Times New Roman" w:cs="Times New Roman"/>
          <w:b/>
          <w:bCs/>
          <w:kern w:val="36"/>
          <w:sz w:val="48"/>
          <w:szCs w:val="48"/>
        </w:rPr>
        <w:t>FTP</w:t>
      </w:r>
      <w:proofErr w:type="gramEnd"/>
    </w:p>
    <w:p w:rsidR="00107A46" w:rsidRPr="00107A46" w:rsidRDefault="00107A46" w:rsidP="00107A46">
      <w:pPr>
        <w:spacing w:before="100" w:beforeAutospacing="1" w:after="100" w:afterAutospacing="1" w:line="240" w:lineRule="auto"/>
        <w:rPr>
          <w:rFonts w:ascii="Times New Roman" w:eastAsia="Times New Roman" w:hAnsi="Times New Roman" w:cs="Times New Roman"/>
          <w:sz w:val="24"/>
          <w:szCs w:val="24"/>
        </w:rPr>
      </w:pPr>
      <w:r w:rsidRPr="00107A46">
        <w:rPr>
          <w:rFonts w:ascii="Times New Roman" w:eastAsia="Times New Roman" w:hAnsi="Times New Roman" w:cs="Times New Roman"/>
          <w:sz w:val="24"/>
          <w:szCs w:val="24"/>
        </w:rPr>
        <w:t xml:space="preserve">For those who are not familiar with FTP here is a short description of what this service offers. FTP stand for </w:t>
      </w:r>
      <w:r w:rsidRPr="00107A46">
        <w:rPr>
          <w:rFonts w:ascii="Times New Roman" w:eastAsia="Times New Roman" w:hAnsi="Times New Roman" w:cs="Times New Roman"/>
          <w:b/>
          <w:bCs/>
          <w:sz w:val="24"/>
          <w:szCs w:val="24"/>
        </w:rPr>
        <w:t>F</w:t>
      </w:r>
      <w:r w:rsidRPr="00107A46">
        <w:rPr>
          <w:rFonts w:ascii="Times New Roman" w:eastAsia="Times New Roman" w:hAnsi="Times New Roman" w:cs="Times New Roman"/>
          <w:sz w:val="24"/>
          <w:szCs w:val="24"/>
        </w:rPr>
        <w:t xml:space="preserve">ile </w:t>
      </w:r>
      <w:r w:rsidRPr="00107A46">
        <w:rPr>
          <w:rFonts w:ascii="Times New Roman" w:eastAsia="Times New Roman" w:hAnsi="Times New Roman" w:cs="Times New Roman"/>
          <w:b/>
          <w:bCs/>
          <w:sz w:val="24"/>
          <w:szCs w:val="24"/>
        </w:rPr>
        <w:t>T</w:t>
      </w:r>
      <w:r w:rsidRPr="00107A46">
        <w:rPr>
          <w:rFonts w:ascii="Times New Roman" w:eastAsia="Times New Roman" w:hAnsi="Times New Roman" w:cs="Times New Roman"/>
          <w:sz w:val="24"/>
          <w:szCs w:val="24"/>
        </w:rPr>
        <w:t xml:space="preserve">ransfer </w:t>
      </w:r>
      <w:r w:rsidRPr="00107A46">
        <w:rPr>
          <w:rFonts w:ascii="Times New Roman" w:eastAsia="Times New Roman" w:hAnsi="Times New Roman" w:cs="Times New Roman"/>
          <w:b/>
          <w:bCs/>
          <w:sz w:val="24"/>
          <w:szCs w:val="24"/>
        </w:rPr>
        <w:t>P</w:t>
      </w:r>
      <w:r w:rsidRPr="00107A46">
        <w:rPr>
          <w:rFonts w:ascii="Times New Roman" w:eastAsia="Times New Roman" w:hAnsi="Times New Roman" w:cs="Times New Roman"/>
          <w:sz w:val="24"/>
          <w:szCs w:val="24"/>
        </w:rPr>
        <w:t xml:space="preserve">rotocol. As the </w:t>
      </w:r>
      <w:proofErr w:type="gramStart"/>
      <w:r w:rsidRPr="00107A46">
        <w:rPr>
          <w:rFonts w:ascii="Times New Roman" w:eastAsia="Times New Roman" w:hAnsi="Times New Roman" w:cs="Times New Roman"/>
          <w:sz w:val="24"/>
          <w:szCs w:val="24"/>
        </w:rPr>
        <w:t>name suggest</w:t>
      </w:r>
      <w:proofErr w:type="gramEnd"/>
      <w:r w:rsidRPr="00107A46">
        <w:rPr>
          <w:rFonts w:ascii="Times New Roman" w:eastAsia="Times New Roman" w:hAnsi="Times New Roman" w:cs="Times New Roman"/>
          <w:sz w:val="24"/>
          <w:szCs w:val="24"/>
        </w:rPr>
        <w:t xml:space="preserve"> this network protocol allows you to transfer files or directories from one host to another over the network whether it is your LAN or Internet.</w:t>
      </w:r>
    </w:p>
    <w:p w:rsidR="00107A46" w:rsidRPr="00107A46" w:rsidRDefault="00107A46" w:rsidP="00107A46">
      <w:pPr>
        <w:spacing w:before="100" w:beforeAutospacing="1" w:after="100" w:afterAutospacing="1" w:line="240" w:lineRule="auto"/>
        <w:rPr>
          <w:rFonts w:ascii="Times New Roman" w:eastAsia="Times New Roman" w:hAnsi="Times New Roman" w:cs="Times New Roman"/>
          <w:sz w:val="24"/>
          <w:szCs w:val="24"/>
        </w:rPr>
      </w:pPr>
      <w:r w:rsidRPr="00107A46">
        <w:rPr>
          <w:rFonts w:ascii="Times New Roman" w:eastAsia="Times New Roman" w:hAnsi="Times New Roman" w:cs="Times New Roman"/>
          <w:sz w:val="24"/>
          <w:szCs w:val="24"/>
        </w:rPr>
        <w:t xml:space="preserve">Main </w:t>
      </w:r>
      <w:hyperlink r:id="rId19" w:anchor="features" w:tooltip="FTP server features" w:history="1">
        <w:r w:rsidRPr="00107A46">
          <w:rPr>
            <w:rFonts w:ascii="Times New Roman" w:eastAsia="Times New Roman" w:hAnsi="Times New Roman" w:cs="Times New Roman"/>
            <w:color w:val="0000FF"/>
            <w:sz w:val="24"/>
            <w:szCs w:val="24"/>
            <w:u w:val="single"/>
          </w:rPr>
          <w:t xml:space="preserve">features of </w:t>
        </w:r>
        <w:r w:rsidRPr="00107A46">
          <w:rPr>
            <w:rFonts w:ascii="Times New Roman" w:eastAsia="Times New Roman" w:hAnsi="Times New Roman" w:cs="Times New Roman"/>
            <w:b/>
            <w:bCs/>
            <w:color w:val="0000FF"/>
            <w:sz w:val="24"/>
            <w:szCs w:val="24"/>
            <w:u w:val="single"/>
          </w:rPr>
          <w:t>vsFTPd</w:t>
        </w:r>
      </w:hyperlink>
      <w:r w:rsidRPr="00107A46">
        <w:rPr>
          <w:rFonts w:ascii="Times New Roman" w:eastAsia="Times New Roman" w:hAnsi="Times New Roman" w:cs="Times New Roman"/>
          <w:sz w:val="24"/>
          <w:szCs w:val="24"/>
        </w:rPr>
        <w:t xml:space="preserve"> are: Virtual IP configurations, Virtual users, Standalone or inetd operation, Powerful per-user configurability, Bandwidth throttling, Per-source-IP configurability, Per-source-IP limits, IPv6 andEncryption support through SSL integration.</w:t>
      </w:r>
    </w:p>
    <w:p w:rsidR="00107A46" w:rsidRPr="00107A46" w:rsidRDefault="00107A46" w:rsidP="00107A46">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107A46">
        <w:rPr>
          <w:rFonts w:ascii="Times New Roman" w:eastAsia="Times New Roman" w:hAnsi="Times New Roman" w:cs="Times New Roman"/>
          <w:b/>
          <w:bCs/>
          <w:kern w:val="36"/>
          <w:sz w:val="48"/>
          <w:szCs w:val="48"/>
        </w:rPr>
        <w:lastRenderedPageBreak/>
        <w:t>4. Installation of FTP server in Ubuntu</w:t>
      </w:r>
    </w:p>
    <w:p w:rsidR="00107A46" w:rsidRPr="00107A46" w:rsidRDefault="00107A46" w:rsidP="00107A46">
      <w:pPr>
        <w:spacing w:before="100" w:beforeAutospacing="1" w:after="100" w:afterAutospacing="1" w:line="240" w:lineRule="auto"/>
        <w:rPr>
          <w:rFonts w:ascii="Times New Roman" w:eastAsia="Times New Roman" w:hAnsi="Times New Roman" w:cs="Times New Roman"/>
          <w:sz w:val="24"/>
          <w:szCs w:val="24"/>
        </w:rPr>
      </w:pPr>
      <w:r w:rsidRPr="00107A46">
        <w:rPr>
          <w:rFonts w:ascii="Times New Roman" w:eastAsia="Times New Roman" w:hAnsi="Times New Roman" w:cs="Times New Roman"/>
          <w:sz w:val="24"/>
          <w:szCs w:val="24"/>
        </w:rPr>
        <w:t>As in any other Ubuntu like Linux systems, installation of the FTP server comes down to a single command. Open up your terminal and enter the command:</w:t>
      </w:r>
    </w:p>
    <w:p w:rsidR="00107A46" w:rsidRPr="00107A46" w:rsidRDefault="00107A46" w:rsidP="00107A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07A46">
        <w:rPr>
          <w:rFonts w:ascii="Courier New" w:eastAsia="Times New Roman" w:hAnsi="Courier New" w:cs="Courier New"/>
          <w:sz w:val="20"/>
          <w:szCs w:val="20"/>
        </w:rPr>
        <w:t xml:space="preserve">$ </w:t>
      </w:r>
      <w:proofErr w:type="gramStart"/>
      <w:r w:rsidRPr="00107A46">
        <w:rPr>
          <w:rFonts w:ascii="Courier New" w:eastAsia="Times New Roman" w:hAnsi="Courier New" w:cs="Courier New"/>
          <w:sz w:val="20"/>
          <w:szCs w:val="20"/>
        </w:rPr>
        <w:t>sudo</w:t>
      </w:r>
      <w:proofErr w:type="gramEnd"/>
      <w:r w:rsidRPr="00107A46">
        <w:rPr>
          <w:rFonts w:ascii="Courier New" w:eastAsia="Times New Roman" w:hAnsi="Courier New" w:cs="Courier New"/>
          <w:sz w:val="20"/>
          <w:szCs w:val="20"/>
        </w:rPr>
        <w:t xml:space="preserve"> apt-get install vsftpd</w:t>
      </w:r>
    </w:p>
    <w:p w:rsidR="00107A46" w:rsidRPr="00107A46" w:rsidRDefault="00107A46" w:rsidP="00107A46">
      <w:pPr>
        <w:spacing w:before="100" w:beforeAutospacing="1" w:after="100" w:afterAutospacing="1" w:line="240" w:lineRule="auto"/>
        <w:rPr>
          <w:rFonts w:ascii="Times New Roman" w:eastAsia="Times New Roman" w:hAnsi="Times New Roman" w:cs="Times New Roman"/>
          <w:sz w:val="24"/>
          <w:szCs w:val="24"/>
        </w:rPr>
      </w:pPr>
      <w:r w:rsidRPr="00107A46">
        <w:rPr>
          <w:rFonts w:ascii="Times New Roman" w:eastAsia="Times New Roman" w:hAnsi="Times New Roman" w:cs="Times New Roman"/>
          <w:sz w:val="24"/>
          <w:szCs w:val="24"/>
        </w:rPr>
        <w:t>The above command will install and start the ftp server on your Linux system.</w:t>
      </w:r>
    </w:p>
    <w:p w:rsidR="00107A46" w:rsidRPr="00107A46" w:rsidRDefault="00107A46" w:rsidP="00107A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07A46">
        <w:rPr>
          <w:rFonts w:ascii="Courier New" w:eastAsia="Times New Roman" w:hAnsi="Courier New" w:cs="Courier New"/>
          <w:sz w:val="20"/>
          <w:szCs w:val="20"/>
        </w:rPr>
        <w:t>Setting up vsftpd (2.3.5-1ubuntu2) ...</w:t>
      </w:r>
      <w:r w:rsidRPr="00107A46">
        <w:rPr>
          <w:rFonts w:ascii="Courier New" w:eastAsia="Times New Roman" w:hAnsi="Courier New" w:cs="Courier New"/>
          <w:sz w:val="20"/>
          <w:szCs w:val="20"/>
        </w:rPr>
        <w:br/>
        <w:t>vsftpd start/running, process 1891</w:t>
      </w:r>
    </w:p>
    <w:p w:rsidR="00107A46" w:rsidRPr="00107A46" w:rsidRDefault="00107A46" w:rsidP="00107A46">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107A46">
        <w:rPr>
          <w:rFonts w:ascii="Times New Roman" w:eastAsia="Times New Roman" w:hAnsi="Times New Roman" w:cs="Times New Roman"/>
          <w:b/>
          <w:bCs/>
          <w:kern w:val="36"/>
          <w:sz w:val="48"/>
          <w:szCs w:val="48"/>
        </w:rPr>
        <w:t>5. Stand-alone vs Normal FTP mode</w:t>
      </w:r>
    </w:p>
    <w:p w:rsidR="00107A46" w:rsidRPr="00107A46" w:rsidRDefault="00107A46" w:rsidP="00107A46">
      <w:pPr>
        <w:spacing w:before="100" w:beforeAutospacing="1" w:after="100" w:afterAutospacing="1" w:line="240" w:lineRule="auto"/>
        <w:outlineLvl w:val="1"/>
        <w:rPr>
          <w:rFonts w:ascii="Times New Roman" w:eastAsia="Times New Roman" w:hAnsi="Times New Roman" w:cs="Times New Roman"/>
          <w:b/>
          <w:bCs/>
          <w:sz w:val="36"/>
          <w:szCs w:val="36"/>
        </w:rPr>
      </w:pPr>
      <w:r w:rsidRPr="00107A46">
        <w:rPr>
          <w:rFonts w:ascii="Times New Roman" w:eastAsia="Times New Roman" w:hAnsi="Times New Roman" w:cs="Times New Roman"/>
          <w:b/>
          <w:bCs/>
          <w:sz w:val="36"/>
          <w:szCs w:val="36"/>
        </w:rPr>
        <w:t>5.1. Stand-alone mode</w:t>
      </w:r>
    </w:p>
    <w:p w:rsidR="00107A46" w:rsidRPr="00107A46" w:rsidRDefault="00107A46" w:rsidP="00107A46">
      <w:pPr>
        <w:spacing w:before="100" w:beforeAutospacing="1" w:after="100" w:afterAutospacing="1" w:line="240" w:lineRule="auto"/>
        <w:rPr>
          <w:rFonts w:ascii="Times New Roman" w:eastAsia="Times New Roman" w:hAnsi="Times New Roman" w:cs="Times New Roman"/>
          <w:sz w:val="24"/>
          <w:szCs w:val="24"/>
        </w:rPr>
      </w:pPr>
      <w:r w:rsidRPr="00107A46">
        <w:rPr>
          <w:rFonts w:ascii="Times New Roman" w:eastAsia="Times New Roman" w:hAnsi="Times New Roman" w:cs="Times New Roman"/>
          <w:sz w:val="24"/>
          <w:szCs w:val="24"/>
        </w:rPr>
        <w:t xml:space="preserve">By default vsftpd starts for stand-alone mode. In stand-alone mode the service you run on your server has its own startup script called daemon. In case of vsftpd it is a </w:t>
      </w:r>
      <w:r w:rsidRPr="00107A46">
        <w:rPr>
          <w:rFonts w:ascii="Times New Roman" w:eastAsia="Times New Roman" w:hAnsi="Times New Roman" w:cs="Times New Roman"/>
          <w:b/>
          <w:bCs/>
          <w:sz w:val="24"/>
          <w:szCs w:val="24"/>
        </w:rPr>
        <w:t>/etc/init.d/</w:t>
      </w:r>
      <w:proofErr w:type="gramStart"/>
      <w:r w:rsidRPr="00107A46">
        <w:rPr>
          <w:rFonts w:ascii="Times New Roman" w:eastAsia="Times New Roman" w:hAnsi="Times New Roman" w:cs="Times New Roman"/>
          <w:b/>
          <w:bCs/>
          <w:sz w:val="24"/>
          <w:szCs w:val="24"/>
        </w:rPr>
        <w:t>vsftpd</w:t>
      </w:r>
      <w:r w:rsidRPr="00107A46">
        <w:rPr>
          <w:rFonts w:ascii="Times New Roman" w:eastAsia="Times New Roman" w:hAnsi="Times New Roman" w:cs="Times New Roman"/>
          <w:sz w:val="24"/>
          <w:szCs w:val="24"/>
        </w:rPr>
        <w:t xml:space="preserve"> .</w:t>
      </w:r>
      <w:proofErr w:type="gramEnd"/>
      <w:r w:rsidRPr="00107A46">
        <w:rPr>
          <w:rFonts w:ascii="Times New Roman" w:eastAsia="Times New Roman" w:hAnsi="Times New Roman" w:cs="Times New Roman"/>
          <w:sz w:val="24"/>
          <w:szCs w:val="24"/>
        </w:rPr>
        <w:t xml:space="preserve"> This stand-alone daemon will take control of the FTP service the moment it gets started. The vsftpd daemon provides the administrator with a couple of commands to manage the vsftpd FTP server:</w:t>
      </w:r>
    </w:p>
    <w:p w:rsidR="00107A46" w:rsidRPr="00107A46" w:rsidRDefault="00107A46" w:rsidP="00107A46">
      <w:pPr>
        <w:numPr>
          <w:ilvl w:val="0"/>
          <w:numId w:val="3"/>
        </w:numPr>
        <w:spacing w:before="100" w:beforeAutospacing="1" w:after="100" w:afterAutospacing="1" w:line="240" w:lineRule="auto"/>
        <w:rPr>
          <w:rFonts w:ascii="Times New Roman" w:eastAsia="Times New Roman" w:hAnsi="Times New Roman" w:cs="Times New Roman"/>
          <w:sz w:val="24"/>
          <w:szCs w:val="24"/>
        </w:rPr>
      </w:pPr>
      <w:r w:rsidRPr="00107A46">
        <w:rPr>
          <w:rFonts w:ascii="Times New Roman" w:eastAsia="Times New Roman" w:hAnsi="Times New Roman" w:cs="Times New Roman"/>
          <w:b/>
          <w:bCs/>
          <w:sz w:val="24"/>
          <w:szCs w:val="24"/>
        </w:rPr>
        <w:t>start</w:t>
      </w:r>
      <w:r w:rsidRPr="00107A46">
        <w:rPr>
          <w:rFonts w:ascii="Times New Roman" w:eastAsia="Times New Roman" w:hAnsi="Times New Roman" w:cs="Times New Roman"/>
          <w:sz w:val="24"/>
          <w:szCs w:val="24"/>
        </w:rPr>
        <w:t xml:space="preserve"> or </w:t>
      </w:r>
      <w:r w:rsidRPr="00107A46">
        <w:rPr>
          <w:rFonts w:ascii="Times New Roman" w:eastAsia="Times New Roman" w:hAnsi="Times New Roman" w:cs="Times New Roman"/>
          <w:b/>
          <w:bCs/>
          <w:sz w:val="24"/>
          <w:szCs w:val="24"/>
        </w:rPr>
        <w:t>stop</w:t>
      </w:r>
      <w:r w:rsidRPr="00107A46">
        <w:rPr>
          <w:rFonts w:ascii="Times New Roman" w:eastAsia="Times New Roman" w:hAnsi="Times New Roman" w:cs="Times New Roman"/>
          <w:sz w:val="24"/>
          <w:szCs w:val="24"/>
        </w:rPr>
        <w:t xml:space="preserve"> - used to start and stop the ftp server</w:t>
      </w:r>
    </w:p>
    <w:p w:rsidR="00107A46" w:rsidRPr="00107A46" w:rsidRDefault="00107A46" w:rsidP="00107A46">
      <w:pPr>
        <w:numPr>
          <w:ilvl w:val="0"/>
          <w:numId w:val="3"/>
        </w:numPr>
        <w:spacing w:before="100" w:beforeAutospacing="1" w:after="100" w:afterAutospacing="1" w:line="240" w:lineRule="auto"/>
        <w:rPr>
          <w:rFonts w:ascii="Times New Roman" w:eastAsia="Times New Roman" w:hAnsi="Times New Roman" w:cs="Times New Roman"/>
          <w:sz w:val="24"/>
          <w:szCs w:val="24"/>
        </w:rPr>
      </w:pPr>
      <w:r w:rsidRPr="00107A46">
        <w:rPr>
          <w:rFonts w:ascii="Times New Roman" w:eastAsia="Times New Roman" w:hAnsi="Times New Roman" w:cs="Times New Roman"/>
          <w:b/>
          <w:bCs/>
          <w:sz w:val="24"/>
          <w:szCs w:val="24"/>
        </w:rPr>
        <w:t>status</w:t>
      </w:r>
      <w:r w:rsidRPr="00107A46">
        <w:rPr>
          <w:rFonts w:ascii="Times New Roman" w:eastAsia="Times New Roman" w:hAnsi="Times New Roman" w:cs="Times New Roman"/>
          <w:sz w:val="24"/>
          <w:szCs w:val="24"/>
        </w:rPr>
        <w:t xml:space="preserve"> - provides more information about the current status of your FTP server</w:t>
      </w:r>
    </w:p>
    <w:p w:rsidR="00107A46" w:rsidRPr="00107A46" w:rsidRDefault="00107A46" w:rsidP="00107A46">
      <w:pPr>
        <w:numPr>
          <w:ilvl w:val="0"/>
          <w:numId w:val="3"/>
        </w:numPr>
        <w:spacing w:before="100" w:beforeAutospacing="1" w:after="100" w:afterAutospacing="1" w:line="240" w:lineRule="auto"/>
        <w:rPr>
          <w:rFonts w:ascii="Times New Roman" w:eastAsia="Times New Roman" w:hAnsi="Times New Roman" w:cs="Times New Roman"/>
          <w:sz w:val="24"/>
          <w:szCs w:val="24"/>
        </w:rPr>
      </w:pPr>
      <w:proofErr w:type="gramStart"/>
      <w:r w:rsidRPr="00107A46">
        <w:rPr>
          <w:rFonts w:ascii="Times New Roman" w:eastAsia="Times New Roman" w:hAnsi="Times New Roman" w:cs="Times New Roman"/>
          <w:b/>
          <w:bCs/>
          <w:sz w:val="24"/>
          <w:szCs w:val="24"/>
        </w:rPr>
        <w:t>restart</w:t>
      </w:r>
      <w:proofErr w:type="gramEnd"/>
      <w:r w:rsidRPr="00107A46">
        <w:rPr>
          <w:rFonts w:ascii="Times New Roman" w:eastAsia="Times New Roman" w:hAnsi="Times New Roman" w:cs="Times New Roman"/>
          <w:sz w:val="24"/>
          <w:szCs w:val="24"/>
        </w:rPr>
        <w:t xml:space="preserve"> - this is an alternative to consequent execution of </w:t>
      </w:r>
      <w:r w:rsidRPr="00107A46">
        <w:rPr>
          <w:rFonts w:ascii="Times New Roman" w:eastAsia="Times New Roman" w:hAnsi="Times New Roman" w:cs="Times New Roman"/>
          <w:b/>
          <w:bCs/>
          <w:sz w:val="24"/>
          <w:szCs w:val="24"/>
        </w:rPr>
        <w:t>stop</w:t>
      </w:r>
      <w:r w:rsidRPr="00107A46">
        <w:rPr>
          <w:rFonts w:ascii="Times New Roman" w:eastAsia="Times New Roman" w:hAnsi="Times New Roman" w:cs="Times New Roman"/>
          <w:sz w:val="24"/>
          <w:szCs w:val="24"/>
        </w:rPr>
        <w:t xml:space="preserve"> and </w:t>
      </w:r>
      <w:r w:rsidRPr="00107A46">
        <w:rPr>
          <w:rFonts w:ascii="Times New Roman" w:eastAsia="Times New Roman" w:hAnsi="Times New Roman" w:cs="Times New Roman"/>
          <w:b/>
          <w:bCs/>
          <w:sz w:val="24"/>
          <w:szCs w:val="24"/>
        </w:rPr>
        <w:t>start</w:t>
      </w:r>
      <w:r w:rsidRPr="00107A46">
        <w:rPr>
          <w:rFonts w:ascii="Times New Roman" w:eastAsia="Times New Roman" w:hAnsi="Times New Roman" w:cs="Times New Roman"/>
          <w:sz w:val="24"/>
          <w:szCs w:val="24"/>
        </w:rPr>
        <w:t xml:space="preserve"> commands. If the FTP server is down, the </w:t>
      </w:r>
      <w:r w:rsidRPr="00107A46">
        <w:rPr>
          <w:rFonts w:ascii="Times New Roman" w:eastAsia="Times New Roman" w:hAnsi="Times New Roman" w:cs="Times New Roman"/>
          <w:b/>
          <w:bCs/>
          <w:sz w:val="24"/>
          <w:szCs w:val="24"/>
        </w:rPr>
        <w:t>restart</w:t>
      </w:r>
      <w:r w:rsidRPr="00107A46">
        <w:rPr>
          <w:rFonts w:ascii="Times New Roman" w:eastAsia="Times New Roman" w:hAnsi="Times New Roman" w:cs="Times New Roman"/>
          <w:sz w:val="24"/>
          <w:szCs w:val="24"/>
        </w:rPr>
        <w:t xml:space="preserve"> command will start it.</w:t>
      </w:r>
    </w:p>
    <w:p w:rsidR="00107A46" w:rsidRPr="00107A46" w:rsidRDefault="00107A46" w:rsidP="00107A46">
      <w:pPr>
        <w:numPr>
          <w:ilvl w:val="0"/>
          <w:numId w:val="3"/>
        </w:numPr>
        <w:spacing w:before="100" w:beforeAutospacing="1" w:after="100" w:afterAutospacing="1" w:line="240" w:lineRule="auto"/>
        <w:rPr>
          <w:rFonts w:ascii="Times New Roman" w:eastAsia="Times New Roman" w:hAnsi="Times New Roman" w:cs="Times New Roman"/>
          <w:sz w:val="24"/>
          <w:szCs w:val="24"/>
        </w:rPr>
      </w:pPr>
      <w:proofErr w:type="gramStart"/>
      <w:r w:rsidRPr="00107A46">
        <w:rPr>
          <w:rFonts w:ascii="Times New Roman" w:eastAsia="Times New Roman" w:hAnsi="Times New Roman" w:cs="Times New Roman"/>
          <w:b/>
          <w:bCs/>
          <w:sz w:val="24"/>
          <w:szCs w:val="24"/>
        </w:rPr>
        <w:t>reload</w:t>
      </w:r>
      <w:proofErr w:type="gramEnd"/>
      <w:r w:rsidRPr="00107A46">
        <w:rPr>
          <w:rFonts w:ascii="Times New Roman" w:eastAsia="Times New Roman" w:hAnsi="Times New Roman" w:cs="Times New Roman"/>
          <w:sz w:val="24"/>
          <w:szCs w:val="24"/>
        </w:rPr>
        <w:t xml:space="preserve"> - this will instruct the FTP server to reload and apply all new configurations. The difference between </w:t>
      </w:r>
      <w:r w:rsidRPr="00107A46">
        <w:rPr>
          <w:rFonts w:ascii="Times New Roman" w:eastAsia="Times New Roman" w:hAnsi="Times New Roman" w:cs="Times New Roman"/>
          <w:b/>
          <w:bCs/>
          <w:sz w:val="24"/>
          <w:szCs w:val="24"/>
        </w:rPr>
        <w:t>reload</w:t>
      </w:r>
      <w:r w:rsidRPr="00107A46">
        <w:rPr>
          <w:rFonts w:ascii="Times New Roman" w:eastAsia="Times New Roman" w:hAnsi="Times New Roman" w:cs="Times New Roman"/>
          <w:sz w:val="24"/>
          <w:szCs w:val="24"/>
        </w:rPr>
        <w:t xml:space="preserve"> and </w:t>
      </w:r>
      <w:r w:rsidRPr="00107A46">
        <w:rPr>
          <w:rFonts w:ascii="Times New Roman" w:eastAsia="Times New Roman" w:hAnsi="Times New Roman" w:cs="Times New Roman"/>
          <w:b/>
          <w:bCs/>
          <w:sz w:val="24"/>
          <w:szCs w:val="24"/>
        </w:rPr>
        <w:t>restart</w:t>
      </w:r>
      <w:r w:rsidRPr="00107A46">
        <w:rPr>
          <w:rFonts w:ascii="Times New Roman" w:eastAsia="Times New Roman" w:hAnsi="Times New Roman" w:cs="Times New Roman"/>
          <w:sz w:val="24"/>
          <w:szCs w:val="24"/>
        </w:rPr>
        <w:t xml:space="preserve"> is that with </w:t>
      </w:r>
      <w:r w:rsidRPr="00107A46">
        <w:rPr>
          <w:rFonts w:ascii="Times New Roman" w:eastAsia="Times New Roman" w:hAnsi="Times New Roman" w:cs="Times New Roman"/>
          <w:b/>
          <w:bCs/>
          <w:sz w:val="24"/>
          <w:szCs w:val="24"/>
        </w:rPr>
        <w:t>reload</w:t>
      </w:r>
      <w:r w:rsidRPr="00107A46">
        <w:rPr>
          <w:rFonts w:ascii="Times New Roman" w:eastAsia="Times New Roman" w:hAnsi="Times New Roman" w:cs="Times New Roman"/>
          <w:sz w:val="24"/>
          <w:szCs w:val="24"/>
        </w:rPr>
        <w:t xml:space="preserve"> you are not shutting down your FTP but rather only reloading it with new configuration settings and at the same time ensure continuous uptime.</w:t>
      </w:r>
    </w:p>
    <w:p w:rsidR="00107A46" w:rsidRPr="00107A46" w:rsidRDefault="00107A46" w:rsidP="00107A46">
      <w:pPr>
        <w:spacing w:before="100" w:beforeAutospacing="1" w:after="100" w:afterAutospacing="1" w:line="240" w:lineRule="auto"/>
        <w:rPr>
          <w:rFonts w:ascii="Times New Roman" w:eastAsia="Times New Roman" w:hAnsi="Times New Roman" w:cs="Times New Roman"/>
          <w:sz w:val="24"/>
          <w:szCs w:val="24"/>
        </w:rPr>
      </w:pPr>
      <w:r w:rsidRPr="00107A46">
        <w:rPr>
          <w:rFonts w:ascii="Times New Roman" w:eastAsia="Times New Roman" w:hAnsi="Times New Roman" w:cs="Times New Roman"/>
          <w:sz w:val="24"/>
          <w:szCs w:val="24"/>
        </w:rPr>
        <w:t xml:space="preserve">To start, restart, reload or get the status of our FTP server we can use the </w:t>
      </w:r>
      <w:r w:rsidRPr="00107A46">
        <w:rPr>
          <w:rFonts w:ascii="Times New Roman" w:eastAsia="Times New Roman" w:hAnsi="Times New Roman" w:cs="Times New Roman"/>
          <w:b/>
          <w:bCs/>
          <w:sz w:val="24"/>
          <w:szCs w:val="24"/>
        </w:rPr>
        <w:t>service</w:t>
      </w:r>
      <w:r w:rsidRPr="00107A46">
        <w:rPr>
          <w:rFonts w:ascii="Times New Roman" w:eastAsia="Times New Roman" w:hAnsi="Times New Roman" w:cs="Times New Roman"/>
          <w:sz w:val="24"/>
          <w:szCs w:val="24"/>
        </w:rPr>
        <w:t xml:space="preserve"> utility:</w:t>
      </w:r>
    </w:p>
    <w:p w:rsidR="00107A46" w:rsidRPr="00107A46" w:rsidRDefault="00107A46" w:rsidP="00107A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07A46">
        <w:rPr>
          <w:rFonts w:ascii="Courier New" w:eastAsia="Times New Roman" w:hAnsi="Courier New" w:cs="Courier New"/>
          <w:sz w:val="20"/>
          <w:szCs w:val="20"/>
        </w:rPr>
        <w:t xml:space="preserve">$ </w:t>
      </w:r>
      <w:proofErr w:type="gramStart"/>
      <w:r w:rsidRPr="00107A46">
        <w:rPr>
          <w:rFonts w:ascii="Courier New" w:eastAsia="Times New Roman" w:hAnsi="Courier New" w:cs="Courier New"/>
          <w:sz w:val="20"/>
          <w:szCs w:val="20"/>
        </w:rPr>
        <w:t>sudo</w:t>
      </w:r>
      <w:proofErr w:type="gramEnd"/>
      <w:r w:rsidRPr="00107A46">
        <w:rPr>
          <w:rFonts w:ascii="Courier New" w:eastAsia="Times New Roman" w:hAnsi="Courier New" w:cs="Courier New"/>
          <w:sz w:val="20"/>
          <w:szCs w:val="20"/>
        </w:rPr>
        <w:t xml:space="preserve"> service vsftpd start</w:t>
      </w:r>
    </w:p>
    <w:p w:rsidR="00107A46" w:rsidRPr="00107A46" w:rsidRDefault="00107A46" w:rsidP="00107A46">
      <w:pPr>
        <w:spacing w:before="100" w:beforeAutospacing="1" w:after="100" w:afterAutospacing="1" w:line="240" w:lineRule="auto"/>
        <w:rPr>
          <w:rFonts w:ascii="Times New Roman" w:eastAsia="Times New Roman" w:hAnsi="Times New Roman" w:cs="Times New Roman"/>
          <w:sz w:val="24"/>
          <w:szCs w:val="24"/>
        </w:rPr>
      </w:pPr>
      <w:r w:rsidRPr="00107A46">
        <w:rPr>
          <w:rFonts w:ascii="Times New Roman" w:eastAsia="Times New Roman" w:hAnsi="Times New Roman" w:cs="Times New Roman"/>
          <w:sz w:val="24"/>
          <w:szCs w:val="24"/>
        </w:rPr>
        <w:t>The above syntax applies to all other commands so simply replace start with a command you wish to execute.</w:t>
      </w:r>
    </w:p>
    <w:p w:rsidR="00107A46" w:rsidRPr="00107A46" w:rsidRDefault="00107A46" w:rsidP="00107A46">
      <w:pPr>
        <w:spacing w:before="100" w:beforeAutospacing="1" w:after="100" w:afterAutospacing="1" w:line="240" w:lineRule="auto"/>
        <w:outlineLvl w:val="1"/>
        <w:rPr>
          <w:rFonts w:ascii="Times New Roman" w:eastAsia="Times New Roman" w:hAnsi="Times New Roman" w:cs="Times New Roman"/>
          <w:b/>
          <w:bCs/>
          <w:sz w:val="36"/>
          <w:szCs w:val="36"/>
        </w:rPr>
      </w:pPr>
      <w:r w:rsidRPr="00107A46">
        <w:rPr>
          <w:rFonts w:ascii="Times New Roman" w:eastAsia="Times New Roman" w:hAnsi="Times New Roman" w:cs="Times New Roman"/>
          <w:b/>
          <w:bCs/>
          <w:sz w:val="36"/>
          <w:szCs w:val="36"/>
        </w:rPr>
        <w:t>5.2. Normal mode</w:t>
      </w:r>
    </w:p>
    <w:p w:rsidR="00107A46" w:rsidRPr="00107A46" w:rsidRDefault="00107A46" w:rsidP="00107A46">
      <w:pPr>
        <w:spacing w:before="100" w:beforeAutospacing="1" w:after="100" w:afterAutospacing="1" w:line="240" w:lineRule="auto"/>
        <w:rPr>
          <w:rFonts w:ascii="Times New Roman" w:eastAsia="Times New Roman" w:hAnsi="Times New Roman" w:cs="Times New Roman"/>
          <w:sz w:val="24"/>
          <w:szCs w:val="24"/>
        </w:rPr>
      </w:pPr>
      <w:r w:rsidRPr="00107A46">
        <w:rPr>
          <w:rFonts w:ascii="Times New Roman" w:eastAsia="Times New Roman" w:hAnsi="Times New Roman" w:cs="Times New Roman"/>
          <w:sz w:val="24"/>
          <w:szCs w:val="24"/>
        </w:rPr>
        <w:t xml:space="preserve">The different approach is to start the vsftpd FTP service in a normal mode, which means that the </w:t>
      </w:r>
      <w:r w:rsidRPr="00107A46">
        <w:rPr>
          <w:rFonts w:ascii="Times New Roman" w:eastAsia="Times New Roman" w:hAnsi="Times New Roman" w:cs="Times New Roman"/>
          <w:b/>
          <w:bCs/>
          <w:sz w:val="24"/>
          <w:szCs w:val="24"/>
        </w:rPr>
        <w:t>xinetd</w:t>
      </w:r>
      <w:r w:rsidRPr="00107A46">
        <w:rPr>
          <w:rFonts w:ascii="Times New Roman" w:eastAsia="Times New Roman" w:hAnsi="Times New Roman" w:cs="Times New Roman"/>
          <w:sz w:val="24"/>
          <w:szCs w:val="24"/>
        </w:rPr>
        <w:t xml:space="preserve"> superserver will be responsible for keeping up your FTP service alive. To start the vsftpd FTP server in the normal mode we first need to install the </w:t>
      </w:r>
      <w:r w:rsidRPr="00107A46">
        <w:rPr>
          <w:rFonts w:ascii="Times New Roman" w:eastAsia="Times New Roman" w:hAnsi="Times New Roman" w:cs="Times New Roman"/>
          <w:b/>
          <w:bCs/>
          <w:sz w:val="24"/>
          <w:szCs w:val="24"/>
        </w:rPr>
        <w:t>xinetd</w:t>
      </w:r>
      <w:r w:rsidRPr="00107A46">
        <w:rPr>
          <w:rFonts w:ascii="Times New Roman" w:eastAsia="Times New Roman" w:hAnsi="Times New Roman" w:cs="Times New Roman"/>
          <w:sz w:val="24"/>
          <w:szCs w:val="24"/>
        </w:rPr>
        <w:t xml:space="preserve"> superserver:</w:t>
      </w:r>
    </w:p>
    <w:p w:rsidR="00107A46" w:rsidRPr="00107A46" w:rsidRDefault="00107A46" w:rsidP="00107A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07A46">
        <w:rPr>
          <w:rFonts w:ascii="Courier New" w:eastAsia="Times New Roman" w:hAnsi="Courier New" w:cs="Courier New"/>
          <w:sz w:val="20"/>
          <w:szCs w:val="20"/>
        </w:rPr>
        <w:t xml:space="preserve">$ </w:t>
      </w:r>
      <w:proofErr w:type="gramStart"/>
      <w:r w:rsidRPr="00107A46">
        <w:rPr>
          <w:rFonts w:ascii="Courier New" w:eastAsia="Times New Roman" w:hAnsi="Courier New" w:cs="Courier New"/>
          <w:sz w:val="20"/>
          <w:szCs w:val="20"/>
        </w:rPr>
        <w:t>sudo</w:t>
      </w:r>
      <w:proofErr w:type="gramEnd"/>
      <w:r w:rsidRPr="00107A46">
        <w:rPr>
          <w:rFonts w:ascii="Courier New" w:eastAsia="Times New Roman" w:hAnsi="Courier New" w:cs="Courier New"/>
          <w:sz w:val="20"/>
          <w:szCs w:val="20"/>
        </w:rPr>
        <w:t xml:space="preserve"> apt-get install xinetd</w:t>
      </w:r>
    </w:p>
    <w:p w:rsidR="00107A46" w:rsidRPr="00107A46" w:rsidRDefault="00107A46" w:rsidP="00107A46">
      <w:pPr>
        <w:spacing w:before="100" w:beforeAutospacing="1" w:after="100" w:afterAutospacing="1" w:line="240" w:lineRule="auto"/>
        <w:rPr>
          <w:rFonts w:ascii="Times New Roman" w:eastAsia="Times New Roman" w:hAnsi="Times New Roman" w:cs="Times New Roman"/>
          <w:sz w:val="24"/>
          <w:szCs w:val="24"/>
        </w:rPr>
      </w:pPr>
      <w:r w:rsidRPr="00107A46">
        <w:rPr>
          <w:rFonts w:ascii="Times New Roman" w:eastAsia="Times New Roman" w:hAnsi="Times New Roman" w:cs="Times New Roman"/>
          <w:sz w:val="24"/>
          <w:szCs w:val="24"/>
        </w:rPr>
        <w:lastRenderedPageBreak/>
        <w:t xml:space="preserve">The above command will install and start the </w:t>
      </w:r>
      <w:r w:rsidRPr="00107A46">
        <w:rPr>
          <w:rFonts w:ascii="Times New Roman" w:eastAsia="Times New Roman" w:hAnsi="Times New Roman" w:cs="Times New Roman"/>
          <w:b/>
          <w:bCs/>
          <w:sz w:val="24"/>
          <w:szCs w:val="24"/>
        </w:rPr>
        <w:t>xinetd</w:t>
      </w:r>
      <w:r w:rsidRPr="00107A46">
        <w:rPr>
          <w:rFonts w:ascii="Times New Roman" w:eastAsia="Times New Roman" w:hAnsi="Times New Roman" w:cs="Times New Roman"/>
          <w:sz w:val="24"/>
          <w:szCs w:val="24"/>
        </w:rPr>
        <w:t xml:space="preserve"> superserver on your system. The chances are that you already have </w:t>
      </w:r>
      <w:r w:rsidRPr="00107A46">
        <w:rPr>
          <w:rFonts w:ascii="Times New Roman" w:eastAsia="Times New Roman" w:hAnsi="Times New Roman" w:cs="Times New Roman"/>
          <w:b/>
          <w:bCs/>
          <w:sz w:val="24"/>
          <w:szCs w:val="24"/>
        </w:rPr>
        <w:t xml:space="preserve">xinetd </w:t>
      </w:r>
      <w:r w:rsidRPr="00107A46">
        <w:rPr>
          <w:rFonts w:ascii="Times New Roman" w:eastAsia="Times New Roman" w:hAnsi="Times New Roman" w:cs="Times New Roman"/>
          <w:sz w:val="24"/>
          <w:szCs w:val="24"/>
        </w:rPr>
        <w:t>installed on your system. In that case you can omit the above installation command.</w:t>
      </w:r>
    </w:p>
    <w:p w:rsidR="00107A46" w:rsidRPr="00107A46" w:rsidRDefault="00107A46" w:rsidP="00107A46">
      <w:pPr>
        <w:spacing w:before="100" w:beforeAutospacing="1" w:after="100" w:afterAutospacing="1" w:line="240" w:lineRule="auto"/>
        <w:rPr>
          <w:rFonts w:ascii="Times New Roman" w:eastAsia="Times New Roman" w:hAnsi="Times New Roman" w:cs="Times New Roman"/>
          <w:sz w:val="24"/>
          <w:szCs w:val="24"/>
        </w:rPr>
      </w:pPr>
      <w:r w:rsidRPr="00107A46">
        <w:rPr>
          <w:rFonts w:ascii="Times New Roman" w:eastAsia="Times New Roman" w:hAnsi="Times New Roman" w:cs="Times New Roman"/>
          <w:sz w:val="24"/>
          <w:szCs w:val="24"/>
        </w:rPr>
        <w:t>Next, create a file called vsftpd in /etc/xinetd.d/ with the following content:</w:t>
      </w:r>
    </w:p>
    <w:p w:rsidR="00107A46" w:rsidRPr="00107A46" w:rsidRDefault="00107A46" w:rsidP="00107A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107A46">
        <w:rPr>
          <w:rFonts w:ascii="Courier New" w:eastAsia="Times New Roman" w:hAnsi="Courier New" w:cs="Courier New"/>
          <w:sz w:val="20"/>
          <w:szCs w:val="20"/>
        </w:rPr>
        <w:t>service</w:t>
      </w:r>
      <w:proofErr w:type="gramEnd"/>
      <w:r w:rsidRPr="00107A46">
        <w:rPr>
          <w:rFonts w:ascii="Courier New" w:eastAsia="Times New Roman" w:hAnsi="Courier New" w:cs="Courier New"/>
          <w:sz w:val="20"/>
          <w:szCs w:val="20"/>
        </w:rPr>
        <w:t xml:space="preserve"> ftp</w:t>
      </w:r>
    </w:p>
    <w:p w:rsidR="00107A46" w:rsidRPr="00107A46" w:rsidRDefault="00107A46" w:rsidP="00107A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07A46">
        <w:rPr>
          <w:rFonts w:ascii="Courier New" w:eastAsia="Times New Roman" w:hAnsi="Courier New" w:cs="Courier New"/>
          <w:sz w:val="20"/>
          <w:szCs w:val="20"/>
        </w:rPr>
        <w:t>{</w:t>
      </w:r>
    </w:p>
    <w:p w:rsidR="00107A46" w:rsidRPr="00107A46" w:rsidRDefault="00107A46" w:rsidP="00107A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07A46">
        <w:rPr>
          <w:rFonts w:ascii="Courier New" w:eastAsia="Times New Roman" w:hAnsi="Courier New" w:cs="Courier New"/>
          <w:sz w:val="20"/>
          <w:szCs w:val="20"/>
        </w:rPr>
        <w:t xml:space="preserve">        </w:t>
      </w:r>
      <w:proofErr w:type="gramStart"/>
      <w:r w:rsidRPr="00107A46">
        <w:rPr>
          <w:rFonts w:ascii="Courier New" w:eastAsia="Times New Roman" w:hAnsi="Courier New" w:cs="Courier New"/>
          <w:sz w:val="20"/>
          <w:szCs w:val="20"/>
        </w:rPr>
        <w:t>disable</w:t>
      </w:r>
      <w:proofErr w:type="gramEnd"/>
      <w:r w:rsidRPr="00107A46">
        <w:rPr>
          <w:rFonts w:ascii="Courier New" w:eastAsia="Times New Roman" w:hAnsi="Courier New" w:cs="Courier New"/>
          <w:sz w:val="20"/>
          <w:szCs w:val="20"/>
        </w:rPr>
        <w:t xml:space="preserve">                 = no</w:t>
      </w:r>
    </w:p>
    <w:p w:rsidR="00107A46" w:rsidRPr="00107A46" w:rsidRDefault="00107A46" w:rsidP="00107A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07A46">
        <w:rPr>
          <w:rFonts w:ascii="Courier New" w:eastAsia="Times New Roman" w:hAnsi="Courier New" w:cs="Courier New"/>
          <w:sz w:val="20"/>
          <w:szCs w:val="20"/>
        </w:rPr>
        <w:t xml:space="preserve">        socket_type             = stream</w:t>
      </w:r>
    </w:p>
    <w:p w:rsidR="00107A46" w:rsidRPr="00107A46" w:rsidRDefault="00107A46" w:rsidP="00107A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07A46">
        <w:rPr>
          <w:rFonts w:ascii="Courier New" w:eastAsia="Times New Roman" w:hAnsi="Courier New" w:cs="Courier New"/>
          <w:sz w:val="20"/>
          <w:szCs w:val="20"/>
        </w:rPr>
        <w:t xml:space="preserve">        </w:t>
      </w:r>
      <w:proofErr w:type="gramStart"/>
      <w:r w:rsidRPr="00107A46">
        <w:rPr>
          <w:rFonts w:ascii="Courier New" w:eastAsia="Times New Roman" w:hAnsi="Courier New" w:cs="Courier New"/>
          <w:sz w:val="20"/>
          <w:szCs w:val="20"/>
        </w:rPr>
        <w:t>wait</w:t>
      </w:r>
      <w:proofErr w:type="gramEnd"/>
      <w:r w:rsidRPr="00107A46">
        <w:rPr>
          <w:rFonts w:ascii="Courier New" w:eastAsia="Times New Roman" w:hAnsi="Courier New" w:cs="Courier New"/>
          <w:sz w:val="20"/>
          <w:szCs w:val="20"/>
        </w:rPr>
        <w:t xml:space="preserve">                    = no</w:t>
      </w:r>
    </w:p>
    <w:p w:rsidR="00107A46" w:rsidRPr="00107A46" w:rsidRDefault="00107A46" w:rsidP="00107A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07A46">
        <w:rPr>
          <w:rFonts w:ascii="Courier New" w:eastAsia="Times New Roman" w:hAnsi="Courier New" w:cs="Courier New"/>
          <w:sz w:val="20"/>
          <w:szCs w:val="20"/>
        </w:rPr>
        <w:t xml:space="preserve">        </w:t>
      </w:r>
      <w:proofErr w:type="gramStart"/>
      <w:r w:rsidRPr="00107A46">
        <w:rPr>
          <w:rFonts w:ascii="Courier New" w:eastAsia="Times New Roman" w:hAnsi="Courier New" w:cs="Courier New"/>
          <w:sz w:val="20"/>
          <w:szCs w:val="20"/>
        </w:rPr>
        <w:t>user</w:t>
      </w:r>
      <w:proofErr w:type="gramEnd"/>
      <w:r w:rsidRPr="00107A46">
        <w:rPr>
          <w:rFonts w:ascii="Courier New" w:eastAsia="Times New Roman" w:hAnsi="Courier New" w:cs="Courier New"/>
          <w:sz w:val="20"/>
          <w:szCs w:val="20"/>
        </w:rPr>
        <w:t xml:space="preserve">                    = root</w:t>
      </w:r>
    </w:p>
    <w:p w:rsidR="00107A46" w:rsidRPr="00107A46" w:rsidRDefault="00107A46" w:rsidP="00107A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07A46">
        <w:rPr>
          <w:rFonts w:ascii="Courier New" w:eastAsia="Times New Roman" w:hAnsi="Courier New" w:cs="Courier New"/>
          <w:sz w:val="20"/>
          <w:szCs w:val="20"/>
        </w:rPr>
        <w:t xml:space="preserve">        </w:t>
      </w:r>
      <w:proofErr w:type="gramStart"/>
      <w:r w:rsidRPr="00107A46">
        <w:rPr>
          <w:rFonts w:ascii="Courier New" w:eastAsia="Times New Roman" w:hAnsi="Courier New" w:cs="Courier New"/>
          <w:sz w:val="20"/>
          <w:szCs w:val="20"/>
        </w:rPr>
        <w:t>server</w:t>
      </w:r>
      <w:proofErr w:type="gramEnd"/>
      <w:r w:rsidRPr="00107A46">
        <w:rPr>
          <w:rFonts w:ascii="Courier New" w:eastAsia="Times New Roman" w:hAnsi="Courier New" w:cs="Courier New"/>
          <w:sz w:val="20"/>
          <w:szCs w:val="20"/>
        </w:rPr>
        <w:t xml:space="preserve">                  = /usr/sbin/vsftpd</w:t>
      </w:r>
    </w:p>
    <w:p w:rsidR="00107A46" w:rsidRPr="00107A46" w:rsidRDefault="00107A46" w:rsidP="00107A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07A46">
        <w:rPr>
          <w:rFonts w:ascii="Courier New" w:eastAsia="Times New Roman" w:hAnsi="Courier New" w:cs="Courier New"/>
          <w:sz w:val="20"/>
          <w:szCs w:val="20"/>
        </w:rPr>
        <w:t xml:space="preserve">        per_source              = 5</w:t>
      </w:r>
    </w:p>
    <w:p w:rsidR="00107A46" w:rsidRPr="00107A46" w:rsidRDefault="00107A46" w:rsidP="00107A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07A46">
        <w:rPr>
          <w:rFonts w:ascii="Courier New" w:eastAsia="Times New Roman" w:hAnsi="Courier New" w:cs="Courier New"/>
          <w:sz w:val="20"/>
          <w:szCs w:val="20"/>
        </w:rPr>
        <w:t xml:space="preserve">        </w:t>
      </w:r>
      <w:proofErr w:type="gramStart"/>
      <w:r w:rsidRPr="00107A46">
        <w:rPr>
          <w:rFonts w:ascii="Courier New" w:eastAsia="Times New Roman" w:hAnsi="Courier New" w:cs="Courier New"/>
          <w:sz w:val="20"/>
          <w:szCs w:val="20"/>
        </w:rPr>
        <w:t>instances</w:t>
      </w:r>
      <w:proofErr w:type="gramEnd"/>
      <w:r w:rsidRPr="00107A46">
        <w:rPr>
          <w:rFonts w:ascii="Courier New" w:eastAsia="Times New Roman" w:hAnsi="Courier New" w:cs="Courier New"/>
          <w:sz w:val="20"/>
          <w:szCs w:val="20"/>
        </w:rPr>
        <w:t xml:space="preserve">               = 200</w:t>
      </w:r>
    </w:p>
    <w:p w:rsidR="00107A46" w:rsidRPr="00107A46" w:rsidRDefault="00107A46" w:rsidP="00107A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07A46">
        <w:rPr>
          <w:rFonts w:ascii="Courier New" w:eastAsia="Times New Roman" w:hAnsi="Courier New" w:cs="Courier New"/>
          <w:sz w:val="20"/>
          <w:szCs w:val="20"/>
        </w:rPr>
        <w:t xml:space="preserve">        no_access               = 10.1.1.10</w:t>
      </w:r>
    </w:p>
    <w:p w:rsidR="00107A46" w:rsidRPr="00107A46" w:rsidRDefault="00107A46" w:rsidP="00107A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07A46">
        <w:rPr>
          <w:rFonts w:ascii="Courier New" w:eastAsia="Times New Roman" w:hAnsi="Courier New" w:cs="Courier New"/>
          <w:sz w:val="20"/>
          <w:szCs w:val="20"/>
        </w:rPr>
        <w:t xml:space="preserve">        banner_fail             = /etc/vsftpd.busy</w:t>
      </w:r>
    </w:p>
    <w:p w:rsidR="00107A46" w:rsidRPr="00107A46" w:rsidRDefault="00107A46" w:rsidP="00107A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07A46">
        <w:rPr>
          <w:rFonts w:ascii="Courier New" w:eastAsia="Times New Roman" w:hAnsi="Courier New" w:cs="Courier New"/>
          <w:sz w:val="20"/>
          <w:szCs w:val="20"/>
        </w:rPr>
        <w:t xml:space="preserve">        log_on_success          += PID HOST DURATION</w:t>
      </w:r>
    </w:p>
    <w:p w:rsidR="00107A46" w:rsidRPr="00107A46" w:rsidRDefault="00107A46" w:rsidP="00107A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07A46">
        <w:rPr>
          <w:rFonts w:ascii="Courier New" w:eastAsia="Times New Roman" w:hAnsi="Courier New" w:cs="Courier New"/>
          <w:sz w:val="20"/>
          <w:szCs w:val="20"/>
        </w:rPr>
        <w:t xml:space="preserve">        log_on_failure          += HOST</w:t>
      </w:r>
    </w:p>
    <w:p w:rsidR="00107A46" w:rsidRPr="00107A46" w:rsidRDefault="00107A46" w:rsidP="00107A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07A46">
        <w:rPr>
          <w:rFonts w:ascii="Courier New" w:eastAsia="Times New Roman" w:hAnsi="Courier New" w:cs="Courier New"/>
          <w:sz w:val="20"/>
          <w:szCs w:val="20"/>
        </w:rPr>
        <w:t>}</w:t>
      </w:r>
    </w:p>
    <w:p w:rsidR="00107A46" w:rsidRPr="00107A46" w:rsidRDefault="00107A46" w:rsidP="00107A46">
      <w:pPr>
        <w:spacing w:before="100" w:beforeAutospacing="1" w:after="100" w:afterAutospacing="1" w:line="240" w:lineRule="auto"/>
        <w:rPr>
          <w:rFonts w:ascii="Times New Roman" w:eastAsia="Times New Roman" w:hAnsi="Times New Roman" w:cs="Times New Roman"/>
          <w:sz w:val="24"/>
          <w:szCs w:val="24"/>
        </w:rPr>
      </w:pPr>
      <w:proofErr w:type="gramStart"/>
      <w:r w:rsidRPr="00107A46">
        <w:rPr>
          <w:rFonts w:ascii="Times New Roman" w:eastAsia="Times New Roman" w:hAnsi="Times New Roman" w:cs="Times New Roman"/>
          <w:sz w:val="24"/>
          <w:szCs w:val="24"/>
        </w:rPr>
        <w:t>and</w:t>
      </w:r>
      <w:proofErr w:type="gramEnd"/>
      <w:r w:rsidRPr="00107A46">
        <w:rPr>
          <w:rFonts w:ascii="Times New Roman" w:eastAsia="Times New Roman" w:hAnsi="Times New Roman" w:cs="Times New Roman"/>
          <w:sz w:val="24"/>
          <w:szCs w:val="24"/>
        </w:rPr>
        <w:t xml:space="preserve"> at the same time alter any options to match your situation. The options you need to keep an eye on are:</w:t>
      </w:r>
    </w:p>
    <w:p w:rsidR="00107A46" w:rsidRPr="00107A46" w:rsidRDefault="00107A46" w:rsidP="00107A46">
      <w:pPr>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107A46">
        <w:rPr>
          <w:rFonts w:ascii="Times New Roman" w:eastAsia="Times New Roman" w:hAnsi="Times New Roman" w:cs="Times New Roman"/>
          <w:b/>
          <w:bCs/>
          <w:sz w:val="24"/>
          <w:szCs w:val="24"/>
        </w:rPr>
        <w:t>server</w:t>
      </w:r>
      <w:r w:rsidRPr="00107A46">
        <w:rPr>
          <w:rFonts w:ascii="Times New Roman" w:eastAsia="Times New Roman" w:hAnsi="Times New Roman" w:cs="Times New Roman"/>
          <w:sz w:val="24"/>
          <w:szCs w:val="24"/>
        </w:rPr>
        <w:t xml:space="preserve"> - type "$ which vsftpd" on a command line to get a correct path</w:t>
      </w:r>
    </w:p>
    <w:p w:rsidR="00107A46" w:rsidRPr="00107A46" w:rsidRDefault="00107A46" w:rsidP="00107A46">
      <w:pPr>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107A46">
        <w:rPr>
          <w:rFonts w:ascii="Times New Roman" w:eastAsia="Times New Roman" w:hAnsi="Times New Roman" w:cs="Times New Roman"/>
          <w:b/>
          <w:bCs/>
          <w:sz w:val="24"/>
          <w:szCs w:val="24"/>
        </w:rPr>
        <w:t>no_access</w:t>
      </w:r>
      <w:r w:rsidRPr="00107A46">
        <w:rPr>
          <w:rFonts w:ascii="Times New Roman" w:eastAsia="Times New Roman" w:hAnsi="Times New Roman" w:cs="Times New Roman"/>
          <w:sz w:val="24"/>
          <w:szCs w:val="24"/>
        </w:rPr>
        <w:t xml:space="preserve"> - this will block any hosts with IP address defined by this directive</w:t>
      </w:r>
    </w:p>
    <w:p w:rsidR="00107A46" w:rsidRPr="00107A46" w:rsidRDefault="00107A46" w:rsidP="00107A46">
      <w:pPr>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107A46">
        <w:rPr>
          <w:rFonts w:ascii="Times New Roman" w:eastAsia="Times New Roman" w:hAnsi="Times New Roman" w:cs="Times New Roman"/>
          <w:b/>
          <w:bCs/>
          <w:sz w:val="24"/>
          <w:szCs w:val="24"/>
        </w:rPr>
        <w:t>banner_fail</w:t>
      </w:r>
      <w:r w:rsidRPr="00107A46">
        <w:rPr>
          <w:rFonts w:ascii="Times New Roman" w:eastAsia="Times New Roman" w:hAnsi="Times New Roman" w:cs="Times New Roman"/>
          <w:sz w:val="24"/>
          <w:szCs w:val="24"/>
        </w:rPr>
        <w:t xml:space="preserve"> - this can be a path to any text file with a text to show to any blocked IP address</w:t>
      </w:r>
    </w:p>
    <w:p w:rsidR="00107A46" w:rsidRPr="00107A46" w:rsidRDefault="00107A46" w:rsidP="00107A46">
      <w:pPr>
        <w:spacing w:before="100" w:beforeAutospacing="1" w:after="100" w:afterAutospacing="1" w:line="240" w:lineRule="auto"/>
        <w:rPr>
          <w:rFonts w:ascii="Times New Roman" w:eastAsia="Times New Roman" w:hAnsi="Times New Roman" w:cs="Times New Roman"/>
          <w:sz w:val="24"/>
          <w:szCs w:val="24"/>
        </w:rPr>
      </w:pPr>
      <w:r w:rsidRPr="00107A46">
        <w:rPr>
          <w:rFonts w:ascii="Times New Roman" w:eastAsia="Times New Roman" w:hAnsi="Times New Roman" w:cs="Times New Roman"/>
          <w:sz w:val="24"/>
          <w:szCs w:val="24"/>
        </w:rPr>
        <w:t xml:space="preserve">In the next step we need to edit the FTP server's configuration file </w:t>
      </w:r>
      <w:r w:rsidRPr="00107A46">
        <w:rPr>
          <w:rFonts w:ascii="Times New Roman" w:eastAsia="Times New Roman" w:hAnsi="Times New Roman" w:cs="Times New Roman"/>
          <w:b/>
          <w:bCs/>
          <w:sz w:val="24"/>
          <w:szCs w:val="24"/>
        </w:rPr>
        <w:t>/etc/vsftpd.conf</w:t>
      </w:r>
      <w:r w:rsidRPr="00107A46">
        <w:rPr>
          <w:rFonts w:ascii="Times New Roman" w:eastAsia="Times New Roman" w:hAnsi="Times New Roman" w:cs="Times New Roman"/>
          <w:sz w:val="24"/>
          <w:szCs w:val="24"/>
        </w:rPr>
        <w:t xml:space="preserve"> and change the following line:</w:t>
      </w:r>
    </w:p>
    <w:p w:rsidR="00107A46" w:rsidRPr="00107A46" w:rsidRDefault="00107A46" w:rsidP="00107A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107A46">
        <w:rPr>
          <w:rFonts w:ascii="Courier New" w:eastAsia="Times New Roman" w:hAnsi="Courier New" w:cs="Courier New"/>
          <w:sz w:val="20"/>
          <w:szCs w:val="20"/>
        </w:rPr>
        <w:t>listen=</w:t>
      </w:r>
      <w:proofErr w:type="gramEnd"/>
      <w:r w:rsidRPr="00107A46">
        <w:rPr>
          <w:rFonts w:ascii="Courier New" w:eastAsia="Times New Roman" w:hAnsi="Courier New" w:cs="Courier New"/>
          <w:sz w:val="20"/>
          <w:szCs w:val="20"/>
        </w:rPr>
        <w:t>YES</w:t>
      </w:r>
    </w:p>
    <w:p w:rsidR="00107A46" w:rsidRPr="00107A46" w:rsidRDefault="00107A46" w:rsidP="00107A46">
      <w:pPr>
        <w:spacing w:before="100" w:beforeAutospacing="1" w:after="100" w:afterAutospacing="1" w:line="240" w:lineRule="auto"/>
        <w:rPr>
          <w:rFonts w:ascii="Times New Roman" w:eastAsia="Times New Roman" w:hAnsi="Times New Roman" w:cs="Times New Roman"/>
          <w:sz w:val="24"/>
          <w:szCs w:val="24"/>
        </w:rPr>
      </w:pPr>
      <w:proofErr w:type="gramStart"/>
      <w:r w:rsidRPr="00107A46">
        <w:rPr>
          <w:rFonts w:ascii="Times New Roman" w:eastAsia="Times New Roman" w:hAnsi="Times New Roman" w:cs="Times New Roman"/>
          <w:sz w:val="24"/>
          <w:szCs w:val="24"/>
        </w:rPr>
        <w:t>to</w:t>
      </w:r>
      <w:proofErr w:type="gramEnd"/>
    </w:p>
    <w:p w:rsidR="00107A46" w:rsidRPr="00107A46" w:rsidRDefault="00107A46" w:rsidP="00107A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107A46">
        <w:rPr>
          <w:rFonts w:ascii="Courier New" w:eastAsia="Times New Roman" w:hAnsi="Courier New" w:cs="Courier New"/>
          <w:sz w:val="20"/>
          <w:szCs w:val="20"/>
        </w:rPr>
        <w:t>listen=</w:t>
      </w:r>
      <w:proofErr w:type="gramEnd"/>
      <w:r w:rsidRPr="00107A46">
        <w:rPr>
          <w:rFonts w:ascii="Courier New" w:eastAsia="Times New Roman" w:hAnsi="Courier New" w:cs="Courier New"/>
          <w:sz w:val="20"/>
          <w:szCs w:val="20"/>
        </w:rPr>
        <w:t>NO</w:t>
      </w:r>
    </w:p>
    <w:p w:rsidR="00107A46" w:rsidRPr="00107A46" w:rsidRDefault="00107A46" w:rsidP="00107A46">
      <w:pPr>
        <w:spacing w:before="100" w:beforeAutospacing="1" w:after="100" w:afterAutospacing="1" w:line="240" w:lineRule="auto"/>
        <w:rPr>
          <w:rFonts w:ascii="Times New Roman" w:eastAsia="Times New Roman" w:hAnsi="Times New Roman" w:cs="Times New Roman"/>
          <w:sz w:val="24"/>
          <w:szCs w:val="24"/>
        </w:rPr>
      </w:pPr>
      <w:r w:rsidRPr="00107A46">
        <w:rPr>
          <w:rFonts w:ascii="Times New Roman" w:eastAsia="Times New Roman" w:hAnsi="Times New Roman" w:cs="Times New Roman"/>
          <w:sz w:val="24"/>
          <w:szCs w:val="24"/>
        </w:rPr>
        <w:t xml:space="preserve">This will instruct the FTP server not to open any ports and leave it entirely to the </w:t>
      </w:r>
      <w:r w:rsidRPr="00107A46">
        <w:rPr>
          <w:rFonts w:ascii="Times New Roman" w:eastAsia="Times New Roman" w:hAnsi="Times New Roman" w:cs="Times New Roman"/>
          <w:b/>
          <w:bCs/>
          <w:sz w:val="24"/>
          <w:szCs w:val="24"/>
        </w:rPr>
        <w:t>xinetd</w:t>
      </w:r>
      <w:r w:rsidRPr="00107A46">
        <w:rPr>
          <w:rFonts w:ascii="Times New Roman" w:eastAsia="Times New Roman" w:hAnsi="Times New Roman" w:cs="Times New Roman"/>
          <w:sz w:val="24"/>
          <w:szCs w:val="24"/>
        </w:rPr>
        <w:t xml:space="preserve"> superserver. Before you start the FPT server in the normal mode using </w:t>
      </w:r>
      <w:r w:rsidRPr="00107A46">
        <w:rPr>
          <w:rFonts w:ascii="Times New Roman" w:eastAsia="Times New Roman" w:hAnsi="Times New Roman" w:cs="Times New Roman"/>
          <w:b/>
          <w:bCs/>
          <w:sz w:val="24"/>
          <w:szCs w:val="24"/>
        </w:rPr>
        <w:t>xinetd</w:t>
      </w:r>
      <w:r w:rsidRPr="00107A46">
        <w:rPr>
          <w:rFonts w:ascii="Times New Roman" w:eastAsia="Times New Roman" w:hAnsi="Times New Roman" w:cs="Times New Roman"/>
          <w:sz w:val="24"/>
          <w:szCs w:val="24"/>
        </w:rPr>
        <w:t xml:space="preserve"> make sure to shutdown the vsftpd daemon first with:</w:t>
      </w:r>
    </w:p>
    <w:p w:rsidR="00107A46" w:rsidRPr="00107A46" w:rsidRDefault="00107A46" w:rsidP="00107A46">
      <w:pPr>
        <w:spacing w:before="100" w:beforeAutospacing="1" w:after="100" w:afterAutospacing="1" w:line="240" w:lineRule="auto"/>
        <w:rPr>
          <w:rFonts w:ascii="Times New Roman" w:eastAsia="Times New Roman" w:hAnsi="Times New Roman" w:cs="Times New Roman"/>
          <w:sz w:val="24"/>
          <w:szCs w:val="24"/>
        </w:rPr>
      </w:pPr>
      <w:r w:rsidRPr="00107A46">
        <w:rPr>
          <w:rFonts w:ascii="Times New Roman" w:eastAsia="Times New Roman" w:hAnsi="Times New Roman" w:cs="Times New Roman"/>
          <w:sz w:val="24"/>
          <w:szCs w:val="24"/>
        </w:rPr>
        <w:t xml:space="preserve">$ </w:t>
      </w:r>
      <w:proofErr w:type="gramStart"/>
      <w:r w:rsidRPr="00107A46">
        <w:rPr>
          <w:rFonts w:ascii="Times New Roman" w:eastAsia="Times New Roman" w:hAnsi="Times New Roman" w:cs="Times New Roman"/>
          <w:sz w:val="24"/>
          <w:szCs w:val="24"/>
        </w:rPr>
        <w:t>sudo</w:t>
      </w:r>
      <w:proofErr w:type="gramEnd"/>
      <w:r w:rsidRPr="00107A46">
        <w:rPr>
          <w:rFonts w:ascii="Times New Roman" w:eastAsia="Times New Roman" w:hAnsi="Times New Roman" w:cs="Times New Roman"/>
          <w:sz w:val="24"/>
          <w:szCs w:val="24"/>
        </w:rPr>
        <w:t xml:space="preserve"> service vsftpd stop</w:t>
      </w:r>
    </w:p>
    <w:p w:rsidR="00107A46" w:rsidRPr="00107A46" w:rsidRDefault="00107A46" w:rsidP="00107A46">
      <w:pPr>
        <w:spacing w:before="100" w:beforeAutospacing="1" w:after="100" w:afterAutospacing="1" w:line="240" w:lineRule="auto"/>
        <w:rPr>
          <w:rFonts w:ascii="Times New Roman" w:eastAsia="Times New Roman" w:hAnsi="Times New Roman" w:cs="Times New Roman"/>
          <w:sz w:val="24"/>
          <w:szCs w:val="24"/>
        </w:rPr>
      </w:pPr>
      <w:r w:rsidRPr="00107A46">
        <w:rPr>
          <w:rFonts w:ascii="Times New Roman" w:eastAsia="Times New Roman" w:hAnsi="Times New Roman" w:cs="Times New Roman"/>
          <w:sz w:val="24"/>
          <w:szCs w:val="24"/>
        </w:rPr>
        <w:t xml:space="preserve">Now, </w:t>
      </w:r>
      <w:proofErr w:type="gramStart"/>
      <w:r w:rsidRPr="00107A46">
        <w:rPr>
          <w:rFonts w:ascii="Times New Roman" w:eastAsia="Times New Roman" w:hAnsi="Times New Roman" w:cs="Times New Roman"/>
          <w:sz w:val="24"/>
          <w:szCs w:val="24"/>
        </w:rPr>
        <w:t>that</w:t>
      </w:r>
      <w:proofErr w:type="gramEnd"/>
      <w:r w:rsidRPr="00107A46">
        <w:rPr>
          <w:rFonts w:ascii="Times New Roman" w:eastAsia="Times New Roman" w:hAnsi="Times New Roman" w:cs="Times New Roman"/>
          <w:sz w:val="24"/>
          <w:szCs w:val="24"/>
        </w:rPr>
        <w:t xml:space="preserve"> we are ready we can start the FTP server in the normal mode with:</w:t>
      </w:r>
    </w:p>
    <w:p w:rsidR="00107A46" w:rsidRPr="00107A46" w:rsidRDefault="00107A46" w:rsidP="00107A46">
      <w:pPr>
        <w:spacing w:before="100" w:beforeAutospacing="1" w:after="100" w:afterAutospacing="1" w:line="240" w:lineRule="auto"/>
        <w:rPr>
          <w:rFonts w:ascii="Times New Roman" w:eastAsia="Times New Roman" w:hAnsi="Times New Roman" w:cs="Times New Roman"/>
          <w:sz w:val="24"/>
          <w:szCs w:val="24"/>
        </w:rPr>
      </w:pPr>
      <w:r w:rsidRPr="00107A46">
        <w:rPr>
          <w:rFonts w:ascii="Times New Roman" w:eastAsia="Times New Roman" w:hAnsi="Times New Roman" w:cs="Times New Roman"/>
          <w:sz w:val="24"/>
          <w:szCs w:val="24"/>
        </w:rPr>
        <w:t xml:space="preserve">$ </w:t>
      </w:r>
      <w:proofErr w:type="gramStart"/>
      <w:r w:rsidRPr="00107A46">
        <w:rPr>
          <w:rFonts w:ascii="Times New Roman" w:eastAsia="Times New Roman" w:hAnsi="Times New Roman" w:cs="Times New Roman"/>
          <w:sz w:val="24"/>
          <w:szCs w:val="24"/>
        </w:rPr>
        <w:t>sudo</w:t>
      </w:r>
      <w:proofErr w:type="gramEnd"/>
      <w:r w:rsidRPr="00107A46">
        <w:rPr>
          <w:rFonts w:ascii="Times New Roman" w:eastAsia="Times New Roman" w:hAnsi="Times New Roman" w:cs="Times New Roman"/>
          <w:sz w:val="24"/>
          <w:szCs w:val="24"/>
        </w:rPr>
        <w:t xml:space="preserve"> service xinetd restart</w:t>
      </w:r>
    </w:p>
    <w:p w:rsidR="00107A46" w:rsidRPr="00107A46" w:rsidRDefault="00107A46" w:rsidP="00107A46">
      <w:pPr>
        <w:spacing w:before="100" w:beforeAutospacing="1" w:after="100" w:afterAutospacing="1" w:line="240" w:lineRule="auto"/>
        <w:rPr>
          <w:rFonts w:ascii="Times New Roman" w:eastAsia="Times New Roman" w:hAnsi="Times New Roman" w:cs="Times New Roman"/>
          <w:sz w:val="24"/>
          <w:szCs w:val="24"/>
        </w:rPr>
      </w:pPr>
      <w:r w:rsidRPr="00107A46">
        <w:rPr>
          <w:rFonts w:ascii="Times New Roman" w:eastAsia="Times New Roman" w:hAnsi="Times New Roman" w:cs="Times New Roman"/>
          <w:sz w:val="24"/>
          <w:szCs w:val="24"/>
        </w:rPr>
        <w:lastRenderedPageBreak/>
        <w:t xml:space="preserve">To confirm that your FTP server started normally test and open port 21 with the </w:t>
      </w:r>
      <w:r w:rsidRPr="00107A46">
        <w:rPr>
          <w:rFonts w:ascii="Times New Roman" w:eastAsia="Times New Roman" w:hAnsi="Times New Roman" w:cs="Times New Roman"/>
          <w:b/>
          <w:bCs/>
          <w:sz w:val="24"/>
          <w:szCs w:val="24"/>
        </w:rPr>
        <w:t>netstat</w:t>
      </w:r>
      <w:r w:rsidRPr="00107A46">
        <w:rPr>
          <w:rFonts w:ascii="Times New Roman" w:eastAsia="Times New Roman" w:hAnsi="Times New Roman" w:cs="Times New Roman"/>
          <w:sz w:val="24"/>
          <w:szCs w:val="24"/>
        </w:rPr>
        <w:t xml:space="preserve"> command:</w:t>
      </w:r>
    </w:p>
    <w:p w:rsidR="00107A46" w:rsidRPr="00107A46" w:rsidRDefault="00107A46" w:rsidP="00107A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07A46">
        <w:rPr>
          <w:rFonts w:ascii="Courier New" w:eastAsia="Times New Roman" w:hAnsi="Courier New" w:cs="Courier New"/>
          <w:sz w:val="20"/>
          <w:szCs w:val="20"/>
        </w:rPr>
        <w:t xml:space="preserve">$ </w:t>
      </w:r>
      <w:proofErr w:type="gramStart"/>
      <w:r w:rsidRPr="00107A46">
        <w:rPr>
          <w:rFonts w:ascii="Courier New" w:eastAsia="Times New Roman" w:hAnsi="Courier New" w:cs="Courier New"/>
          <w:sz w:val="20"/>
          <w:szCs w:val="20"/>
        </w:rPr>
        <w:t>netstat</w:t>
      </w:r>
      <w:proofErr w:type="gramEnd"/>
      <w:r w:rsidRPr="00107A46">
        <w:rPr>
          <w:rFonts w:ascii="Courier New" w:eastAsia="Times New Roman" w:hAnsi="Courier New" w:cs="Courier New"/>
          <w:sz w:val="20"/>
          <w:szCs w:val="20"/>
        </w:rPr>
        <w:t xml:space="preserve"> -ant | grep 21</w:t>
      </w:r>
      <w:r w:rsidRPr="00107A46">
        <w:rPr>
          <w:rFonts w:ascii="Courier New" w:eastAsia="Times New Roman" w:hAnsi="Courier New" w:cs="Courier New"/>
          <w:sz w:val="20"/>
          <w:szCs w:val="20"/>
        </w:rPr>
        <w:br/>
        <w:t>tcp        0      0 0.0.0.0:21              0.0.0.0:*               LISTEN</w:t>
      </w:r>
    </w:p>
    <w:p w:rsidR="00107A46" w:rsidRPr="00107A46" w:rsidRDefault="00107A46" w:rsidP="00107A46">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107A46">
        <w:rPr>
          <w:rFonts w:ascii="Times New Roman" w:eastAsia="Times New Roman" w:hAnsi="Times New Roman" w:cs="Times New Roman"/>
          <w:b/>
          <w:bCs/>
          <w:kern w:val="36"/>
          <w:sz w:val="48"/>
          <w:szCs w:val="48"/>
        </w:rPr>
        <w:t>6. Making first FTP connection</w:t>
      </w:r>
    </w:p>
    <w:p w:rsidR="00107A46" w:rsidRPr="00107A46" w:rsidRDefault="00107A46" w:rsidP="00107A46">
      <w:pPr>
        <w:spacing w:before="100" w:beforeAutospacing="1" w:after="100" w:afterAutospacing="1" w:line="240" w:lineRule="auto"/>
        <w:rPr>
          <w:rFonts w:ascii="Times New Roman" w:eastAsia="Times New Roman" w:hAnsi="Times New Roman" w:cs="Times New Roman"/>
          <w:sz w:val="24"/>
          <w:szCs w:val="24"/>
        </w:rPr>
      </w:pPr>
      <w:r w:rsidRPr="00107A46">
        <w:rPr>
          <w:rFonts w:ascii="Times New Roman" w:eastAsia="Times New Roman" w:hAnsi="Times New Roman" w:cs="Times New Roman"/>
          <w:sz w:val="24"/>
          <w:szCs w:val="24"/>
        </w:rPr>
        <w:t>Whether you start your FTP server in a stand-alone or normal mode you should be able to make your first local ftp connection. The vsftpd FTP server by default allows anonymous access. This is the user we are going to employ to make our first FTP connection to test the FTP server installation. To do that, simply execute the ftp command with a localhost as an argument:</w:t>
      </w:r>
    </w:p>
    <w:p w:rsidR="00107A46" w:rsidRPr="00107A46" w:rsidRDefault="00107A46" w:rsidP="00107A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07A46">
        <w:rPr>
          <w:rFonts w:ascii="Courier New" w:eastAsia="Times New Roman" w:hAnsi="Courier New" w:cs="Courier New"/>
          <w:sz w:val="20"/>
          <w:szCs w:val="20"/>
        </w:rPr>
        <w:t xml:space="preserve">$ </w:t>
      </w:r>
      <w:proofErr w:type="gramStart"/>
      <w:r w:rsidRPr="00107A46">
        <w:rPr>
          <w:rFonts w:ascii="Courier New" w:eastAsia="Times New Roman" w:hAnsi="Courier New" w:cs="Courier New"/>
          <w:sz w:val="20"/>
          <w:szCs w:val="20"/>
        </w:rPr>
        <w:t>ftp</w:t>
      </w:r>
      <w:proofErr w:type="gramEnd"/>
      <w:r w:rsidRPr="00107A46">
        <w:rPr>
          <w:rFonts w:ascii="Courier New" w:eastAsia="Times New Roman" w:hAnsi="Courier New" w:cs="Courier New"/>
          <w:sz w:val="20"/>
          <w:szCs w:val="20"/>
        </w:rPr>
        <w:t xml:space="preserve"> localhost</w:t>
      </w:r>
      <w:r w:rsidRPr="00107A46">
        <w:rPr>
          <w:rFonts w:ascii="Courier New" w:eastAsia="Times New Roman" w:hAnsi="Courier New" w:cs="Courier New"/>
          <w:sz w:val="20"/>
          <w:szCs w:val="20"/>
        </w:rPr>
        <w:br/>
        <w:t>Connected to localhost.</w:t>
      </w:r>
      <w:r w:rsidRPr="00107A46">
        <w:rPr>
          <w:rFonts w:ascii="Courier New" w:eastAsia="Times New Roman" w:hAnsi="Courier New" w:cs="Courier New"/>
          <w:sz w:val="20"/>
          <w:szCs w:val="20"/>
        </w:rPr>
        <w:br/>
        <w:t>220 (vsFTPd 2.3.5</w:t>
      </w:r>
      <w:proofErr w:type="gramStart"/>
      <w:r w:rsidRPr="00107A46">
        <w:rPr>
          <w:rFonts w:ascii="Courier New" w:eastAsia="Times New Roman" w:hAnsi="Courier New" w:cs="Courier New"/>
          <w:sz w:val="20"/>
          <w:szCs w:val="20"/>
        </w:rPr>
        <w:t>)</w:t>
      </w:r>
      <w:proofErr w:type="gramEnd"/>
      <w:r w:rsidRPr="00107A46">
        <w:rPr>
          <w:rFonts w:ascii="Courier New" w:eastAsia="Times New Roman" w:hAnsi="Courier New" w:cs="Courier New"/>
          <w:sz w:val="20"/>
          <w:szCs w:val="20"/>
        </w:rPr>
        <w:br/>
        <w:t>Name (localhost:root): anonymous</w:t>
      </w:r>
      <w:r w:rsidRPr="00107A46">
        <w:rPr>
          <w:rFonts w:ascii="Courier New" w:eastAsia="Times New Roman" w:hAnsi="Courier New" w:cs="Courier New"/>
          <w:sz w:val="20"/>
          <w:szCs w:val="20"/>
        </w:rPr>
        <w:br/>
        <w:t>331 Please specify the password.</w:t>
      </w:r>
      <w:r w:rsidRPr="00107A46">
        <w:rPr>
          <w:rFonts w:ascii="Courier New" w:eastAsia="Times New Roman" w:hAnsi="Courier New" w:cs="Courier New"/>
          <w:sz w:val="20"/>
          <w:szCs w:val="20"/>
        </w:rPr>
        <w:br/>
        <w:t>Password</w:t>
      </w:r>
      <w:proofErr w:type="gramStart"/>
      <w:r w:rsidRPr="00107A46">
        <w:rPr>
          <w:rFonts w:ascii="Courier New" w:eastAsia="Times New Roman" w:hAnsi="Courier New" w:cs="Courier New"/>
          <w:sz w:val="20"/>
          <w:szCs w:val="20"/>
        </w:rPr>
        <w:t>:</w:t>
      </w:r>
      <w:proofErr w:type="gramEnd"/>
      <w:r w:rsidRPr="00107A46">
        <w:rPr>
          <w:rFonts w:ascii="Courier New" w:eastAsia="Times New Roman" w:hAnsi="Courier New" w:cs="Courier New"/>
          <w:sz w:val="20"/>
          <w:szCs w:val="20"/>
        </w:rPr>
        <w:br/>
        <w:t>230 Login successful.</w:t>
      </w:r>
      <w:r w:rsidRPr="00107A46">
        <w:rPr>
          <w:rFonts w:ascii="Courier New" w:eastAsia="Times New Roman" w:hAnsi="Courier New" w:cs="Courier New"/>
          <w:sz w:val="20"/>
          <w:szCs w:val="20"/>
        </w:rPr>
        <w:br/>
        <w:t>Remote system type is UNIX.</w:t>
      </w:r>
      <w:r w:rsidRPr="00107A46">
        <w:rPr>
          <w:rFonts w:ascii="Courier New" w:eastAsia="Times New Roman" w:hAnsi="Courier New" w:cs="Courier New"/>
          <w:sz w:val="20"/>
          <w:szCs w:val="20"/>
        </w:rPr>
        <w:br/>
      </w:r>
      <w:proofErr w:type="gramStart"/>
      <w:r w:rsidRPr="00107A46">
        <w:rPr>
          <w:rFonts w:ascii="Courier New" w:eastAsia="Times New Roman" w:hAnsi="Courier New" w:cs="Courier New"/>
          <w:sz w:val="20"/>
          <w:szCs w:val="20"/>
        </w:rPr>
        <w:t>Using binary mode to transfer files.</w:t>
      </w:r>
      <w:proofErr w:type="gramEnd"/>
      <w:r w:rsidRPr="00107A46">
        <w:rPr>
          <w:rFonts w:ascii="Courier New" w:eastAsia="Times New Roman" w:hAnsi="Courier New" w:cs="Courier New"/>
          <w:sz w:val="20"/>
          <w:szCs w:val="20"/>
        </w:rPr>
        <w:br/>
      </w:r>
      <w:proofErr w:type="gramStart"/>
      <w:r w:rsidRPr="00107A46">
        <w:rPr>
          <w:rFonts w:ascii="Courier New" w:eastAsia="Times New Roman" w:hAnsi="Courier New" w:cs="Courier New"/>
          <w:sz w:val="20"/>
          <w:szCs w:val="20"/>
        </w:rPr>
        <w:t>ftp</w:t>
      </w:r>
      <w:proofErr w:type="gramEnd"/>
      <w:r w:rsidRPr="00107A46">
        <w:rPr>
          <w:rFonts w:ascii="Courier New" w:eastAsia="Times New Roman" w:hAnsi="Courier New" w:cs="Courier New"/>
          <w:sz w:val="20"/>
          <w:szCs w:val="20"/>
        </w:rPr>
        <w:t>&gt;</w:t>
      </w:r>
      <w:r w:rsidRPr="00107A46">
        <w:rPr>
          <w:rFonts w:ascii="Courier New" w:eastAsia="Times New Roman" w:hAnsi="Courier New" w:cs="Courier New"/>
          <w:sz w:val="20"/>
          <w:szCs w:val="20"/>
        </w:rPr>
        <w:br/>
        <w:t>ftp&gt; quit</w:t>
      </w:r>
      <w:r w:rsidRPr="00107A46">
        <w:rPr>
          <w:rFonts w:ascii="Courier New" w:eastAsia="Times New Roman" w:hAnsi="Courier New" w:cs="Courier New"/>
          <w:sz w:val="20"/>
          <w:szCs w:val="20"/>
        </w:rPr>
        <w:br/>
        <w:t>221 Goodbye.</w:t>
      </w:r>
    </w:p>
    <w:p w:rsidR="00107A46" w:rsidRPr="00107A46" w:rsidRDefault="00107A46" w:rsidP="00107A46">
      <w:pPr>
        <w:spacing w:before="100" w:beforeAutospacing="1" w:after="100" w:afterAutospacing="1" w:line="240" w:lineRule="auto"/>
        <w:rPr>
          <w:rFonts w:ascii="Times New Roman" w:eastAsia="Times New Roman" w:hAnsi="Times New Roman" w:cs="Times New Roman"/>
          <w:sz w:val="24"/>
          <w:szCs w:val="24"/>
        </w:rPr>
      </w:pPr>
      <w:r w:rsidRPr="00107A46">
        <w:rPr>
          <w:rFonts w:ascii="Times New Roman" w:eastAsia="Times New Roman" w:hAnsi="Times New Roman" w:cs="Times New Roman"/>
          <w:sz w:val="24"/>
          <w:szCs w:val="24"/>
        </w:rPr>
        <w:t>The above only confirms that your FTP server is setup correctly on the local system. Before you go deeper into the FTP server configuration you should test your new FTP server installation using some remote hosts.</w:t>
      </w:r>
    </w:p>
    <w:p w:rsidR="00107A46" w:rsidRPr="00107A46" w:rsidRDefault="00107A46" w:rsidP="00107A46">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107A46">
        <w:rPr>
          <w:rFonts w:ascii="Times New Roman" w:eastAsia="Times New Roman" w:hAnsi="Times New Roman" w:cs="Times New Roman"/>
          <w:b/>
          <w:bCs/>
          <w:kern w:val="36"/>
          <w:sz w:val="48"/>
          <w:szCs w:val="48"/>
        </w:rPr>
        <w:t>7. Configuring FTP server</w:t>
      </w:r>
    </w:p>
    <w:p w:rsidR="00107A46" w:rsidRPr="00107A46" w:rsidRDefault="00107A46" w:rsidP="00107A46">
      <w:pPr>
        <w:spacing w:before="100" w:beforeAutospacing="1" w:after="100" w:afterAutospacing="1" w:line="240" w:lineRule="auto"/>
        <w:rPr>
          <w:rFonts w:ascii="Times New Roman" w:eastAsia="Times New Roman" w:hAnsi="Times New Roman" w:cs="Times New Roman"/>
          <w:sz w:val="24"/>
          <w:szCs w:val="24"/>
        </w:rPr>
      </w:pPr>
      <w:r w:rsidRPr="00107A46">
        <w:rPr>
          <w:rFonts w:ascii="Times New Roman" w:eastAsia="Times New Roman" w:hAnsi="Times New Roman" w:cs="Times New Roman"/>
          <w:sz w:val="24"/>
          <w:szCs w:val="24"/>
        </w:rPr>
        <w:t>In the following section we list some basic and simple to configure options.</w:t>
      </w:r>
    </w:p>
    <w:p w:rsidR="00107A46" w:rsidRPr="00107A46" w:rsidRDefault="00107A46" w:rsidP="00107A46">
      <w:pPr>
        <w:spacing w:before="100" w:beforeAutospacing="1" w:after="100" w:afterAutospacing="1" w:line="240" w:lineRule="auto"/>
        <w:rPr>
          <w:rFonts w:ascii="Times New Roman" w:eastAsia="Times New Roman" w:hAnsi="Times New Roman" w:cs="Times New Roman"/>
          <w:sz w:val="24"/>
          <w:szCs w:val="24"/>
        </w:rPr>
      </w:pPr>
      <w:r w:rsidRPr="00107A46">
        <w:rPr>
          <w:rFonts w:ascii="Times New Roman" w:eastAsia="Times New Roman" w:hAnsi="Times New Roman" w:cs="Times New Roman"/>
          <w:b/>
          <w:bCs/>
          <w:sz w:val="24"/>
          <w:szCs w:val="24"/>
        </w:rPr>
        <w:t>Important:</w:t>
      </w:r>
      <w:r w:rsidRPr="00107A46">
        <w:rPr>
          <w:rFonts w:ascii="Times New Roman" w:eastAsia="Times New Roman" w:hAnsi="Times New Roman" w:cs="Times New Roman"/>
          <w:sz w:val="24"/>
          <w:szCs w:val="24"/>
        </w:rPr>
        <w:t xml:space="preserve"> When making any changes to the FTP server configuration make sure to restart / reload in order to apply all changes you've made.</w:t>
      </w:r>
    </w:p>
    <w:p w:rsidR="00107A46" w:rsidRPr="00107A46" w:rsidRDefault="00107A46" w:rsidP="00107A46">
      <w:pPr>
        <w:spacing w:before="100" w:beforeAutospacing="1" w:after="100" w:afterAutospacing="1" w:line="240" w:lineRule="auto"/>
        <w:outlineLvl w:val="1"/>
        <w:rPr>
          <w:rFonts w:ascii="Times New Roman" w:eastAsia="Times New Roman" w:hAnsi="Times New Roman" w:cs="Times New Roman"/>
          <w:b/>
          <w:bCs/>
          <w:sz w:val="36"/>
          <w:szCs w:val="36"/>
        </w:rPr>
      </w:pPr>
      <w:r w:rsidRPr="00107A46">
        <w:rPr>
          <w:rFonts w:ascii="Times New Roman" w:eastAsia="Times New Roman" w:hAnsi="Times New Roman" w:cs="Times New Roman"/>
          <w:b/>
          <w:bCs/>
          <w:sz w:val="36"/>
          <w:szCs w:val="36"/>
        </w:rPr>
        <w:t>7.1. Configuring user access</w:t>
      </w:r>
    </w:p>
    <w:p w:rsidR="00107A46" w:rsidRPr="00107A46" w:rsidRDefault="00107A46" w:rsidP="00107A46">
      <w:pPr>
        <w:spacing w:before="100" w:beforeAutospacing="1" w:after="100" w:afterAutospacing="1" w:line="240" w:lineRule="auto"/>
        <w:rPr>
          <w:rFonts w:ascii="Times New Roman" w:eastAsia="Times New Roman" w:hAnsi="Times New Roman" w:cs="Times New Roman"/>
          <w:sz w:val="24"/>
          <w:szCs w:val="24"/>
        </w:rPr>
      </w:pPr>
      <w:r w:rsidRPr="00107A46">
        <w:rPr>
          <w:rFonts w:ascii="Times New Roman" w:eastAsia="Times New Roman" w:hAnsi="Times New Roman" w:cs="Times New Roman"/>
          <w:sz w:val="24"/>
          <w:szCs w:val="24"/>
        </w:rPr>
        <w:t xml:space="preserve">With the vsftpd FTP server you have the option to leave the FTP service authentication for only anonymous access or you can allow </w:t>
      </w:r>
      <w:proofErr w:type="gramStart"/>
      <w:r w:rsidRPr="00107A46">
        <w:rPr>
          <w:rFonts w:ascii="Times New Roman" w:eastAsia="Times New Roman" w:hAnsi="Times New Roman" w:cs="Times New Roman"/>
          <w:sz w:val="24"/>
          <w:szCs w:val="24"/>
        </w:rPr>
        <w:t>users ,</w:t>
      </w:r>
      <w:proofErr w:type="gramEnd"/>
      <w:r w:rsidRPr="00107A46">
        <w:rPr>
          <w:rFonts w:ascii="Times New Roman" w:eastAsia="Times New Roman" w:hAnsi="Times New Roman" w:cs="Times New Roman"/>
          <w:sz w:val="24"/>
          <w:szCs w:val="24"/>
        </w:rPr>
        <w:t xml:space="preserve"> defined in /etc/passwd or in relevant access list, to login.</w:t>
      </w:r>
    </w:p>
    <w:p w:rsidR="00107A46" w:rsidRPr="00107A46" w:rsidRDefault="00107A46" w:rsidP="00107A46">
      <w:pPr>
        <w:spacing w:before="100" w:beforeAutospacing="1" w:after="100" w:afterAutospacing="1" w:line="240" w:lineRule="auto"/>
        <w:outlineLvl w:val="2"/>
        <w:rPr>
          <w:rFonts w:ascii="Times New Roman" w:eastAsia="Times New Roman" w:hAnsi="Times New Roman" w:cs="Times New Roman"/>
          <w:b/>
          <w:bCs/>
          <w:sz w:val="27"/>
          <w:szCs w:val="27"/>
        </w:rPr>
      </w:pPr>
      <w:r w:rsidRPr="00107A46">
        <w:rPr>
          <w:rFonts w:ascii="Times New Roman" w:eastAsia="Times New Roman" w:hAnsi="Times New Roman" w:cs="Times New Roman"/>
          <w:b/>
          <w:bCs/>
          <w:sz w:val="27"/>
          <w:szCs w:val="27"/>
        </w:rPr>
        <w:t>7.1.1. Anonymous FTP access</w:t>
      </w:r>
    </w:p>
    <w:p w:rsidR="00107A46" w:rsidRPr="00107A46" w:rsidRDefault="00107A46" w:rsidP="00107A46">
      <w:pPr>
        <w:spacing w:before="100" w:beforeAutospacing="1" w:after="100" w:afterAutospacing="1" w:line="240" w:lineRule="auto"/>
        <w:rPr>
          <w:rFonts w:ascii="Times New Roman" w:eastAsia="Times New Roman" w:hAnsi="Times New Roman" w:cs="Times New Roman"/>
          <w:sz w:val="24"/>
          <w:szCs w:val="24"/>
        </w:rPr>
      </w:pPr>
      <w:r w:rsidRPr="00107A46">
        <w:rPr>
          <w:rFonts w:ascii="Times New Roman" w:eastAsia="Times New Roman" w:hAnsi="Times New Roman" w:cs="Times New Roman"/>
          <w:sz w:val="24"/>
          <w:szCs w:val="24"/>
        </w:rPr>
        <w:lastRenderedPageBreak/>
        <w:t xml:space="preserve">By default the vsftpd FTP server is configured for an anonymous access only. If this is what your intention is for the FTP server to be used for, you can make anonymous access even easier by disabling the password requirement. The most secure option for the FTP server is not to allow users authenticate with the password in a simple clear text format. To disable the requirement for an anonymous password simply edit the FTP server's </w:t>
      </w:r>
      <w:proofErr w:type="gramStart"/>
      <w:r w:rsidRPr="00107A46">
        <w:rPr>
          <w:rFonts w:ascii="Times New Roman" w:eastAsia="Times New Roman" w:hAnsi="Times New Roman" w:cs="Times New Roman"/>
          <w:sz w:val="24"/>
          <w:szCs w:val="24"/>
        </w:rPr>
        <w:t>configuration file</w:t>
      </w:r>
      <w:proofErr w:type="gramEnd"/>
      <w:r w:rsidRPr="00107A46">
        <w:rPr>
          <w:rFonts w:ascii="Times New Roman" w:eastAsia="Times New Roman" w:hAnsi="Times New Roman" w:cs="Times New Roman"/>
          <w:sz w:val="24"/>
          <w:szCs w:val="24"/>
        </w:rPr>
        <w:t xml:space="preserve"> /etc/vsftpd.conf and set directive no_anon_password to NO:</w:t>
      </w:r>
    </w:p>
    <w:p w:rsidR="00107A46" w:rsidRPr="00107A46" w:rsidRDefault="00107A46" w:rsidP="00107A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07A46">
        <w:rPr>
          <w:rFonts w:ascii="Courier New" w:eastAsia="Times New Roman" w:hAnsi="Courier New" w:cs="Courier New"/>
          <w:sz w:val="20"/>
          <w:szCs w:val="20"/>
        </w:rPr>
        <w:t>no_anon_password=YES</w:t>
      </w:r>
    </w:p>
    <w:p w:rsidR="00107A46" w:rsidRPr="00107A46" w:rsidRDefault="00107A46" w:rsidP="00107A46">
      <w:pPr>
        <w:spacing w:before="100" w:beforeAutospacing="1" w:after="100" w:afterAutospacing="1" w:line="240" w:lineRule="auto"/>
        <w:outlineLvl w:val="2"/>
        <w:rPr>
          <w:rFonts w:ascii="Times New Roman" w:eastAsia="Times New Roman" w:hAnsi="Times New Roman" w:cs="Times New Roman"/>
          <w:b/>
          <w:bCs/>
          <w:sz w:val="27"/>
          <w:szCs w:val="27"/>
        </w:rPr>
      </w:pPr>
      <w:r w:rsidRPr="00107A46">
        <w:rPr>
          <w:rFonts w:ascii="Times New Roman" w:eastAsia="Times New Roman" w:hAnsi="Times New Roman" w:cs="Times New Roman"/>
          <w:b/>
          <w:bCs/>
          <w:sz w:val="27"/>
          <w:szCs w:val="27"/>
        </w:rPr>
        <w:t>7.1.2. Local users FTP access</w:t>
      </w:r>
    </w:p>
    <w:p w:rsidR="00107A46" w:rsidRPr="00107A46" w:rsidRDefault="00107A46" w:rsidP="00107A46">
      <w:pPr>
        <w:spacing w:before="100" w:beforeAutospacing="1" w:after="100" w:afterAutospacing="1" w:line="240" w:lineRule="auto"/>
        <w:rPr>
          <w:rFonts w:ascii="Times New Roman" w:eastAsia="Times New Roman" w:hAnsi="Times New Roman" w:cs="Times New Roman"/>
          <w:sz w:val="24"/>
          <w:szCs w:val="24"/>
        </w:rPr>
      </w:pPr>
      <w:r w:rsidRPr="00107A46">
        <w:rPr>
          <w:rFonts w:ascii="Times New Roman" w:eastAsia="Times New Roman" w:hAnsi="Times New Roman" w:cs="Times New Roman"/>
          <w:sz w:val="24"/>
          <w:szCs w:val="24"/>
        </w:rPr>
        <w:t>By now your server should be set to disallow any access except for an anonymous user. Set local_enable directive in the configuration file /etc/vsftpd.conf to allow login all users defined in /etc/passwd. The default is NO.</w:t>
      </w:r>
    </w:p>
    <w:p w:rsidR="00107A46" w:rsidRPr="00107A46" w:rsidRDefault="00107A46" w:rsidP="00107A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07A46">
        <w:rPr>
          <w:rFonts w:ascii="Courier New" w:eastAsia="Times New Roman" w:hAnsi="Courier New" w:cs="Courier New"/>
          <w:sz w:val="20"/>
          <w:szCs w:val="20"/>
        </w:rPr>
        <w:t>local_enable=YES</w:t>
      </w:r>
    </w:p>
    <w:p w:rsidR="00107A46" w:rsidRPr="00107A46" w:rsidRDefault="00107A46" w:rsidP="00107A46">
      <w:pPr>
        <w:spacing w:before="100" w:beforeAutospacing="1" w:after="100" w:afterAutospacing="1" w:line="240" w:lineRule="auto"/>
        <w:rPr>
          <w:rFonts w:ascii="Times New Roman" w:eastAsia="Times New Roman" w:hAnsi="Times New Roman" w:cs="Times New Roman"/>
          <w:sz w:val="24"/>
          <w:szCs w:val="24"/>
        </w:rPr>
      </w:pPr>
      <w:r w:rsidRPr="00107A46">
        <w:rPr>
          <w:rFonts w:ascii="Times New Roman" w:eastAsia="Times New Roman" w:hAnsi="Times New Roman" w:cs="Times New Roman"/>
          <w:sz w:val="24"/>
          <w:szCs w:val="24"/>
        </w:rPr>
        <w:t>Now any user defined in /etc/passwd will be able to login with their relevant passwords.</w:t>
      </w:r>
    </w:p>
    <w:p w:rsidR="00107A46" w:rsidRPr="00107A46" w:rsidRDefault="00107A46" w:rsidP="00107A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07A46">
        <w:rPr>
          <w:rFonts w:ascii="Courier New" w:eastAsia="Times New Roman" w:hAnsi="Courier New" w:cs="Courier New"/>
          <w:sz w:val="20"/>
          <w:szCs w:val="20"/>
        </w:rPr>
        <w:t xml:space="preserve">$ </w:t>
      </w:r>
      <w:proofErr w:type="gramStart"/>
      <w:r w:rsidRPr="00107A46">
        <w:rPr>
          <w:rFonts w:ascii="Courier New" w:eastAsia="Times New Roman" w:hAnsi="Courier New" w:cs="Courier New"/>
          <w:b/>
          <w:bCs/>
          <w:sz w:val="20"/>
          <w:szCs w:val="20"/>
        </w:rPr>
        <w:t>ftp</w:t>
      </w:r>
      <w:proofErr w:type="gramEnd"/>
      <w:r w:rsidRPr="00107A46">
        <w:rPr>
          <w:rFonts w:ascii="Courier New" w:eastAsia="Times New Roman" w:hAnsi="Courier New" w:cs="Courier New"/>
          <w:b/>
          <w:bCs/>
          <w:sz w:val="20"/>
          <w:szCs w:val="20"/>
        </w:rPr>
        <w:t xml:space="preserve"> localhost</w:t>
      </w:r>
      <w:r w:rsidRPr="00107A46">
        <w:rPr>
          <w:rFonts w:ascii="Courier New" w:eastAsia="Times New Roman" w:hAnsi="Courier New" w:cs="Courier New"/>
          <w:sz w:val="20"/>
          <w:szCs w:val="20"/>
        </w:rPr>
        <w:br/>
        <w:t>Connected to localhost.</w:t>
      </w:r>
      <w:r w:rsidRPr="00107A46">
        <w:rPr>
          <w:rFonts w:ascii="Courier New" w:eastAsia="Times New Roman" w:hAnsi="Courier New" w:cs="Courier New"/>
          <w:sz w:val="20"/>
          <w:szCs w:val="20"/>
        </w:rPr>
        <w:br/>
        <w:t>220 (vsFTPd 2.3.5</w:t>
      </w:r>
      <w:proofErr w:type="gramStart"/>
      <w:r w:rsidRPr="00107A46">
        <w:rPr>
          <w:rFonts w:ascii="Courier New" w:eastAsia="Times New Roman" w:hAnsi="Courier New" w:cs="Courier New"/>
          <w:sz w:val="20"/>
          <w:szCs w:val="20"/>
        </w:rPr>
        <w:t>)</w:t>
      </w:r>
      <w:proofErr w:type="gramEnd"/>
      <w:r w:rsidRPr="00107A46">
        <w:rPr>
          <w:rFonts w:ascii="Courier New" w:eastAsia="Times New Roman" w:hAnsi="Courier New" w:cs="Courier New"/>
          <w:sz w:val="20"/>
          <w:szCs w:val="20"/>
        </w:rPr>
        <w:br/>
        <w:t xml:space="preserve">Name (localhost:root): </w:t>
      </w:r>
      <w:r w:rsidRPr="00107A46">
        <w:rPr>
          <w:rFonts w:ascii="Courier New" w:eastAsia="Times New Roman" w:hAnsi="Courier New" w:cs="Courier New"/>
          <w:b/>
          <w:bCs/>
          <w:sz w:val="20"/>
          <w:szCs w:val="20"/>
        </w:rPr>
        <w:t>lubos</w:t>
      </w:r>
      <w:r w:rsidRPr="00107A46">
        <w:rPr>
          <w:rFonts w:ascii="Courier New" w:eastAsia="Times New Roman" w:hAnsi="Courier New" w:cs="Courier New"/>
          <w:sz w:val="20"/>
          <w:szCs w:val="20"/>
        </w:rPr>
        <w:br/>
        <w:t>331 Please specify the password.</w:t>
      </w:r>
      <w:r w:rsidRPr="00107A46">
        <w:rPr>
          <w:rFonts w:ascii="Courier New" w:eastAsia="Times New Roman" w:hAnsi="Courier New" w:cs="Courier New"/>
          <w:sz w:val="20"/>
          <w:szCs w:val="20"/>
        </w:rPr>
        <w:br/>
      </w:r>
      <w:r w:rsidRPr="00107A46">
        <w:rPr>
          <w:rFonts w:ascii="Courier New" w:eastAsia="Times New Roman" w:hAnsi="Courier New" w:cs="Courier New"/>
          <w:b/>
          <w:bCs/>
          <w:sz w:val="20"/>
          <w:szCs w:val="20"/>
        </w:rPr>
        <w:t>Password</w:t>
      </w:r>
      <w:proofErr w:type="gramStart"/>
      <w:r w:rsidRPr="00107A46">
        <w:rPr>
          <w:rFonts w:ascii="Courier New" w:eastAsia="Times New Roman" w:hAnsi="Courier New" w:cs="Courier New"/>
          <w:b/>
          <w:bCs/>
          <w:sz w:val="20"/>
          <w:szCs w:val="20"/>
        </w:rPr>
        <w:t>:</w:t>
      </w:r>
      <w:proofErr w:type="gramEnd"/>
      <w:r w:rsidRPr="00107A46">
        <w:rPr>
          <w:rFonts w:ascii="Courier New" w:eastAsia="Times New Roman" w:hAnsi="Courier New" w:cs="Courier New"/>
          <w:sz w:val="20"/>
          <w:szCs w:val="20"/>
        </w:rPr>
        <w:br/>
      </w:r>
      <w:r w:rsidRPr="00107A46">
        <w:rPr>
          <w:rFonts w:ascii="Courier New" w:eastAsia="Times New Roman" w:hAnsi="Courier New" w:cs="Courier New"/>
          <w:b/>
          <w:bCs/>
          <w:sz w:val="20"/>
          <w:szCs w:val="20"/>
        </w:rPr>
        <w:t>230 Login successful.</w:t>
      </w:r>
      <w:r w:rsidRPr="00107A46">
        <w:rPr>
          <w:rFonts w:ascii="Courier New" w:eastAsia="Times New Roman" w:hAnsi="Courier New" w:cs="Courier New"/>
          <w:sz w:val="20"/>
          <w:szCs w:val="20"/>
        </w:rPr>
        <w:br/>
        <w:t>Remote system type is UNIX.</w:t>
      </w:r>
      <w:r w:rsidRPr="00107A46">
        <w:rPr>
          <w:rFonts w:ascii="Courier New" w:eastAsia="Times New Roman" w:hAnsi="Courier New" w:cs="Courier New"/>
          <w:sz w:val="20"/>
          <w:szCs w:val="20"/>
        </w:rPr>
        <w:br/>
      </w:r>
      <w:proofErr w:type="gramStart"/>
      <w:r w:rsidRPr="00107A46">
        <w:rPr>
          <w:rFonts w:ascii="Courier New" w:eastAsia="Times New Roman" w:hAnsi="Courier New" w:cs="Courier New"/>
          <w:sz w:val="20"/>
          <w:szCs w:val="20"/>
        </w:rPr>
        <w:t>Using binary mode to transfer files.</w:t>
      </w:r>
      <w:proofErr w:type="gramEnd"/>
      <w:r w:rsidRPr="00107A46">
        <w:rPr>
          <w:rFonts w:ascii="Courier New" w:eastAsia="Times New Roman" w:hAnsi="Courier New" w:cs="Courier New"/>
          <w:sz w:val="20"/>
          <w:szCs w:val="20"/>
        </w:rPr>
        <w:br/>
      </w:r>
      <w:proofErr w:type="gramStart"/>
      <w:r w:rsidRPr="00107A46">
        <w:rPr>
          <w:rFonts w:ascii="Courier New" w:eastAsia="Times New Roman" w:hAnsi="Courier New" w:cs="Courier New"/>
          <w:sz w:val="20"/>
          <w:szCs w:val="20"/>
        </w:rPr>
        <w:t>ftp</w:t>
      </w:r>
      <w:proofErr w:type="gramEnd"/>
      <w:r w:rsidRPr="00107A46">
        <w:rPr>
          <w:rFonts w:ascii="Courier New" w:eastAsia="Times New Roman" w:hAnsi="Courier New" w:cs="Courier New"/>
          <w:sz w:val="20"/>
          <w:szCs w:val="20"/>
        </w:rPr>
        <w:t>&gt; quit</w:t>
      </w:r>
      <w:r w:rsidRPr="00107A46">
        <w:rPr>
          <w:rFonts w:ascii="Courier New" w:eastAsia="Times New Roman" w:hAnsi="Courier New" w:cs="Courier New"/>
          <w:sz w:val="20"/>
          <w:szCs w:val="20"/>
        </w:rPr>
        <w:br/>
        <w:t>221 Goodbye.</w:t>
      </w:r>
    </w:p>
    <w:p w:rsidR="00107A46" w:rsidRPr="00107A46" w:rsidRDefault="00107A46" w:rsidP="00107A46">
      <w:pPr>
        <w:spacing w:before="100" w:beforeAutospacing="1" w:after="100" w:afterAutospacing="1" w:line="240" w:lineRule="auto"/>
        <w:outlineLvl w:val="2"/>
        <w:rPr>
          <w:rFonts w:ascii="Times New Roman" w:eastAsia="Times New Roman" w:hAnsi="Times New Roman" w:cs="Times New Roman"/>
          <w:b/>
          <w:bCs/>
          <w:sz w:val="27"/>
          <w:szCs w:val="27"/>
        </w:rPr>
      </w:pPr>
      <w:r w:rsidRPr="00107A46">
        <w:rPr>
          <w:rFonts w:ascii="Times New Roman" w:eastAsia="Times New Roman" w:hAnsi="Times New Roman" w:cs="Times New Roman"/>
          <w:b/>
          <w:bCs/>
          <w:sz w:val="27"/>
          <w:szCs w:val="27"/>
        </w:rPr>
        <w:t>7.1.3. User Access list</w:t>
      </w:r>
    </w:p>
    <w:p w:rsidR="00107A46" w:rsidRPr="00107A46" w:rsidRDefault="00107A46" w:rsidP="00107A46">
      <w:pPr>
        <w:spacing w:before="100" w:beforeAutospacing="1" w:after="100" w:afterAutospacing="1" w:line="240" w:lineRule="auto"/>
        <w:rPr>
          <w:rFonts w:ascii="Times New Roman" w:eastAsia="Times New Roman" w:hAnsi="Times New Roman" w:cs="Times New Roman"/>
          <w:sz w:val="24"/>
          <w:szCs w:val="24"/>
        </w:rPr>
      </w:pPr>
      <w:r w:rsidRPr="00107A46">
        <w:rPr>
          <w:rFonts w:ascii="Times New Roman" w:eastAsia="Times New Roman" w:hAnsi="Times New Roman" w:cs="Times New Roman"/>
          <w:sz w:val="24"/>
          <w:szCs w:val="24"/>
        </w:rPr>
        <w:t>First create an access list to be used with the vsFTPd FTP server. Normally, you would define such list in /etc/ directory. Use some arbitrary file name and list all user names in this file, which you wish to allow or deny access. For example, let's define a new list with a single user "lubos":</w:t>
      </w:r>
    </w:p>
    <w:p w:rsidR="00107A46" w:rsidRPr="00107A46" w:rsidRDefault="00107A46" w:rsidP="00107A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107A46">
        <w:rPr>
          <w:rFonts w:ascii="Courier New" w:eastAsia="Times New Roman" w:hAnsi="Courier New" w:cs="Courier New"/>
          <w:sz w:val="20"/>
          <w:szCs w:val="20"/>
        </w:rPr>
        <w:t>echo</w:t>
      </w:r>
      <w:proofErr w:type="gramEnd"/>
      <w:r w:rsidRPr="00107A46">
        <w:rPr>
          <w:rFonts w:ascii="Courier New" w:eastAsia="Times New Roman" w:hAnsi="Courier New" w:cs="Courier New"/>
          <w:sz w:val="20"/>
          <w:szCs w:val="20"/>
        </w:rPr>
        <w:t xml:space="preserve"> lubos &gt; /etc/vsftpd.userlist</w:t>
      </w:r>
    </w:p>
    <w:p w:rsidR="00107A46" w:rsidRPr="00107A46" w:rsidRDefault="00107A46" w:rsidP="00107A46">
      <w:pPr>
        <w:spacing w:before="100" w:beforeAutospacing="1" w:after="100" w:afterAutospacing="1" w:line="240" w:lineRule="auto"/>
        <w:rPr>
          <w:rFonts w:ascii="Times New Roman" w:eastAsia="Times New Roman" w:hAnsi="Times New Roman" w:cs="Times New Roman"/>
          <w:sz w:val="24"/>
          <w:szCs w:val="24"/>
        </w:rPr>
      </w:pPr>
      <w:r w:rsidRPr="00107A46">
        <w:rPr>
          <w:rFonts w:ascii="Times New Roman" w:eastAsia="Times New Roman" w:hAnsi="Times New Roman" w:cs="Times New Roman"/>
          <w:sz w:val="24"/>
          <w:szCs w:val="24"/>
        </w:rPr>
        <w:t>Next, define a new user list in the configuration file /etc/vsftpd.conf and enable userlist_enable directive:</w:t>
      </w:r>
    </w:p>
    <w:p w:rsidR="00107A46" w:rsidRPr="00107A46" w:rsidRDefault="00107A46" w:rsidP="00107A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07A46">
        <w:rPr>
          <w:rFonts w:ascii="Courier New" w:eastAsia="Times New Roman" w:hAnsi="Courier New" w:cs="Courier New"/>
          <w:sz w:val="20"/>
          <w:szCs w:val="20"/>
        </w:rPr>
        <w:t>userlist_file=/etc/vsftpd.userlist</w:t>
      </w:r>
    </w:p>
    <w:p w:rsidR="00107A46" w:rsidRPr="00107A46" w:rsidRDefault="00107A46" w:rsidP="00107A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07A46">
        <w:rPr>
          <w:rFonts w:ascii="Courier New" w:eastAsia="Times New Roman" w:hAnsi="Courier New" w:cs="Courier New"/>
          <w:sz w:val="20"/>
          <w:szCs w:val="20"/>
        </w:rPr>
        <w:t>userlist_enable=YES</w:t>
      </w:r>
    </w:p>
    <w:p w:rsidR="00107A46" w:rsidRPr="00107A46" w:rsidRDefault="00107A46" w:rsidP="00107A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07A46">
        <w:rPr>
          <w:rFonts w:ascii="Courier New" w:eastAsia="Times New Roman" w:hAnsi="Courier New" w:cs="Courier New"/>
          <w:sz w:val="20"/>
          <w:szCs w:val="20"/>
        </w:rPr>
        <w:t>userlist_deny=NO</w:t>
      </w:r>
    </w:p>
    <w:p w:rsidR="00107A46" w:rsidRPr="00107A46" w:rsidRDefault="00107A46" w:rsidP="00107A46">
      <w:pPr>
        <w:spacing w:before="100" w:beforeAutospacing="1" w:after="100" w:afterAutospacing="1" w:line="240" w:lineRule="auto"/>
        <w:rPr>
          <w:rFonts w:ascii="Times New Roman" w:eastAsia="Times New Roman" w:hAnsi="Times New Roman" w:cs="Times New Roman"/>
          <w:sz w:val="24"/>
          <w:szCs w:val="24"/>
        </w:rPr>
      </w:pPr>
      <w:r w:rsidRPr="00107A46">
        <w:rPr>
          <w:rFonts w:ascii="Times New Roman" w:eastAsia="Times New Roman" w:hAnsi="Times New Roman" w:cs="Times New Roman"/>
          <w:sz w:val="24"/>
          <w:szCs w:val="24"/>
        </w:rPr>
        <w:t>Simply, just by defining and enabling a user list any users listed in /etc/vsftpd.userlist will have access denied to your FTP server.</w:t>
      </w:r>
    </w:p>
    <w:p w:rsidR="00107A46" w:rsidRPr="00107A46" w:rsidRDefault="00107A46" w:rsidP="00107A46">
      <w:pPr>
        <w:spacing w:before="100" w:beforeAutospacing="1" w:after="100" w:afterAutospacing="1" w:line="240" w:lineRule="auto"/>
        <w:rPr>
          <w:rFonts w:ascii="Times New Roman" w:eastAsia="Times New Roman" w:hAnsi="Times New Roman" w:cs="Times New Roman"/>
          <w:sz w:val="24"/>
          <w:szCs w:val="24"/>
        </w:rPr>
      </w:pPr>
      <w:r w:rsidRPr="00107A46">
        <w:rPr>
          <w:rFonts w:ascii="Times New Roman" w:eastAsia="Times New Roman" w:hAnsi="Times New Roman" w:cs="Times New Roman"/>
          <w:sz w:val="24"/>
          <w:szCs w:val="24"/>
        </w:rPr>
        <w:lastRenderedPageBreak/>
        <w:t xml:space="preserve">To reverse this option and only allow users listed in /etc/vsftpd.userlist set userlist_deny configuration directive to NO. By doing so you only allow users defined in /etc/vsftpd.userlist to access your system. </w:t>
      </w:r>
      <w:r w:rsidRPr="00107A46">
        <w:rPr>
          <w:rFonts w:ascii="Times New Roman" w:eastAsia="Times New Roman" w:hAnsi="Times New Roman" w:cs="Times New Roman"/>
          <w:b/>
          <w:bCs/>
          <w:sz w:val="24"/>
          <w:szCs w:val="24"/>
        </w:rPr>
        <w:t>The format of /etc/vsftpd.userlist file is one user per line.</w:t>
      </w:r>
    </w:p>
    <w:p w:rsidR="00107A46" w:rsidRPr="00107A46" w:rsidRDefault="00107A46" w:rsidP="00107A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07A46">
        <w:rPr>
          <w:rFonts w:ascii="Courier New" w:eastAsia="Times New Roman" w:hAnsi="Courier New" w:cs="Courier New"/>
          <w:sz w:val="20"/>
          <w:szCs w:val="20"/>
        </w:rPr>
        <w:t xml:space="preserve">$ </w:t>
      </w:r>
      <w:proofErr w:type="gramStart"/>
      <w:r w:rsidRPr="00107A46">
        <w:rPr>
          <w:rFonts w:ascii="Courier New" w:eastAsia="Times New Roman" w:hAnsi="Courier New" w:cs="Courier New"/>
          <w:sz w:val="20"/>
          <w:szCs w:val="20"/>
        </w:rPr>
        <w:t>ftp</w:t>
      </w:r>
      <w:proofErr w:type="gramEnd"/>
      <w:r w:rsidRPr="00107A46">
        <w:rPr>
          <w:rFonts w:ascii="Courier New" w:eastAsia="Times New Roman" w:hAnsi="Courier New" w:cs="Courier New"/>
          <w:sz w:val="20"/>
          <w:szCs w:val="20"/>
        </w:rPr>
        <w:t xml:space="preserve"> localhost</w:t>
      </w:r>
      <w:r w:rsidRPr="00107A46">
        <w:rPr>
          <w:rFonts w:ascii="Courier New" w:eastAsia="Times New Roman" w:hAnsi="Courier New" w:cs="Courier New"/>
          <w:sz w:val="20"/>
          <w:szCs w:val="20"/>
        </w:rPr>
        <w:br/>
        <w:t>Connected to localhost.</w:t>
      </w:r>
      <w:r w:rsidRPr="00107A46">
        <w:rPr>
          <w:rFonts w:ascii="Courier New" w:eastAsia="Times New Roman" w:hAnsi="Courier New" w:cs="Courier New"/>
          <w:sz w:val="20"/>
          <w:szCs w:val="20"/>
        </w:rPr>
        <w:br/>
        <w:t>220 (vsFTPd 2.3.5</w:t>
      </w:r>
      <w:proofErr w:type="gramStart"/>
      <w:r w:rsidRPr="00107A46">
        <w:rPr>
          <w:rFonts w:ascii="Courier New" w:eastAsia="Times New Roman" w:hAnsi="Courier New" w:cs="Courier New"/>
          <w:sz w:val="20"/>
          <w:szCs w:val="20"/>
        </w:rPr>
        <w:t>)</w:t>
      </w:r>
      <w:proofErr w:type="gramEnd"/>
      <w:r w:rsidRPr="00107A46">
        <w:rPr>
          <w:rFonts w:ascii="Courier New" w:eastAsia="Times New Roman" w:hAnsi="Courier New" w:cs="Courier New"/>
          <w:sz w:val="20"/>
          <w:szCs w:val="20"/>
        </w:rPr>
        <w:br/>
        <w:t xml:space="preserve">Name (localhost:root): </w:t>
      </w:r>
      <w:r w:rsidRPr="00107A46">
        <w:rPr>
          <w:rFonts w:ascii="Courier New" w:eastAsia="Times New Roman" w:hAnsi="Courier New" w:cs="Courier New"/>
          <w:b/>
          <w:bCs/>
          <w:sz w:val="20"/>
          <w:szCs w:val="20"/>
        </w:rPr>
        <w:t>lubos</w:t>
      </w:r>
      <w:r w:rsidRPr="00107A46">
        <w:rPr>
          <w:rFonts w:ascii="Courier New" w:eastAsia="Times New Roman" w:hAnsi="Courier New" w:cs="Courier New"/>
          <w:sz w:val="20"/>
          <w:szCs w:val="20"/>
        </w:rPr>
        <w:br/>
        <w:t xml:space="preserve">530 </w:t>
      </w:r>
      <w:r w:rsidRPr="00107A46">
        <w:rPr>
          <w:rFonts w:ascii="Courier New" w:eastAsia="Times New Roman" w:hAnsi="Courier New" w:cs="Courier New"/>
          <w:b/>
          <w:bCs/>
          <w:sz w:val="20"/>
          <w:szCs w:val="20"/>
        </w:rPr>
        <w:t>Permission denied.</w:t>
      </w:r>
      <w:r w:rsidRPr="00107A46">
        <w:rPr>
          <w:rFonts w:ascii="Courier New" w:eastAsia="Times New Roman" w:hAnsi="Courier New" w:cs="Courier New"/>
          <w:sz w:val="20"/>
          <w:szCs w:val="20"/>
        </w:rPr>
        <w:br/>
      </w:r>
      <w:r w:rsidRPr="00107A46">
        <w:rPr>
          <w:rFonts w:ascii="Courier New" w:eastAsia="Times New Roman" w:hAnsi="Courier New" w:cs="Courier New"/>
          <w:b/>
          <w:bCs/>
          <w:sz w:val="20"/>
          <w:szCs w:val="20"/>
        </w:rPr>
        <w:t>Login failed.</w:t>
      </w:r>
      <w:r w:rsidRPr="00107A46">
        <w:rPr>
          <w:rFonts w:ascii="Courier New" w:eastAsia="Times New Roman" w:hAnsi="Courier New" w:cs="Courier New"/>
          <w:sz w:val="20"/>
          <w:szCs w:val="20"/>
        </w:rPr>
        <w:br/>
      </w:r>
      <w:proofErr w:type="gramStart"/>
      <w:r w:rsidRPr="00107A46">
        <w:rPr>
          <w:rFonts w:ascii="Courier New" w:eastAsia="Times New Roman" w:hAnsi="Courier New" w:cs="Courier New"/>
          <w:sz w:val="20"/>
          <w:szCs w:val="20"/>
        </w:rPr>
        <w:t>ftp</w:t>
      </w:r>
      <w:proofErr w:type="gramEnd"/>
      <w:r w:rsidRPr="00107A46">
        <w:rPr>
          <w:rFonts w:ascii="Courier New" w:eastAsia="Times New Roman" w:hAnsi="Courier New" w:cs="Courier New"/>
          <w:sz w:val="20"/>
          <w:szCs w:val="20"/>
        </w:rPr>
        <w:t>&gt;</w:t>
      </w:r>
    </w:p>
    <w:p w:rsidR="00107A46" w:rsidRPr="00107A46" w:rsidRDefault="00107A46" w:rsidP="00107A46">
      <w:pPr>
        <w:spacing w:before="100" w:beforeAutospacing="1" w:after="100" w:afterAutospacing="1" w:line="240" w:lineRule="auto"/>
        <w:outlineLvl w:val="1"/>
        <w:rPr>
          <w:rFonts w:ascii="Times New Roman" w:eastAsia="Times New Roman" w:hAnsi="Times New Roman" w:cs="Times New Roman"/>
          <w:b/>
          <w:bCs/>
          <w:sz w:val="36"/>
          <w:szCs w:val="36"/>
        </w:rPr>
      </w:pPr>
      <w:r w:rsidRPr="00107A46">
        <w:rPr>
          <w:rFonts w:ascii="Times New Roman" w:eastAsia="Times New Roman" w:hAnsi="Times New Roman" w:cs="Times New Roman"/>
          <w:b/>
          <w:bCs/>
          <w:sz w:val="36"/>
          <w:szCs w:val="36"/>
        </w:rPr>
        <w:t>7.2. Changing default port number</w:t>
      </w:r>
    </w:p>
    <w:p w:rsidR="00107A46" w:rsidRPr="00107A46" w:rsidRDefault="00107A46" w:rsidP="00107A46">
      <w:pPr>
        <w:spacing w:before="100" w:beforeAutospacing="1" w:after="100" w:afterAutospacing="1" w:line="240" w:lineRule="auto"/>
        <w:rPr>
          <w:rFonts w:ascii="Times New Roman" w:eastAsia="Times New Roman" w:hAnsi="Times New Roman" w:cs="Times New Roman"/>
          <w:sz w:val="24"/>
          <w:szCs w:val="24"/>
        </w:rPr>
      </w:pPr>
      <w:r w:rsidRPr="00107A46">
        <w:rPr>
          <w:rFonts w:ascii="Times New Roman" w:eastAsia="Times New Roman" w:hAnsi="Times New Roman" w:cs="Times New Roman"/>
          <w:sz w:val="24"/>
          <w:szCs w:val="24"/>
        </w:rPr>
        <w:t xml:space="preserve">By default any FTP server listens on standard port 21 for user authentication and port 20 for data transfer. The vsFTPd FTP server is no exception. To change default listening </w:t>
      </w:r>
      <w:proofErr w:type="gramStart"/>
      <w:r w:rsidRPr="00107A46">
        <w:rPr>
          <w:rFonts w:ascii="Times New Roman" w:eastAsia="Times New Roman" w:hAnsi="Times New Roman" w:cs="Times New Roman"/>
          <w:sz w:val="24"/>
          <w:szCs w:val="24"/>
        </w:rPr>
        <w:t>port simply change</w:t>
      </w:r>
      <w:proofErr w:type="gramEnd"/>
      <w:r w:rsidRPr="00107A46">
        <w:rPr>
          <w:rFonts w:ascii="Times New Roman" w:eastAsia="Times New Roman" w:hAnsi="Times New Roman" w:cs="Times New Roman"/>
          <w:sz w:val="24"/>
          <w:szCs w:val="24"/>
        </w:rPr>
        <w:t xml:space="preserve"> your /etc/vsftpd.conf configuration file and alter directive listen_port. Thus, to change your FTP server to listen to on port 2121 simply add the following directive to you configuration file:</w:t>
      </w:r>
    </w:p>
    <w:p w:rsidR="00107A46" w:rsidRPr="00107A46" w:rsidRDefault="00107A46" w:rsidP="00107A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07A46">
        <w:rPr>
          <w:rFonts w:ascii="Courier New" w:eastAsia="Times New Roman" w:hAnsi="Courier New" w:cs="Courier New"/>
          <w:sz w:val="20"/>
          <w:szCs w:val="20"/>
        </w:rPr>
        <w:t>listen_port=2121</w:t>
      </w:r>
    </w:p>
    <w:p w:rsidR="00107A46" w:rsidRPr="00107A46" w:rsidRDefault="00107A46" w:rsidP="00107A46">
      <w:pPr>
        <w:spacing w:before="100" w:beforeAutospacing="1" w:after="100" w:afterAutospacing="1" w:line="240" w:lineRule="auto"/>
        <w:rPr>
          <w:rFonts w:ascii="Times New Roman" w:eastAsia="Times New Roman" w:hAnsi="Times New Roman" w:cs="Times New Roman"/>
          <w:sz w:val="24"/>
          <w:szCs w:val="24"/>
        </w:rPr>
      </w:pPr>
      <w:proofErr w:type="gramStart"/>
      <w:r w:rsidRPr="00107A46">
        <w:rPr>
          <w:rFonts w:ascii="Times New Roman" w:eastAsia="Times New Roman" w:hAnsi="Times New Roman" w:cs="Times New Roman"/>
          <w:sz w:val="24"/>
          <w:szCs w:val="24"/>
        </w:rPr>
        <w:t>followed</w:t>
      </w:r>
      <w:proofErr w:type="gramEnd"/>
      <w:r w:rsidRPr="00107A46">
        <w:rPr>
          <w:rFonts w:ascii="Times New Roman" w:eastAsia="Times New Roman" w:hAnsi="Times New Roman" w:cs="Times New Roman"/>
          <w:sz w:val="24"/>
          <w:szCs w:val="24"/>
        </w:rPr>
        <w:t xml:space="preserve"> by the FTP server restart.</w:t>
      </w:r>
    </w:p>
    <w:p w:rsidR="00107A46" w:rsidRPr="00107A46" w:rsidRDefault="00107A46" w:rsidP="00107A46">
      <w:pPr>
        <w:spacing w:before="100" w:beforeAutospacing="1" w:after="100" w:afterAutospacing="1" w:line="240" w:lineRule="auto"/>
        <w:rPr>
          <w:rFonts w:ascii="Times New Roman" w:eastAsia="Times New Roman" w:hAnsi="Times New Roman" w:cs="Times New Roman"/>
          <w:sz w:val="24"/>
          <w:szCs w:val="24"/>
        </w:rPr>
      </w:pPr>
      <w:r w:rsidRPr="00107A46">
        <w:rPr>
          <w:rFonts w:ascii="Times New Roman" w:eastAsia="Times New Roman" w:hAnsi="Times New Roman" w:cs="Times New Roman"/>
          <w:sz w:val="24"/>
          <w:szCs w:val="24"/>
        </w:rPr>
        <w:t xml:space="preserve">However, this only applies if you run vsFPTd in stand-alone mode. In case that you run your FTP server in a normal mode using the </w:t>
      </w:r>
      <w:r w:rsidRPr="00107A46">
        <w:rPr>
          <w:rFonts w:ascii="Times New Roman" w:eastAsia="Times New Roman" w:hAnsi="Times New Roman" w:cs="Times New Roman"/>
          <w:b/>
          <w:bCs/>
          <w:sz w:val="24"/>
          <w:szCs w:val="24"/>
        </w:rPr>
        <w:t>xinetd</w:t>
      </w:r>
      <w:r w:rsidRPr="00107A46">
        <w:rPr>
          <w:rFonts w:ascii="Times New Roman" w:eastAsia="Times New Roman" w:hAnsi="Times New Roman" w:cs="Times New Roman"/>
          <w:sz w:val="24"/>
          <w:szCs w:val="24"/>
        </w:rPr>
        <w:t xml:space="preserve"> superserver and you wish to change listening port to 2121, edit line FTP line /etc/services file and change it from 21 to 2121 and restart </w:t>
      </w:r>
      <w:r w:rsidRPr="00107A46">
        <w:rPr>
          <w:rFonts w:ascii="Times New Roman" w:eastAsia="Times New Roman" w:hAnsi="Times New Roman" w:cs="Times New Roman"/>
          <w:b/>
          <w:bCs/>
          <w:sz w:val="24"/>
          <w:szCs w:val="24"/>
        </w:rPr>
        <w:t>xinetd.</w:t>
      </w:r>
    </w:p>
    <w:p w:rsidR="00107A46" w:rsidRPr="00107A46" w:rsidRDefault="00107A46" w:rsidP="00107A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07A46">
        <w:rPr>
          <w:rFonts w:ascii="Courier New" w:eastAsia="Times New Roman" w:hAnsi="Courier New" w:cs="Courier New"/>
          <w:sz w:val="20"/>
          <w:szCs w:val="20"/>
        </w:rPr>
        <w:t xml:space="preserve">$ </w:t>
      </w:r>
      <w:proofErr w:type="gramStart"/>
      <w:r w:rsidRPr="00107A46">
        <w:rPr>
          <w:rFonts w:ascii="Courier New" w:eastAsia="Times New Roman" w:hAnsi="Courier New" w:cs="Courier New"/>
          <w:sz w:val="20"/>
          <w:szCs w:val="20"/>
        </w:rPr>
        <w:t>sudo</w:t>
      </w:r>
      <w:proofErr w:type="gramEnd"/>
      <w:r w:rsidRPr="00107A46">
        <w:rPr>
          <w:rFonts w:ascii="Courier New" w:eastAsia="Times New Roman" w:hAnsi="Courier New" w:cs="Courier New"/>
          <w:sz w:val="20"/>
          <w:szCs w:val="20"/>
        </w:rPr>
        <w:t xml:space="preserve"> service xinetd restart</w:t>
      </w:r>
    </w:p>
    <w:p w:rsidR="00107A46" w:rsidRPr="00107A46" w:rsidRDefault="00107A46" w:rsidP="00107A46">
      <w:pPr>
        <w:spacing w:before="100" w:beforeAutospacing="1" w:after="100" w:afterAutospacing="1" w:line="240" w:lineRule="auto"/>
        <w:rPr>
          <w:rFonts w:ascii="Times New Roman" w:eastAsia="Times New Roman" w:hAnsi="Times New Roman" w:cs="Times New Roman"/>
          <w:sz w:val="24"/>
          <w:szCs w:val="24"/>
        </w:rPr>
      </w:pPr>
      <w:r w:rsidRPr="00107A46">
        <w:rPr>
          <w:rFonts w:ascii="Times New Roman" w:eastAsia="Times New Roman" w:hAnsi="Times New Roman" w:cs="Times New Roman"/>
          <w:sz w:val="24"/>
          <w:szCs w:val="24"/>
        </w:rPr>
        <w:t>Now, you should be able to see your FTP server to listen on port 2121:</w:t>
      </w:r>
    </w:p>
    <w:p w:rsidR="00107A46" w:rsidRPr="00107A46" w:rsidRDefault="00107A46" w:rsidP="00107A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07A46">
        <w:rPr>
          <w:rFonts w:ascii="Courier New" w:eastAsia="Times New Roman" w:hAnsi="Courier New" w:cs="Courier New"/>
          <w:sz w:val="20"/>
          <w:szCs w:val="20"/>
        </w:rPr>
        <w:t xml:space="preserve">$ </w:t>
      </w:r>
      <w:proofErr w:type="gramStart"/>
      <w:r w:rsidRPr="00107A46">
        <w:rPr>
          <w:rFonts w:ascii="Courier New" w:eastAsia="Times New Roman" w:hAnsi="Courier New" w:cs="Courier New"/>
          <w:sz w:val="20"/>
          <w:szCs w:val="20"/>
        </w:rPr>
        <w:t>netstat</w:t>
      </w:r>
      <w:proofErr w:type="gramEnd"/>
      <w:r w:rsidRPr="00107A46">
        <w:rPr>
          <w:rFonts w:ascii="Courier New" w:eastAsia="Times New Roman" w:hAnsi="Courier New" w:cs="Courier New"/>
          <w:sz w:val="20"/>
          <w:szCs w:val="20"/>
        </w:rPr>
        <w:t xml:space="preserve"> -ant | grep 2121</w:t>
      </w:r>
      <w:r w:rsidRPr="00107A46">
        <w:rPr>
          <w:rFonts w:ascii="Courier New" w:eastAsia="Times New Roman" w:hAnsi="Courier New" w:cs="Courier New"/>
          <w:sz w:val="20"/>
          <w:szCs w:val="20"/>
        </w:rPr>
        <w:br/>
        <w:t>tcp        0      0 0.0.0.0:2121            0.0.0.0:*               LISTEN</w:t>
      </w:r>
    </w:p>
    <w:p w:rsidR="00107A46" w:rsidRPr="00107A46" w:rsidRDefault="00107A46" w:rsidP="00107A46">
      <w:pPr>
        <w:spacing w:before="100" w:beforeAutospacing="1" w:after="100" w:afterAutospacing="1" w:line="240" w:lineRule="auto"/>
        <w:outlineLvl w:val="1"/>
        <w:rPr>
          <w:rFonts w:ascii="Times New Roman" w:eastAsia="Times New Roman" w:hAnsi="Times New Roman" w:cs="Times New Roman"/>
          <w:b/>
          <w:bCs/>
          <w:sz w:val="36"/>
          <w:szCs w:val="36"/>
        </w:rPr>
      </w:pPr>
      <w:r w:rsidRPr="00107A46">
        <w:rPr>
          <w:rFonts w:ascii="Times New Roman" w:eastAsia="Times New Roman" w:hAnsi="Times New Roman" w:cs="Times New Roman"/>
          <w:b/>
          <w:bCs/>
          <w:sz w:val="36"/>
          <w:szCs w:val="36"/>
        </w:rPr>
        <w:t>7.3. Other Configuration Options</w:t>
      </w:r>
    </w:p>
    <w:p w:rsidR="00107A46" w:rsidRPr="00107A46" w:rsidRDefault="00107A46" w:rsidP="00107A46">
      <w:pPr>
        <w:spacing w:before="100" w:beforeAutospacing="1" w:after="100" w:afterAutospacing="1" w:line="240" w:lineRule="auto"/>
        <w:rPr>
          <w:rFonts w:ascii="Times New Roman" w:eastAsia="Times New Roman" w:hAnsi="Times New Roman" w:cs="Times New Roman"/>
          <w:sz w:val="24"/>
          <w:szCs w:val="24"/>
        </w:rPr>
      </w:pPr>
      <w:r w:rsidRPr="00107A46">
        <w:rPr>
          <w:rFonts w:ascii="Times New Roman" w:eastAsia="Times New Roman" w:hAnsi="Times New Roman" w:cs="Times New Roman"/>
          <w:sz w:val="24"/>
          <w:szCs w:val="24"/>
        </w:rPr>
        <w:t>The vsFTPd server comes with a number of configuration options to suit your needs. Here we list some other worth to mention configuration options:</w:t>
      </w:r>
    </w:p>
    <w:p w:rsidR="00107A46" w:rsidRPr="00107A46" w:rsidRDefault="00107A46" w:rsidP="00107A46">
      <w:pPr>
        <w:numPr>
          <w:ilvl w:val="0"/>
          <w:numId w:val="5"/>
        </w:numPr>
        <w:spacing w:before="100" w:beforeAutospacing="1" w:after="100" w:afterAutospacing="1" w:line="240" w:lineRule="auto"/>
        <w:rPr>
          <w:rFonts w:ascii="Times New Roman" w:eastAsia="Times New Roman" w:hAnsi="Times New Roman" w:cs="Times New Roman"/>
          <w:sz w:val="24"/>
          <w:szCs w:val="24"/>
        </w:rPr>
      </w:pPr>
      <w:r w:rsidRPr="00107A46">
        <w:rPr>
          <w:rFonts w:ascii="Times New Roman" w:eastAsia="Times New Roman" w:hAnsi="Times New Roman" w:cs="Times New Roman"/>
          <w:b/>
          <w:bCs/>
          <w:sz w:val="24"/>
          <w:szCs w:val="24"/>
        </w:rPr>
        <w:t>max_clients</w:t>
      </w:r>
      <w:r w:rsidRPr="00107A46">
        <w:rPr>
          <w:rFonts w:ascii="Times New Roman" w:eastAsia="Times New Roman" w:hAnsi="Times New Roman" w:cs="Times New Roman"/>
          <w:sz w:val="24"/>
          <w:szCs w:val="24"/>
        </w:rPr>
        <w:t xml:space="preserve"> - This option sets the maximum number of users allowed to use your FTP server at the same time. 0 = unlimited.</w:t>
      </w:r>
    </w:p>
    <w:p w:rsidR="00107A46" w:rsidRPr="00107A46" w:rsidRDefault="00107A46" w:rsidP="00107A46">
      <w:pPr>
        <w:numPr>
          <w:ilvl w:val="0"/>
          <w:numId w:val="5"/>
        </w:numPr>
        <w:spacing w:before="100" w:beforeAutospacing="1" w:after="100" w:afterAutospacing="1" w:line="240" w:lineRule="auto"/>
        <w:rPr>
          <w:rFonts w:ascii="Times New Roman" w:eastAsia="Times New Roman" w:hAnsi="Times New Roman" w:cs="Times New Roman"/>
          <w:sz w:val="24"/>
          <w:szCs w:val="24"/>
        </w:rPr>
      </w:pPr>
      <w:r w:rsidRPr="00107A46">
        <w:rPr>
          <w:rFonts w:ascii="Times New Roman" w:eastAsia="Times New Roman" w:hAnsi="Times New Roman" w:cs="Times New Roman"/>
          <w:b/>
          <w:bCs/>
          <w:sz w:val="24"/>
          <w:szCs w:val="24"/>
        </w:rPr>
        <w:t>max_per_ip</w:t>
      </w:r>
      <w:r w:rsidRPr="00107A46">
        <w:rPr>
          <w:rFonts w:ascii="Times New Roman" w:eastAsia="Times New Roman" w:hAnsi="Times New Roman" w:cs="Times New Roman"/>
          <w:sz w:val="24"/>
          <w:szCs w:val="24"/>
        </w:rPr>
        <w:t xml:space="preserve"> - set the maximum number of users from the same IP address</w:t>
      </w:r>
    </w:p>
    <w:p w:rsidR="00107A46" w:rsidRPr="00107A46" w:rsidRDefault="00107A46" w:rsidP="00107A46">
      <w:pPr>
        <w:numPr>
          <w:ilvl w:val="0"/>
          <w:numId w:val="5"/>
        </w:numPr>
        <w:spacing w:before="100" w:beforeAutospacing="1" w:after="100" w:afterAutospacing="1" w:line="240" w:lineRule="auto"/>
        <w:rPr>
          <w:rFonts w:ascii="Times New Roman" w:eastAsia="Times New Roman" w:hAnsi="Times New Roman" w:cs="Times New Roman"/>
          <w:sz w:val="24"/>
          <w:szCs w:val="24"/>
        </w:rPr>
      </w:pPr>
      <w:r w:rsidRPr="00107A46">
        <w:rPr>
          <w:rFonts w:ascii="Times New Roman" w:eastAsia="Times New Roman" w:hAnsi="Times New Roman" w:cs="Times New Roman"/>
          <w:b/>
          <w:bCs/>
          <w:sz w:val="24"/>
          <w:szCs w:val="24"/>
        </w:rPr>
        <w:t>download_enable</w:t>
      </w:r>
      <w:r w:rsidRPr="00107A46">
        <w:rPr>
          <w:rFonts w:ascii="Times New Roman" w:eastAsia="Times New Roman" w:hAnsi="Times New Roman" w:cs="Times New Roman"/>
          <w:sz w:val="24"/>
          <w:szCs w:val="24"/>
        </w:rPr>
        <w:t xml:space="preserve"> - if set to NO any download request will be denied</w:t>
      </w:r>
    </w:p>
    <w:p w:rsidR="00107A46" w:rsidRPr="00107A46" w:rsidRDefault="00107A46" w:rsidP="00107A46">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107A46">
        <w:rPr>
          <w:rFonts w:ascii="Times New Roman" w:eastAsia="Times New Roman" w:hAnsi="Times New Roman" w:cs="Times New Roman"/>
          <w:b/>
          <w:bCs/>
          <w:kern w:val="36"/>
          <w:sz w:val="48"/>
          <w:szCs w:val="48"/>
        </w:rPr>
        <w:t>8. Conclusion</w:t>
      </w:r>
    </w:p>
    <w:p w:rsidR="00107A46" w:rsidRPr="00107A46" w:rsidRDefault="00107A46" w:rsidP="00107A46">
      <w:pPr>
        <w:spacing w:before="100" w:beforeAutospacing="1" w:after="100" w:afterAutospacing="1" w:line="240" w:lineRule="auto"/>
        <w:rPr>
          <w:rFonts w:ascii="Times New Roman" w:eastAsia="Times New Roman" w:hAnsi="Times New Roman" w:cs="Times New Roman"/>
          <w:sz w:val="24"/>
          <w:szCs w:val="24"/>
        </w:rPr>
      </w:pPr>
      <w:r w:rsidRPr="00107A46">
        <w:rPr>
          <w:rFonts w:ascii="Times New Roman" w:eastAsia="Times New Roman" w:hAnsi="Times New Roman" w:cs="Times New Roman"/>
          <w:sz w:val="24"/>
          <w:szCs w:val="24"/>
        </w:rPr>
        <w:lastRenderedPageBreak/>
        <w:t>Currently vsFTPd comes with around 125 configuration options. This makes this FTP server to be extremely versatile and at the same time very easy to use and configure. Whether you are setting up the FTP server for local home use, within a company or on some remote server, be sure that vsFTPd will accommodate you. The vsFTPd FTP server can also be turned to sftp, but this we will discuss in the next tutorial, so do not forget to subscribe to our RSS.</w:t>
      </w:r>
    </w:p>
    <w:p w:rsidR="008D5A2C" w:rsidRDefault="008D5A2C" w:rsidP="008D5A2C">
      <w:pPr>
        <w:pStyle w:val="Heading1"/>
      </w:pPr>
      <w:hyperlink r:id="rId20" w:tooltip="Install and Enable Telnet server in Ubuntu Linux" w:history="1">
        <w:r>
          <w:rPr>
            <w:rStyle w:val="Hyperlink"/>
          </w:rPr>
          <w:t>Install and Enable Telnet server in Ubuntu Linux</w:t>
        </w:r>
      </w:hyperlink>
    </w:p>
    <w:p w:rsidR="008D5A2C" w:rsidRDefault="008D5A2C" w:rsidP="008D5A2C">
      <w:pPr>
        <w:pStyle w:val="NormalWeb"/>
      </w:pPr>
      <w:proofErr w:type="gramStart"/>
      <w:r>
        <w:t>1.Install</w:t>
      </w:r>
      <w:proofErr w:type="gramEnd"/>
      <w:r>
        <w:t xml:space="preserve"> telnet use this command in terminal(Applications/Accessories/Terminal):</w:t>
      </w:r>
    </w:p>
    <w:p w:rsidR="008D5A2C" w:rsidRDefault="008D5A2C" w:rsidP="008D5A2C">
      <w:pPr>
        <w:pStyle w:val="HTMLPreformatted"/>
      </w:pPr>
      <w:proofErr w:type="gramStart"/>
      <w:r>
        <w:t>sudo</w:t>
      </w:r>
      <w:proofErr w:type="gramEnd"/>
      <w:r>
        <w:t xml:space="preserve"> apt-get install xinetd telnetd </w:t>
      </w:r>
    </w:p>
    <w:p w:rsidR="008D5A2C" w:rsidRDefault="008D5A2C" w:rsidP="008D5A2C">
      <w:pPr>
        <w:pStyle w:val="NormalWeb"/>
      </w:pPr>
      <w:proofErr w:type="gramStart"/>
      <w:r>
        <w:t>2.Edit</w:t>
      </w:r>
      <w:proofErr w:type="gramEnd"/>
      <w:r>
        <w:t xml:space="preserve"> </w:t>
      </w:r>
      <w:r>
        <w:rPr>
          <w:rStyle w:val="Emphasis"/>
        </w:rPr>
        <w:t>/etc/inetd.conf</w:t>
      </w:r>
      <w:r>
        <w:t xml:space="preserve"> using your favourite file editor with root permission,add this line:</w:t>
      </w:r>
    </w:p>
    <w:p w:rsidR="008D5A2C" w:rsidRDefault="008D5A2C" w:rsidP="008D5A2C">
      <w:pPr>
        <w:pStyle w:val="HTMLPreformatted"/>
      </w:pPr>
      <w:proofErr w:type="gramStart"/>
      <w:r>
        <w:t>telnet</w:t>
      </w:r>
      <w:proofErr w:type="gramEnd"/>
      <w:r>
        <w:t xml:space="preserve"> stream tcp nowait telnetd /usr/sbin/tcpd /usr/sbin/in.telnetd</w:t>
      </w:r>
    </w:p>
    <w:p w:rsidR="008D5A2C" w:rsidRDefault="008D5A2C" w:rsidP="008D5A2C">
      <w:pPr>
        <w:pStyle w:val="NormalWeb"/>
      </w:pPr>
      <w:proofErr w:type="gramStart"/>
      <w:r>
        <w:t>3.Edit</w:t>
      </w:r>
      <w:proofErr w:type="gramEnd"/>
      <w:r>
        <w:t xml:space="preserve"> </w:t>
      </w:r>
      <w:r>
        <w:rPr>
          <w:rStyle w:val="Emphasis"/>
        </w:rPr>
        <w:t>/etc/xinetd.conf</w:t>
      </w:r>
      <w:r>
        <w:t>,make its content look like following:</w:t>
      </w:r>
    </w:p>
    <w:p w:rsidR="008D5A2C" w:rsidRDefault="008D5A2C" w:rsidP="008D5A2C">
      <w:pPr>
        <w:pStyle w:val="NormalWeb"/>
      </w:pPr>
      <w:r>
        <w:rPr>
          <w:rStyle w:val="HTMLCode"/>
        </w:rPr>
        <w:t># Simple configuration file for xinetd</w:t>
      </w:r>
      <w:r>
        <w:rPr>
          <w:rFonts w:ascii="Courier New" w:hAnsi="Courier New" w:cs="Courier New"/>
          <w:sz w:val="20"/>
          <w:szCs w:val="20"/>
        </w:rPr>
        <w:br/>
      </w:r>
      <w:r>
        <w:rPr>
          <w:rStyle w:val="HTMLCode"/>
        </w:rPr>
        <w:t>#</w:t>
      </w:r>
      <w:r>
        <w:rPr>
          <w:rFonts w:ascii="Courier New" w:hAnsi="Courier New" w:cs="Courier New"/>
          <w:sz w:val="20"/>
          <w:szCs w:val="20"/>
        </w:rPr>
        <w:br/>
      </w:r>
      <w:r>
        <w:rPr>
          <w:rStyle w:val="HTMLCode"/>
        </w:rPr>
        <w:t># Some defaults, and include /etc/xinetd.d/</w:t>
      </w:r>
      <w:r>
        <w:rPr>
          <w:rFonts w:ascii="Courier New" w:hAnsi="Courier New" w:cs="Courier New"/>
          <w:sz w:val="20"/>
          <w:szCs w:val="20"/>
        </w:rPr>
        <w:br/>
      </w:r>
      <w:proofErr w:type="gramStart"/>
      <w:r>
        <w:rPr>
          <w:rStyle w:val="HTMLCode"/>
        </w:rPr>
        <w:t>defaults</w:t>
      </w:r>
      <w:proofErr w:type="gramEnd"/>
      <w:r>
        <w:rPr>
          <w:rFonts w:ascii="Courier New" w:hAnsi="Courier New" w:cs="Courier New"/>
          <w:sz w:val="20"/>
          <w:szCs w:val="20"/>
        </w:rPr>
        <w:br/>
      </w:r>
      <w:r>
        <w:rPr>
          <w:rStyle w:val="HTMLCode"/>
        </w:rPr>
        <w:t>{</w:t>
      </w:r>
      <w:r>
        <w:rPr>
          <w:rFonts w:ascii="Courier New" w:hAnsi="Courier New" w:cs="Courier New"/>
          <w:sz w:val="20"/>
          <w:szCs w:val="20"/>
        </w:rPr>
        <w:br/>
      </w:r>
      <w:r>
        <w:rPr>
          <w:rStyle w:val="HTMLCode"/>
        </w:rPr>
        <w:t># Please note that you need a log_type line to be able to use log_on_success</w:t>
      </w:r>
      <w:r>
        <w:rPr>
          <w:rFonts w:ascii="Courier New" w:hAnsi="Courier New" w:cs="Courier New"/>
          <w:sz w:val="20"/>
          <w:szCs w:val="20"/>
        </w:rPr>
        <w:br/>
      </w:r>
      <w:r>
        <w:rPr>
          <w:rStyle w:val="HTMLCode"/>
        </w:rPr>
        <w:t xml:space="preserve"># and log_on_failure. The default is </w:t>
      </w:r>
      <w:proofErr w:type="gramStart"/>
      <w:r>
        <w:rPr>
          <w:rStyle w:val="HTMLCode"/>
        </w:rPr>
        <w:t>the following :</w:t>
      </w:r>
      <w:proofErr w:type="gramEnd"/>
      <w:r>
        <w:rPr>
          <w:rFonts w:ascii="Courier New" w:hAnsi="Courier New" w:cs="Courier New"/>
          <w:sz w:val="20"/>
          <w:szCs w:val="20"/>
        </w:rPr>
        <w:br/>
      </w:r>
      <w:r>
        <w:rPr>
          <w:rStyle w:val="HTMLCode"/>
        </w:rPr>
        <w:t># log_type = SYSLOG daemon info</w:t>
      </w:r>
      <w:r>
        <w:rPr>
          <w:rFonts w:ascii="Courier New" w:hAnsi="Courier New" w:cs="Courier New"/>
          <w:sz w:val="20"/>
          <w:szCs w:val="20"/>
        </w:rPr>
        <w:br/>
      </w:r>
      <w:r>
        <w:rPr>
          <w:rStyle w:val="HTMLCode"/>
        </w:rPr>
        <w:t>instances = 60</w:t>
      </w:r>
      <w:r>
        <w:rPr>
          <w:rFonts w:ascii="Courier New" w:hAnsi="Courier New" w:cs="Courier New"/>
          <w:sz w:val="20"/>
          <w:szCs w:val="20"/>
        </w:rPr>
        <w:br/>
      </w:r>
      <w:r>
        <w:rPr>
          <w:rStyle w:val="HTMLCode"/>
        </w:rPr>
        <w:t>log_type = SYSLOG authpriv</w:t>
      </w:r>
      <w:r>
        <w:rPr>
          <w:rFonts w:ascii="Courier New" w:hAnsi="Courier New" w:cs="Courier New"/>
          <w:sz w:val="20"/>
          <w:szCs w:val="20"/>
        </w:rPr>
        <w:br/>
      </w:r>
      <w:r>
        <w:rPr>
          <w:rStyle w:val="HTMLCode"/>
        </w:rPr>
        <w:t>log_on_success = HOST PID</w:t>
      </w:r>
      <w:r>
        <w:rPr>
          <w:rFonts w:ascii="Courier New" w:hAnsi="Courier New" w:cs="Courier New"/>
          <w:sz w:val="20"/>
          <w:szCs w:val="20"/>
        </w:rPr>
        <w:br/>
      </w:r>
      <w:r>
        <w:rPr>
          <w:rStyle w:val="HTMLCode"/>
        </w:rPr>
        <w:t>log_on_failure = HOST</w:t>
      </w:r>
      <w:r>
        <w:rPr>
          <w:rFonts w:ascii="Courier New" w:hAnsi="Courier New" w:cs="Courier New"/>
          <w:sz w:val="20"/>
          <w:szCs w:val="20"/>
        </w:rPr>
        <w:br/>
      </w:r>
      <w:r>
        <w:rPr>
          <w:rStyle w:val="HTMLCode"/>
        </w:rPr>
        <w:t>cps = 25 30</w:t>
      </w:r>
      <w:r>
        <w:rPr>
          <w:rFonts w:ascii="Courier New" w:hAnsi="Courier New" w:cs="Courier New"/>
          <w:sz w:val="20"/>
          <w:szCs w:val="20"/>
        </w:rPr>
        <w:br/>
      </w:r>
      <w:r>
        <w:rPr>
          <w:rStyle w:val="HTMLCode"/>
        </w:rPr>
        <w:t>}</w:t>
      </w:r>
    </w:p>
    <w:p w:rsidR="008D5A2C" w:rsidRDefault="008D5A2C" w:rsidP="008D5A2C">
      <w:pPr>
        <w:pStyle w:val="NormalWeb"/>
      </w:pPr>
      <w:proofErr w:type="gramStart"/>
      <w:r>
        <w:t>4.You</w:t>
      </w:r>
      <w:proofErr w:type="gramEnd"/>
      <w:r>
        <w:t xml:space="preserve"> can change telnet port number by edit </w:t>
      </w:r>
      <w:r>
        <w:rPr>
          <w:rStyle w:val="Emphasis"/>
        </w:rPr>
        <w:t>/etc/services</w:t>
      </w:r>
      <w:r>
        <w:t xml:space="preserve"> with this line:</w:t>
      </w:r>
    </w:p>
    <w:p w:rsidR="008D5A2C" w:rsidRDefault="008D5A2C" w:rsidP="008D5A2C">
      <w:pPr>
        <w:pStyle w:val="HTMLPreformatted"/>
      </w:pPr>
      <w:proofErr w:type="gramStart"/>
      <w:r>
        <w:t>telnet</w:t>
      </w:r>
      <w:proofErr w:type="gramEnd"/>
      <w:r>
        <w:t xml:space="preserve">        23/tcp </w:t>
      </w:r>
    </w:p>
    <w:p w:rsidR="008D5A2C" w:rsidRDefault="008D5A2C" w:rsidP="008D5A2C">
      <w:pPr>
        <w:pStyle w:val="NormalWeb"/>
      </w:pPr>
      <w:proofErr w:type="gramStart"/>
      <w:r>
        <w:t>5.If</w:t>
      </w:r>
      <w:proofErr w:type="gramEnd"/>
      <w:r>
        <w:t xml:space="preserve"> you’re not satisfied with default configuration.Edit </w:t>
      </w:r>
      <w:r>
        <w:rPr>
          <w:rStyle w:val="Emphasis"/>
        </w:rPr>
        <w:t>etc/xinetd.d/telnet</w:t>
      </w:r>
      <w:r>
        <w:t>, add following:</w:t>
      </w:r>
    </w:p>
    <w:p w:rsidR="008D5A2C" w:rsidRDefault="008D5A2C" w:rsidP="008D5A2C">
      <w:pPr>
        <w:pStyle w:val="NormalWeb"/>
      </w:pPr>
      <w:r>
        <w:rPr>
          <w:rStyle w:val="HTMLCode"/>
        </w:rPr>
        <w:t xml:space="preserve"># </w:t>
      </w:r>
      <w:proofErr w:type="gramStart"/>
      <w:r>
        <w:rPr>
          <w:rStyle w:val="HTMLCode"/>
        </w:rPr>
        <w:t>default</w:t>
      </w:r>
      <w:proofErr w:type="gramEnd"/>
      <w:r>
        <w:rPr>
          <w:rStyle w:val="HTMLCode"/>
        </w:rPr>
        <w:t>: on</w:t>
      </w:r>
      <w:r>
        <w:rPr>
          <w:rFonts w:ascii="Courier New" w:hAnsi="Courier New" w:cs="Courier New"/>
          <w:sz w:val="20"/>
          <w:szCs w:val="20"/>
        </w:rPr>
        <w:br/>
      </w:r>
      <w:r>
        <w:rPr>
          <w:rStyle w:val="HTMLCode"/>
        </w:rPr>
        <w:t># description: The telnet server serves telnet sessions; it uses</w:t>
      </w:r>
      <w:r>
        <w:rPr>
          <w:rFonts w:ascii="Courier New" w:hAnsi="Courier New" w:cs="Courier New"/>
          <w:sz w:val="20"/>
          <w:szCs w:val="20"/>
        </w:rPr>
        <w:br/>
      </w:r>
      <w:r>
        <w:rPr>
          <w:rStyle w:val="HTMLCode"/>
        </w:rPr>
        <w:t># unencrypted username/password pairs for authentication.</w:t>
      </w:r>
      <w:r>
        <w:rPr>
          <w:rFonts w:ascii="Courier New" w:hAnsi="Courier New" w:cs="Courier New"/>
          <w:sz w:val="20"/>
          <w:szCs w:val="20"/>
        </w:rPr>
        <w:br/>
      </w:r>
      <w:proofErr w:type="gramStart"/>
      <w:r>
        <w:rPr>
          <w:rStyle w:val="HTMLCode"/>
        </w:rPr>
        <w:t>service</w:t>
      </w:r>
      <w:proofErr w:type="gramEnd"/>
      <w:r>
        <w:rPr>
          <w:rStyle w:val="HTMLCode"/>
        </w:rPr>
        <w:t xml:space="preserve"> telnet</w:t>
      </w:r>
      <w:r>
        <w:rPr>
          <w:rFonts w:ascii="Courier New" w:hAnsi="Courier New" w:cs="Courier New"/>
          <w:sz w:val="20"/>
          <w:szCs w:val="20"/>
        </w:rPr>
        <w:br/>
      </w:r>
      <w:r>
        <w:rPr>
          <w:rStyle w:val="HTMLCode"/>
        </w:rPr>
        <w:t>{</w:t>
      </w:r>
      <w:r>
        <w:rPr>
          <w:rFonts w:ascii="Courier New" w:hAnsi="Courier New" w:cs="Courier New"/>
          <w:sz w:val="20"/>
          <w:szCs w:val="20"/>
        </w:rPr>
        <w:br/>
      </w:r>
      <w:r>
        <w:rPr>
          <w:rStyle w:val="HTMLCode"/>
        </w:rPr>
        <w:t>disable = no</w:t>
      </w:r>
      <w:r>
        <w:rPr>
          <w:rFonts w:ascii="Courier New" w:hAnsi="Courier New" w:cs="Courier New"/>
          <w:sz w:val="20"/>
          <w:szCs w:val="20"/>
        </w:rPr>
        <w:br/>
      </w:r>
      <w:r>
        <w:rPr>
          <w:rStyle w:val="HTMLCode"/>
        </w:rPr>
        <w:t>flags = REUSE</w:t>
      </w:r>
      <w:r>
        <w:rPr>
          <w:rFonts w:ascii="Courier New" w:hAnsi="Courier New" w:cs="Courier New"/>
          <w:sz w:val="20"/>
          <w:szCs w:val="20"/>
        </w:rPr>
        <w:br/>
      </w:r>
      <w:r>
        <w:rPr>
          <w:rStyle w:val="HTMLCode"/>
        </w:rPr>
        <w:t>socket_type = stream</w:t>
      </w:r>
      <w:r>
        <w:rPr>
          <w:rFonts w:ascii="Courier New" w:hAnsi="Courier New" w:cs="Courier New"/>
          <w:sz w:val="20"/>
          <w:szCs w:val="20"/>
        </w:rPr>
        <w:br/>
      </w:r>
      <w:r>
        <w:rPr>
          <w:rStyle w:val="HTMLCode"/>
        </w:rPr>
        <w:t>wait = no</w:t>
      </w:r>
      <w:r>
        <w:rPr>
          <w:rFonts w:ascii="Courier New" w:hAnsi="Courier New" w:cs="Courier New"/>
          <w:sz w:val="20"/>
          <w:szCs w:val="20"/>
        </w:rPr>
        <w:br/>
      </w:r>
      <w:r>
        <w:rPr>
          <w:rStyle w:val="HTMLCode"/>
        </w:rPr>
        <w:lastRenderedPageBreak/>
        <w:t>user = root</w:t>
      </w:r>
      <w:r>
        <w:rPr>
          <w:rFonts w:ascii="Courier New" w:hAnsi="Courier New" w:cs="Courier New"/>
          <w:sz w:val="20"/>
          <w:szCs w:val="20"/>
        </w:rPr>
        <w:br/>
      </w:r>
      <w:r>
        <w:rPr>
          <w:rStyle w:val="HTMLCode"/>
        </w:rPr>
        <w:t>server = /usr/sbin/in.telnetd</w:t>
      </w:r>
      <w:r>
        <w:rPr>
          <w:rFonts w:ascii="Courier New" w:hAnsi="Courier New" w:cs="Courier New"/>
          <w:sz w:val="20"/>
          <w:szCs w:val="20"/>
        </w:rPr>
        <w:br/>
      </w:r>
      <w:r>
        <w:rPr>
          <w:rStyle w:val="HTMLCode"/>
        </w:rPr>
        <w:t>log_on_failure += USERID</w:t>
      </w:r>
      <w:r>
        <w:rPr>
          <w:rFonts w:ascii="Courier New" w:hAnsi="Courier New" w:cs="Courier New"/>
          <w:sz w:val="20"/>
          <w:szCs w:val="20"/>
        </w:rPr>
        <w:br/>
      </w:r>
      <w:r>
        <w:rPr>
          <w:rStyle w:val="HTMLCode"/>
        </w:rPr>
        <w:t>}</w:t>
      </w:r>
    </w:p>
    <w:p w:rsidR="008D5A2C" w:rsidRDefault="008D5A2C" w:rsidP="008D5A2C">
      <w:pPr>
        <w:pStyle w:val="NormalWeb"/>
      </w:pPr>
      <w:proofErr w:type="gramStart"/>
      <w:r>
        <w:t>add</w:t>
      </w:r>
      <w:proofErr w:type="gramEnd"/>
      <w:r>
        <w:t xml:space="preserve"> these lines as you like:</w:t>
      </w:r>
    </w:p>
    <w:p w:rsidR="008D5A2C" w:rsidRDefault="008D5A2C" w:rsidP="008D5A2C">
      <w:pPr>
        <w:pStyle w:val="NormalWeb"/>
      </w:pPr>
      <w:r>
        <w:rPr>
          <w:rStyle w:val="HTMLCode"/>
        </w:rPr>
        <w:t>only_from = 192.168.120.0/24 #Only users in 192.168.120.0 can access to</w:t>
      </w:r>
      <w:r>
        <w:rPr>
          <w:rFonts w:ascii="Courier New" w:hAnsi="Courier New" w:cs="Courier New"/>
          <w:sz w:val="20"/>
          <w:szCs w:val="20"/>
        </w:rPr>
        <w:br/>
      </w:r>
      <w:r>
        <w:rPr>
          <w:rStyle w:val="HTMLCode"/>
        </w:rPr>
        <w:t>only_from = .bob.com #allow access from bob.com</w:t>
      </w:r>
      <w:r>
        <w:rPr>
          <w:rFonts w:ascii="Courier New" w:hAnsi="Courier New" w:cs="Courier New"/>
          <w:sz w:val="20"/>
          <w:szCs w:val="20"/>
        </w:rPr>
        <w:br/>
      </w:r>
      <w:r>
        <w:rPr>
          <w:rStyle w:val="HTMLCode"/>
        </w:rPr>
        <w:t>no_access = 192.168.120</w:t>
      </w:r>
      <w:proofErr w:type="gramStart"/>
      <w:r>
        <w:rPr>
          <w:rStyle w:val="HTMLCode"/>
        </w:rPr>
        <w:t>.{</w:t>
      </w:r>
      <w:proofErr w:type="gramEnd"/>
      <w:r>
        <w:rPr>
          <w:rStyle w:val="HTMLCode"/>
        </w:rPr>
        <w:t>101,105} #not allow access from the two IP.</w:t>
      </w:r>
      <w:r>
        <w:rPr>
          <w:rFonts w:ascii="Courier New" w:hAnsi="Courier New" w:cs="Courier New"/>
          <w:sz w:val="20"/>
          <w:szCs w:val="20"/>
        </w:rPr>
        <w:br/>
      </w:r>
      <w:r>
        <w:rPr>
          <w:rStyle w:val="HTMLCode"/>
        </w:rPr>
        <w:t>access_times = 8:00-9:00 20:00-21:00 #</w:t>
      </w:r>
      <w:proofErr w:type="gramStart"/>
      <w:r>
        <w:rPr>
          <w:rStyle w:val="HTMLCode"/>
        </w:rPr>
        <w:t>allow</w:t>
      </w:r>
      <w:proofErr w:type="gramEnd"/>
      <w:r>
        <w:rPr>
          <w:rStyle w:val="HTMLCode"/>
        </w:rPr>
        <w:t xml:space="preserve"> access in the two times</w:t>
      </w:r>
      <w:r>
        <w:rPr>
          <w:rFonts w:ascii="Courier New" w:hAnsi="Courier New" w:cs="Courier New"/>
          <w:sz w:val="20"/>
          <w:szCs w:val="20"/>
        </w:rPr>
        <w:br/>
      </w:r>
      <w:r>
        <w:rPr>
          <w:rStyle w:val="HTMLCode"/>
        </w:rPr>
        <w:t>......</w:t>
      </w:r>
    </w:p>
    <w:p w:rsidR="008D5A2C" w:rsidRDefault="008D5A2C" w:rsidP="008D5A2C">
      <w:pPr>
        <w:pStyle w:val="NormalWeb"/>
      </w:pPr>
      <w:proofErr w:type="gramStart"/>
      <w:r>
        <w:t>6.Use</w:t>
      </w:r>
      <w:proofErr w:type="gramEnd"/>
      <w:r>
        <w:t xml:space="preserve"> this command to start telnet server:</w:t>
      </w:r>
    </w:p>
    <w:p w:rsidR="008D5A2C" w:rsidRDefault="008D5A2C" w:rsidP="008D5A2C">
      <w:pPr>
        <w:pStyle w:val="HTMLPreformatted"/>
      </w:pPr>
      <w:proofErr w:type="gramStart"/>
      <w:r>
        <w:t>sudo</w:t>
      </w:r>
      <w:proofErr w:type="gramEnd"/>
      <w:r>
        <w:t xml:space="preserve"> /etc/init.d/xinetd restart </w:t>
      </w:r>
    </w:p>
    <w:p w:rsidR="008D5A2C" w:rsidRPr="008D5A2C" w:rsidRDefault="008D5A2C" w:rsidP="008D5A2C">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8D5A2C">
        <w:rPr>
          <w:rFonts w:ascii="Times New Roman" w:eastAsia="Times New Roman" w:hAnsi="Times New Roman" w:cs="Times New Roman"/>
          <w:b/>
          <w:bCs/>
          <w:kern w:val="36"/>
          <w:sz w:val="48"/>
          <w:szCs w:val="48"/>
        </w:rPr>
        <w:t>[Quick Tip] Enable Telnet Service in Ubuntu 14.04</w:t>
      </w:r>
    </w:p>
    <w:p w:rsidR="008D5A2C" w:rsidRPr="008D5A2C" w:rsidRDefault="008D5A2C" w:rsidP="008D5A2C">
      <w:pPr>
        <w:spacing w:after="0" w:line="240" w:lineRule="auto"/>
        <w:rPr>
          <w:rFonts w:ascii="Times New Roman" w:eastAsia="Times New Roman" w:hAnsi="Times New Roman" w:cs="Times New Roman"/>
          <w:sz w:val="24"/>
          <w:szCs w:val="24"/>
        </w:rPr>
      </w:pPr>
      <w:r w:rsidRPr="008D5A2C">
        <w:rPr>
          <w:rFonts w:ascii="Times New Roman" w:eastAsia="Times New Roman" w:hAnsi="Times New Roman" w:cs="Times New Roman"/>
          <w:sz w:val="24"/>
          <w:szCs w:val="24"/>
        </w:rPr>
        <w:t>December 20, 2014 — </w:t>
      </w:r>
      <w:hyperlink r:id="rId21" w:anchor="comments" w:tooltip="Comment on [Quick Tip] Enable Telnet Service in Ubuntu 14.04" w:history="1">
        <w:r w:rsidRPr="008D5A2C">
          <w:rPr>
            <w:rFonts w:ascii="Times New Roman" w:eastAsia="Times New Roman" w:hAnsi="Times New Roman" w:cs="Times New Roman"/>
            <w:color w:val="0000FF"/>
            <w:sz w:val="24"/>
            <w:szCs w:val="24"/>
            <w:u w:val="single"/>
          </w:rPr>
          <w:t>3 Comments</w:t>
        </w:r>
      </w:hyperlink>
      <w:r w:rsidRPr="008D5A2C">
        <w:rPr>
          <w:rFonts w:ascii="Times New Roman" w:eastAsia="Times New Roman" w:hAnsi="Times New Roman" w:cs="Times New Roman"/>
          <w:sz w:val="24"/>
          <w:szCs w:val="24"/>
        </w:rPr>
        <w:t xml:space="preserve"> </w:t>
      </w:r>
    </w:p>
    <w:p w:rsidR="008D5A2C" w:rsidRPr="008D5A2C" w:rsidRDefault="008D5A2C" w:rsidP="008D5A2C">
      <w:pPr>
        <w:spacing w:before="100" w:beforeAutospacing="1" w:after="100" w:afterAutospacing="1" w:line="240" w:lineRule="auto"/>
        <w:rPr>
          <w:rFonts w:ascii="Times New Roman" w:eastAsia="Times New Roman" w:hAnsi="Times New Roman" w:cs="Times New Roman"/>
          <w:sz w:val="24"/>
          <w:szCs w:val="24"/>
        </w:rPr>
      </w:pPr>
    </w:p>
    <w:p w:rsidR="008D5A2C" w:rsidRPr="008D5A2C" w:rsidRDefault="008D5A2C" w:rsidP="008D5A2C">
      <w:pPr>
        <w:spacing w:before="100" w:beforeAutospacing="1" w:after="100" w:afterAutospacing="1" w:line="240" w:lineRule="auto"/>
        <w:rPr>
          <w:rFonts w:ascii="Times New Roman" w:eastAsia="Times New Roman" w:hAnsi="Times New Roman" w:cs="Times New Roman"/>
          <w:sz w:val="24"/>
          <w:szCs w:val="24"/>
        </w:rPr>
      </w:pPr>
      <w:r w:rsidRPr="008D5A2C">
        <w:rPr>
          <w:rFonts w:ascii="Times New Roman" w:eastAsia="Times New Roman" w:hAnsi="Times New Roman" w:cs="Times New Roman"/>
          <w:sz w:val="24"/>
          <w:szCs w:val="24"/>
        </w:rPr>
        <w:t>This is quick tutorial that shows you how to install and setup a Telnet server in Ubuntu 14.04 LTS.</w:t>
      </w:r>
    </w:p>
    <w:p w:rsidR="008D5A2C" w:rsidRPr="008D5A2C" w:rsidRDefault="008D5A2C" w:rsidP="008D5A2C">
      <w:pPr>
        <w:spacing w:before="100" w:beforeAutospacing="1" w:after="100" w:afterAutospacing="1" w:line="240" w:lineRule="auto"/>
        <w:rPr>
          <w:rFonts w:ascii="Times New Roman" w:eastAsia="Times New Roman" w:hAnsi="Times New Roman" w:cs="Times New Roman"/>
          <w:sz w:val="24"/>
          <w:szCs w:val="24"/>
        </w:rPr>
      </w:pPr>
      <w:r w:rsidRPr="008D5A2C">
        <w:rPr>
          <w:rFonts w:ascii="Times New Roman" w:eastAsia="Times New Roman" w:hAnsi="Times New Roman" w:cs="Times New Roman"/>
          <w:sz w:val="24"/>
          <w:szCs w:val="24"/>
        </w:rPr>
        <w:t>TELNET (TELetype NETwork) is a network protocol used on the Internet or local area network LAN connections. It allows one computer to access a command-line interface on a remote host.</w:t>
      </w:r>
    </w:p>
    <w:p w:rsidR="008D5A2C" w:rsidRPr="008D5A2C" w:rsidRDefault="008D5A2C" w:rsidP="008D5A2C">
      <w:pPr>
        <w:spacing w:before="100" w:beforeAutospacing="1" w:after="100" w:afterAutospacing="1" w:line="240" w:lineRule="auto"/>
        <w:rPr>
          <w:rFonts w:ascii="Times New Roman" w:eastAsia="Times New Roman" w:hAnsi="Times New Roman" w:cs="Times New Roman"/>
          <w:sz w:val="24"/>
          <w:szCs w:val="24"/>
        </w:rPr>
      </w:pPr>
      <w:r w:rsidRPr="008D5A2C">
        <w:rPr>
          <w:rFonts w:ascii="Times New Roman" w:eastAsia="Times New Roman" w:hAnsi="Times New Roman" w:cs="Times New Roman"/>
          <w:b/>
          <w:bCs/>
          <w:i/>
          <w:iCs/>
          <w:sz w:val="24"/>
          <w:szCs w:val="24"/>
        </w:rPr>
        <w:t xml:space="preserve">Telnet is insecure because the communication is not encrypted, your password and all other data will be transmitted as clear text. If possible avoid Telnet, and use </w:t>
      </w:r>
      <w:hyperlink r:id="rId22" w:tgtFrame="_blank" w:tooltip="Enable SSH in Ubuntu 14.04" w:history="1">
        <w:r w:rsidRPr="008D5A2C">
          <w:rPr>
            <w:rFonts w:ascii="Times New Roman" w:eastAsia="Times New Roman" w:hAnsi="Times New Roman" w:cs="Times New Roman"/>
            <w:b/>
            <w:bCs/>
            <w:i/>
            <w:iCs/>
            <w:color w:val="0000FF"/>
            <w:sz w:val="24"/>
            <w:szCs w:val="24"/>
            <w:u w:val="single"/>
          </w:rPr>
          <w:t>Secure Shell (SSH)</w:t>
        </w:r>
      </w:hyperlink>
      <w:r w:rsidRPr="008D5A2C">
        <w:rPr>
          <w:rFonts w:ascii="Times New Roman" w:eastAsia="Times New Roman" w:hAnsi="Times New Roman" w:cs="Times New Roman"/>
          <w:b/>
          <w:bCs/>
          <w:i/>
          <w:iCs/>
          <w:sz w:val="24"/>
          <w:szCs w:val="24"/>
        </w:rPr>
        <w:t xml:space="preserve"> instead.</w:t>
      </w:r>
    </w:p>
    <w:p w:rsidR="008D5A2C" w:rsidRPr="008D5A2C" w:rsidRDefault="008D5A2C" w:rsidP="008D5A2C">
      <w:pPr>
        <w:spacing w:before="100" w:beforeAutospacing="1" w:after="100" w:afterAutospacing="1" w:line="240" w:lineRule="auto"/>
        <w:rPr>
          <w:rFonts w:ascii="Times New Roman" w:eastAsia="Times New Roman" w:hAnsi="Times New Roman" w:cs="Times New Roman"/>
          <w:sz w:val="24"/>
          <w:szCs w:val="24"/>
        </w:rPr>
      </w:pPr>
      <w:r w:rsidRPr="008D5A2C">
        <w:rPr>
          <w:rFonts w:ascii="Times New Roman" w:eastAsia="Times New Roman" w:hAnsi="Times New Roman" w:cs="Times New Roman"/>
          <w:sz w:val="24"/>
          <w:szCs w:val="24"/>
        </w:rPr>
        <w:t>If you really want to enable the Telnet in Ubuntu, just run the command below in text console (terminal) to install Telnet server:</w:t>
      </w:r>
    </w:p>
    <w:p w:rsidR="008D5A2C" w:rsidRPr="008D5A2C" w:rsidRDefault="008D5A2C" w:rsidP="008D5A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8D5A2C">
        <w:rPr>
          <w:rFonts w:ascii="Courier New" w:eastAsia="Times New Roman" w:hAnsi="Courier New" w:cs="Courier New"/>
          <w:sz w:val="20"/>
          <w:szCs w:val="20"/>
        </w:rPr>
        <w:t>sudo</w:t>
      </w:r>
      <w:proofErr w:type="gramEnd"/>
      <w:r w:rsidRPr="008D5A2C">
        <w:rPr>
          <w:rFonts w:ascii="Courier New" w:eastAsia="Times New Roman" w:hAnsi="Courier New" w:cs="Courier New"/>
          <w:sz w:val="20"/>
          <w:szCs w:val="20"/>
        </w:rPr>
        <w:t xml:space="preserve"> apt-get install xinetd telnetd</w:t>
      </w:r>
    </w:p>
    <w:p w:rsidR="008D5A2C" w:rsidRPr="008D5A2C" w:rsidRDefault="008D5A2C" w:rsidP="008D5A2C">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noProof/>
          <w:color w:val="0000FF"/>
          <w:sz w:val="24"/>
          <w:szCs w:val="24"/>
        </w:rPr>
        <w:lastRenderedPageBreak/>
        <w:drawing>
          <wp:inline distT="0" distB="0" distL="0" distR="0">
            <wp:extent cx="5711825" cy="2482215"/>
            <wp:effectExtent l="19050" t="0" r="3175" b="0"/>
            <wp:docPr id="6" name="Picture 6" descr="Install Telnet Server in Ubuntu">
              <a:hlinkClick xmlns:a="http://schemas.openxmlformats.org/drawingml/2006/main" r:id="rId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nstall Telnet Server in Ubuntu">
                      <a:hlinkClick r:id="rId23"/>
                    </pic:cNvPr>
                    <pic:cNvPicPr>
                      <a:picLocks noChangeAspect="1" noChangeArrowheads="1"/>
                    </pic:cNvPicPr>
                  </pic:nvPicPr>
                  <pic:blipFill>
                    <a:blip r:embed="rId24"/>
                    <a:srcRect/>
                    <a:stretch>
                      <a:fillRect/>
                    </a:stretch>
                  </pic:blipFill>
                  <pic:spPr bwMode="auto">
                    <a:xfrm>
                      <a:off x="0" y="0"/>
                      <a:ext cx="5711825" cy="2482215"/>
                    </a:xfrm>
                    <a:prstGeom prst="rect">
                      <a:avLst/>
                    </a:prstGeom>
                    <a:noFill/>
                    <a:ln w="9525">
                      <a:noFill/>
                      <a:miter lim="800000"/>
                      <a:headEnd/>
                      <a:tailEnd/>
                    </a:ln>
                  </pic:spPr>
                </pic:pic>
              </a:graphicData>
            </a:graphic>
          </wp:inline>
        </w:drawing>
      </w:r>
    </w:p>
    <w:p w:rsidR="008D5A2C" w:rsidRPr="008D5A2C" w:rsidRDefault="008D5A2C" w:rsidP="008D5A2C">
      <w:pPr>
        <w:spacing w:before="100" w:beforeAutospacing="1" w:after="100" w:afterAutospacing="1" w:line="240" w:lineRule="auto"/>
        <w:rPr>
          <w:rFonts w:ascii="Times New Roman" w:eastAsia="Times New Roman" w:hAnsi="Times New Roman" w:cs="Times New Roman"/>
          <w:sz w:val="24"/>
          <w:szCs w:val="24"/>
        </w:rPr>
      </w:pPr>
      <w:r w:rsidRPr="008D5A2C">
        <w:rPr>
          <w:rFonts w:ascii="Times New Roman" w:eastAsia="Times New Roman" w:hAnsi="Times New Roman" w:cs="Times New Roman"/>
          <w:sz w:val="24"/>
          <w:szCs w:val="24"/>
        </w:rPr>
        <w:t xml:space="preserve">The Telnet service is started automatically once the installation is done. And you can either run </w:t>
      </w:r>
      <w:r w:rsidRPr="008D5A2C">
        <w:rPr>
          <w:rFonts w:ascii="Courier New" w:eastAsia="Times New Roman" w:hAnsi="Courier New" w:cs="Courier New"/>
          <w:sz w:val="20"/>
        </w:rPr>
        <w:t>telnet serverip</w:t>
      </w:r>
      <w:r w:rsidRPr="008D5A2C">
        <w:rPr>
          <w:rFonts w:ascii="Times New Roman" w:eastAsia="Times New Roman" w:hAnsi="Times New Roman" w:cs="Times New Roman"/>
          <w:sz w:val="24"/>
          <w:szCs w:val="24"/>
        </w:rPr>
        <w:t xml:space="preserve"> or use a Telnet client (PuTTy, SecureCRT, etc.) to access this server.</w:t>
      </w:r>
    </w:p>
    <w:p w:rsidR="008D5A2C" w:rsidRPr="008D5A2C" w:rsidRDefault="008D5A2C" w:rsidP="008D5A2C">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noProof/>
          <w:color w:val="0000FF"/>
          <w:sz w:val="24"/>
          <w:szCs w:val="24"/>
        </w:rPr>
        <w:drawing>
          <wp:inline distT="0" distB="0" distL="0" distR="0">
            <wp:extent cx="5711825" cy="1781175"/>
            <wp:effectExtent l="19050" t="0" r="3175" b="0"/>
            <wp:docPr id="7" name="Picture 7" descr="Telnet Login">
              <a:hlinkClick xmlns:a="http://schemas.openxmlformats.org/drawingml/2006/main" r:id="rId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elnet Login">
                      <a:hlinkClick r:id="rId25"/>
                    </pic:cNvPr>
                    <pic:cNvPicPr>
                      <a:picLocks noChangeAspect="1" noChangeArrowheads="1"/>
                    </pic:cNvPicPr>
                  </pic:nvPicPr>
                  <pic:blipFill>
                    <a:blip r:embed="rId26"/>
                    <a:srcRect/>
                    <a:stretch>
                      <a:fillRect/>
                    </a:stretch>
                  </pic:blipFill>
                  <pic:spPr bwMode="auto">
                    <a:xfrm>
                      <a:off x="0" y="0"/>
                      <a:ext cx="5711825" cy="1781175"/>
                    </a:xfrm>
                    <a:prstGeom prst="rect">
                      <a:avLst/>
                    </a:prstGeom>
                    <a:noFill/>
                    <a:ln w="9525">
                      <a:noFill/>
                      <a:miter lim="800000"/>
                      <a:headEnd/>
                      <a:tailEnd/>
                    </a:ln>
                  </pic:spPr>
                </pic:pic>
              </a:graphicData>
            </a:graphic>
          </wp:inline>
        </w:drawing>
      </w:r>
    </w:p>
    <w:p w:rsidR="008D5A2C" w:rsidRPr="008D5A2C" w:rsidRDefault="008D5A2C" w:rsidP="008D5A2C">
      <w:pPr>
        <w:spacing w:before="100" w:beforeAutospacing="1" w:after="100" w:afterAutospacing="1" w:line="240" w:lineRule="auto"/>
        <w:rPr>
          <w:rFonts w:ascii="Times New Roman" w:eastAsia="Times New Roman" w:hAnsi="Times New Roman" w:cs="Times New Roman"/>
          <w:sz w:val="24"/>
          <w:szCs w:val="24"/>
        </w:rPr>
      </w:pPr>
      <w:r w:rsidRPr="008D5A2C">
        <w:rPr>
          <w:rFonts w:ascii="Times New Roman" w:eastAsia="Times New Roman" w:hAnsi="Times New Roman" w:cs="Times New Roman"/>
          <w:sz w:val="24"/>
          <w:szCs w:val="24"/>
        </w:rPr>
        <w:t xml:space="preserve">To change the port (default is 23), edit the </w:t>
      </w:r>
      <w:r w:rsidRPr="008D5A2C">
        <w:rPr>
          <w:rFonts w:ascii="Times New Roman" w:eastAsia="Times New Roman" w:hAnsi="Times New Roman" w:cs="Times New Roman"/>
          <w:b/>
          <w:bCs/>
          <w:sz w:val="24"/>
          <w:szCs w:val="24"/>
        </w:rPr>
        <w:t>/etc/services</w:t>
      </w:r>
      <w:r w:rsidRPr="008D5A2C">
        <w:rPr>
          <w:rFonts w:ascii="Times New Roman" w:eastAsia="Times New Roman" w:hAnsi="Times New Roman" w:cs="Times New Roman"/>
          <w:sz w:val="24"/>
          <w:szCs w:val="24"/>
        </w:rPr>
        <w:t xml:space="preserve"> file with your favorite text editor. Find out and change the number in the line below:</w:t>
      </w:r>
    </w:p>
    <w:p w:rsidR="008D5A2C" w:rsidRPr="008D5A2C" w:rsidRDefault="008D5A2C" w:rsidP="008D5A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8D5A2C">
        <w:rPr>
          <w:rFonts w:ascii="Courier New" w:eastAsia="Times New Roman" w:hAnsi="Courier New" w:cs="Courier New"/>
          <w:sz w:val="20"/>
          <w:szCs w:val="20"/>
        </w:rPr>
        <w:t>telnet</w:t>
      </w:r>
      <w:proofErr w:type="gramEnd"/>
      <w:r w:rsidRPr="008D5A2C">
        <w:rPr>
          <w:rFonts w:ascii="Courier New" w:eastAsia="Times New Roman" w:hAnsi="Courier New" w:cs="Courier New"/>
          <w:sz w:val="20"/>
          <w:szCs w:val="20"/>
        </w:rPr>
        <w:t xml:space="preserve">        23/tcp </w:t>
      </w:r>
    </w:p>
    <w:p w:rsidR="008D5A2C" w:rsidRPr="008D5A2C" w:rsidRDefault="008D5A2C" w:rsidP="008D5A2C">
      <w:pPr>
        <w:spacing w:before="100" w:beforeAutospacing="1" w:after="100" w:afterAutospacing="1" w:line="240" w:lineRule="auto"/>
        <w:rPr>
          <w:rFonts w:ascii="Times New Roman" w:eastAsia="Times New Roman" w:hAnsi="Times New Roman" w:cs="Times New Roman"/>
          <w:sz w:val="24"/>
          <w:szCs w:val="24"/>
        </w:rPr>
      </w:pPr>
      <w:r w:rsidRPr="008D5A2C">
        <w:rPr>
          <w:rFonts w:ascii="Times New Roman" w:eastAsia="Times New Roman" w:hAnsi="Times New Roman" w:cs="Times New Roman"/>
          <w:sz w:val="24"/>
          <w:szCs w:val="24"/>
        </w:rPr>
        <w:t>To apply changes, you have to restart the service by running the command below:</w:t>
      </w:r>
    </w:p>
    <w:p w:rsidR="008D5A2C" w:rsidRPr="008D5A2C" w:rsidRDefault="008D5A2C" w:rsidP="008D5A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8D5A2C">
        <w:rPr>
          <w:rFonts w:ascii="Courier New" w:eastAsia="Times New Roman" w:hAnsi="Courier New" w:cs="Courier New"/>
          <w:sz w:val="20"/>
          <w:szCs w:val="20"/>
        </w:rPr>
        <w:t>sudo</w:t>
      </w:r>
      <w:proofErr w:type="gramEnd"/>
      <w:r w:rsidRPr="008D5A2C">
        <w:rPr>
          <w:rFonts w:ascii="Courier New" w:eastAsia="Times New Roman" w:hAnsi="Courier New" w:cs="Courier New"/>
          <w:sz w:val="20"/>
          <w:szCs w:val="20"/>
        </w:rPr>
        <w:t xml:space="preserve"> /etc/init.d/xinetd restart</w:t>
      </w:r>
    </w:p>
    <w:p w:rsidR="004071FB" w:rsidRDefault="004071FB"/>
    <w:p w:rsidR="000C74A7" w:rsidRDefault="000C74A7"/>
    <w:p w:rsidR="000C74A7" w:rsidRDefault="000C74A7" w:rsidP="000C74A7">
      <w:pPr>
        <w:pStyle w:val="Heading1"/>
      </w:pPr>
      <w:r>
        <w:t>How to Install and Use TELNET in Ubuntu</w:t>
      </w:r>
    </w:p>
    <w:p w:rsidR="000C74A7" w:rsidRDefault="000C74A7" w:rsidP="000C74A7">
      <w:pPr>
        <w:pStyle w:val="entry-meta"/>
      </w:pPr>
      <w:r>
        <w:t xml:space="preserve">By </w:t>
      </w:r>
      <w:hyperlink r:id="rId27" w:history="1">
        <w:r>
          <w:rPr>
            <w:rStyle w:val="entry-author-name"/>
            <w:color w:val="0000FF"/>
            <w:u w:val="single"/>
          </w:rPr>
          <w:t>bhakti</w:t>
        </w:r>
      </w:hyperlink>
      <w:r>
        <w:t xml:space="preserve"> </w:t>
      </w:r>
      <w:hyperlink r:id="rId28" w:anchor="respond" w:history="1">
        <w:proofErr w:type="gramStart"/>
        <w:r>
          <w:rPr>
            <w:rStyle w:val="Hyperlink"/>
          </w:rPr>
          <w:t>Leave</w:t>
        </w:r>
        <w:proofErr w:type="gramEnd"/>
        <w:r>
          <w:rPr>
            <w:rStyle w:val="Hyperlink"/>
          </w:rPr>
          <w:t xml:space="preserve"> a Comment</w:t>
        </w:r>
      </w:hyperlink>
      <w:r>
        <w:t xml:space="preserve"> </w:t>
      </w:r>
    </w:p>
    <w:p w:rsidR="000C74A7" w:rsidRDefault="000C74A7" w:rsidP="000C74A7">
      <w:pPr>
        <w:pStyle w:val="NormalWeb"/>
      </w:pPr>
      <w:r>
        <w:lastRenderedPageBreak/>
        <w:t xml:space="preserve">TELNET (Teletype Network) is the service that allows you to access another computer by logging in to the remote system, such that, you can pass commands to another system by sitting back at your place. It allows you to send the instructions to a remote client, but in a plain-text format. Telnet listens to all the requests by the user usually on </w:t>
      </w:r>
      <w:r>
        <w:rPr>
          <w:rStyle w:val="Emphasis"/>
          <w:b/>
          <w:bCs/>
        </w:rPr>
        <w:t>TCP port 23</w:t>
      </w:r>
      <w:r>
        <w:t>, but you can change it accordingly.</w:t>
      </w:r>
    </w:p>
    <w:p w:rsidR="000C74A7" w:rsidRDefault="000C74A7" w:rsidP="000C74A7">
      <w:pPr>
        <w:pStyle w:val="NormalWeb"/>
      </w:pPr>
      <w:r>
        <w:t xml:space="preserve">Telnet is one of the oldest communication </w:t>
      </w:r>
      <w:proofErr w:type="gramStart"/>
      <w:r>
        <w:t>protocol</w:t>
      </w:r>
      <w:proofErr w:type="gramEnd"/>
      <w:r>
        <w:t xml:space="preserve"> to perform this activity, later on with the advancement of technology </w:t>
      </w:r>
      <w:r>
        <w:rPr>
          <w:rStyle w:val="Strong"/>
        </w:rPr>
        <w:t>“SSH”</w:t>
      </w:r>
      <w:r>
        <w:t xml:space="preserve"> came into existence, which is a secure method as it sends all the data in an encrypted format. SSH is used by the professionals in the public network where they can’t take a chance to expose their credentials to everyone. But with this, it doesn’t mean that Telnet is vanished. There are many situations where people use Telnet specifically for testing and debugging, in a local or private network.</w:t>
      </w:r>
    </w:p>
    <w:p w:rsidR="000C74A7" w:rsidRDefault="000C74A7" w:rsidP="000C74A7">
      <w:pPr>
        <w:pStyle w:val="NormalWeb"/>
      </w:pPr>
      <w:r>
        <w:t>Through this tutorial, you will learn the steps to install and use TELNET in Ubuntu. Each step is explained along with the images so that you may realize how to practically implement it.</w:t>
      </w:r>
    </w:p>
    <w:p w:rsidR="000C74A7" w:rsidRDefault="000C74A7" w:rsidP="000C74A7">
      <w:pPr>
        <w:pStyle w:val="Heading2"/>
      </w:pPr>
      <w:r>
        <w:t>Steps to Install and Use Telnet in Ubuntu</w:t>
      </w:r>
    </w:p>
    <w:p w:rsidR="000C74A7" w:rsidRDefault="000C74A7" w:rsidP="000C74A7">
      <w:pPr>
        <w:pStyle w:val="NormalWeb"/>
      </w:pPr>
      <w:r>
        <w:rPr>
          <w:rStyle w:val="Strong"/>
        </w:rPr>
        <w:t>Step 1:</w:t>
      </w:r>
      <w:r>
        <w:t xml:space="preserve"> Firstly, open the</w:t>
      </w:r>
      <w:r>
        <w:rPr>
          <w:rStyle w:val="Strong"/>
        </w:rPr>
        <w:t xml:space="preserve"> “Terminal”</w:t>
      </w:r>
      <w:r>
        <w:t xml:space="preserve"> window by pressing </w:t>
      </w:r>
      <w:r>
        <w:rPr>
          <w:rStyle w:val="Strong"/>
        </w:rPr>
        <w:t>“Ctrl + Alt + T”</w:t>
      </w:r>
      <w:r>
        <w:t>. In the figure, you may see</w:t>
      </w:r>
      <w:r>
        <w:rPr>
          <w:rStyle w:val="Strong"/>
        </w:rPr>
        <w:t xml:space="preserve"> “$”</w:t>
      </w:r>
      <w:r>
        <w:t xml:space="preserve"> that signifies that you are not logged in as a root user.</w:t>
      </w:r>
    </w:p>
    <w:p w:rsidR="000C74A7" w:rsidRDefault="000C74A7" w:rsidP="000C74A7">
      <w:pPr>
        <w:pStyle w:val="NormalWeb"/>
      </w:pPr>
      <w:r>
        <w:t>So, I”ll write</w:t>
      </w:r>
      <w:r>
        <w:rPr>
          <w:rStyle w:val="Strong"/>
        </w:rPr>
        <w:t xml:space="preserve"> “sudo apt-get install telnetd”</w:t>
      </w:r>
      <w:r>
        <w:t xml:space="preserve"> and press enter. If you are a root user, then you don’t need to write sudo in Ubuntu. </w:t>
      </w:r>
      <w:r>
        <w:rPr>
          <w:rStyle w:val="Strong"/>
        </w:rPr>
        <w:t>“</w:t>
      </w:r>
      <w:proofErr w:type="gramStart"/>
      <w:r>
        <w:rPr>
          <w:rStyle w:val="Strong"/>
        </w:rPr>
        <w:t>telnetd</w:t>
      </w:r>
      <w:proofErr w:type="gramEnd"/>
      <w:r>
        <w:rPr>
          <w:rStyle w:val="Strong"/>
        </w:rPr>
        <w:t>”</w:t>
      </w:r>
      <w:r>
        <w:t xml:space="preserve"> is a daemon that gets invoked by</w:t>
      </w:r>
      <w:r>
        <w:rPr>
          <w:rStyle w:val="Emphasis"/>
        </w:rPr>
        <w:t xml:space="preserve"> “inetd” or its extension “xinetd”</w:t>
      </w:r>
      <w:r>
        <w:t>, both are the internet servers.</w:t>
      </w:r>
    </w:p>
    <w:p w:rsidR="000C74A7" w:rsidRDefault="000C74A7" w:rsidP="000C74A7">
      <w:pPr>
        <w:pStyle w:val="NormalWeb"/>
      </w:pPr>
      <w:r>
        <w:rPr>
          <w:noProof/>
          <w:color w:val="0000FF"/>
        </w:rPr>
        <w:drawing>
          <wp:inline distT="0" distB="0" distL="0" distR="0">
            <wp:extent cx="5711825" cy="1971040"/>
            <wp:effectExtent l="19050" t="0" r="3175" b="0"/>
            <wp:docPr id="11" name="Picture 11" descr="how-to-install-telnet-in-ubuntu-step1">
              <a:hlinkClick xmlns:a="http://schemas.openxmlformats.org/drawingml/2006/main" r:id="rId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ow-to-install-telnet-in-ubuntu-step1">
                      <a:hlinkClick r:id="rId29"/>
                    </pic:cNvPr>
                    <pic:cNvPicPr>
                      <a:picLocks noChangeAspect="1" noChangeArrowheads="1"/>
                    </pic:cNvPicPr>
                  </pic:nvPicPr>
                  <pic:blipFill>
                    <a:blip r:embed="rId30"/>
                    <a:srcRect/>
                    <a:stretch>
                      <a:fillRect/>
                    </a:stretch>
                  </pic:blipFill>
                  <pic:spPr bwMode="auto">
                    <a:xfrm>
                      <a:off x="0" y="0"/>
                      <a:ext cx="5711825" cy="1971040"/>
                    </a:xfrm>
                    <a:prstGeom prst="rect">
                      <a:avLst/>
                    </a:prstGeom>
                    <a:noFill/>
                    <a:ln w="9525">
                      <a:noFill/>
                      <a:miter lim="800000"/>
                      <a:headEnd/>
                      <a:tailEnd/>
                    </a:ln>
                  </pic:spPr>
                </pic:pic>
              </a:graphicData>
            </a:graphic>
          </wp:inline>
        </w:drawing>
      </w:r>
    </w:p>
    <w:p w:rsidR="000C74A7" w:rsidRDefault="000C74A7" w:rsidP="000C74A7">
      <w:pPr>
        <w:pStyle w:val="NormalWeb"/>
      </w:pPr>
      <w:r>
        <w:rPr>
          <w:rStyle w:val="Strong"/>
        </w:rPr>
        <w:t>Step 2:</w:t>
      </w:r>
      <w:r>
        <w:t xml:space="preserve"> Then you are asked to enter the user password and then press enter. Processing will start as soon as you press enter. After this, I have noticed a line </w:t>
      </w:r>
      <w:r>
        <w:rPr>
          <w:rStyle w:val="Strong"/>
        </w:rPr>
        <w:t>“274 KB additional disk space will be used”</w:t>
      </w:r>
      <w:r>
        <w:t xml:space="preserve"> on the terminal screen.</w:t>
      </w:r>
    </w:p>
    <w:p w:rsidR="000C74A7" w:rsidRDefault="000C74A7" w:rsidP="000C74A7">
      <w:pPr>
        <w:pStyle w:val="NormalWeb"/>
      </w:pPr>
      <w:r>
        <w:t>You may also observe some sort of a message like this and then you”ll be asked to continue or not. Just write</w:t>
      </w:r>
      <w:r>
        <w:rPr>
          <w:rStyle w:val="Strong"/>
        </w:rPr>
        <w:t xml:space="preserve"> “y”</w:t>
      </w:r>
      <w:r>
        <w:t xml:space="preserve"> and then press enter to continue.</w:t>
      </w:r>
    </w:p>
    <w:p w:rsidR="000C74A7" w:rsidRDefault="000C74A7" w:rsidP="000C74A7">
      <w:pPr>
        <w:pStyle w:val="NormalWeb"/>
      </w:pPr>
      <w:r>
        <w:rPr>
          <w:noProof/>
          <w:color w:val="0000FF"/>
        </w:rPr>
        <w:lastRenderedPageBreak/>
        <w:drawing>
          <wp:inline distT="0" distB="0" distL="0" distR="0">
            <wp:extent cx="5711825" cy="2553335"/>
            <wp:effectExtent l="19050" t="0" r="3175" b="0"/>
            <wp:docPr id="12" name="Picture 12" descr="how-to-install-telnet-in-ubuntu-step2">
              <a:hlinkClick xmlns:a="http://schemas.openxmlformats.org/drawingml/2006/main" r:id="rId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ow-to-install-telnet-in-ubuntu-step2">
                      <a:hlinkClick r:id="rId31"/>
                    </pic:cNvPr>
                    <pic:cNvPicPr>
                      <a:picLocks noChangeAspect="1" noChangeArrowheads="1"/>
                    </pic:cNvPicPr>
                  </pic:nvPicPr>
                  <pic:blipFill>
                    <a:blip r:embed="rId32"/>
                    <a:srcRect/>
                    <a:stretch>
                      <a:fillRect/>
                    </a:stretch>
                  </pic:blipFill>
                  <pic:spPr bwMode="auto">
                    <a:xfrm>
                      <a:off x="0" y="0"/>
                      <a:ext cx="5711825" cy="2553335"/>
                    </a:xfrm>
                    <a:prstGeom prst="rect">
                      <a:avLst/>
                    </a:prstGeom>
                    <a:noFill/>
                    <a:ln w="9525">
                      <a:noFill/>
                      <a:miter lim="800000"/>
                      <a:headEnd/>
                      <a:tailEnd/>
                    </a:ln>
                  </pic:spPr>
                </pic:pic>
              </a:graphicData>
            </a:graphic>
          </wp:inline>
        </w:drawing>
      </w:r>
    </w:p>
    <w:p w:rsidR="000C74A7" w:rsidRDefault="000C74A7" w:rsidP="000C74A7">
      <w:pPr>
        <w:pStyle w:val="NormalWeb"/>
      </w:pPr>
      <w:r>
        <w:rPr>
          <w:rStyle w:val="Strong"/>
        </w:rPr>
        <w:t>Step 3:</w:t>
      </w:r>
      <w:r>
        <w:t xml:space="preserve"> Now when you are done with it, </w:t>
      </w:r>
      <w:r>
        <w:rPr>
          <w:rStyle w:val="Strong"/>
        </w:rPr>
        <w:t>restart “inetd”</w:t>
      </w:r>
      <w:r>
        <w:t xml:space="preserve">. </w:t>
      </w:r>
      <w:proofErr w:type="gramStart"/>
      <w:r>
        <w:t xml:space="preserve">Type </w:t>
      </w:r>
      <w:r>
        <w:rPr>
          <w:rStyle w:val="Strong"/>
        </w:rPr>
        <w:t>“sudo /etc/init.d.open-bsd-inetd restart”</w:t>
      </w:r>
      <w:r>
        <w:t>.</w:t>
      </w:r>
      <w:proofErr w:type="gramEnd"/>
    </w:p>
    <w:p w:rsidR="000C74A7" w:rsidRDefault="000C74A7" w:rsidP="000C74A7">
      <w:pPr>
        <w:pStyle w:val="NormalWeb"/>
      </w:pPr>
      <w:r>
        <w:rPr>
          <w:rStyle w:val="Emphasis"/>
        </w:rPr>
        <w:t>“</w:t>
      </w:r>
      <w:proofErr w:type="gramStart"/>
      <w:r>
        <w:rPr>
          <w:rStyle w:val="Emphasis"/>
        </w:rPr>
        <w:t>inetd</w:t>
      </w:r>
      <w:proofErr w:type="gramEnd"/>
      <w:r>
        <w:rPr>
          <w:rStyle w:val="Emphasis"/>
        </w:rPr>
        <w:t>”</w:t>
      </w:r>
      <w:r>
        <w:t xml:space="preserve"> is daemon used for</w:t>
      </w:r>
      <w:r>
        <w:rPr>
          <w:rStyle w:val="Emphasis"/>
        </w:rPr>
        <w:t xml:space="preserve"> dealing with incoming network</w:t>
      </w:r>
      <w:r>
        <w:t xml:space="preserve"> and it is responsible for deciding which program to run when a request comes.</w:t>
      </w:r>
    </w:p>
    <w:p w:rsidR="000C74A7" w:rsidRDefault="000C74A7" w:rsidP="000C74A7">
      <w:pPr>
        <w:pStyle w:val="NormalWeb"/>
      </w:pPr>
      <w:r>
        <w:rPr>
          <w:noProof/>
          <w:color w:val="0000FF"/>
        </w:rPr>
        <w:drawing>
          <wp:inline distT="0" distB="0" distL="0" distR="0">
            <wp:extent cx="5711825" cy="2078355"/>
            <wp:effectExtent l="19050" t="0" r="3175" b="0"/>
            <wp:docPr id="13" name="Picture 13" descr="how-to-install-telnet-in-ubuntu-step3">
              <a:hlinkClick xmlns:a="http://schemas.openxmlformats.org/drawingml/2006/main" r:id="rId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ow-to-install-telnet-in-ubuntu-step3">
                      <a:hlinkClick r:id="rId33"/>
                    </pic:cNvPr>
                    <pic:cNvPicPr>
                      <a:picLocks noChangeAspect="1" noChangeArrowheads="1"/>
                    </pic:cNvPicPr>
                  </pic:nvPicPr>
                  <pic:blipFill>
                    <a:blip r:embed="rId34"/>
                    <a:srcRect/>
                    <a:stretch>
                      <a:fillRect/>
                    </a:stretch>
                  </pic:blipFill>
                  <pic:spPr bwMode="auto">
                    <a:xfrm>
                      <a:off x="0" y="0"/>
                      <a:ext cx="5711825" cy="2078355"/>
                    </a:xfrm>
                    <a:prstGeom prst="rect">
                      <a:avLst/>
                    </a:prstGeom>
                    <a:noFill/>
                    <a:ln w="9525">
                      <a:noFill/>
                      <a:miter lim="800000"/>
                      <a:headEnd/>
                      <a:tailEnd/>
                    </a:ln>
                  </pic:spPr>
                </pic:pic>
              </a:graphicData>
            </a:graphic>
          </wp:inline>
        </w:drawing>
      </w:r>
    </w:p>
    <w:p w:rsidR="000C74A7" w:rsidRDefault="000C74A7" w:rsidP="000C74A7">
      <w:pPr>
        <w:pStyle w:val="NormalWeb"/>
      </w:pPr>
      <w:r>
        <w:rPr>
          <w:rStyle w:val="Strong"/>
        </w:rPr>
        <w:t>Step 4:</w:t>
      </w:r>
      <w:r>
        <w:t xml:space="preserve"> To ensure “inetd” is started, press enter after writing the above command.</w:t>
      </w:r>
    </w:p>
    <w:p w:rsidR="000C74A7" w:rsidRDefault="000C74A7" w:rsidP="000C74A7">
      <w:pPr>
        <w:pStyle w:val="NormalWeb"/>
      </w:pPr>
      <w:r>
        <w:rPr>
          <w:noProof/>
          <w:color w:val="0000FF"/>
        </w:rPr>
        <w:lastRenderedPageBreak/>
        <w:drawing>
          <wp:inline distT="0" distB="0" distL="0" distR="0">
            <wp:extent cx="5711825" cy="2149475"/>
            <wp:effectExtent l="19050" t="0" r="3175" b="0"/>
            <wp:docPr id="14" name="Picture 14" descr="how-to-install-telnet-in-ubuntu-step4">
              <a:hlinkClick xmlns:a="http://schemas.openxmlformats.org/drawingml/2006/main" r:id="rId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ow-to-install-telnet-in-ubuntu-step4">
                      <a:hlinkClick r:id="rId35"/>
                    </pic:cNvPr>
                    <pic:cNvPicPr>
                      <a:picLocks noChangeAspect="1" noChangeArrowheads="1"/>
                    </pic:cNvPicPr>
                  </pic:nvPicPr>
                  <pic:blipFill>
                    <a:blip r:embed="rId36"/>
                    <a:srcRect/>
                    <a:stretch>
                      <a:fillRect/>
                    </a:stretch>
                  </pic:blipFill>
                  <pic:spPr bwMode="auto">
                    <a:xfrm>
                      <a:off x="0" y="0"/>
                      <a:ext cx="5711825" cy="2149475"/>
                    </a:xfrm>
                    <a:prstGeom prst="rect">
                      <a:avLst/>
                    </a:prstGeom>
                    <a:noFill/>
                    <a:ln w="9525">
                      <a:noFill/>
                      <a:miter lim="800000"/>
                      <a:headEnd/>
                      <a:tailEnd/>
                    </a:ln>
                  </pic:spPr>
                </pic:pic>
              </a:graphicData>
            </a:graphic>
          </wp:inline>
        </w:drawing>
      </w:r>
    </w:p>
    <w:p w:rsidR="000C74A7" w:rsidRDefault="000C74A7" w:rsidP="000C74A7">
      <w:pPr>
        <w:pStyle w:val="NormalWeb"/>
      </w:pPr>
      <w:r>
        <w:rPr>
          <w:rStyle w:val="Strong"/>
        </w:rPr>
        <w:t>To connect with any remote client:</w:t>
      </w:r>
    </w:p>
    <w:p w:rsidR="000C74A7" w:rsidRDefault="000C74A7" w:rsidP="000C74A7">
      <w:pPr>
        <w:pStyle w:val="NormalWeb"/>
      </w:pPr>
      <w:r>
        <w:rPr>
          <w:rStyle w:val="Strong"/>
        </w:rPr>
        <w:t>Step 5:</w:t>
      </w:r>
      <w:r>
        <w:t xml:space="preserve"> Just type</w:t>
      </w:r>
      <w:proofErr w:type="gramStart"/>
      <w:r>
        <w:t>:</w:t>
      </w:r>
      <w:r>
        <w:rPr>
          <w:rStyle w:val="Strong"/>
        </w:rPr>
        <w:t>“</w:t>
      </w:r>
      <w:proofErr w:type="gramEnd"/>
      <w:r>
        <w:rPr>
          <w:rStyle w:val="Strong"/>
        </w:rPr>
        <w:t>telnet hostipaddress”</w:t>
      </w:r>
      <w:r>
        <w:t>. For an example: “telnet 122.175.140.221” and press enter.</w:t>
      </w:r>
    </w:p>
    <w:p w:rsidR="000C74A7" w:rsidRDefault="000C74A7" w:rsidP="000C74A7">
      <w:pPr>
        <w:pStyle w:val="NormalWeb"/>
      </w:pPr>
      <w:r>
        <w:rPr>
          <w:noProof/>
          <w:color w:val="0000FF"/>
        </w:rPr>
        <w:drawing>
          <wp:inline distT="0" distB="0" distL="0" distR="0">
            <wp:extent cx="5711825" cy="2374900"/>
            <wp:effectExtent l="19050" t="0" r="3175" b="0"/>
            <wp:docPr id="15" name="Picture 15" descr="how-to-install-telnet-in-ubuntu-step5">
              <a:hlinkClick xmlns:a="http://schemas.openxmlformats.org/drawingml/2006/main" r:id="rId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ow-to-install-telnet-in-ubuntu-step5">
                      <a:hlinkClick r:id="rId37"/>
                    </pic:cNvPr>
                    <pic:cNvPicPr>
                      <a:picLocks noChangeAspect="1" noChangeArrowheads="1"/>
                    </pic:cNvPicPr>
                  </pic:nvPicPr>
                  <pic:blipFill>
                    <a:blip r:embed="rId38"/>
                    <a:srcRect/>
                    <a:stretch>
                      <a:fillRect/>
                    </a:stretch>
                  </pic:blipFill>
                  <pic:spPr bwMode="auto">
                    <a:xfrm>
                      <a:off x="0" y="0"/>
                      <a:ext cx="5711825" cy="2374900"/>
                    </a:xfrm>
                    <a:prstGeom prst="rect">
                      <a:avLst/>
                    </a:prstGeom>
                    <a:noFill/>
                    <a:ln w="9525">
                      <a:noFill/>
                      <a:miter lim="800000"/>
                      <a:headEnd/>
                      <a:tailEnd/>
                    </a:ln>
                  </pic:spPr>
                </pic:pic>
              </a:graphicData>
            </a:graphic>
          </wp:inline>
        </w:drawing>
      </w:r>
    </w:p>
    <w:p w:rsidR="000C74A7" w:rsidRDefault="000C74A7" w:rsidP="000C74A7">
      <w:pPr>
        <w:pStyle w:val="NormalWeb"/>
      </w:pPr>
      <w:r>
        <w:rPr>
          <w:rStyle w:val="Strong"/>
        </w:rPr>
        <w:t>Step 6:</w:t>
      </w:r>
      <w:r>
        <w:t xml:space="preserve"> Then you”ll see, it is connected to</w:t>
      </w:r>
      <w:r>
        <w:rPr>
          <w:rStyle w:val="Strong"/>
        </w:rPr>
        <w:t xml:space="preserve"> “host ip address”</w:t>
      </w:r>
      <w:r>
        <w:t>. For security reasons, you are required to provide “username” and “password” as well.</w:t>
      </w:r>
    </w:p>
    <w:p w:rsidR="000C74A7" w:rsidRDefault="000C74A7" w:rsidP="000C74A7">
      <w:pPr>
        <w:pStyle w:val="NormalWeb"/>
      </w:pPr>
      <w:r>
        <w:rPr>
          <w:noProof/>
          <w:color w:val="0000FF"/>
        </w:rPr>
        <w:lastRenderedPageBreak/>
        <w:drawing>
          <wp:inline distT="0" distB="0" distL="0" distR="0">
            <wp:extent cx="5711825" cy="2339340"/>
            <wp:effectExtent l="19050" t="0" r="3175" b="0"/>
            <wp:docPr id="16" name="Picture 16" descr="how-to-install-telnet-in-ubuntu-step6">
              <a:hlinkClick xmlns:a="http://schemas.openxmlformats.org/drawingml/2006/main" r:id="rId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ow-to-install-telnet-in-ubuntu-step6">
                      <a:hlinkClick r:id="rId39"/>
                    </pic:cNvPr>
                    <pic:cNvPicPr>
                      <a:picLocks noChangeAspect="1" noChangeArrowheads="1"/>
                    </pic:cNvPicPr>
                  </pic:nvPicPr>
                  <pic:blipFill>
                    <a:blip r:embed="rId40"/>
                    <a:srcRect/>
                    <a:stretch>
                      <a:fillRect/>
                    </a:stretch>
                  </pic:blipFill>
                  <pic:spPr bwMode="auto">
                    <a:xfrm>
                      <a:off x="0" y="0"/>
                      <a:ext cx="5711825" cy="2339340"/>
                    </a:xfrm>
                    <a:prstGeom prst="rect">
                      <a:avLst/>
                    </a:prstGeom>
                    <a:noFill/>
                    <a:ln w="9525">
                      <a:noFill/>
                      <a:miter lim="800000"/>
                      <a:headEnd/>
                      <a:tailEnd/>
                    </a:ln>
                  </pic:spPr>
                </pic:pic>
              </a:graphicData>
            </a:graphic>
          </wp:inline>
        </w:drawing>
      </w:r>
    </w:p>
    <w:p w:rsidR="000C74A7" w:rsidRDefault="000C74A7" w:rsidP="000C74A7">
      <w:pPr>
        <w:pStyle w:val="NormalWeb"/>
      </w:pPr>
      <w:r>
        <w:rPr>
          <w:rStyle w:val="Strong"/>
        </w:rPr>
        <w:t xml:space="preserve">NOTE: </w:t>
      </w:r>
      <w:r>
        <w:t>In order to access Ubuntu/ Windows client using Telnet you must have to</w:t>
      </w:r>
      <w:r>
        <w:rPr>
          <w:rStyle w:val="Strong"/>
        </w:rPr>
        <w:t xml:space="preserve"> install open source terminal emulators</w:t>
      </w:r>
      <w:r>
        <w:t xml:space="preserve"> such as </w:t>
      </w:r>
      <w:r>
        <w:rPr>
          <w:rStyle w:val="Emphasis"/>
        </w:rPr>
        <w:t>Putty, Tera Term,</w:t>
      </w:r>
      <w:r>
        <w:t xml:space="preserve"> etc. depending upon the OS you are using. To know </w:t>
      </w:r>
      <w:r>
        <w:rPr>
          <w:rStyle w:val="Emphasis"/>
        </w:rPr>
        <w:t>how to use Putty on Windows 7 to access Ubuntu</w:t>
      </w:r>
      <w:r>
        <w:t xml:space="preserve">, check out the post </w:t>
      </w:r>
      <w:hyperlink r:id="rId41" w:tooltip="Use PuTTY to connect to a remote Computer" w:history="1">
        <w:r>
          <w:rPr>
            <w:rStyle w:val="Hyperlink"/>
          </w:rPr>
          <w:t>to connect to remote computer</w:t>
        </w:r>
      </w:hyperlink>
      <w:r>
        <w:t>.</w:t>
      </w:r>
    </w:p>
    <w:p w:rsidR="00AC19FC" w:rsidRPr="00AC19FC" w:rsidRDefault="00AC19FC" w:rsidP="00AC19FC">
      <w:pPr>
        <w:spacing w:before="100" w:beforeAutospacing="1" w:after="100" w:afterAutospacing="1" w:line="240" w:lineRule="auto"/>
        <w:outlineLvl w:val="1"/>
        <w:rPr>
          <w:rFonts w:ascii="Times New Roman" w:eastAsia="Times New Roman" w:hAnsi="Times New Roman" w:cs="Times New Roman"/>
          <w:b/>
          <w:bCs/>
          <w:sz w:val="36"/>
          <w:szCs w:val="36"/>
        </w:rPr>
      </w:pPr>
      <w:hyperlink r:id="rId42" w:history="1">
        <w:r w:rsidRPr="00AC19FC">
          <w:rPr>
            <w:rFonts w:ascii="Times New Roman" w:eastAsia="Times New Roman" w:hAnsi="Times New Roman" w:cs="Times New Roman"/>
            <w:b/>
            <w:bCs/>
            <w:color w:val="0000FF"/>
            <w:sz w:val="36"/>
            <w:szCs w:val="36"/>
            <w:u w:val="single"/>
          </w:rPr>
          <w:t xml:space="preserve">How to configure telnet server in Linux </w:t>
        </w:r>
      </w:hyperlink>
    </w:p>
    <w:p w:rsidR="00AC19FC" w:rsidRPr="00AC19FC" w:rsidRDefault="00AC19FC" w:rsidP="00AC19FC">
      <w:pPr>
        <w:numPr>
          <w:ilvl w:val="0"/>
          <w:numId w:val="6"/>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noProof/>
          <w:color w:val="0000FF"/>
          <w:sz w:val="24"/>
          <w:szCs w:val="24"/>
        </w:rPr>
        <w:drawing>
          <wp:inline distT="0" distB="0" distL="0" distR="0">
            <wp:extent cx="142240" cy="166370"/>
            <wp:effectExtent l="19050" t="0" r="0" b="0"/>
            <wp:docPr id="23" name="Picture 23" descr="Print">
              <a:hlinkClick xmlns:a="http://schemas.openxmlformats.org/drawingml/2006/main" r:id="rId43" tooltip="&quot;Prin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Print">
                      <a:hlinkClick r:id="rId43" tooltip="&quot;Print&quot;"/>
                    </pic:cNvPr>
                    <pic:cNvPicPr>
                      <a:picLocks noChangeAspect="1" noChangeArrowheads="1"/>
                    </pic:cNvPicPr>
                  </pic:nvPicPr>
                  <pic:blipFill>
                    <a:blip r:embed="rId44"/>
                    <a:srcRect/>
                    <a:stretch>
                      <a:fillRect/>
                    </a:stretch>
                  </pic:blipFill>
                  <pic:spPr bwMode="auto">
                    <a:xfrm>
                      <a:off x="0" y="0"/>
                      <a:ext cx="142240" cy="166370"/>
                    </a:xfrm>
                    <a:prstGeom prst="rect">
                      <a:avLst/>
                    </a:prstGeom>
                    <a:noFill/>
                    <a:ln w="9525">
                      <a:noFill/>
                      <a:miter lim="800000"/>
                      <a:headEnd/>
                      <a:tailEnd/>
                    </a:ln>
                  </pic:spPr>
                </pic:pic>
              </a:graphicData>
            </a:graphic>
          </wp:inline>
        </w:drawing>
      </w:r>
    </w:p>
    <w:p w:rsidR="00AC19FC" w:rsidRPr="00AC19FC" w:rsidRDefault="00AC19FC" w:rsidP="00AC19FC">
      <w:pPr>
        <w:spacing w:before="100" w:beforeAutospacing="1" w:after="100" w:afterAutospacing="1" w:line="240" w:lineRule="auto"/>
        <w:rPr>
          <w:ins w:id="0" w:author="Unknown"/>
          <w:rFonts w:ascii="Times New Roman" w:eastAsia="Times New Roman" w:hAnsi="Times New Roman" w:cs="Times New Roman"/>
          <w:sz w:val="24"/>
          <w:szCs w:val="24"/>
        </w:rPr>
      </w:pPr>
      <w:proofErr w:type="gramStart"/>
      <w:ins w:id="1" w:author="Unknown">
        <w:r w:rsidRPr="00AC19FC">
          <w:rPr>
            <w:rFonts w:ascii="Times New Roman" w:eastAsia="Times New Roman" w:hAnsi="Times New Roman" w:cs="Times New Roman"/>
            <w:b/>
            <w:bCs/>
            <w:sz w:val="24"/>
            <w:szCs w:val="24"/>
          </w:rPr>
          <w:t>telnet</w:t>
        </w:r>
        <w:proofErr w:type="gramEnd"/>
        <w:r w:rsidRPr="00AC19FC">
          <w:rPr>
            <w:rFonts w:ascii="Times New Roman" w:eastAsia="Times New Roman" w:hAnsi="Times New Roman" w:cs="Times New Roman"/>
            <w:b/>
            <w:bCs/>
            <w:sz w:val="24"/>
            <w:szCs w:val="24"/>
          </w:rPr>
          <w:t xml:space="preserve"> server</w:t>
        </w:r>
        <w:r w:rsidRPr="00AC19FC">
          <w:rPr>
            <w:rFonts w:ascii="Times New Roman" w:eastAsia="Times New Roman" w:hAnsi="Times New Roman" w:cs="Times New Roman"/>
            <w:sz w:val="24"/>
            <w:szCs w:val="24"/>
          </w:rPr>
          <w:t xml:space="preserve"> is used to login into another system. You can use the</w:t>
        </w:r>
        <w:r w:rsidRPr="00AC19FC">
          <w:rPr>
            <w:rFonts w:ascii="Times New Roman" w:eastAsia="Times New Roman" w:hAnsi="Times New Roman" w:cs="Times New Roman"/>
            <w:b/>
            <w:bCs/>
            <w:sz w:val="24"/>
            <w:szCs w:val="24"/>
          </w:rPr>
          <w:t xml:space="preserve"> telnet</w:t>
        </w:r>
        <w:r w:rsidRPr="00AC19FC">
          <w:rPr>
            <w:rFonts w:ascii="Times New Roman" w:eastAsia="Times New Roman" w:hAnsi="Times New Roman" w:cs="Times New Roman"/>
            <w:sz w:val="24"/>
            <w:szCs w:val="24"/>
          </w:rPr>
          <w:t xml:space="preserve"> command to log in remotely to another system on your network. The system can be on your local area network or available through an Internet connection. </w:t>
        </w:r>
        <w:r w:rsidRPr="00AC19FC">
          <w:rPr>
            <w:rFonts w:ascii="Times New Roman" w:eastAsia="Times New Roman" w:hAnsi="Times New Roman" w:cs="Times New Roman"/>
            <w:b/>
            <w:bCs/>
            <w:sz w:val="24"/>
            <w:szCs w:val="24"/>
          </w:rPr>
          <w:t>Telnet</w:t>
        </w:r>
        <w:r w:rsidRPr="00AC19FC">
          <w:rPr>
            <w:rFonts w:ascii="Times New Roman" w:eastAsia="Times New Roman" w:hAnsi="Times New Roman" w:cs="Times New Roman"/>
            <w:sz w:val="24"/>
            <w:szCs w:val="24"/>
          </w:rPr>
          <w:t xml:space="preserve"> operates as if you were logging in to another system from a remote terminal. You will be asked for a login name and password. In effect, you are logging in to another account on another system. In fact, if you have an account on another system, you could use Telnet to log in to it.</w:t>
        </w:r>
      </w:ins>
    </w:p>
    <w:p w:rsidR="00AC19FC" w:rsidRPr="00AC19FC" w:rsidRDefault="00AC19FC" w:rsidP="00AC19FC">
      <w:pPr>
        <w:spacing w:beforeAutospacing="1" w:after="100" w:afterAutospacing="1" w:line="240" w:lineRule="auto"/>
        <w:rPr>
          <w:ins w:id="2" w:author="Unknown"/>
          <w:rFonts w:ascii="Times New Roman" w:eastAsia="Times New Roman" w:hAnsi="Times New Roman" w:cs="Times New Roman"/>
          <w:sz w:val="24"/>
          <w:szCs w:val="24"/>
        </w:rPr>
      </w:pPr>
      <w:ins w:id="3" w:author="Unknown">
        <w:r w:rsidRPr="00AC19FC">
          <w:rPr>
            <w:rFonts w:ascii="Times New Roman" w:eastAsia="Times New Roman" w:hAnsi="Times New Roman" w:cs="Times New Roman"/>
            <w:sz w:val="24"/>
            <w:szCs w:val="24"/>
          </w:rPr>
          <w:t xml:space="preserve">Dear visitor this article is written for RHEL 5. We have updated version of this article for RHEL6 with video tutorial. If you are looking for RHEL6 please check this article. </w:t>
        </w:r>
        <w:r w:rsidRPr="00AC19FC">
          <w:rPr>
            <w:rFonts w:ascii="Times New Roman" w:eastAsia="Times New Roman" w:hAnsi="Times New Roman" w:cs="Times New Roman"/>
            <w:sz w:val="24"/>
            <w:szCs w:val="24"/>
          </w:rPr>
          <w:fldChar w:fldCharType="begin"/>
        </w:r>
        <w:r w:rsidRPr="00AC19FC">
          <w:rPr>
            <w:rFonts w:ascii="Times New Roman" w:eastAsia="Times New Roman" w:hAnsi="Times New Roman" w:cs="Times New Roman"/>
            <w:sz w:val="24"/>
            <w:szCs w:val="24"/>
          </w:rPr>
          <w:instrText xml:space="preserve"> HYPERLINK "http://computernetworkingnotes.com/network-administration/how-to-configure-telnet-server-in-rhel6.html" </w:instrText>
        </w:r>
        <w:r w:rsidRPr="00AC19FC">
          <w:rPr>
            <w:rFonts w:ascii="Times New Roman" w:eastAsia="Times New Roman" w:hAnsi="Times New Roman" w:cs="Times New Roman"/>
            <w:sz w:val="24"/>
            <w:szCs w:val="24"/>
          </w:rPr>
          <w:fldChar w:fldCharType="separate"/>
        </w:r>
        <w:proofErr w:type="gramStart"/>
        <w:r w:rsidRPr="00AC19FC">
          <w:rPr>
            <w:rFonts w:ascii="Times New Roman" w:eastAsia="Times New Roman" w:hAnsi="Times New Roman" w:cs="Times New Roman"/>
            <w:color w:val="0000FF"/>
            <w:sz w:val="24"/>
            <w:szCs w:val="24"/>
            <w:u w:val="single"/>
          </w:rPr>
          <w:t>How to configure Telnet Server in RHEL6.</w:t>
        </w:r>
        <w:proofErr w:type="gramEnd"/>
        <w:r w:rsidRPr="00AC19FC">
          <w:rPr>
            <w:rFonts w:ascii="Times New Roman" w:eastAsia="Times New Roman" w:hAnsi="Times New Roman" w:cs="Times New Roman"/>
            <w:sz w:val="24"/>
            <w:szCs w:val="24"/>
          </w:rPr>
          <w:fldChar w:fldCharType="end"/>
        </w:r>
      </w:ins>
    </w:p>
    <w:p w:rsidR="00AC19FC" w:rsidRPr="00AC19FC" w:rsidRDefault="00AC19FC" w:rsidP="00AC19FC">
      <w:pPr>
        <w:spacing w:before="100" w:beforeAutospacing="1" w:after="100" w:afterAutospacing="1" w:line="240" w:lineRule="auto"/>
        <w:rPr>
          <w:ins w:id="4" w:author="Unknown"/>
          <w:rFonts w:ascii="Times New Roman" w:eastAsia="Times New Roman" w:hAnsi="Times New Roman" w:cs="Times New Roman"/>
          <w:sz w:val="24"/>
          <w:szCs w:val="24"/>
        </w:rPr>
      </w:pPr>
      <w:ins w:id="5" w:author="Unknown">
        <w:r w:rsidRPr="00AC19FC">
          <w:rPr>
            <w:rFonts w:ascii="Times New Roman" w:eastAsia="Times New Roman" w:hAnsi="Times New Roman" w:cs="Times New Roman"/>
            <w:sz w:val="24"/>
            <w:szCs w:val="24"/>
          </w:rPr>
          <w:t xml:space="preserve">You invoke the Telnet utility with the keyword </w:t>
        </w:r>
        <w:r w:rsidRPr="00AC19FC">
          <w:rPr>
            <w:rFonts w:ascii="Times New Roman" w:eastAsia="Times New Roman" w:hAnsi="Times New Roman" w:cs="Times New Roman"/>
            <w:b/>
            <w:bCs/>
            <w:sz w:val="24"/>
            <w:szCs w:val="24"/>
          </w:rPr>
          <w:t>telnet</w:t>
        </w:r>
        <w:r w:rsidRPr="00AC19FC">
          <w:rPr>
            <w:rFonts w:ascii="Times New Roman" w:eastAsia="Times New Roman" w:hAnsi="Times New Roman" w:cs="Times New Roman"/>
            <w:sz w:val="24"/>
            <w:szCs w:val="24"/>
          </w:rPr>
          <w:t>. If you know the name of the site you want to connect with, you can enter telnet and the name of the site on the Linux command line.</w:t>
        </w:r>
      </w:ins>
    </w:p>
    <w:p w:rsidR="00AC19FC" w:rsidRPr="00AC19FC" w:rsidRDefault="00AC19FC" w:rsidP="00AC19FC">
      <w:pPr>
        <w:spacing w:before="100" w:beforeAutospacing="1" w:after="100" w:afterAutospacing="1" w:line="240" w:lineRule="auto"/>
        <w:rPr>
          <w:ins w:id="6" w:author="Unknown"/>
          <w:rFonts w:ascii="Times New Roman" w:eastAsia="Times New Roman" w:hAnsi="Times New Roman" w:cs="Times New Roman"/>
          <w:sz w:val="24"/>
          <w:szCs w:val="24"/>
        </w:rPr>
      </w:pPr>
      <w:ins w:id="7" w:author="Unknown">
        <w:r w:rsidRPr="00AC19FC">
          <w:rPr>
            <w:rFonts w:ascii="Times New Roman" w:eastAsia="Times New Roman" w:hAnsi="Times New Roman" w:cs="Times New Roman"/>
            <w:b/>
            <w:bCs/>
            <w:sz w:val="24"/>
            <w:szCs w:val="24"/>
          </w:rPr>
          <w:t>CAUTION</w:t>
        </w:r>
        <w:r w:rsidRPr="00AC19FC">
          <w:rPr>
            <w:rFonts w:ascii="Times New Roman" w:eastAsia="Times New Roman" w:hAnsi="Times New Roman" w:cs="Times New Roman"/>
            <w:sz w:val="24"/>
            <w:szCs w:val="24"/>
          </w:rPr>
          <w:t xml:space="preserve"> The original version of Telnet is noted for being very insecure. For secure connections over a network or the Internet, you should use the Secure Shell (SSH). We will cover SSH server in next article. SSH operate in the same way as the original but use authentication and encryption to secure the Telnet connection. Even so, it is advisable never to use Telnet to log in to your root account. That why by defaults root account is </w:t>
        </w:r>
        <w:proofErr w:type="gramStart"/>
        <w:r w:rsidRPr="00AC19FC">
          <w:rPr>
            <w:rFonts w:ascii="Times New Roman" w:eastAsia="Times New Roman" w:hAnsi="Times New Roman" w:cs="Times New Roman"/>
            <w:sz w:val="24"/>
            <w:szCs w:val="24"/>
          </w:rPr>
          <w:t>disable</w:t>
        </w:r>
        <w:proofErr w:type="gramEnd"/>
        <w:r w:rsidRPr="00AC19FC">
          <w:rPr>
            <w:rFonts w:ascii="Times New Roman" w:eastAsia="Times New Roman" w:hAnsi="Times New Roman" w:cs="Times New Roman"/>
            <w:sz w:val="24"/>
            <w:szCs w:val="24"/>
          </w:rPr>
          <w:t xml:space="preserve"> for root login.</w:t>
        </w:r>
      </w:ins>
    </w:p>
    <w:p w:rsidR="00AC19FC" w:rsidRPr="00AC19FC" w:rsidRDefault="00AC19FC" w:rsidP="00AC19FC">
      <w:pPr>
        <w:spacing w:before="100" w:beforeAutospacing="1" w:after="100" w:afterAutospacing="1" w:line="240" w:lineRule="auto"/>
        <w:outlineLvl w:val="2"/>
        <w:rPr>
          <w:ins w:id="8" w:author="Unknown"/>
          <w:rFonts w:ascii="Times New Roman" w:eastAsia="Times New Roman" w:hAnsi="Times New Roman" w:cs="Times New Roman"/>
          <w:b/>
          <w:bCs/>
          <w:sz w:val="27"/>
          <w:szCs w:val="27"/>
        </w:rPr>
      </w:pPr>
      <w:ins w:id="9" w:author="Unknown">
        <w:r w:rsidRPr="00AC19FC">
          <w:rPr>
            <w:rFonts w:ascii="Times New Roman" w:eastAsia="Times New Roman" w:hAnsi="Times New Roman" w:cs="Times New Roman"/>
            <w:b/>
            <w:bCs/>
            <w:sz w:val="27"/>
            <w:szCs w:val="27"/>
          </w:rPr>
          <w:t>Configure telnet server</w:t>
        </w:r>
      </w:ins>
    </w:p>
    <w:p w:rsidR="00AC19FC" w:rsidRPr="00AC19FC" w:rsidRDefault="00AC19FC" w:rsidP="00AC19FC">
      <w:pPr>
        <w:spacing w:before="100" w:beforeAutospacing="1" w:after="100" w:afterAutospacing="1" w:line="240" w:lineRule="auto"/>
        <w:rPr>
          <w:ins w:id="10" w:author="Unknown"/>
          <w:rFonts w:ascii="Times New Roman" w:eastAsia="Times New Roman" w:hAnsi="Times New Roman" w:cs="Times New Roman"/>
          <w:sz w:val="24"/>
          <w:szCs w:val="24"/>
        </w:rPr>
      </w:pPr>
      <w:ins w:id="11" w:author="Unknown">
        <w:r w:rsidRPr="00AC19FC">
          <w:rPr>
            <w:rFonts w:ascii="Times New Roman" w:eastAsia="Times New Roman" w:hAnsi="Times New Roman" w:cs="Times New Roman"/>
            <w:sz w:val="24"/>
            <w:szCs w:val="24"/>
          </w:rPr>
          <w:lastRenderedPageBreak/>
          <w:t>In this example we will configure a telnet server and will invoke connection from client side.</w:t>
        </w:r>
      </w:ins>
    </w:p>
    <w:p w:rsidR="00AC19FC" w:rsidRPr="00AC19FC" w:rsidRDefault="00AC19FC" w:rsidP="00AC19FC">
      <w:pPr>
        <w:spacing w:before="100" w:beforeAutospacing="1" w:after="100" w:afterAutospacing="1" w:line="240" w:lineRule="auto"/>
        <w:rPr>
          <w:ins w:id="12" w:author="Unknown"/>
          <w:rFonts w:ascii="Times New Roman" w:eastAsia="Times New Roman" w:hAnsi="Times New Roman" w:cs="Times New Roman"/>
          <w:sz w:val="24"/>
          <w:szCs w:val="24"/>
        </w:rPr>
      </w:pPr>
      <w:ins w:id="13" w:author="Unknown">
        <w:r w:rsidRPr="00AC19FC">
          <w:rPr>
            <w:rFonts w:ascii="Times New Roman" w:eastAsia="Times New Roman" w:hAnsi="Times New Roman" w:cs="Times New Roman"/>
            <w:sz w:val="24"/>
            <w:szCs w:val="24"/>
          </w:rPr>
          <w:t xml:space="preserve">For this example we are using three systems one linux server one linux clients and one window clients. To complete these per quest of telnet server </w:t>
        </w:r>
        <w:proofErr w:type="gramStart"/>
        <w:r w:rsidRPr="00AC19FC">
          <w:rPr>
            <w:rFonts w:ascii="Times New Roman" w:eastAsia="Times New Roman" w:hAnsi="Times New Roman" w:cs="Times New Roman"/>
            <w:sz w:val="24"/>
            <w:szCs w:val="24"/>
          </w:rPr>
          <w:t>Follow</w:t>
        </w:r>
        <w:proofErr w:type="gramEnd"/>
        <w:r w:rsidRPr="00AC19FC">
          <w:rPr>
            <w:rFonts w:ascii="Times New Roman" w:eastAsia="Times New Roman" w:hAnsi="Times New Roman" w:cs="Times New Roman"/>
            <w:sz w:val="24"/>
            <w:szCs w:val="24"/>
          </w:rPr>
          <w:t xml:space="preserve"> this link</w:t>
        </w:r>
      </w:ins>
    </w:p>
    <w:p w:rsidR="00AC19FC" w:rsidRPr="00AC19FC" w:rsidRDefault="00AC19FC" w:rsidP="00AC19FC">
      <w:pPr>
        <w:spacing w:before="100" w:beforeAutospacing="1" w:after="100" w:afterAutospacing="1" w:line="240" w:lineRule="auto"/>
        <w:rPr>
          <w:ins w:id="14" w:author="Unknown"/>
          <w:rFonts w:ascii="Times New Roman" w:eastAsia="Times New Roman" w:hAnsi="Times New Roman" w:cs="Times New Roman"/>
          <w:sz w:val="24"/>
          <w:szCs w:val="24"/>
        </w:rPr>
      </w:pPr>
      <w:ins w:id="15" w:author="Unknown">
        <w:r w:rsidRPr="00AC19FC">
          <w:rPr>
            <w:rFonts w:ascii="Times New Roman" w:eastAsia="Times New Roman" w:hAnsi="Times New Roman" w:cs="Times New Roman"/>
            <w:sz w:val="24"/>
            <w:szCs w:val="24"/>
          </w:rPr>
          <w:fldChar w:fldCharType="begin"/>
        </w:r>
        <w:r w:rsidRPr="00AC19FC">
          <w:rPr>
            <w:rFonts w:ascii="Times New Roman" w:eastAsia="Times New Roman" w:hAnsi="Times New Roman" w:cs="Times New Roman"/>
            <w:sz w:val="24"/>
            <w:szCs w:val="24"/>
          </w:rPr>
          <w:instrText xml:space="preserve"> HYPERLINK "http://computernetworkingnotes.com/network-administrations/network-configurations.html" </w:instrText>
        </w:r>
        <w:r w:rsidRPr="00AC19FC">
          <w:rPr>
            <w:rFonts w:ascii="Times New Roman" w:eastAsia="Times New Roman" w:hAnsi="Times New Roman" w:cs="Times New Roman"/>
            <w:sz w:val="24"/>
            <w:szCs w:val="24"/>
          </w:rPr>
          <w:fldChar w:fldCharType="separate"/>
        </w:r>
        <w:r w:rsidRPr="00AC19FC">
          <w:rPr>
            <w:rFonts w:ascii="Times New Roman" w:eastAsia="Times New Roman" w:hAnsi="Times New Roman" w:cs="Times New Roman"/>
            <w:color w:val="0000FF"/>
            <w:sz w:val="24"/>
            <w:szCs w:val="24"/>
            <w:u w:val="single"/>
          </w:rPr>
          <w:t xml:space="preserve">Network configuration in Linux </w:t>
        </w:r>
        <w:r w:rsidRPr="00AC19FC">
          <w:rPr>
            <w:rFonts w:ascii="Times New Roman" w:eastAsia="Times New Roman" w:hAnsi="Times New Roman" w:cs="Times New Roman"/>
            <w:sz w:val="24"/>
            <w:szCs w:val="24"/>
          </w:rPr>
          <w:fldChar w:fldCharType="end"/>
        </w:r>
      </w:ins>
    </w:p>
    <w:p w:rsidR="00AC19FC" w:rsidRPr="00AC19FC" w:rsidRDefault="00AC19FC" w:rsidP="00AC19FC">
      <w:pPr>
        <w:numPr>
          <w:ilvl w:val="0"/>
          <w:numId w:val="7"/>
        </w:numPr>
        <w:spacing w:before="100" w:beforeAutospacing="1" w:after="100" w:afterAutospacing="1" w:line="240" w:lineRule="auto"/>
        <w:rPr>
          <w:ins w:id="16" w:author="Unknown"/>
          <w:rFonts w:ascii="Times New Roman" w:eastAsia="Times New Roman" w:hAnsi="Times New Roman" w:cs="Times New Roman"/>
          <w:sz w:val="24"/>
          <w:szCs w:val="24"/>
        </w:rPr>
      </w:pPr>
      <w:ins w:id="17" w:author="Unknown">
        <w:r w:rsidRPr="00AC19FC">
          <w:rPr>
            <w:rFonts w:ascii="Times New Roman" w:eastAsia="Times New Roman" w:hAnsi="Times New Roman" w:cs="Times New Roman"/>
            <w:sz w:val="24"/>
            <w:szCs w:val="24"/>
          </w:rPr>
          <w:t>A linux server with ip address 192.168.0.254 and hostname Server</w:t>
        </w:r>
      </w:ins>
    </w:p>
    <w:p w:rsidR="00AC19FC" w:rsidRPr="00AC19FC" w:rsidRDefault="00AC19FC" w:rsidP="00AC19FC">
      <w:pPr>
        <w:numPr>
          <w:ilvl w:val="0"/>
          <w:numId w:val="7"/>
        </w:numPr>
        <w:spacing w:before="100" w:beforeAutospacing="1" w:after="100" w:afterAutospacing="1" w:line="240" w:lineRule="auto"/>
        <w:rPr>
          <w:ins w:id="18" w:author="Unknown"/>
          <w:rFonts w:ascii="Times New Roman" w:eastAsia="Times New Roman" w:hAnsi="Times New Roman" w:cs="Times New Roman"/>
          <w:sz w:val="24"/>
          <w:szCs w:val="24"/>
        </w:rPr>
      </w:pPr>
      <w:ins w:id="19" w:author="Unknown">
        <w:r w:rsidRPr="00AC19FC">
          <w:rPr>
            <w:rFonts w:ascii="Times New Roman" w:eastAsia="Times New Roman" w:hAnsi="Times New Roman" w:cs="Times New Roman"/>
            <w:sz w:val="24"/>
            <w:szCs w:val="24"/>
          </w:rPr>
          <w:t>A linux client with ip address 192.168.0.1 and hostname Client1</w:t>
        </w:r>
      </w:ins>
    </w:p>
    <w:p w:rsidR="00AC19FC" w:rsidRPr="00AC19FC" w:rsidRDefault="00AC19FC" w:rsidP="00AC19FC">
      <w:pPr>
        <w:numPr>
          <w:ilvl w:val="0"/>
          <w:numId w:val="7"/>
        </w:numPr>
        <w:spacing w:before="100" w:beforeAutospacing="1" w:after="100" w:afterAutospacing="1" w:line="240" w:lineRule="auto"/>
        <w:rPr>
          <w:ins w:id="20" w:author="Unknown"/>
          <w:rFonts w:ascii="Times New Roman" w:eastAsia="Times New Roman" w:hAnsi="Times New Roman" w:cs="Times New Roman"/>
          <w:sz w:val="24"/>
          <w:szCs w:val="24"/>
        </w:rPr>
      </w:pPr>
      <w:ins w:id="21" w:author="Unknown">
        <w:r w:rsidRPr="00AC19FC">
          <w:rPr>
            <w:rFonts w:ascii="Times New Roman" w:eastAsia="Times New Roman" w:hAnsi="Times New Roman" w:cs="Times New Roman"/>
            <w:sz w:val="24"/>
            <w:szCs w:val="24"/>
          </w:rPr>
          <w:t>A windows xp system with ip address 192.168.0.2 and hostname Client2</w:t>
        </w:r>
      </w:ins>
    </w:p>
    <w:p w:rsidR="00AC19FC" w:rsidRPr="00AC19FC" w:rsidRDefault="00AC19FC" w:rsidP="00AC19FC">
      <w:pPr>
        <w:numPr>
          <w:ilvl w:val="0"/>
          <w:numId w:val="7"/>
        </w:numPr>
        <w:spacing w:before="100" w:beforeAutospacing="1" w:after="100" w:afterAutospacing="1" w:line="240" w:lineRule="auto"/>
        <w:rPr>
          <w:ins w:id="22" w:author="Unknown"/>
          <w:rFonts w:ascii="Times New Roman" w:eastAsia="Times New Roman" w:hAnsi="Times New Roman" w:cs="Times New Roman"/>
          <w:sz w:val="24"/>
          <w:szCs w:val="24"/>
        </w:rPr>
      </w:pPr>
      <w:ins w:id="23" w:author="Unknown">
        <w:r w:rsidRPr="00AC19FC">
          <w:rPr>
            <w:rFonts w:ascii="Times New Roman" w:eastAsia="Times New Roman" w:hAnsi="Times New Roman" w:cs="Times New Roman"/>
            <w:sz w:val="24"/>
            <w:szCs w:val="24"/>
          </w:rPr>
          <w:t>Updated /etc/hosts file on both linux system</w:t>
        </w:r>
      </w:ins>
    </w:p>
    <w:p w:rsidR="00AC19FC" w:rsidRPr="00AC19FC" w:rsidRDefault="00AC19FC" w:rsidP="00AC19FC">
      <w:pPr>
        <w:numPr>
          <w:ilvl w:val="0"/>
          <w:numId w:val="7"/>
        </w:numPr>
        <w:spacing w:before="100" w:beforeAutospacing="1" w:after="100" w:afterAutospacing="1" w:line="240" w:lineRule="auto"/>
        <w:rPr>
          <w:ins w:id="24" w:author="Unknown"/>
          <w:rFonts w:ascii="Times New Roman" w:eastAsia="Times New Roman" w:hAnsi="Times New Roman" w:cs="Times New Roman"/>
          <w:sz w:val="24"/>
          <w:szCs w:val="24"/>
        </w:rPr>
      </w:pPr>
      <w:ins w:id="25" w:author="Unknown">
        <w:r w:rsidRPr="00AC19FC">
          <w:rPr>
            <w:rFonts w:ascii="Times New Roman" w:eastAsia="Times New Roman" w:hAnsi="Times New Roman" w:cs="Times New Roman"/>
            <w:sz w:val="24"/>
            <w:szCs w:val="24"/>
          </w:rPr>
          <w:t>Running portmap and xinetd services</w:t>
        </w:r>
      </w:ins>
    </w:p>
    <w:p w:rsidR="00AC19FC" w:rsidRPr="00AC19FC" w:rsidRDefault="00AC19FC" w:rsidP="00AC19FC">
      <w:pPr>
        <w:numPr>
          <w:ilvl w:val="0"/>
          <w:numId w:val="7"/>
        </w:numPr>
        <w:spacing w:before="100" w:beforeAutospacing="1" w:after="100" w:afterAutospacing="1" w:line="240" w:lineRule="auto"/>
        <w:rPr>
          <w:ins w:id="26" w:author="Unknown"/>
          <w:rFonts w:ascii="Times New Roman" w:eastAsia="Times New Roman" w:hAnsi="Times New Roman" w:cs="Times New Roman"/>
          <w:sz w:val="24"/>
          <w:szCs w:val="24"/>
        </w:rPr>
      </w:pPr>
      <w:ins w:id="27" w:author="Unknown">
        <w:r w:rsidRPr="00AC19FC">
          <w:rPr>
            <w:rFonts w:ascii="Times New Roman" w:eastAsia="Times New Roman" w:hAnsi="Times New Roman" w:cs="Times New Roman"/>
            <w:sz w:val="24"/>
            <w:szCs w:val="24"/>
          </w:rPr>
          <w:t>Firewall should be off on server</w:t>
        </w:r>
      </w:ins>
    </w:p>
    <w:p w:rsidR="00AC19FC" w:rsidRPr="00AC19FC" w:rsidRDefault="00AC19FC" w:rsidP="00AC19FC">
      <w:pPr>
        <w:spacing w:after="0" w:line="240" w:lineRule="auto"/>
        <w:rPr>
          <w:ins w:id="28" w:author="Unknown"/>
          <w:rFonts w:ascii="Times New Roman" w:eastAsia="Times New Roman" w:hAnsi="Times New Roman" w:cs="Times New Roman"/>
          <w:sz w:val="24"/>
          <w:szCs w:val="24"/>
        </w:rPr>
      </w:pPr>
      <w:ins w:id="29" w:author="Unknown">
        <w:r w:rsidRPr="00AC19FC">
          <w:rPr>
            <w:rFonts w:ascii="Times New Roman" w:eastAsia="Times New Roman" w:hAnsi="Times New Roman" w:cs="Times New Roman"/>
            <w:sz w:val="24"/>
            <w:szCs w:val="24"/>
          </w:rPr>
          <w:t>We suggest you to review that article before start configuration of telnet server. Once you have completed the necessary steps follow this guide.</w:t>
        </w:r>
      </w:ins>
    </w:p>
    <w:p w:rsidR="00AC19FC" w:rsidRPr="00AC19FC" w:rsidRDefault="00AC19FC" w:rsidP="00AC19FC">
      <w:pPr>
        <w:spacing w:before="100" w:beforeAutospacing="1" w:after="100" w:afterAutospacing="1" w:line="240" w:lineRule="auto"/>
        <w:rPr>
          <w:ins w:id="30" w:author="Unknown"/>
          <w:rFonts w:ascii="Times New Roman" w:eastAsia="Times New Roman" w:hAnsi="Times New Roman" w:cs="Times New Roman"/>
          <w:sz w:val="24"/>
          <w:szCs w:val="24"/>
        </w:rPr>
      </w:pPr>
      <w:ins w:id="31" w:author="Unknown">
        <w:r w:rsidRPr="00AC19FC">
          <w:rPr>
            <w:rFonts w:ascii="Times New Roman" w:eastAsia="Times New Roman" w:hAnsi="Times New Roman" w:cs="Times New Roman"/>
            <w:sz w:val="24"/>
            <w:szCs w:val="24"/>
          </w:rPr>
          <w:t xml:space="preserve">Four rpm are required to configure telnet server. </w:t>
        </w:r>
        <w:proofErr w:type="gramStart"/>
        <w:r w:rsidRPr="00AC19FC">
          <w:rPr>
            <w:rFonts w:ascii="Times New Roman" w:eastAsia="Times New Roman" w:hAnsi="Times New Roman" w:cs="Times New Roman"/>
            <w:b/>
            <w:bCs/>
            <w:sz w:val="24"/>
            <w:szCs w:val="24"/>
          </w:rPr>
          <w:t>telnet</w:t>
        </w:r>
        <w:proofErr w:type="gramEnd"/>
        <w:r w:rsidRPr="00AC19FC">
          <w:rPr>
            <w:rFonts w:ascii="Times New Roman" w:eastAsia="Times New Roman" w:hAnsi="Times New Roman" w:cs="Times New Roman"/>
            <w:b/>
            <w:bCs/>
            <w:sz w:val="24"/>
            <w:szCs w:val="24"/>
          </w:rPr>
          <w:t xml:space="preserve">, telnet-server, portmap, xinetd </w:t>
        </w:r>
        <w:r w:rsidRPr="00AC19FC">
          <w:rPr>
            <w:rFonts w:ascii="Times New Roman" w:eastAsia="Times New Roman" w:hAnsi="Times New Roman" w:cs="Times New Roman"/>
            <w:sz w:val="24"/>
            <w:szCs w:val="24"/>
          </w:rPr>
          <w:t>check them if not found then install</w:t>
        </w:r>
        <w:r w:rsidRPr="00AC19FC">
          <w:rPr>
            <w:rFonts w:ascii="Times New Roman" w:eastAsia="Times New Roman" w:hAnsi="Times New Roman" w:cs="Times New Roman"/>
            <w:sz w:val="24"/>
            <w:szCs w:val="24"/>
          </w:rPr>
          <w:br/>
        </w:r>
      </w:ins>
      <w:r>
        <w:rPr>
          <w:rFonts w:ascii="Times New Roman" w:eastAsia="Times New Roman" w:hAnsi="Times New Roman" w:cs="Times New Roman"/>
          <w:noProof/>
          <w:sz w:val="24"/>
          <w:szCs w:val="24"/>
        </w:rPr>
        <w:drawing>
          <wp:inline distT="0" distB="0" distL="0" distR="0">
            <wp:extent cx="3289300" cy="1412875"/>
            <wp:effectExtent l="19050" t="0" r="6350" b="0"/>
            <wp:docPr id="24" name="Picture 24" descr="rpm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rpm "/>
                    <pic:cNvPicPr>
                      <a:picLocks noChangeAspect="1" noChangeArrowheads="1"/>
                    </pic:cNvPicPr>
                  </pic:nvPicPr>
                  <pic:blipFill>
                    <a:blip r:embed="rId45"/>
                    <a:srcRect/>
                    <a:stretch>
                      <a:fillRect/>
                    </a:stretch>
                  </pic:blipFill>
                  <pic:spPr bwMode="auto">
                    <a:xfrm>
                      <a:off x="0" y="0"/>
                      <a:ext cx="3289300" cy="1412875"/>
                    </a:xfrm>
                    <a:prstGeom prst="rect">
                      <a:avLst/>
                    </a:prstGeom>
                    <a:noFill/>
                    <a:ln w="9525">
                      <a:noFill/>
                      <a:miter lim="800000"/>
                      <a:headEnd/>
                      <a:tailEnd/>
                    </a:ln>
                  </pic:spPr>
                </pic:pic>
              </a:graphicData>
            </a:graphic>
          </wp:inline>
        </w:drawing>
      </w:r>
    </w:p>
    <w:p w:rsidR="00AC19FC" w:rsidRPr="00AC19FC" w:rsidRDefault="00AC19FC" w:rsidP="00AC19FC">
      <w:pPr>
        <w:spacing w:before="100" w:beforeAutospacing="1" w:after="100" w:afterAutospacing="1" w:line="240" w:lineRule="auto"/>
        <w:rPr>
          <w:ins w:id="32" w:author="Unknown"/>
          <w:rFonts w:ascii="Times New Roman" w:eastAsia="Times New Roman" w:hAnsi="Times New Roman" w:cs="Times New Roman"/>
          <w:sz w:val="24"/>
          <w:szCs w:val="24"/>
        </w:rPr>
      </w:pPr>
      <w:ins w:id="33" w:author="Unknown">
        <w:r w:rsidRPr="00AC19FC">
          <w:rPr>
            <w:rFonts w:ascii="Times New Roman" w:eastAsia="Times New Roman" w:hAnsi="Times New Roman" w:cs="Times New Roman"/>
            <w:sz w:val="24"/>
            <w:szCs w:val="24"/>
          </w:rPr>
          <w:t xml:space="preserve">Now check </w:t>
        </w:r>
        <w:r w:rsidRPr="00AC19FC">
          <w:rPr>
            <w:rFonts w:ascii="Times New Roman" w:eastAsia="Times New Roman" w:hAnsi="Times New Roman" w:cs="Times New Roman"/>
            <w:b/>
            <w:bCs/>
            <w:sz w:val="24"/>
            <w:szCs w:val="24"/>
          </w:rPr>
          <w:t>telnet, portmap, xinetd</w:t>
        </w:r>
        <w:r w:rsidRPr="00AC19FC">
          <w:rPr>
            <w:rFonts w:ascii="Times New Roman" w:eastAsia="Times New Roman" w:hAnsi="Times New Roman" w:cs="Times New Roman"/>
            <w:sz w:val="24"/>
            <w:szCs w:val="24"/>
          </w:rPr>
          <w:t xml:space="preserve"> service in system service it should be on</w:t>
        </w:r>
      </w:ins>
    </w:p>
    <w:p w:rsidR="00AC19FC" w:rsidRPr="00AC19FC" w:rsidRDefault="00AC19FC" w:rsidP="00AC19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ins w:id="34" w:author="Unknown"/>
          <w:rFonts w:ascii="Courier New" w:eastAsia="Times New Roman" w:hAnsi="Courier New" w:cs="Courier New"/>
          <w:sz w:val="20"/>
          <w:szCs w:val="20"/>
        </w:rPr>
      </w:pPr>
      <w:ins w:id="35" w:author="Unknown">
        <w:r w:rsidRPr="00AC19FC">
          <w:rPr>
            <w:rFonts w:ascii="Courier New" w:eastAsia="Times New Roman" w:hAnsi="Courier New" w:cs="Courier New"/>
            <w:b/>
            <w:bCs/>
            <w:sz w:val="20"/>
            <w:szCs w:val="20"/>
          </w:rPr>
          <w:t xml:space="preserve"> #setup</w:t>
        </w:r>
        <w:r w:rsidRPr="00AC19FC">
          <w:rPr>
            <w:rFonts w:ascii="Courier New" w:eastAsia="Times New Roman" w:hAnsi="Courier New" w:cs="Courier New"/>
            <w:b/>
            <w:bCs/>
            <w:sz w:val="20"/>
            <w:szCs w:val="20"/>
          </w:rPr>
          <w:br/>
        </w:r>
        <w:proofErr w:type="gramStart"/>
        <w:r w:rsidRPr="00AC19FC">
          <w:rPr>
            <w:rFonts w:ascii="Courier New" w:eastAsia="Times New Roman" w:hAnsi="Courier New" w:cs="Courier New"/>
            <w:b/>
            <w:bCs/>
            <w:sz w:val="20"/>
            <w:szCs w:val="20"/>
          </w:rPr>
          <w:t>Select  System</w:t>
        </w:r>
        <w:proofErr w:type="gramEnd"/>
        <w:r w:rsidRPr="00AC19FC">
          <w:rPr>
            <w:rFonts w:ascii="Courier New" w:eastAsia="Times New Roman" w:hAnsi="Courier New" w:cs="Courier New"/>
            <w:b/>
            <w:bCs/>
            <w:sz w:val="20"/>
            <w:szCs w:val="20"/>
          </w:rPr>
          <w:t xml:space="preserve"> service from list</w:t>
        </w:r>
        <w:r w:rsidRPr="00AC19FC">
          <w:rPr>
            <w:rFonts w:ascii="Courier New" w:eastAsia="Times New Roman" w:hAnsi="Courier New" w:cs="Courier New"/>
            <w:b/>
            <w:bCs/>
            <w:sz w:val="20"/>
            <w:szCs w:val="20"/>
          </w:rPr>
          <w:br/>
          <w:t xml:space="preserve">[*]portmap </w:t>
        </w:r>
        <w:r w:rsidRPr="00AC19FC">
          <w:rPr>
            <w:rFonts w:ascii="Courier New" w:eastAsia="Times New Roman" w:hAnsi="Courier New" w:cs="Courier New"/>
            <w:b/>
            <w:bCs/>
            <w:sz w:val="20"/>
            <w:szCs w:val="20"/>
          </w:rPr>
          <w:br/>
          <w:t>[*]xinetd</w:t>
        </w:r>
        <w:r w:rsidRPr="00AC19FC">
          <w:rPr>
            <w:rFonts w:ascii="Courier New" w:eastAsia="Times New Roman" w:hAnsi="Courier New" w:cs="Courier New"/>
            <w:b/>
            <w:bCs/>
            <w:sz w:val="20"/>
            <w:szCs w:val="20"/>
          </w:rPr>
          <w:br/>
          <w:t xml:space="preserve">[*]telnet </w:t>
        </w:r>
      </w:ins>
    </w:p>
    <w:p w:rsidR="00AC19FC" w:rsidRPr="00AC19FC" w:rsidRDefault="00AC19FC" w:rsidP="00AC19FC">
      <w:pPr>
        <w:spacing w:before="100" w:beforeAutospacing="1" w:after="100" w:afterAutospacing="1" w:line="240" w:lineRule="auto"/>
        <w:rPr>
          <w:ins w:id="36" w:author="Unknown"/>
          <w:rFonts w:ascii="Times New Roman" w:eastAsia="Times New Roman" w:hAnsi="Times New Roman" w:cs="Times New Roman"/>
          <w:sz w:val="24"/>
          <w:szCs w:val="24"/>
        </w:rPr>
      </w:pPr>
      <w:ins w:id="37" w:author="Unknown">
        <w:r w:rsidRPr="00AC19FC">
          <w:rPr>
            <w:rFonts w:ascii="Times New Roman" w:eastAsia="Times New Roman" w:hAnsi="Times New Roman" w:cs="Times New Roman"/>
            <w:sz w:val="24"/>
            <w:szCs w:val="24"/>
          </w:rPr>
          <w:t xml:space="preserve">Now restart </w:t>
        </w:r>
        <w:r w:rsidRPr="00AC19FC">
          <w:rPr>
            <w:rFonts w:ascii="Times New Roman" w:eastAsia="Times New Roman" w:hAnsi="Times New Roman" w:cs="Times New Roman"/>
            <w:b/>
            <w:bCs/>
            <w:sz w:val="24"/>
            <w:szCs w:val="24"/>
          </w:rPr>
          <w:t>xinetd</w:t>
        </w:r>
        <w:r w:rsidRPr="00AC19FC">
          <w:rPr>
            <w:rFonts w:ascii="Times New Roman" w:eastAsia="Times New Roman" w:hAnsi="Times New Roman" w:cs="Times New Roman"/>
            <w:sz w:val="24"/>
            <w:szCs w:val="24"/>
          </w:rPr>
          <w:t xml:space="preserve"> and </w:t>
        </w:r>
        <w:r w:rsidRPr="00AC19FC">
          <w:rPr>
            <w:rFonts w:ascii="Times New Roman" w:eastAsia="Times New Roman" w:hAnsi="Times New Roman" w:cs="Times New Roman"/>
            <w:b/>
            <w:bCs/>
            <w:sz w:val="24"/>
            <w:szCs w:val="24"/>
          </w:rPr>
          <w:t>portmap</w:t>
        </w:r>
        <w:r w:rsidRPr="00AC19FC">
          <w:rPr>
            <w:rFonts w:ascii="Times New Roman" w:eastAsia="Times New Roman" w:hAnsi="Times New Roman" w:cs="Times New Roman"/>
            <w:sz w:val="24"/>
            <w:szCs w:val="24"/>
          </w:rPr>
          <w:t xml:space="preserve"> service</w:t>
        </w:r>
        <w:r w:rsidRPr="00AC19FC">
          <w:rPr>
            <w:rFonts w:ascii="Times New Roman" w:eastAsia="Times New Roman" w:hAnsi="Times New Roman" w:cs="Times New Roman"/>
            <w:sz w:val="24"/>
            <w:szCs w:val="24"/>
          </w:rPr>
          <w:br/>
        </w:r>
      </w:ins>
      <w:r>
        <w:rPr>
          <w:rFonts w:ascii="Times New Roman" w:eastAsia="Times New Roman" w:hAnsi="Times New Roman" w:cs="Times New Roman"/>
          <w:noProof/>
          <w:sz w:val="24"/>
          <w:szCs w:val="24"/>
        </w:rPr>
        <w:drawing>
          <wp:inline distT="0" distB="0" distL="0" distR="0">
            <wp:extent cx="5783580" cy="1128395"/>
            <wp:effectExtent l="19050" t="0" r="7620" b="0"/>
            <wp:docPr id="25" name="Picture 25" descr="service rest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service restart"/>
                    <pic:cNvPicPr>
                      <a:picLocks noChangeAspect="1" noChangeArrowheads="1"/>
                    </pic:cNvPicPr>
                  </pic:nvPicPr>
                  <pic:blipFill>
                    <a:blip r:embed="rId46"/>
                    <a:srcRect/>
                    <a:stretch>
                      <a:fillRect/>
                    </a:stretch>
                  </pic:blipFill>
                  <pic:spPr bwMode="auto">
                    <a:xfrm>
                      <a:off x="0" y="0"/>
                      <a:ext cx="5783580" cy="1128395"/>
                    </a:xfrm>
                    <a:prstGeom prst="rect">
                      <a:avLst/>
                    </a:prstGeom>
                    <a:noFill/>
                    <a:ln w="9525">
                      <a:noFill/>
                      <a:miter lim="800000"/>
                      <a:headEnd/>
                      <a:tailEnd/>
                    </a:ln>
                  </pic:spPr>
                </pic:pic>
              </a:graphicData>
            </a:graphic>
          </wp:inline>
        </w:drawing>
      </w:r>
      <w:ins w:id="38" w:author="Unknown">
        <w:r w:rsidRPr="00AC19FC">
          <w:rPr>
            <w:rFonts w:ascii="Times New Roman" w:eastAsia="Times New Roman" w:hAnsi="Times New Roman" w:cs="Times New Roman"/>
            <w:sz w:val="24"/>
            <w:szCs w:val="24"/>
          </w:rPr>
          <w:br/>
        </w:r>
        <w:proofErr w:type="gramStart"/>
        <w:r w:rsidRPr="00AC19FC">
          <w:rPr>
            <w:rFonts w:ascii="Times New Roman" w:eastAsia="Times New Roman" w:hAnsi="Times New Roman" w:cs="Times New Roman"/>
            <w:sz w:val="24"/>
            <w:szCs w:val="24"/>
          </w:rPr>
          <w:t>To</w:t>
        </w:r>
        <w:proofErr w:type="gramEnd"/>
        <w:r w:rsidRPr="00AC19FC">
          <w:rPr>
            <w:rFonts w:ascii="Times New Roman" w:eastAsia="Times New Roman" w:hAnsi="Times New Roman" w:cs="Times New Roman"/>
            <w:sz w:val="24"/>
            <w:szCs w:val="24"/>
          </w:rPr>
          <w:t xml:space="preserve"> keep on these services after reboot on then via </w:t>
        </w:r>
        <w:r w:rsidRPr="00AC19FC">
          <w:rPr>
            <w:rFonts w:ascii="Times New Roman" w:eastAsia="Times New Roman" w:hAnsi="Times New Roman" w:cs="Times New Roman"/>
            <w:b/>
            <w:bCs/>
            <w:sz w:val="24"/>
            <w:szCs w:val="24"/>
          </w:rPr>
          <w:t>chkconfig</w:t>
        </w:r>
        <w:r w:rsidRPr="00AC19FC">
          <w:rPr>
            <w:rFonts w:ascii="Times New Roman" w:eastAsia="Times New Roman" w:hAnsi="Times New Roman" w:cs="Times New Roman"/>
            <w:sz w:val="24"/>
            <w:szCs w:val="24"/>
          </w:rPr>
          <w:t xml:space="preserve"> command</w:t>
        </w:r>
        <w:r w:rsidRPr="00AC19FC">
          <w:rPr>
            <w:rFonts w:ascii="Times New Roman" w:eastAsia="Times New Roman" w:hAnsi="Times New Roman" w:cs="Times New Roman"/>
            <w:sz w:val="24"/>
            <w:szCs w:val="24"/>
          </w:rPr>
          <w:br/>
        </w:r>
      </w:ins>
      <w:r>
        <w:rPr>
          <w:rFonts w:ascii="Times New Roman" w:eastAsia="Times New Roman" w:hAnsi="Times New Roman" w:cs="Times New Roman"/>
          <w:noProof/>
          <w:sz w:val="24"/>
          <w:szCs w:val="24"/>
        </w:rPr>
        <w:drawing>
          <wp:inline distT="0" distB="0" distL="0" distR="0">
            <wp:extent cx="3206115" cy="522605"/>
            <wp:effectExtent l="19050" t="0" r="0" b="0"/>
            <wp:docPr id="26" name="Picture 26" descr="chkcon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hkconfig"/>
                    <pic:cNvPicPr>
                      <a:picLocks noChangeAspect="1" noChangeArrowheads="1"/>
                    </pic:cNvPicPr>
                  </pic:nvPicPr>
                  <pic:blipFill>
                    <a:blip r:embed="rId47"/>
                    <a:srcRect/>
                    <a:stretch>
                      <a:fillRect/>
                    </a:stretch>
                  </pic:blipFill>
                  <pic:spPr bwMode="auto">
                    <a:xfrm>
                      <a:off x="0" y="0"/>
                      <a:ext cx="3206115" cy="522605"/>
                    </a:xfrm>
                    <a:prstGeom prst="rect">
                      <a:avLst/>
                    </a:prstGeom>
                    <a:noFill/>
                    <a:ln w="9525">
                      <a:noFill/>
                      <a:miter lim="800000"/>
                      <a:headEnd/>
                      <a:tailEnd/>
                    </a:ln>
                  </pic:spPr>
                </pic:pic>
              </a:graphicData>
            </a:graphic>
          </wp:inline>
        </w:drawing>
      </w:r>
      <w:ins w:id="39" w:author="Unknown">
        <w:r w:rsidRPr="00AC19FC">
          <w:rPr>
            <w:rFonts w:ascii="Times New Roman" w:eastAsia="Times New Roman" w:hAnsi="Times New Roman" w:cs="Times New Roman"/>
            <w:sz w:val="24"/>
            <w:szCs w:val="24"/>
          </w:rPr>
          <w:br/>
        </w:r>
        <w:r w:rsidRPr="00AC19FC">
          <w:rPr>
            <w:rFonts w:ascii="Times New Roman" w:eastAsia="Times New Roman" w:hAnsi="Times New Roman" w:cs="Times New Roman"/>
            <w:sz w:val="24"/>
            <w:szCs w:val="24"/>
          </w:rPr>
          <w:lastRenderedPageBreak/>
          <w:t>After reboot verify their status. It must be in running condition</w:t>
        </w:r>
        <w:r w:rsidRPr="00AC19FC">
          <w:rPr>
            <w:rFonts w:ascii="Times New Roman" w:eastAsia="Times New Roman" w:hAnsi="Times New Roman" w:cs="Times New Roman"/>
            <w:sz w:val="24"/>
            <w:szCs w:val="24"/>
          </w:rPr>
          <w:br/>
        </w:r>
      </w:ins>
      <w:r>
        <w:rPr>
          <w:rFonts w:ascii="Times New Roman" w:eastAsia="Times New Roman" w:hAnsi="Times New Roman" w:cs="Times New Roman"/>
          <w:noProof/>
          <w:sz w:val="24"/>
          <w:szCs w:val="24"/>
        </w:rPr>
        <w:drawing>
          <wp:inline distT="0" distB="0" distL="0" distR="0">
            <wp:extent cx="3372485" cy="795655"/>
            <wp:effectExtent l="19050" t="0" r="0" b="0"/>
            <wp:docPr id="27" name="Picture 27" descr="service stat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service status"/>
                    <pic:cNvPicPr>
                      <a:picLocks noChangeAspect="1" noChangeArrowheads="1"/>
                    </pic:cNvPicPr>
                  </pic:nvPicPr>
                  <pic:blipFill>
                    <a:blip r:embed="rId48"/>
                    <a:srcRect/>
                    <a:stretch>
                      <a:fillRect/>
                    </a:stretch>
                  </pic:blipFill>
                  <pic:spPr bwMode="auto">
                    <a:xfrm>
                      <a:off x="0" y="0"/>
                      <a:ext cx="3372485" cy="795655"/>
                    </a:xfrm>
                    <a:prstGeom prst="rect">
                      <a:avLst/>
                    </a:prstGeom>
                    <a:noFill/>
                    <a:ln w="9525">
                      <a:noFill/>
                      <a:miter lim="800000"/>
                      <a:headEnd/>
                      <a:tailEnd/>
                    </a:ln>
                  </pic:spPr>
                </pic:pic>
              </a:graphicData>
            </a:graphic>
          </wp:inline>
        </w:drawing>
      </w:r>
    </w:p>
    <w:p w:rsidR="00AC19FC" w:rsidRPr="00AC19FC" w:rsidRDefault="00AC19FC" w:rsidP="00AC19FC">
      <w:pPr>
        <w:spacing w:before="100" w:beforeAutospacing="1" w:after="100" w:afterAutospacing="1" w:line="240" w:lineRule="auto"/>
        <w:rPr>
          <w:ins w:id="40" w:author="Unknown"/>
          <w:rFonts w:ascii="Times New Roman" w:eastAsia="Times New Roman" w:hAnsi="Times New Roman" w:cs="Times New Roman"/>
          <w:sz w:val="24"/>
          <w:szCs w:val="24"/>
        </w:rPr>
      </w:pPr>
      <w:ins w:id="41" w:author="Unknown">
        <w:r w:rsidRPr="00AC19FC">
          <w:rPr>
            <w:rFonts w:ascii="Times New Roman" w:eastAsia="Times New Roman" w:hAnsi="Times New Roman" w:cs="Times New Roman"/>
            <w:sz w:val="24"/>
            <w:szCs w:val="24"/>
          </w:rPr>
          <w:t>Create a normal user named vinita</w:t>
        </w:r>
      </w:ins>
    </w:p>
    <w:p w:rsidR="00AC19FC" w:rsidRPr="00AC19FC" w:rsidRDefault="00AC19FC" w:rsidP="00AC19FC">
      <w:pPr>
        <w:spacing w:before="100" w:beforeAutospacing="1" w:after="100" w:afterAutospacing="1" w:line="240" w:lineRule="auto"/>
        <w:outlineLvl w:val="2"/>
        <w:rPr>
          <w:ins w:id="42" w:author="Unknown"/>
          <w:rFonts w:ascii="Times New Roman" w:eastAsia="Times New Roman" w:hAnsi="Times New Roman" w:cs="Times New Roman"/>
          <w:b/>
          <w:bCs/>
          <w:sz w:val="27"/>
          <w:szCs w:val="27"/>
        </w:rPr>
      </w:pPr>
      <w:ins w:id="43" w:author="Unknown">
        <w:r w:rsidRPr="00AC19FC">
          <w:rPr>
            <w:rFonts w:ascii="Times New Roman" w:eastAsia="Times New Roman" w:hAnsi="Times New Roman" w:cs="Times New Roman"/>
            <w:b/>
            <w:bCs/>
            <w:sz w:val="27"/>
            <w:szCs w:val="27"/>
          </w:rPr>
          <w:t>On Linux client</w:t>
        </w:r>
      </w:ins>
    </w:p>
    <w:p w:rsidR="00AC19FC" w:rsidRPr="00AC19FC" w:rsidRDefault="00AC19FC" w:rsidP="00AC19FC">
      <w:pPr>
        <w:spacing w:before="100" w:beforeAutospacing="1" w:after="100" w:afterAutospacing="1" w:line="240" w:lineRule="auto"/>
        <w:rPr>
          <w:ins w:id="44" w:author="Unknown"/>
          <w:rFonts w:ascii="Times New Roman" w:eastAsia="Times New Roman" w:hAnsi="Times New Roman" w:cs="Times New Roman"/>
          <w:sz w:val="24"/>
          <w:szCs w:val="24"/>
        </w:rPr>
      </w:pPr>
      <w:proofErr w:type="gramStart"/>
      <w:ins w:id="45" w:author="Unknown">
        <w:r w:rsidRPr="00AC19FC">
          <w:rPr>
            <w:rFonts w:ascii="Times New Roman" w:eastAsia="Times New Roman" w:hAnsi="Times New Roman" w:cs="Times New Roman"/>
            <w:b/>
            <w:bCs/>
            <w:sz w:val="24"/>
            <w:szCs w:val="24"/>
          </w:rPr>
          <w:t>ping</w:t>
        </w:r>
        <w:proofErr w:type="gramEnd"/>
        <w:r w:rsidRPr="00AC19FC">
          <w:rPr>
            <w:rFonts w:ascii="Times New Roman" w:eastAsia="Times New Roman" w:hAnsi="Times New Roman" w:cs="Times New Roman"/>
            <w:sz w:val="24"/>
            <w:szCs w:val="24"/>
          </w:rPr>
          <w:t xml:space="preserve"> from </w:t>
        </w:r>
        <w:r w:rsidRPr="00AC19FC">
          <w:rPr>
            <w:rFonts w:ascii="Times New Roman" w:eastAsia="Times New Roman" w:hAnsi="Times New Roman" w:cs="Times New Roman"/>
            <w:b/>
            <w:bCs/>
            <w:sz w:val="24"/>
            <w:szCs w:val="24"/>
          </w:rPr>
          <w:t>telnet server</w:t>
        </w:r>
        <w:r w:rsidRPr="00AC19FC">
          <w:rPr>
            <w:rFonts w:ascii="Times New Roman" w:eastAsia="Times New Roman" w:hAnsi="Times New Roman" w:cs="Times New Roman"/>
            <w:sz w:val="24"/>
            <w:szCs w:val="24"/>
          </w:rPr>
          <w:t xml:space="preserve"> and run </w:t>
        </w:r>
        <w:r w:rsidRPr="00AC19FC">
          <w:rPr>
            <w:rFonts w:ascii="Times New Roman" w:eastAsia="Times New Roman" w:hAnsi="Times New Roman" w:cs="Times New Roman"/>
            <w:b/>
            <w:bCs/>
            <w:sz w:val="24"/>
            <w:szCs w:val="24"/>
          </w:rPr>
          <w:t>telnet</w:t>
        </w:r>
        <w:r w:rsidRPr="00AC19FC">
          <w:rPr>
            <w:rFonts w:ascii="Times New Roman" w:eastAsia="Times New Roman" w:hAnsi="Times New Roman" w:cs="Times New Roman"/>
            <w:sz w:val="24"/>
            <w:szCs w:val="24"/>
          </w:rPr>
          <w:t xml:space="preserve"> command and give </w:t>
        </w:r>
        <w:r w:rsidRPr="00AC19FC">
          <w:rPr>
            <w:rFonts w:ascii="Times New Roman" w:eastAsia="Times New Roman" w:hAnsi="Times New Roman" w:cs="Times New Roman"/>
            <w:b/>
            <w:bCs/>
            <w:sz w:val="24"/>
            <w:szCs w:val="24"/>
          </w:rPr>
          <w:t>user name and password</w:t>
        </w:r>
        <w:r w:rsidRPr="00AC19FC">
          <w:rPr>
            <w:rFonts w:ascii="Times New Roman" w:eastAsia="Times New Roman" w:hAnsi="Times New Roman" w:cs="Times New Roman"/>
            <w:sz w:val="24"/>
            <w:szCs w:val="24"/>
          </w:rPr>
          <w:br/>
        </w:r>
      </w:ins>
      <w:r>
        <w:rPr>
          <w:rFonts w:ascii="Times New Roman" w:eastAsia="Times New Roman" w:hAnsi="Times New Roman" w:cs="Times New Roman"/>
          <w:noProof/>
          <w:sz w:val="24"/>
          <w:szCs w:val="24"/>
        </w:rPr>
        <w:drawing>
          <wp:inline distT="0" distB="0" distL="0" distR="0">
            <wp:extent cx="3776345" cy="1401445"/>
            <wp:effectExtent l="19050" t="0" r="0" b="0"/>
            <wp:docPr id="28" name="Picture 28" descr="telnet form linu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telnet form linux"/>
                    <pic:cNvPicPr>
                      <a:picLocks noChangeAspect="1" noChangeArrowheads="1"/>
                    </pic:cNvPicPr>
                  </pic:nvPicPr>
                  <pic:blipFill>
                    <a:blip r:embed="rId49"/>
                    <a:srcRect/>
                    <a:stretch>
                      <a:fillRect/>
                    </a:stretch>
                  </pic:blipFill>
                  <pic:spPr bwMode="auto">
                    <a:xfrm>
                      <a:off x="0" y="0"/>
                      <a:ext cx="3776345" cy="1401445"/>
                    </a:xfrm>
                    <a:prstGeom prst="rect">
                      <a:avLst/>
                    </a:prstGeom>
                    <a:noFill/>
                    <a:ln w="9525">
                      <a:noFill/>
                      <a:miter lim="800000"/>
                      <a:headEnd/>
                      <a:tailEnd/>
                    </a:ln>
                  </pic:spPr>
                </pic:pic>
              </a:graphicData>
            </a:graphic>
          </wp:inline>
        </w:drawing>
      </w:r>
    </w:p>
    <w:p w:rsidR="00AC19FC" w:rsidRPr="00AC19FC" w:rsidRDefault="00AC19FC" w:rsidP="00AC19FC">
      <w:pPr>
        <w:spacing w:before="100" w:beforeAutospacing="1" w:after="100" w:afterAutospacing="1" w:line="240" w:lineRule="auto"/>
        <w:outlineLvl w:val="2"/>
        <w:rPr>
          <w:ins w:id="46" w:author="Unknown"/>
          <w:rFonts w:ascii="Times New Roman" w:eastAsia="Times New Roman" w:hAnsi="Times New Roman" w:cs="Times New Roman"/>
          <w:b/>
          <w:bCs/>
          <w:sz w:val="27"/>
          <w:szCs w:val="27"/>
        </w:rPr>
      </w:pPr>
      <w:ins w:id="47" w:author="Unknown">
        <w:r w:rsidRPr="00AC19FC">
          <w:rPr>
            <w:rFonts w:ascii="Times New Roman" w:eastAsia="Times New Roman" w:hAnsi="Times New Roman" w:cs="Times New Roman"/>
            <w:b/>
            <w:bCs/>
            <w:sz w:val="27"/>
            <w:szCs w:val="27"/>
          </w:rPr>
          <w:t>On Window client</w:t>
        </w:r>
      </w:ins>
    </w:p>
    <w:p w:rsidR="00AC19FC" w:rsidRPr="00AC19FC" w:rsidRDefault="00AC19FC" w:rsidP="00AC19FC">
      <w:pPr>
        <w:spacing w:before="100" w:beforeAutospacing="1" w:after="100" w:afterAutospacing="1" w:line="240" w:lineRule="auto"/>
        <w:rPr>
          <w:ins w:id="48" w:author="Unknown"/>
          <w:rFonts w:ascii="Times New Roman" w:eastAsia="Times New Roman" w:hAnsi="Times New Roman" w:cs="Times New Roman"/>
          <w:sz w:val="24"/>
          <w:szCs w:val="24"/>
        </w:rPr>
      </w:pPr>
      <w:proofErr w:type="gramStart"/>
      <w:ins w:id="49" w:author="Unknown">
        <w:r w:rsidRPr="00AC19FC">
          <w:rPr>
            <w:rFonts w:ascii="Times New Roman" w:eastAsia="Times New Roman" w:hAnsi="Times New Roman" w:cs="Times New Roman"/>
            <w:b/>
            <w:bCs/>
            <w:sz w:val="24"/>
            <w:szCs w:val="24"/>
          </w:rPr>
          <w:t>ping</w:t>
        </w:r>
        <w:proofErr w:type="gramEnd"/>
        <w:r w:rsidRPr="00AC19FC">
          <w:rPr>
            <w:rFonts w:ascii="Times New Roman" w:eastAsia="Times New Roman" w:hAnsi="Times New Roman" w:cs="Times New Roman"/>
            <w:sz w:val="24"/>
            <w:szCs w:val="24"/>
          </w:rPr>
          <w:t xml:space="preserve"> from </w:t>
        </w:r>
        <w:r w:rsidRPr="00AC19FC">
          <w:rPr>
            <w:rFonts w:ascii="Times New Roman" w:eastAsia="Times New Roman" w:hAnsi="Times New Roman" w:cs="Times New Roman"/>
            <w:b/>
            <w:bCs/>
            <w:sz w:val="24"/>
            <w:szCs w:val="24"/>
          </w:rPr>
          <w:t>telnet server</w:t>
        </w:r>
        <w:r w:rsidRPr="00AC19FC">
          <w:rPr>
            <w:rFonts w:ascii="Times New Roman" w:eastAsia="Times New Roman" w:hAnsi="Times New Roman" w:cs="Times New Roman"/>
            <w:sz w:val="24"/>
            <w:szCs w:val="24"/>
          </w:rPr>
          <w:t xml:space="preserve"> and run </w:t>
        </w:r>
        <w:r w:rsidRPr="00AC19FC">
          <w:rPr>
            <w:rFonts w:ascii="Times New Roman" w:eastAsia="Times New Roman" w:hAnsi="Times New Roman" w:cs="Times New Roman"/>
            <w:b/>
            <w:bCs/>
            <w:sz w:val="24"/>
            <w:szCs w:val="24"/>
          </w:rPr>
          <w:t>telnet</w:t>
        </w:r>
        <w:r w:rsidRPr="00AC19FC">
          <w:rPr>
            <w:rFonts w:ascii="Times New Roman" w:eastAsia="Times New Roman" w:hAnsi="Times New Roman" w:cs="Times New Roman"/>
            <w:sz w:val="24"/>
            <w:szCs w:val="24"/>
          </w:rPr>
          <w:t xml:space="preserve"> command</w:t>
        </w:r>
        <w:r w:rsidRPr="00AC19FC">
          <w:rPr>
            <w:rFonts w:ascii="Times New Roman" w:eastAsia="Times New Roman" w:hAnsi="Times New Roman" w:cs="Times New Roman"/>
            <w:sz w:val="24"/>
            <w:szCs w:val="24"/>
          </w:rPr>
          <w:br/>
        </w:r>
      </w:ins>
      <w:r>
        <w:rPr>
          <w:rFonts w:ascii="Times New Roman" w:eastAsia="Times New Roman" w:hAnsi="Times New Roman" w:cs="Times New Roman"/>
          <w:noProof/>
          <w:sz w:val="24"/>
          <w:szCs w:val="24"/>
        </w:rPr>
        <w:drawing>
          <wp:inline distT="0" distB="0" distL="0" distR="0">
            <wp:extent cx="2303780" cy="605790"/>
            <wp:effectExtent l="19050" t="0" r="1270" b="0"/>
            <wp:docPr id="29" name="Picture 29" descr="tel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telnet"/>
                    <pic:cNvPicPr>
                      <a:picLocks noChangeAspect="1" noChangeArrowheads="1"/>
                    </pic:cNvPicPr>
                  </pic:nvPicPr>
                  <pic:blipFill>
                    <a:blip r:embed="rId50"/>
                    <a:srcRect/>
                    <a:stretch>
                      <a:fillRect/>
                    </a:stretch>
                  </pic:blipFill>
                  <pic:spPr bwMode="auto">
                    <a:xfrm>
                      <a:off x="0" y="0"/>
                      <a:ext cx="2303780" cy="605790"/>
                    </a:xfrm>
                    <a:prstGeom prst="rect">
                      <a:avLst/>
                    </a:prstGeom>
                    <a:noFill/>
                    <a:ln w="9525">
                      <a:noFill/>
                      <a:miter lim="800000"/>
                      <a:headEnd/>
                      <a:tailEnd/>
                    </a:ln>
                  </pic:spPr>
                </pic:pic>
              </a:graphicData>
            </a:graphic>
          </wp:inline>
        </w:drawing>
      </w:r>
      <w:ins w:id="50" w:author="Unknown">
        <w:r w:rsidRPr="00AC19FC">
          <w:rPr>
            <w:rFonts w:ascii="Times New Roman" w:eastAsia="Times New Roman" w:hAnsi="Times New Roman" w:cs="Times New Roman"/>
            <w:sz w:val="24"/>
            <w:szCs w:val="24"/>
          </w:rPr>
          <w:br/>
          <w:t xml:space="preserve">Give </w:t>
        </w:r>
        <w:r w:rsidRPr="00AC19FC">
          <w:rPr>
            <w:rFonts w:ascii="Times New Roman" w:eastAsia="Times New Roman" w:hAnsi="Times New Roman" w:cs="Times New Roman"/>
            <w:b/>
            <w:bCs/>
            <w:sz w:val="24"/>
            <w:szCs w:val="24"/>
          </w:rPr>
          <w:t>user name and password</w:t>
        </w:r>
        <w:r w:rsidRPr="00AC19FC">
          <w:rPr>
            <w:rFonts w:ascii="Times New Roman" w:eastAsia="Times New Roman" w:hAnsi="Times New Roman" w:cs="Times New Roman"/>
            <w:sz w:val="24"/>
            <w:szCs w:val="24"/>
          </w:rPr>
          <w:br/>
        </w:r>
      </w:ins>
      <w:r>
        <w:rPr>
          <w:rFonts w:ascii="Times New Roman" w:eastAsia="Times New Roman" w:hAnsi="Times New Roman" w:cs="Times New Roman"/>
          <w:noProof/>
          <w:sz w:val="24"/>
          <w:szCs w:val="24"/>
        </w:rPr>
        <w:drawing>
          <wp:inline distT="0" distB="0" distL="0" distR="0">
            <wp:extent cx="3645535" cy="1377315"/>
            <wp:effectExtent l="19050" t="0" r="0" b="0"/>
            <wp:docPr id="30" name="Picture 30" descr="user 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user login"/>
                    <pic:cNvPicPr>
                      <a:picLocks noChangeAspect="1" noChangeArrowheads="1"/>
                    </pic:cNvPicPr>
                  </pic:nvPicPr>
                  <pic:blipFill>
                    <a:blip r:embed="rId51"/>
                    <a:srcRect/>
                    <a:stretch>
                      <a:fillRect/>
                    </a:stretch>
                  </pic:blipFill>
                  <pic:spPr bwMode="auto">
                    <a:xfrm>
                      <a:off x="0" y="0"/>
                      <a:ext cx="3645535" cy="1377315"/>
                    </a:xfrm>
                    <a:prstGeom prst="rect">
                      <a:avLst/>
                    </a:prstGeom>
                    <a:noFill/>
                    <a:ln w="9525">
                      <a:noFill/>
                      <a:miter lim="800000"/>
                      <a:headEnd/>
                      <a:tailEnd/>
                    </a:ln>
                  </pic:spPr>
                </pic:pic>
              </a:graphicData>
            </a:graphic>
          </wp:inline>
        </w:drawing>
      </w:r>
    </w:p>
    <w:p w:rsidR="00AC19FC" w:rsidRPr="00AC19FC" w:rsidRDefault="00AC19FC" w:rsidP="00AC19FC">
      <w:pPr>
        <w:spacing w:before="100" w:beforeAutospacing="1" w:after="100" w:afterAutospacing="1" w:line="240" w:lineRule="auto"/>
        <w:outlineLvl w:val="2"/>
        <w:rPr>
          <w:ins w:id="51" w:author="Unknown"/>
          <w:rFonts w:ascii="Times New Roman" w:eastAsia="Times New Roman" w:hAnsi="Times New Roman" w:cs="Times New Roman"/>
          <w:b/>
          <w:bCs/>
          <w:sz w:val="27"/>
          <w:szCs w:val="27"/>
        </w:rPr>
      </w:pPr>
      <w:ins w:id="52" w:author="Unknown">
        <w:r w:rsidRPr="00AC19FC">
          <w:rPr>
            <w:rFonts w:ascii="Times New Roman" w:eastAsia="Times New Roman" w:hAnsi="Times New Roman" w:cs="Times New Roman"/>
            <w:b/>
            <w:bCs/>
            <w:sz w:val="27"/>
            <w:szCs w:val="27"/>
          </w:rPr>
          <w:t>How to enable root login from telnet server</w:t>
        </w:r>
      </w:ins>
    </w:p>
    <w:p w:rsidR="00AC19FC" w:rsidRPr="00AC19FC" w:rsidRDefault="00AC19FC" w:rsidP="00AC19FC">
      <w:pPr>
        <w:spacing w:before="100" w:beforeAutospacing="1" w:after="100" w:afterAutospacing="1" w:line="240" w:lineRule="auto"/>
        <w:rPr>
          <w:ins w:id="53" w:author="Unknown"/>
          <w:rFonts w:ascii="Times New Roman" w:eastAsia="Times New Roman" w:hAnsi="Times New Roman" w:cs="Times New Roman"/>
          <w:sz w:val="24"/>
          <w:szCs w:val="24"/>
        </w:rPr>
      </w:pPr>
      <w:ins w:id="54" w:author="Unknown">
        <w:r w:rsidRPr="00AC19FC">
          <w:rPr>
            <w:rFonts w:ascii="Times New Roman" w:eastAsia="Times New Roman" w:hAnsi="Times New Roman" w:cs="Times New Roman"/>
            <w:sz w:val="24"/>
            <w:szCs w:val="24"/>
          </w:rPr>
          <w:t>On linux server open file securetty</w:t>
        </w:r>
        <w:r w:rsidRPr="00AC19FC">
          <w:rPr>
            <w:rFonts w:ascii="Times New Roman" w:eastAsia="Times New Roman" w:hAnsi="Times New Roman" w:cs="Times New Roman"/>
            <w:sz w:val="24"/>
            <w:szCs w:val="24"/>
          </w:rPr>
          <w:br/>
        </w:r>
      </w:ins>
      <w:r>
        <w:rPr>
          <w:rFonts w:ascii="Times New Roman" w:eastAsia="Times New Roman" w:hAnsi="Times New Roman" w:cs="Times New Roman"/>
          <w:noProof/>
          <w:sz w:val="24"/>
          <w:szCs w:val="24"/>
        </w:rPr>
        <w:drawing>
          <wp:inline distT="0" distB="0" distL="0" distR="0">
            <wp:extent cx="3218180" cy="201930"/>
            <wp:effectExtent l="19050" t="0" r="1270" b="0"/>
            <wp:docPr id="31" name="Picture 31" descr="securet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securetty"/>
                    <pic:cNvPicPr>
                      <a:picLocks noChangeAspect="1" noChangeArrowheads="1"/>
                    </pic:cNvPicPr>
                  </pic:nvPicPr>
                  <pic:blipFill>
                    <a:blip r:embed="rId52"/>
                    <a:srcRect/>
                    <a:stretch>
                      <a:fillRect/>
                    </a:stretch>
                  </pic:blipFill>
                  <pic:spPr bwMode="auto">
                    <a:xfrm>
                      <a:off x="0" y="0"/>
                      <a:ext cx="3218180" cy="201930"/>
                    </a:xfrm>
                    <a:prstGeom prst="rect">
                      <a:avLst/>
                    </a:prstGeom>
                    <a:noFill/>
                    <a:ln w="9525">
                      <a:noFill/>
                      <a:miter lim="800000"/>
                      <a:headEnd/>
                      <a:tailEnd/>
                    </a:ln>
                  </pic:spPr>
                </pic:pic>
              </a:graphicData>
            </a:graphic>
          </wp:inline>
        </w:drawing>
      </w:r>
    </w:p>
    <w:p w:rsidR="00AC19FC" w:rsidRPr="00AC19FC" w:rsidRDefault="00AC19FC" w:rsidP="00AC19FC">
      <w:pPr>
        <w:spacing w:before="100" w:beforeAutospacing="1" w:after="100" w:afterAutospacing="1" w:line="240" w:lineRule="auto"/>
        <w:rPr>
          <w:ins w:id="55" w:author="Unknown"/>
          <w:rFonts w:ascii="Times New Roman" w:eastAsia="Times New Roman" w:hAnsi="Times New Roman" w:cs="Times New Roman"/>
          <w:sz w:val="24"/>
          <w:szCs w:val="24"/>
        </w:rPr>
      </w:pPr>
      <w:ins w:id="56" w:author="Unknown">
        <w:r w:rsidRPr="00AC19FC">
          <w:rPr>
            <w:rFonts w:ascii="Times New Roman" w:eastAsia="Times New Roman" w:hAnsi="Times New Roman" w:cs="Times New Roman"/>
            <w:sz w:val="24"/>
            <w:szCs w:val="24"/>
          </w:rPr>
          <w:lastRenderedPageBreak/>
          <w:t xml:space="preserve">In the end of file add </w:t>
        </w:r>
        <w:r w:rsidRPr="00AC19FC">
          <w:rPr>
            <w:rFonts w:ascii="Times New Roman" w:eastAsia="Times New Roman" w:hAnsi="Times New Roman" w:cs="Times New Roman"/>
            <w:b/>
            <w:bCs/>
            <w:sz w:val="24"/>
            <w:szCs w:val="24"/>
          </w:rPr>
          <w:t>pts/0</w:t>
        </w:r>
        <w:r w:rsidRPr="00AC19FC">
          <w:rPr>
            <w:rFonts w:ascii="Times New Roman" w:eastAsia="Times New Roman" w:hAnsi="Times New Roman" w:cs="Times New Roman"/>
            <w:sz w:val="24"/>
            <w:szCs w:val="24"/>
          </w:rPr>
          <w:t xml:space="preserve"> to enable one telnet session for root. </w:t>
        </w:r>
        <w:proofErr w:type="gramStart"/>
        <w:r w:rsidRPr="00AC19FC">
          <w:rPr>
            <w:rFonts w:ascii="Times New Roman" w:eastAsia="Times New Roman" w:hAnsi="Times New Roman" w:cs="Times New Roman"/>
            <w:sz w:val="24"/>
            <w:szCs w:val="24"/>
          </w:rPr>
          <w:t>if</w:t>
        </w:r>
        <w:proofErr w:type="gramEnd"/>
        <w:r w:rsidRPr="00AC19FC">
          <w:rPr>
            <w:rFonts w:ascii="Times New Roman" w:eastAsia="Times New Roman" w:hAnsi="Times New Roman" w:cs="Times New Roman"/>
            <w:sz w:val="24"/>
            <w:szCs w:val="24"/>
          </w:rPr>
          <w:t xml:space="preserve"> you need to open more telnet session for root and add more </w:t>
        </w:r>
        <w:r w:rsidRPr="00AC19FC">
          <w:rPr>
            <w:rFonts w:ascii="Times New Roman" w:eastAsia="Times New Roman" w:hAnsi="Times New Roman" w:cs="Times New Roman"/>
            <w:b/>
            <w:bCs/>
            <w:sz w:val="24"/>
            <w:szCs w:val="24"/>
          </w:rPr>
          <w:t>pts/1 pts/2</w:t>
        </w:r>
        <w:r w:rsidRPr="00AC19FC">
          <w:rPr>
            <w:rFonts w:ascii="Times New Roman" w:eastAsia="Times New Roman" w:hAnsi="Times New Roman" w:cs="Times New Roman"/>
            <w:sz w:val="24"/>
            <w:szCs w:val="24"/>
          </w:rPr>
          <w:t xml:space="preserve"> and so on.</w:t>
        </w:r>
        <w:r w:rsidRPr="00AC19FC">
          <w:rPr>
            <w:rFonts w:ascii="Times New Roman" w:eastAsia="Times New Roman" w:hAnsi="Times New Roman" w:cs="Times New Roman"/>
            <w:sz w:val="24"/>
            <w:szCs w:val="24"/>
          </w:rPr>
          <w:br/>
        </w:r>
      </w:ins>
      <w:r>
        <w:rPr>
          <w:rFonts w:ascii="Times New Roman" w:eastAsia="Times New Roman" w:hAnsi="Times New Roman" w:cs="Times New Roman"/>
          <w:noProof/>
          <w:sz w:val="24"/>
          <w:szCs w:val="24"/>
        </w:rPr>
        <w:drawing>
          <wp:inline distT="0" distB="0" distL="0" distR="0">
            <wp:extent cx="2303780" cy="1116330"/>
            <wp:effectExtent l="19050" t="0" r="1270" b="0"/>
            <wp:docPr id="32" name="Picture 32" descr="editing in securet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editing in securetty"/>
                    <pic:cNvPicPr>
                      <a:picLocks noChangeAspect="1" noChangeArrowheads="1"/>
                    </pic:cNvPicPr>
                  </pic:nvPicPr>
                  <pic:blipFill>
                    <a:blip r:embed="rId53"/>
                    <a:srcRect/>
                    <a:stretch>
                      <a:fillRect/>
                    </a:stretch>
                  </pic:blipFill>
                  <pic:spPr bwMode="auto">
                    <a:xfrm>
                      <a:off x="0" y="0"/>
                      <a:ext cx="2303780" cy="1116330"/>
                    </a:xfrm>
                    <a:prstGeom prst="rect">
                      <a:avLst/>
                    </a:prstGeom>
                    <a:noFill/>
                    <a:ln w="9525">
                      <a:noFill/>
                      <a:miter lim="800000"/>
                      <a:headEnd/>
                      <a:tailEnd/>
                    </a:ln>
                  </pic:spPr>
                </pic:pic>
              </a:graphicData>
            </a:graphic>
          </wp:inline>
        </w:drawing>
      </w:r>
    </w:p>
    <w:p w:rsidR="00AC19FC" w:rsidRPr="00AC19FC" w:rsidRDefault="00AC19FC" w:rsidP="00AC19FC">
      <w:pPr>
        <w:spacing w:before="100" w:beforeAutospacing="1" w:after="100" w:afterAutospacing="1" w:line="240" w:lineRule="auto"/>
        <w:rPr>
          <w:ins w:id="57" w:author="Unknown"/>
          <w:rFonts w:ascii="Times New Roman" w:eastAsia="Times New Roman" w:hAnsi="Times New Roman" w:cs="Times New Roman"/>
          <w:sz w:val="24"/>
          <w:szCs w:val="24"/>
        </w:rPr>
      </w:pPr>
      <w:ins w:id="58" w:author="Unknown">
        <w:r w:rsidRPr="00AC19FC">
          <w:rPr>
            <w:rFonts w:ascii="Times New Roman" w:eastAsia="Times New Roman" w:hAnsi="Times New Roman" w:cs="Times New Roman"/>
            <w:sz w:val="24"/>
            <w:szCs w:val="24"/>
          </w:rPr>
          <w:t xml:space="preserve">Now restart </w:t>
        </w:r>
        <w:r w:rsidRPr="00AC19FC">
          <w:rPr>
            <w:rFonts w:ascii="Times New Roman" w:eastAsia="Times New Roman" w:hAnsi="Times New Roman" w:cs="Times New Roman"/>
            <w:b/>
            <w:bCs/>
            <w:sz w:val="24"/>
            <w:szCs w:val="24"/>
          </w:rPr>
          <w:t>xinetd</w:t>
        </w:r>
        <w:r w:rsidRPr="00AC19FC">
          <w:rPr>
            <w:rFonts w:ascii="Times New Roman" w:eastAsia="Times New Roman" w:hAnsi="Times New Roman" w:cs="Times New Roman"/>
            <w:sz w:val="24"/>
            <w:szCs w:val="24"/>
          </w:rPr>
          <w:t xml:space="preserve"> and </w:t>
        </w:r>
        <w:r w:rsidRPr="00AC19FC">
          <w:rPr>
            <w:rFonts w:ascii="Times New Roman" w:eastAsia="Times New Roman" w:hAnsi="Times New Roman" w:cs="Times New Roman"/>
            <w:b/>
            <w:bCs/>
            <w:sz w:val="24"/>
            <w:szCs w:val="24"/>
          </w:rPr>
          <w:t>portmap</w:t>
        </w:r>
        <w:r w:rsidRPr="00AC19FC">
          <w:rPr>
            <w:rFonts w:ascii="Times New Roman" w:eastAsia="Times New Roman" w:hAnsi="Times New Roman" w:cs="Times New Roman"/>
            <w:sz w:val="24"/>
            <w:szCs w:val="24"/>
          </w:rPr>
          <w:t xml:space="preserve"> service</w:t>
        </w:r>
        <w:r w:rsidRPr="00AC19FC">
          <w:rPr>
            <w:rFonts w:ascii="Times New Roman" w:eastAsia="Times New Roman" w:hAnsi="Times New Roman" w:cs="Times New Roman"/>
            <w:sz w:val="24"/>
            <w:szCs w:val="24"/>
          </w:rPr>
          <w:br/>
        </w:r>
      </w:ins>
      <w:r>
        <w:rPr>
          <w:rFonts w:ascii="Times New Roman" w:eastAsia="Times New Roman" w:hAnsi="Times New Roman" w:cs="Times New Roman"/>
          <w:noProof/>
          <w:sz w:val="24"/>
          <w:szCs w:val="24"/>
        </w:rPr>
        <w:drawing>
          <wp:inline distT="0" distB="0" distL="0" distR="0">
            <wp:extent cx="5783580" cy="1128395"/>
            <wp:effectExtent l="19050" t="0" r="7620" b="0"/>
            <wp:docPr id="33" name="Picture 33" descr="service rest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service restart"/>
                    <pic:cNvPicPr>
                      <a:picLocks noChangeAspect="1" noChangeArrowheads="1"/>
                    </pic:cNvPicPr>
                  </pic:nvPicPr>
                  <pic:blipFill>
                    <a:blip r:embed="rId46"/>
                    <a:srcRect/>
                    <a:stretch>
                      <a:fillRect/>
                    </a:stretch>
                  </pic:blipFill>
                  <pic:spPr bwMode="auto">
                    <a:xfrm>
                      <a:off x="0" y="0"/>
                      <a:ext cx="5783580" cy="1128395"/>
                    </a:xfrm>
                    <a:prstGeom prst="rect">
                      <a:avLst/>
                    </a:prstGeom>
                    <a:noFill/>
                    <a:ln w="9525">
                      <a:noFill/>
                      <a:miter lim="800000"/>
                      <a:headEnd/>
                      <a:tailEnd/>
                    </a:ln>
                  </pic:spPr>
                </pic:pic>
              </a:graphicData>
            </a:graphic>
          </wp:inline>
        </w:drawing>
      </w:r>
    </w:p>
    <w:p w:rsidR="00AC19FC" w:rsidRPr="00AC19FC" w:rsidRDefault="00AC19FC" w:rsidP="00AC19FC">
      <w:pPr>
        <w:spacing w:before="100" w:beforeAutospacing="1" w:after="100" w:afterAutospacing="1" w:line="240" w:lineRule="auto"/>
        <w:rPr>
          <w:ins w:id="59" w:author="Unknown"/>
          <w:rFonts w:ascii="Times New Roman" w:eastAsia="Times New Roman" w:hAnsi="Times New Roman" w:cs="Times New Roman"/>
          <w:sz w:val="24"/>
          <w:szCs w:val="24"/>
        </w:rPr>
      </w:pPr>
      <w:ins w:id="60" w:author="Unknown">
        <w:r w:rsidRPr="00AC19FC">
          <w:rPr>
            <w:rFonts w:ascii="Times New Roman" w:eastAsia="Times New Roman" w:hAnsi="Times New Roman" w:cs="Times New Roman"/>
            <w:sz w:val="24"/>
            <w:szCs w:val="24"/>
          </w:rPr>
          <w:t>Verfiy from window by login from root</w:t>
        </w:r>
        <w:r w:rsidRPr="00AC19FC">
          <w:rPr>
            <w:rFonts w:ascii="Times New Roman" w:eastAsia="Times New Roman" w:hAnsi="Times New Roman" w:cs="Times New Roman"/>
            <w:sz w:val="24"/>
            <w:szCs w:val="24"/>
          </w:rPr>
          <w:br/>
        </w:r>
      </w:ins>
      <w:r>
        <w:rPr>
          <w:rFonts w:ascii="Times New Roman" w:eastAsia="Times New Roman" w:hAnsi="Times New Roman" w:cs="Times New Roman"/>
          <w:noProof/>
          <w:sz w:val="24"/>
          <w:szCs w:val="24"/>
        </w:rPr>
        <w:drawing>
          <wp:inline distT="0" distB="0" distL="0" distR="0">
            <wp:extent cx="4405630" cy="1472565"/>
            <wp:effectExtent l="19050" t="0" r="0" b="0"/>
            <wp:docPr id="34" name="Picture 34" descr="root login tel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root login telnet"/>
                    <pic:cNvPicPr>
                      <a:picLocks noChangeAspect="1" noChangeArrowheads="1"/>
                    </pic:cNvPicPr>
                  </pic:nvPicPr>
                  <pic:blipFill>
                    <a:blip r:embed="rId54"/>
                    <a:srcRect/>
                    <a:stretch>
                      <a:fillRect/>
                    </a:stretch>
                  </pic:blipFill>
                  <pic:spPr bwMode="auto">
                    <a:xfrm>
                      <a:off x="0" y="0"/>
                      <a:ext cx="4405630" cy="1472565"/>
                    </a:xfrm>
                    <a:prstGeom prst="rect">
                      <a:avLst/>
                    </a:prstGeom>
                    <a:noFill/>
                    <a:ln w="9525">
                      <a:noFill/>
                      <a:miter lim="800000"/>
                      <a:headEnd/>
                      <a:tailEnd/>
                    </a:ln>
                  </pic:spPr>
                </pic:pic>
              </a:graphicData>
            </a:graphic>
          </wp:inline>
        </w:drawing>
      </w:r>
    </w:p>
    <w:p w:rsidR="000C74A7" w:rsidRDefault="000C74A7"/>
    <w:p w:rsidR="004071FB" w:rsidRDefault="004071FB"/>
    <w:p w:rsidR="004071FB" w:rsidRDefault="004071FB" w:rsidP="004071FB">
      <w:pPr>
        <w:pStyle w:val="Heading1"/>
      </w:pPr>
      <w:r>
        <w:t>Install SSH server on Ubuntu Linux</w:t>
      </w:r>
    </w:p>
    <w:p w:rsidR="004071FB" w:rsidRPr="004071FB" w:rsidRDefault="004071FB" w:rsidP="004071FB">
      <w:pPr>
        <w:numPr>
          <w:ilvl w:val="0"/>
          <w:numId w:val="8"/>
        </w:numPr>
        <w:spacing w:before="100" w:beforeAutospacing="1" w:after="100" w:afterAutospacing="1" w:line="240" w:lineRule="auto"/>
        <w:jc w:val="center"/>
        <w:rPr>
          <w:rFonts w:ascii="Times New Roman" w:eastAsia="Times New Roman" w:hAnsi="Times New Roman" w:cs="Times New Roman"/>
          <w:b/>
          <w:bCs/>
          <w:sz w:val="24"/>
          <w:szCs w:val="24"/>
        </w:rPr>
      </w:pPr>
      <w:r w:rsidRPr="004071FB">
        <w:rPr>
          <w:rFonts w:ascii="Times New Roman" w:eastAsia="Times New Roman" w:hAnsi="Times New Roman" w:cs="Times New Roman"/>
          <w:b/>
          <w:bCs/>
          <w:sz w:val="24"/>
          <w:szCs w:val="24"/>
        </w:rPr>
        <w:t>Share:</w:t>
      </w:r>
    </w:p>
    <w:p w:rsidR="004071FB" w:rsidRPr="004071FB" w:rsidRDefault="004071FB" w:rsidP="004071FB">
      <w:pPr>
        <w:numPr>
          <w:ilvl w:val="0"/>
          <w:numId w:val="8"/>
        </w:numPr>
        <w:spacing w:after="100" w:afterAutospacing="1"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1163955" cy="379730"/>
            <wp:effectExtent l="19050" t="0" r="0" b="0"/>
            <wp:docPr id="47" name="hb-share-icons" descr="share htpcBegin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b-share-icons" descr="share htpcBeginner"/>
                    <pic:cNvPicPr>
                      <a:picLocks noChangeAspect="1" noChangeArrowheads="1"/>
                    </pic:cNvPicPr>
                  </pic:nvPicPr>
                  <pic:blipFill>
                    <a:blip r:embed="rId55"/>
                    <a:srcRect/>
                    <a:stretch>
                      <a:fillRect/>
                    </a:stretch>
                  </pic:blipFill>
                  <pic:spPr bwMode="auto">
                    <a:xfrm>
                      <a:off x="0" y="0"/>
                      <a:ext cx="1163955" cy="379730"/>
                    </a:xfrm>
                    <a:prstGeom prst="rect">
                      <a:avLst/>
                    </a:prstGeom>
                    <a:noFill/>
                    <a:ln w="9525">
                      <a:noFill/>
                      <a:miter lim="800000"/>
                      <a:headEnd/>
                      <a:tailEnd/>
                    </a:ln>
                  </pic:spPr>
                </pic:pic>
              </a:graphicData>
            </a:graphic>
          </wp:inline>
        </w:drawing>
      </w:r>
    </w:p>
    <w:p w:rsidR="004071FB" w:rsidRPr="004071FB" w:rsidRDefault="004071FB" w:rsidP="004071FB">
      <w:pPr>
        <w:spacing w:before="100" w:beforeAutospacing="1" w:after="100" w:afterAutospacing="1" w:line="240" w:lineRule="auto"/>
        <w:rPr>
          <w:rFonts w:ascii="Times New Roman" w:eastAsia="Times New Roman" w:hAnsi="Times New Roman" w:cs="Times New Roman"/>
          <w:sz w:val="24"/>
          <w:szCs w:val="24"/>
        </w:rPr>
      </w:pPr>
      <w:r w:rsidRPr="004071FB">
        <w:rPr>
          <w:rFonts w:ascii="Times New Roman" w:eastAsia="Times New Roman" w:hAnsi="Times New Roman" w:cs="Times New Roman"/>
          <w:sz w:val="24"/>
          <w:szCs w:val="24"/>
        </w:rPr>
        <w:t xml:space="preserve">SSH (“secure shell”) offers a powerful collection of tools for remote control of networked computers and transfer of data between networked computers. In this post, I will explain how to install SSH server on </w:t>
      </w:r>
      <w:hyperlink r:id="rId56" w:tgtFrame="_blank" w:history="1">
        <w:r w:rsidRPr="004071FB">
          <w:rPr>
            <w:rFonts w:ascii="Times New Roman" w:eastAsia="Times New Roman" w:hAnsi="Times New Roman" w:cs="Times New Roman"/>
            <w:color w:val="0000FF"/>
            <w:sz w:val="24"/>
            <w:szCs w:val="24"/>
            <w:u w:val="single"/>
          </w:rPr>
          <w:t>Ubuntu</w:t>
        </w:r>
      </w:hyperlink>
      <w:r w:rsidRPr="004071FB">
        <w:rPr>
          <w:rFonts w:ascii="Times New Roman" w:eastAsia="Times New Roman" w:hAnsi="Times New Roman" w:cs="Times New Roman"/>
          <w:sz w:val="24"/>
          <w:szCs w:val="24"/>
        </w:rPr>
        <w:t xml:space="preserve"> system. It should work on all recent releases of Ubuntu, including 12.04 Precise Pangolin. This post is </w:t>
      </w:r>
      <w:proofErr w:type="gramStart"/>
      <w:r w:rsidRPr="004071FB">
        <w:rPr>
          <w:rFonts w:ascii="Times New Roman" w:eastAsia="Times New Roman" w:hAnsi="Times New Roman" w:cs="Times New Roman"/>
          <w:sz w:val="24"/>
          <w:szCs w:val="24"/>
        </w:rPr>
        <w:t>an and</w:t>
      </w:r>
      <w:proofErr w:type="gramEnd"/>
      <w:r w:rsidRPr="004071FB">
        <w:rPr>
          <w:rFonts w:ascii="Times New Roman" w:eastAsia="Times New Roman" w:hAnsi="Times New Roman" w:cs="Times New Roman"/>
          <w:sz w:val="24"/>
          <w:szCs w:val="24"/>
        </w:rPr>
        <w:t xml:space="preserve"> updated and follow-up on my previous post on how to </w:t>
      </w:r>
      <w:hyperlink r:id="rId57" w:history="1">
        <w:r w:rsidRPr="004071FB">
          <w:rPr>
            <w:rFonts w:ascii="Times New Roman" w:eastAsia="Times New Roman" w:hAnsi="Times New Roman" w:cs="Times New Roman"/>
            <w:color w:val="0000FF"/>
            <w:sz w:val="24"/>
            <w:szCs w:val="24"/>
            <w:u w:val="single"/>
          </w:rPr>
          <w:t>install SSH server</w:t>
        </w:r>
      </w:hyperlink>
      <w:r w:rsidRPr="004071FB">
        <w:rPr>
          <w:rFonts w:ascii="Times New Roman" w:eastAsia="Times New Roman" w:hAnsi="Times New Roman" w:cs="Times New Roman"/>
          <w:sz w:val="24"/>
          <w:szCs w:val="24"/>
        </w:rPr>
        <w:t xml:space="preserve"> on Ubuntu. To </w:t>
      </w:r>
      <w:r w:rsidRPr="004071FB">
        <w:rPr>
          <w:rFonts w:ascii="Times New Roman" w:eastAsia="Times New Roman" w:hAnsi="Times New Roman" w:cs="Times New Roman"/>
          <w:i/>
          <w:iCs/>
          <w:sz w:val="24"/>
          <w:szCs w:val="24"/>
        </w:rPr>
        <w:t>install SSH server</w:t>
      </w:r>
      <w:r w:rsidRPr="004071FB">
        <w:rPr>
          <w:rFonts w:ascii="Times New Roman" w:eastAsia="Times New Roman" w:hAnsi="Times New Roman" w:cs="Times New Roman"/>
          <w:sz w:val="24"/>
          <w:szCs w:val="24"/>
        </w:rPr>
        <w:t xml:space="preserve"> on Linux, most users resort to </w:t>
      </w:r>
      <w:hyperlink r:id="rId58" w:tgtFrame="_blank" w:history="1">
        <w:r w:rsidRPr="004071FB">
          <w:rPr>
            <w:rFonts w:ascii="Times New Roman" w:eastAsia="Times New Roman" w:hAnsi="Times New Roman" w:cs="Times New Roman"/>
            <w:color w:val="0000FF"/>
            <w:sz w:val="24"/>
            <w:szCs w:val="24"/>
            <w:u w:val="single"/>
          </w:rPr>
          <w:t>OpenSSH</w:t>
        </w:r>
      </w:hyperlink>
      <w:r w:rsidRPr="004071FB">
        <w:rPr>
          <w:rFonts w:ascii="Times New Roman" w:eastAsia="Times New Roman" w:hAnsi="Times New Roman" w:cs="Times New Roman"/>
          <w:sz w:val="24"/>
          <w:szCs w:val="24"/>
        </w:rPr>
        <w:t>. It offers a secure encrypted connection to remotely administer systems, with protection from eavesdropping and is the single most important tool for Linux administration.</w:t>
      </w:r>
    </w:p>
    <w:p w:rsidR="004071FB" w:rsidRPr="004071FB" w:rsidRDefault="004071FB" w:rsidP="004071FB">
      <w:pPr>
        <w:spacing w:before="100" w:beforeAutospacing="1" w:after="100" w:afterAutospacing="1" w:line="240" w:lineRule="auto"/>
        <w:outlineLvl w:val="1"/>
        <w:rPr>
          <w:rFonts w:ascii="Times New Roman" w:eastAsia="Times New Roman" w:hAnsi="Times New Roman" w:cs="Times New Roman"/>
          <w:b/>
          <w:bCs/>
          <w:sz w:val="36"/>
          <w:szCs w:val="36"/>
        </w:rPr>
      </w:pPr>
      <w:r w:rsidRPr="004071FB">
        <w:rPr>
          <w:rFonts w:ascii="Times New Roman" w:eastAsia="Times New Roman" w:hAnsi="Times New Roman" w:cs="Times New Roman"/>
          <w:b/>
          <w:bCs/>
          <w:sz w:val="36"/>
          <w:szCs w:val="36"/>
        </w:rPr>
        <w:lastRenderedPageBreak/>
        <w:t>Install SSH Server</w:t>
      </w:r>
    </w:p>
    <w:p w:rsidR="004071FB" w:rsidRPr="004071FB" w:rsidRDefault="004071FB" w:rsidP="004071FB">
      <w:pPr>
        <w:spacing w:before="100" w:beforeAutospacing="1" w:after="100" w:afterAutospacing="1" w:line="240" w:lineRule="auto"/>
        <w:rPr>
          <w:rFonts w:ascii="Times New Roman" w:eastAsia="Times New Roman" w:hAnsi="Times New Roman" w:cs="Times New Roman"/>
          <w:sz w:val="24"/>
          <w:szCs w:val="24"/>
        </w:rPr>
      </w:pPr>
      <w:r w:rsidRPr="004071FB">
        <w:rPr>
          <w:rFonts w:ascii="Times New Roman" w:eastAsia="Times New Roman" w:hAnsi="Times New Roman" w:cs="Times New Roman"/>
          <w:sz w:val="24"/>
          <w:szCs w:val="24"/>
        </w:rPr>
        <w:t xml:space="preserve">If you install </w:t>
      </w:r>
      <w:hyperlink r:id="rId59" w:tgtFrame="_blank" w:history="1">
        <w:r w:rsidRPr="004071FB">
          <w:rPr>
            <w:rFonts w:ascii="Times New Roman" w:eastAsia="Times New Roman" w:hAnsi="Times New Roman" w:cs="Times New Roman"/>
            <w:color w:val="0000FF"/>
            <w:sz w:val="24"/>
            <w:szCs w:val="24"/>
            <w:u w:val="single"/>
          </w:rPr>
          <w:t>Ubuntu server</w:t>
        </w:r>
      </w:hyperlink>
      <w:r w:rsidRPr="004071FB">
        <w:rPr>
          <w:rFonts w:ascii="Times New Roman" w:eastAsia="Times New Roman" w:hAnsi="Times New Roman" w:cs="Times New Roman"/>
          <w:sz w:val="24"/>
          <w:szCs w:val="24"/>
        </w:rPr>
        <w:t xml:space="preserve">, you can choose to install OpenSSH server from the </w:t>
      </w:r>
      <w:r w:rsidRPr="004071FB">
        <w:rPr>
          <w:rFonts w:ascii="Courier New" w:eastAsia="Times New Roman" w:hAnsi="Courier New" w:cs="Courier New"/>
          <w:sz w:val="20"/>
        </w:rPr>
        <w:t>tasksel</w:t>
      </w:r>
      <w:r w:rsidRPr="004071FB">
        <w:rPr>
          <w:rFonts w:ascii="Times New Roman" w:eastAsia="Times New Roman" w:hAnsi="Times New Roman" w:cs="Times New Roman"/>
          <w:sz w:val="24"/>
          <w:szCs w:val="24"/>
        </w:rPr>
        <w:t xml:space="preserve"> screen as shown in the picture below. In fact, on Ubuntu server install you can run </w:t>
      </w:r>
      <w:r w:rsidRPr="004071FB">
        <w:rPr>
          <w:rFonts w:ascii="Courier New" w:eastAsia="Times New Roman" w:hAnsi="Courier New" w:cs="Courier New"/>
          <w:sz w:val="20"/>
        </w:rPr>
        <w:t>sudo tasksel</w:t>
      </w:r>
      <w:r w:rsidRPr="004071FB">
        <w:rPr>
          <w:rFonts w:ascii="Times New Roman" w:eastAsia="Times New Roman" w:hAnsi="Times New Roman" w:cs="Times New Roman"/>
          <w:sz w:val="24"/>
          <w:szCs w:val="24"/>
        </w:rPr>
        <w:t xml:space="preserve"> command any time to install SSH server and more.</w:t>
      </w:r>
    </w:p>
    <w:p w:rsidR="004071FB" w:rsidRPr="004071FB" w:rsidRDefault="004071FB" w:rsidP="004071FB">
      <w:pPr>
        <w:spacing w:before="100" w:beforeAutospacing="1" w:after="100" w:afterAutospacing="1" w:line="240" w:lineRule="auto"/>
        <w:outlineLvl w:val="2"/>
        <w:rPr>
          <w:rFonts w:ascii="Times New Roman" w:eastAsia="Times New Roman" w:hAnsi="Times New Roman" w:cs="Times New Roman"/>
          <w:b/>
          <w:bCs/>
          <w:sz w:val="27"/>
          <w:szCs w:val="27"/>
        </w:rPr>
      </w:pPr>
      <w:r w:rsidRPr="004071FB">
        <w:rPr>
          <w:rFonts w:ascii="Times New Roman" w:eastAsia="Times New Roman" w:hAnsi="Times New Roman" w:cs="Times New Roman"/>
          <w:b/>
          <w:bCs/>
          <w:sz w:val="27"/>
          <w:szCs w:val="27"/>
        </w:rPr>
        <w:t>Install SSH Server</w:t>
      </w:r>
    </w:p>
    <w:p w:rsidR="004071FB" w:rsidRPr="004071FB" w:rsidRDefault="004071FB" w:rsidP="004071FB">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color w:val="0000FF"/>
          <w:sz w:val="24"/>
          <w:szCs w:val="24"/>
        </w:rPr>
        <w:drawing>
          <wp:inline distT="0" distB="0" distL="0" distR="0">
            <wp:extent cx="4761865" cy="2374900"/>
            <wp:effectExtent l="19050" t="0" r="635" b="0"/>
            <wp:docPr id="48" name="Picture 48" descr="Install SSH Server on Ubuntu">
              <a:hlinkClick xmlns:a="http://schemas.openxmlformats.org/drawingml/2006/main" r:id="rId60" tooltip="&quot;Ubuntu Tasksel - Package Selection&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nstall SSH Server on Ubuntu">
                      <a:hlinkClick r:id="rId60" tooltip="&quot;Ubuntu Tasksel - Package Selection&quot;"/>
                    </pic:cNvPr>
                    <pic:cNvPicPr>
                      <a:picLocks noChangeAspect="1" noChangeArrowheads="1"/>
                    </pic:cNvPicPr>
                  </pic:nvPicPr>
                  <pic:blipFill>
                    <a:blip r:embed="rId61"/>
                    <a:srcRect/>
                    <a:stretch>
                      <a:fillRect/>
                    </a:stretch>
                  </pic:blipFill>
                  <pic:spPr bwMode="auto">
                    <a:xfrm>
                      <a:off x="0" y="0"/>
                      <a:ext cx="4761865" cy="2374900"/>
                    </a:xfrm>
                    <a:prstGeom prst="rect">
                      <a:avLst/>
                    </a:prstGeom>
                    <a:noFill/>
                    <a:ln w="9525">
                      <a:noFill/>
                      <a:miter lim="800000"/>
                      <a:headEnd/>
                      <a:tailEnd/>
                    </a:ln>
                  </pic:spPr>
                </pic:pic>
              </a:graphicData>
            </a:graphic>
          </wp:inline>
        </w:drawing>
      </w:r>
    </w:p>
    <w:p w:rsidR="004071FB" w:rsidRPr="004071FB" w:rsidRDefault="004071FB" w:rsidP="004071FB">
      <w:pPr>
        <w:spacing w:before="100" w:beforeAutospacing="1" w:after="100" w:afterAutospacing="1" w:line="240" w:lineRule="auto"/>
        <w:rPr>
          <w:rFonts w:ascii="Times New Roman" w:eastAsia="Times New Roman" w:hAnsi="Times New Roman" w:cs="Times New Roman"/>
          <w:sz w:val="24"/>
          <w:szCs w:val="24"/>
        </w:rPr>
      </w:pPr>
      <w:r w:rsidRPr="004071FB">
        <w:rPr>
          <w:rFonts w:ascii="Times New Roman" w:eastAsia="Times New Roman" w:hAnsi="Times New Roman" w:cs="Times New Roman"/>
          <w:sz w:val="24"/>
          <w:szCs w:val="24"/>
        </w:rPr>
        <w:t>Ubuntu Tasksel – Package Selection</w:t>
      </w:r>
    </w:p>
    <w:p w:rsidR="004071FB" w:rsidRPr="004071FB" w:rsidRDefault="004071FB" w:rsidP="004071FB">
      <w:pPr>
        <w:spacing w:before="100" w:beforeAutospacing="1" w:after="100" w:afterAutospacing="1" w:line="240" w:lineRule="auto"/>
        <w:rPr>
          <w:rFonts w:ascii="Times New Roman" w:eastAsia="Times New Roman" w:hAnsi="Times New Roman" w:cs="Times New Roman"/>
          <w:sz w:val="24"/>
          <w:szCs w:val="24"/>
        </w:rPr>
      </w:pPr>
      <w:r w:rsidRPr="004071FB">
        <w:rPr>
          <w:rFonts w:ascii="Times New Roman" w:eastAsia="Times New Roman" w:hAnsi="Times New Roman" w:cs="Times New Roman"/>
          <w:sz w:val="24"/>
          <w:szCs w:val="24"/>
        </w:rPr>
        <w:t xml:space="preserve">On Ubuntu desktop or server install, you can also directly install the OpenSSH server package as you would install any other package. To </w:t>
      </w:r>
      <w:r w:rsidRPr="004071FB">
        <w:rPr>
          <w:rFonts w:ascii="Times New Roman" w:eastAsia="Times New Roman" w:hAnsi="Times New Roman" w:cs="Times New Roman"/>
          <w:sz w:val="24"/>
          <w:szCs w:val="24"/>
          <w:u w:val="single"/>
        </w:rPr>
        <w:t>install SSH server</w:t>
      </w:r>
      <w:r w:rsidRPr="004071FB">
        <w:rPr>
          <w:rFonts w:ascii="Times New Roman" w:eastAsia="Times New Roman" w:hAnsi="Times New Roman" w:cs="Times New Roman"/>
          <w:sz w:val="24"/>
          <w:szCs w:val="24"/>
        </w:rPr>
        <w:t xml:space="preserve"> on Ubuntu, all you have to do is to install the OpenSSH server package that is readily available through the respositories. Use the following command to setup SSH server:</w:t>
      </w:r>
    </w:p>
    <w:p w:rsidR="004071FB" w:rsidRPr="004071FB" w:rsidRDefault="004071FB" w:rsidP="004071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4071FB">
        <w:rPr>
          <w:rFonts w:ascii="Courier New" w:eastAsia="Times New Roman" w:hAnsi="Courier New" w:cs="Courier New"/>
          <w:sz w:val="20"/>
          <w:szCs w:val="20"/>
        </w:rPr>
        <w:t>sudo</w:t>
      </w:r>
      <w:proofErr w:type="gramEnd"/>
      <w:r w:rsidRPr="004071FB">
        <w:rPr>
          <w:rFonts w:ascii="Courier New" w:eastAsia="Times New Roman" w:hAnsi="Courier New" w:cs="Courier New"/>
          <w:sz w:val="20"/>
          <w:szCs w:val="20"/>
        </w:rPr>
        <w:t xml:space="preserve"> apt-get install openssh-server</w:t>
      </w:r>
    </w:p>
    <w:p w:rsidR="004071FB" w:rsidRPr="004071FB" w:rsidRDefault="004071FB" w:rsidP="004071FB">
      <w:pPr>
        <w:spacing w:before="100" w:beforeAutospacing="1" w:after="100" w:afterAutospacing="1" w:line="240" w:lineRule="auto"/>
        <w:rPr>
          <w:rFonts w:ascii="Times New Roman" w:eastAsia="Times New Roman" w:hAnsi="Times New Roman" w:cs="Times New Roman"/>
          <w:sz w:val="24"/>
          <w:szCs w:val="24"/>
        </w:rPr>
      </w:pPr>
      <w:r w:rsidRPr="004071FB">
        <w:rPr>
          <w:rFonts w:ascii="Times New Roman" w:eastAsia="Times New Roman" w:hAnsi="Times New Roman" w:cs="Times New Roman"/>
          <w:sz w:val="24"/>
          <w:szCs w:val="24"/>
        </w:rPr>
        <w:t>It is as simple as that.</w:t>
      </w:r>
    </w:p>
    <w:p w:rsidR="004071FB" w:rsidRPr="004071FB" w:rsidRDefault="004071FB" w:rsidP="004071FB">
      <w:pPr>
        <w:spacing w:beforeAutospacing="1" w:after="100" w:afterAutospacing="1" w:line="240" w:lineRule="auto"/>
        <w:rPr>
          <w:rFonts w:ascii="Times New Roman" w:eastAsia="Times New Roman" w:hAnsi="Times New Roman" w:cs="Times New Roman"/>
          <w:sz w:val="24"/>
          <w:szCs w:val="24"/>
        </w:rPr>
      </w:pPr>
      <w:r w:rsidRPr="004071FB">
        <w:rPr>
          <w:rFonts w:ascii="Times New Roman" w:eastAsia="Times New Roman" w:hAnsi="Times New Roman" w:cs="Times New Roman"/>
          <w:b/>
          <w:bCs/>
          <w:sz w:val="24"/>
          <w:szCs w:val="24"/>
        </w:rPr>
        <w:t>Recommended for you:</w:t>
      </w:r>
      <w:r w:rsidRPr="004071FB">
        <w:rPr>
          <w:rFonts w:ascii="Times New Roman" w:eastAsia="Times New Roman" w:hAnsi="Times New Roman" w:cs="Times New Roman"/>
          <w:sz w:val="24"/>
          <w:szCs w:val="24"/>
        </w:rPr>
        <w:t xml:space="preserve"> </w:t>
      </w:r>
      <w:hyperlink r:id="rId62" w:tgtFrame="_blank" w:history="1">
        <w:r w:rsidRPr="004071FB">
          <w:rPr>
            <w:rFonts w:ascii="Times New Roman" w:eastAsia="Times New Roman" w:hAnsi="Times New Roman" w:cs="Times New Roman"/>
            <w:color w:val="0000FF"/>
            <w:sz w:val="24"/>
            <w:szCs w:val="24"/>
            <w:u w:val="single"/>
          </w:rPr>
          <w:t>Learn more about OpenSSH, PuTTY, Tunnels and Keys</w:t>
        </w:r>
      </w:hyperlink>
      <w:r>
        <w:rPr>
          <w:rFonts w:ascii="Times New Roman" w:eastAsia="Times New Roman" w:hAnsi="Times New Roman" w:cs="Times New Roman"/>
          <w:noProof/>
          <w:sz w:val="24"/>
          <w:szCs w:val="24"/>
        </w:rPr>
        <w:drawing>
          <wp:inline distT="0" distB="0" distL="0" distR="0">
            <wp:extent cx="12065" cy="12065"/>
            <wp:effectExtent l="0" t="0" r="0" b="0"/>
            <wp:docPr id="49" name="Picture 49" descr="http://www.assoc-amazon.com/e/ir?t=htpcbeg-20&amp;l=as2&amp;o=1&amp;a=1470069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www.assoc-amazon.com/e/ir?t=htpcbeg-20&amp;l=as2&amp;o=1&amp;a=1470069717"/>
                    <pic:cNvPicPr>
                      <a:picLocks noChangeAspect="1" noChangeArrowheads="1"/>
                    </pic:cNvPicPr>
                  </pic:nvPicPr>
                  <pic:blipFill>
                    <a:blip r:embed="rId63"/>
                    <a:srcRect/>
                    <a:stretch>
                      <a:fillRect/>
                    </a:stretch>
                  </pic:blipFill>
                  <pic:spPr bwMode="auto">
                    <a:xfrm>
                      <a:off x="0" y="0"/>
                      <a:ext cx="12065" cy="12065"/>
                    </a:xfrm>
                    <a:prstGeom prst="rect">
                      <a:avLst/>
                    </a:prstGeom>
                    <a:noFill/>
                    <a:ln w="9525">
                      <a:noFill/>
                      <a:miter lim="800000"/>
                      <a:headEnd/>
                      <a:tailEnd/>
                    </a:ln>
                  </pic:spPr>
                </pic:pic>
              </a:graphicData>
            </a:graphic>
          </wp:inline>
        </w:drawing>
      </w:r>
    </w:p>
    <w:p w:rsidR="004071FB" w:rsidRPr="004071FB" w:rsidRDefault="004071FB" w:rsidP="004071FB">
      <w:pPr>
        <w:spacing w:before="100" w:beforeAutospacing="1" w:after="100" w:afterAutospacing="1" w:line="240" w:lineRule="auto"/>
        <w:outlineLvl w:val="1"/>
        <w:rPr>
          <w:rFonts w:ascii="Times New Roman" w:eastAsia="Times New Roman" w:hAnsi="Times New Roman" w:cs="Times New Roman"/>
          <w:b/>
          <w:bCs/>
          <w:sz w:val="36"/>
          <w:szCs w:val="36"/>
        </w:rPr>
      </w:pPr>
      <w:r w:rsidRPr="004071FB">
        <w:rPr>
          <w:rFonts w:ascii="Times New Roman" w:eastAsia="Times New Roman" w:hAnsi="Times New Roman" w:cs="Times New Roman"/>
          <w:b/>
          <w:bCs/>
          <w:sz w:val="36"/>
          <w:szCs w:val="36"/>
        </w:rPr>
        <w:t>Configure SSH Server</w:t>
      </w:r>
    </w:p>
    <w:p w:rsidR="004071FB" w:rsidRPr="004071FB" w:rsidRDefault="004071FB" w:rsidP="004071FB">
      <w:pPr>
        <w:spacing w:before="100" w:beforeAutospacing="1" w:after="100" w:afterAutospacing="1" w:line="240" w:lineRule="auto"/>
        <w:rPr>
          <w:rFonts w:ascii="Times New Roman" w:eastAsia="Times New Roman" w:hAnsi="Times New Roman" w:cs="Times New Roman"/>
          <w:sz w:val="24"/>
          <w:szCs w:val="24"/>
        </w:rPr>
      </w:pPr>
      <w:r w:rsidRPr="004071FB">
        <w:rPr>
          <w:rFonts w:ascii="Times New Roman" w:eastAsia="Times New Roman" w:hAnsi="Times New Roman" w:cs="Times New Roman"/>
          <w:sz w:val="24"/>
          <w:szCs w:val="24"/>
        </w:rPr>
        <w:t xml:space="preserve">To </w:t>
      </w:r>
      <w:r w:rsidRPr="004071FB">
        <w:rPr>
          <w:rFonts w:ascii="Times New Roman" w:eastAsia="Times New Roman" w:hAnsi="Times New Roman" w:cs="Times New Roman"/>
          <w:b/>
          <w:bCs/>
          <w:sz w:val="24"/>
          <w:szCs w:val="24"/>
        </w:rPr>
        <w:t>install SSH server</w:t>
      </w:r>
      <w:r w:rsidRPr="004071FB">
        <w:rPr>
          <w:rFonts w:ascii="Times New Roman" w:eastAsia="Times New Roman" w:hAnsi="Times New Roman" w:cs="Times New Roman"/>
          <w:sz w:val="24"/>
          <w:szCs w:val="24"/>
        </w:rPr>
        <w:t xml:space="preserve"> is very easy but making it much more secure requires a bit more work. After the installation is complete, edit the </w:t>
      </w:r>
      <w:r w:rsidRPr="004071FB">
        <w:rPr>
          <w:rFonts w:ascii="Courier New" w:eastAsia="Times New Roman" w:hAnsi="Courier New" w:cs="Courier New"/>
          <w:sz w:val="20"/>
        </w:rPr>
        <w:t>/etc/</w:t>
      </w:r>
      <w:proofErr w:type="gramStart"/>
      <w:r w:rsidRPr="004071FB">
        <w:rPr>
          <w:rFonts w:ascii="Courier New" w:eastAsia="Times New Roman" w:hAnsi="Courier New" w:cs="Courier New"/>
          <w:sz w:val="20"/>
        </w:rPr>
        <w:t>ssh/</w:t>
      </w:r>
      <w:proofErr w:type="gramEnd"/>
      <w:r w:rsidRPr="004071FB">
        <w:rPr>
          <w:rFonts w:ascii="Courier New" w:eastAsia="Times New Roman" w:hAnsi="Courier New" w:cs="Courier New"/>
          <w:sz w:val="20"/>
        </w:rPr>
        <w:t>sshd_config</w:t>
      </w:r>
      <w:r w:rsidRPr="004071FB">
        <w:rPr>
          <w:rFonts w:ascii="Times New Roman" w:eastAsia="Times New Roman" w:hAnsi="Times New Roman" w:cs="Times New Roman"/>
          <w:sz w:val="24"/>
          <w:szCs w:val="24"/>
        </w:rPr>
        <w:t xml:space="preserve"> file. But before you start editing any configuration file, I suggest you backup the original file:</w:t>
      </w:r>
    </w:p>
    <w:p w:rsidR="004071FB" w:rsidRPr="004071FB" w:rsidRDefault="004071FB" w:rsidP="004071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4071FB">
        <w:rPr>
          <w:rFonts w:ascii="Courier New" w:eastAsia="Times New Roman" w:hAnsi="Courier New" w:cs="Courier New"/>
          <w:sz w:val="20"/>
          <w:szCs w:val="20"/>
        </w:rPr>
        <w:t>sudo</w:t>
      </w:r>
      <w:proofErr w:type="gramEnd"/>
      <w:r w:rsidRPr="004071FB">
        <w:rPr>
          <w:rFonts w:ascii="Courier New" w:eastAsia="Times New Roman" w:hAnsi="Courier New" w:cs="Courier New"/>
          <w:sz w:val="20"/>
          <w:szCs w:val="20"/>
        </w:rPr>
        <w:t xml:space="preserve"> cp -a /etc/ssh/sshd_config /etc/ssh/sshd_config_backup</w:t>
      </w:r>
    </w:p>
    <w:p w:rsidR="004071FB" w:rsidRPr="004071FB" w:rsidRDefault="004071FB" w:rsidP="004071FB">
      <w:pPr>
        <w:spacing w:before="100" w:beforeAutospacing="1" w:after="100" w:afterAutospacing="1" w:line="240" w:lineRule="auto"/>
        <w:rPr>
          <w:rFonts w:ascii="Times New Roman" w:eastAsia="Times New Roman" w:hAnsi="Times New Roman" w:cs="Times New Roman"/>
          <w:sz w:val="24"/>
          <w:szCs w:val="24"/>
        </w:rPr>
      </w:pPr>
      <w:r w:rsidRPr="004071FB">
        <w:rPr>
          <w:rFonts w:ascii="Times New Roman" w:eastAsia="Times New Roman" w:hAnsi="Times New Roman" w:cs="Times New Roman"/>
          <w:sz w:val="24"/>
          <w:szCs w:val="24"/>
        </w:rPr>
        <w:t>Now, use the following command to edit the file:</w:t>
      </w:r>
    </w:p>
    <w:p w:rsidR="004071FB" w:rsidRPr="004071FB" w:rsidRDefault="004071FB" w:rsidP="004071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4071FB">
        <w:rPr>
          <w:rFonts w:ascii="Courier New" w:eastAsia="Times New Roman" w:hAnsi="Courier New" w:cs="Courier New"/>
          <w:sz w:val="20"/>
          <w:szCs w:val="20"/>
        </w:rPr>
        <w:lastRenderedPageBreak/>
        <w:t>sudo</w:t>
      </w:r>
      <w:proofErr w:type="gramEnd"/>
      <w:r w:rsidRPr="004071FB">
        <w:rPr>
          <w:rFonts w:ascii="Courier New" w:eastAsia="Times New Roman" w:hAnsi="Courier New" w:cs="Courier New"/>
          <w:sz w:val="20"/>
          <w:szCs w:val="20"/>
        </w:rPr>
        <w:t xml:space="preserve"> nano /etc/ssh/sshd_config</w:t>
      </w:r>
    </w:p>
    <w:p w:rsidR="004071FB" w:rsidRPr="004071FB" w:rsidRDefault="004071FB" w:rsidP="004071FB">
      <w:pPr>
        <w:spacing w:before="100" w:beforeAutospacing="1" w:after="100" w:afterAutospacing="1" w:line="240" w:lineRule="auto"/>
        <w:rPr>
          <w:rFonts w:ascii="Times New Roman" w:eastAsia="Times New Roman" w:hAnsi="Times New Roman" w:cs="Times New Roman"/>
          <w:sz w:val="24"/>
          <w:szCs w:val="24"/>
        </w:rPr>
      </w:pPr>
      <w:r w:rsidRPr="004071FB">
        <w:rPr>
          <w:rFonts w:ascii="Times New Roman" w:eastAsia="Times New Roman" w:hAnsi="Times New Roman" w:cs="Times New Roman"/>
          <w:sz w:val="24"/>
          <w:szCs w:val="24"/>
        </w:rPr>
        <w:t xml:space="preserve">The first thing you will want to edit is the port on which </w:t>
      </w:r>
      <w:proofErr w:type="gramStart"/>
      <w:r w:rsidRPr="004071FB">
        <w:rPr>
          <w:rFonts w:ascii="Times New Roman" w:eastAsia="Times New Roman" w:hAnsi="Times New Roman" w:cs="Times New Roman"/>
          <w:sz w:val="24"/>
          <w:szCs w:val="24"/>
        </w:rPr>
        <w:t>your</w:t>
      </w:r>
      <w:proofErr w:type="gramEnd"/>
      <w:r w:rsidRPr="004071FB">
        <w:rPr>
          <w:rFonts w:ascii="Times New Roman" w:eastAsia="Times New Roman" w:hAnsi="Times New Roman" w:cs="Times New Roman"/>
          <w:sz w:val="24"/>
          <w:szCs w:val="24"/>
        </w:rPr>
        <w:t xml:space="preserve"> SSH server listens. By default SSH server listens on port 22. Everybody knows that. Therefore, to secure your connection it is always advisable to run </w:t>
      </w:r>
      <w:proofErr w:type="gramStart"/>
      <w:r w:rsidRPr="004071FB">
        <w:rPr>
          <w:rFonts w:ascii="Times New Roman" w:eastAsia="Times New Roman" w:hAnsi="Times New Roman" w:cs="Times New Roman"/>
          <w:sz w:val="24"/>
          <w:szCs w:val="24"/>
        </w:rPr>
        <w:t>your</w:t>
      </w:r>
      <w:proofErr w:type="gramEnd"/>
      <w:r w:rsidRPr="004071FB">
        <w:rPr>
          <w:rFonts w:ascii="Times New Roman" w:eastAsia="Times New Roman" w:hAnsi="Times New Roman" w:cs="Times New Roman"/>
          <w:sz w:val="24"/>
          <w:szCs w:val="24"/>
        </w:rPr>
        <w:t xml:space="preserve"> SSH server on a non-standard port. So edit the following section to choose a random port number:</w:t>
      </w:r>
    </w:p>
    <w:p w:rsidR="004071FB" w:rsidRPr="004071FB" w:rsidRDefault="004071FB" w:rsidP="004071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4071FB">
        <w:rPr>
          <w:rFonts w:ascii="Courier New" w:eastAsia="Times New Roman" w:hAnsi="Courier New" w:cs="Courier New"/>
          <w:sz w:val="20"/>
          <w:szCs w:val="20"/>
        </w:rPr>
        <w:t xml:space="preserve"># </w:t>
      </w:r>
      <w:proofErr w:type="gramStart"/>
      <w:r w:rsidRPr="004071FB">
        <w:rPr>
          <w:rFonts w:ascii="Courier New" w:eastAsia="Times New Roman" w:hAnsi="Courier New" w:cs="Courier New"/>
          <w:sz w:val="20"/>
          <w:szCs w:val="20"/>
        </w:rPr>
        <w:t>What</w:t>
      </w:r>
      <w:proofErr w:type="gramEnd"/>
      <w:r w:rsidRPr="004071FB">
        <w:rPr>
          <w:rFonts w:ascii="Courier New" w:eastAsia="Times New Roman" w:hAnsi="Courier New" w:cs="Courier New"/>
          <w:sz w:val="20"/>
          <w:szCs w:val="20"/>
        </w:rPr>
        <w:t xml:space="preserve"> ports, IPs and protocols we listen for</w:t>
      </w:r>
    </w:p>
    <w:p w:rsidR="004071FB" w:rsidRPr="004071FB" w:rsidRDefault="004071FB" w:rsidP="004071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4071FB">
        <w:rPr>
          <w:rFonts w:ascii="Courier New" w:eastAsia="Times New Roman" w:hAnsi="Courier New" w:cs="Courier New"/>
          <w:sz w:val="20"/>
          <w:szCs w:val="20"/>
        </w:rPr>
        <w:t>Port 2122</w:t>
      </w:r>
    </w:p>
    <w:p w:rsidR="004071FB" w:rsidRPr="004071FB" w:rsidRDefault="004071FB" w:rsidP="004071FB">
      <w:pPr>
        <w:spacing w:before="100" w:beforeAutospacing="1" w:after="100" w:afterAutospacing="1" w:line="240" w:lineRule="auto"/>
        <w:rPr>
          <w:rFonts w:ascii="Times New Roman" w:eastAsia="Times New Roman" w:hAnsi="Times New Roman" w:cs="Times New Roman"/>
          <w:sz w:val="24"/>
          <w:szCs w:val="24"/>
        </w:rPr>
      </w:pPr>
      <w:r w:rsidRPr="004071FB">
        <w:rPr>
          <w:rFonts w:ascii="Times New Roman" w:eastAsia="Times New Roman" w:hAnsi="Times New Roman" w:cs="Times New Roman"/>
          <w:sz w:val="24"/>
          <w:szCs w:val="24"/>
        </w:rPr>
        <w:t xml:space="preserve">To increase your </w:t>
      </w:r>
      <w:proofErr w:type="gramStart"/>
      <w:r w:rsidRPr="004071FB">
        <w:rPr>
          <w:rFonts w:ascii="Times New Roman" w:eastAsia="Times New Roman" w:hAnsi="Times New Roman" w:cs="Times New Roman"/>
          <w:sz w:val="24"/>
          <w:szCs w:val="24"/>
        </w:rPr>
        <w:t>security</w:t>
      </w:r>
      <w:proofErr w:type="gramEnd"/>
      <w:r w:rsidRPr="004071FB">
        <w:rPr>
          <w:rFonts w:ascii="Times New Roman" w:eastAsia="Times New Roman" w:hAnsi="Times New Roman" w:cs="Times New Roman"/>
          <w:sz w:val="24"/>
          <w:szCs w:val="24"/>
        </w:rPr>
        <w:t xml:space="preserve"> further you can optional customize a couple more settings. The first is </w:t>
      </w:r>
      <w:r w:rsidRPr="004071FB">
        <w:rPr>
          <w:rFonts w:ascii="Courier New" w:eastAsia="Times New Roman" w:hAnsi="Courier New" w:cs="Courier New"/>
          <w:sz w:val="20"/>
        </w:rPr>
        <w:t>PermitRootLogin</w:t>
      </w:r>
      <w:r w:rsidRPr="004071FB">
        <w:rPr>
          <w:rFonts w:ascii="Times New Roman" w:eastAsia="Times New Roman" w:hAnsi="Times New Roman" w:cs="Times New Roman"/>
          <w:sz w:val="24"/>
          <w:szCs w:val="24"/>
        </w:rPr>
        <w:t xml:space="preserve">. Set this to </w:t>
      </w:r>
      <w:r w:rsidRPr="004071FB">
        <w:rPr>
          <w:rFonts w:ascii="Courier New" w:eastAsia="Times New Roman" w:hAnsi="Courier New" w:cs="Courier New"/>
          <w:sz w:val="20"/>
        </w:rPr>
        <w:t>no</w:t>
      </w:r>
      <w:r w:rsidRPr="004071FB">
        <w:rPr>
          <w:rFonts w:ascii="Times New Roman" w:eastAsia="Times New Roman" w:hAnsi="Times New Roman" w:cs="Times New Roman"/>
          <w:sz w:val="24"/>
          <w:szCs w:val="24"/>
        </w:rPr>
        <w:t xml:space="preserve"> to disallow anybody to login as </w:t>
      </w:r>
      <w:r w:rsidRPr="004071FB">
        <w:rPr>
          <w:rFonts w:ascii="Courier New" w:eastAsia="Times New Roman" w:hAnsi="Courier New" w:cs="Courier New"/>
          <w:sz w:val="20"/>
        </w:rPr>
        <w:t>root</w:t>
      </w:r>
      <w:r w:rsidRPr="004071FB">
        <w:rPr>
          <w:rFonts w:ascii="Times New Roman" w:eastAsia="Times New Roman" w:hAnsi="Times New Roman" w:cs="Times New Roman"/>
          <w:sz w:val="24"/>
          <w:szCs w:val="24"/>
        </w:rPr>
        <w:t>, significantly reducing the chance of serious changes by hackers.</w:t>
      </w:r>
    </w:p>
    <w:p w:rsidR="004071FB" w:rsidRPr="004071FB" w:rsidRDefault="004071FB" w:rsidP="004071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4071FB">
        <w:rPr>
          <w:rFonts w:ascii="Courier New" w:eastAsia="Times New Roman" w:hAnsi="Courier New" w:cs="Courier New"/>
          <w:sz w:val="20"/>
          <w:szCs w:val="20"/>
        </w:rPr>
        <w:t># Authentication:</w:t>
      </w:r>
    </w:p>
    <w:p w:rsidR="004071FB" w:rsidRPr="004071FB" w:rsidRDefault="004071FB" w:rsidP="004071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4071FB">
        <w:rPr>
          <w:rFonts w:ascii="Courier New" w:eastAsia="Times New Roman" w:hAnsi="Courier New" w:cs="Courier New"/>
          <w:sz w:val="20"/>
          <w:szCs w:val="20"/>
        </w:rPr>
        <w:t>LoginGraceTime 120</w:t>
      </w:r>
    </w:p>
    <w:p w:rsidR="004071FB" w:rsidRPr="004071FB" w:rsidRDefault="004071FB" w:rsidP="004071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4071FB">
        <w:rPr>
          <w:rFonts w:ascii="Courier New" w:eastAsia="Times New Roman" w:hAnsi="Courier New" w:cs="Courier New"/>
          <w:sz w:val="20"/>
          <w:szCs w:val="20"/>
        </w:rPr>
        <w:t>PermitRootLogin no</w:t>
      </w:r>
    </w:p>
    <w:p w:rsidR="004071FB" w:rsidRPr="004071FB" w:rsidRDefault="004071FB" w:rsidP="004071FB">
      <w:pPr>
        <w:spacing w:before="100" w:beforeAutospacing="1" w:after="100" w:afterAutospacing="1" w:line="240" w:lineRule="auto"/>
        <w:rPr>
          <w:rFonts w:ascii="Times New Roman" w:eastAsia="Times New Roman" w:hAnsi="Times New Roman" w:cs="Times New Roman"/>
          <w:sz w:val="24"/>
          <w:szCs w:val="24"/>
        </w:rPr>
      </w:pPr>
      <w:r w:rsidRPr="004071FB">
        <w:rPr>
          <w:rFonts w:ascii="Times New Roman" w:eastAsia="Times New Roman" w:hAnsi="Times New Roman" w:cs="Times New Roman"/>
          <w:sz w:val="24"/>
          <w:szCs w:val="24"/>
        </w:rPr>
        <w:t xml:space="preserve">The second optional change to increase security is to list the users who are allowed to access the system remotely through SSH. To do this, add the following line to the end of the </w:t>
      </w:r>
      <w:r w:rsidRPr="004071FB">
        <w:rPr>
          <w:rFonts w:ascii="Courier New" w:eastAsia="Times New Roman" w:hAnsi="Courier New" w:cs="Courier New"/>
          <w:sz w:val="20"/>
        </w:rPr>
        <w:t>sshd_config</w:t>
      </w:r>
      <w:r w:rsidRPr="004071FB">
        <w:rPr>
          <w:rFonts w:ascii="Times New Roman" w:eastAsia="Times New Roman" w:hAnsi="Times New Roman" w:cs="Times New Roman"/>
          <w:sz w:val="24"/>
          <w:szCs w:val="24"/>
        </w:rPr>
        <w:t xml:space="preserve"> file:</w:t>
      </w:r>
    </w:p>
    <w:p w:rsidR="004071FB" w:rsidRPr="004071FB" w:rsidRDefault="004071FB" w:rsidP="004071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4071FB">
        <w:rPr>
          <w:rFonts w:ascii="Courier New" w:eastAsia="Times New Roman" w:hAnsi="Courier New" w:cs="Courier New"/>
          <w:sz w:val="20"/>
          <w:szCs w:val="20"/>
        </w:rPr>
        <w:t>AllowUsers user1 user2</w:t>
      </w:r>
    </w:p>
    <w:p w:rsidR="004071FB" w:rsidRPr="004071FB" w:rsidRDefault="004071FB" w:rsidP="004071FB">
      <w:pPr>
        <w:spacing w:before="100" w:beforeAutospacing="1" w:after="100" w:afterAutospacing="1" w:line="240" w:lineRule="auto"/>
        <w:rPr>
          <w:rFonts w:ascii="Times New Roman" w:eastAsia="Times New Roman" w:hAnsi="Times New Roman" w:cs="Times New Roman"/>
          <w:sz w:val="24"/>
          <w:szCs w:val="24"/>
        </w:rPr>
      </w:pPr>
      <w:r w:rsidRPr="004071FB">
        <w:rPr>
          <w:rFonts w:ascii="Times New Roman" w:eastAsia="Times New Roman" w:hAnsi="Times New Roman" w:cs="Times New Roman"/>
          <w:sz w:val="24"/>
          <w:szCs w:val="24"/>
        </w:rPr>
        <w:t xml:space="preserve">Replace </w:t>
      </w:r>
      <w:r w:rsidRPr="004071FB">
        <w:rPr>
          <w:rFonts w:ascii="Courier New" w:eastAsia="Times New Roman" w:hAnsi="Courier New" w:cs="Courier New"/>
          <w:sz w:val="20"/>
        </w:rPr>
        <w:t>user1</w:t>
      </w:r>
      <w:r w:rsidRPr="004071FB">
        <w:rPr>
          <w:rFonts w:ascii="Times New Roman" w:eastAsia="Times New Roman" w:hAnsi="Times New Roman" w:cs="Times New Roman"/>
          <w:sz w:val="24"/>
          <w:szCs w:val="24"/>
        </w:rPr>
        <w:t xml:space="preserve"> and </w:t>
      </w:r>
      <w:r w:rsidRPr="004071FB">
        <w:rPr>
          <w:rFonts w:ascii="Courier New" w:eastAsia="Times New Roman" w:hAnsi="Courier New" w:cs="Courier New"/>
          <w:sz w:val="20"/>
        </w:rPr>
        <w:t>user2</w:t>
      </w:r>
      <w:r w:rsidRPr="004071FB">
        <w:rPr>
          <w:rFonts w:ascii="Times New Roman" w:eastAsia="Times New Roman" w:hAnsi="Times New Roman" w:cs="Times New Roman"/>
          <w:sz w:val="24"/>
          <w:szCs w:val="24"/>
        </w:rPr>
        <w:t xml:space="preserve"> with the actual usernames.</w:t>
      </w:r>
    </w:p>
    <w:p w:rsidR="004071FB" w:rsidRPr="004071FB" w:rsidRDefault="004071FB" w:rsidP="004071FB">
      <w:pPr>
        <w:spacing w:before="100" w:beforeAutospacing="1" w:after="100" w:afterAutospacing="1" w:line="240" w:lineRule="auto"/>
        <w:rPr>
          <w:rFonts w:ascii="Times New Roman" w:eastAsia="Times New Roman" w:hAnsi="Times New Roman" w:cs="Times New Roman"/>
          <w:sz w:val="24"/>
          <w:szCs w:val="24"/>
        </w:rPr>
      </w:pPr>
      <w:r w:rsidRPr="004071FB">
        <w:rPr>
          <w:rFonts w:ascii="Times New Roman" w:eastAsia="Times New Roman" w:hAnsi="Times New Roman" w:cs="Times New Roman"/>
          <w:sz w:val="24"/>
          <w:szCs w:val="24"/>
        </w:rPr>
        <w:t xml:space="preserve">The only other thing you might want to ensure is that </w:t>
      </w:r>
      <w:r w:rsidRPr="004071FB">
        <w:rPr>
          <w:rFonts w:ascii="Courier New" w:eastAsia="Times New Roman" w:hAnsi="Courier New" w:cs="Courier New"/>
          <w:sz w:val="20"/>
        </w:rPr>
        <w:t>X11Forwarding</w:t>
      </w:r>
      <w:r w:rsidRPr="004071FB">
        <w:rPr>
          <w:rFonts w:ascii="Times New Roman" w:eastAsia="Times New Roman" w:hAnsi="Times New Roman" w:cs="Times New Roman"/>
          <w:sz w:val="24"/>
          <w:szCs w:val="24"/>
        </w:rPr>
        <w:t xml:space="preserve"> is set to “yes”. This will allow you to run the softwares on your remote server on your local system. If the local system is Windows, which does not come with an </w:t>
      </w:r>
      <w:r w:rsidRPr="004071FB">
        <w:rPr>
          <w:rFonts w:ascii="Courier New" w:eastAsia="Times New Roman" w:hAnsi="Courier New" w:cs="Courier New"/>
          <w:sz w:val="20"/>
        </w:rPr>
        <w:t>X Server</w:t>
      </w:r>
      <w:r w:rsidRPr="004071FB">
        <w:rPr>
          <w:rFonts w:ascii="Times New Roman" w:eastAsia="Times New Roman" w:hAnsi="Times New Roman" w:cs="Times New Roman"/>
          <w:sz w:val="24"/>
          <w:szCs w:val="24"/>
        </w:rPr>
        <w:t xml:space="preserve"> you could use free softwares such as </w:t>
      </w:r>
      <w:hyperlink r:id="rId64" w:tgtFrame="_blank" w:history="1">
        <w:r w:rsidRPr="004071FB">
          <w:rPr>
            <w:rFonts w:ascii="Times New Roman" w:eastAsia="Times New Roman" w:hAnsi="Times New Roman" w:cs="Times New Roman"/>
            <w:color w:val="0000FF"/>
            <w:sz w:val="24"/>
            <w:szCs w:val="24"/>
            <w:u w:val="single"/>
          </w:rPr>
          <w:t>Xming</w:t>
        </w:r>
      </w:hyperlink>
      <w:r w:rsidRPr="004071FB">
        <w:rPr>
          <w:rFonts w:ascii="Times New Roman" w:eastAsia="Times New Roman" w:hAnsi="Times New Roman" w:cs="Times New Roman"/>
          <w:sz w:val="24"/>
          <w:szCs w:val="24"/>
        </w:rPr>
        <w:t>.</w:t>
      </w:r>
    </w:p>
    <w:p w:rsidR="004071FB" w:rsidRPr="004071FB" w:rsidRDefault="004071FB" w:rsidP="004071FB">
      <w:pPr>
        <w:spacing w:before="100" w:beforeAutospacing="1" w:after="100" w:afterAutospacing="1" w:line="240" w:lineRule="auto"/>
        <w:rPr>
          <w:rFonts w:ascii="Times New Roman" w:eastAsia="Times New Roman" w:hAnsi="Times New Roman" w:cs="Times New Roman"/>
          <w:sz w:val="24"/>
          <w:szCs w:val="24"/>
        </w:rPr>
      </w:pPr>
      <w:r w:rsidRPr="004071FB">
        <w:rPr>
          <w:rFonts w:ascii="Times New Roman" w:eastAsia="Times New Roman" w:hAnsi="Times New Roman" w:cs="Times New Roman"/>
          <w:sz w:val="24"/>
          <w:szCs w:val="24"/>
        </w:rPr>
        <w:t>After you install SSH server and make any changes to the configuration file (</w:t>
      </w:r>
      <w:r w:rsidRPr="004071FB">
        <w:rPr>
          <w:rFonts w:ascii="Courier New" w:eastAsia="Times New Roman" w:hAnsi="Courier New" w:cs="Courier New"/>
          <w:sz w:val="20"/>
        </w:rPr>
        <w:t>sshd_config</w:t>
      </w:r>
      <w:r w:rsidRPr="004071FB">
        <w:rPr>
          <w:rFonts w:ascii="Times New Roman" w:eastAsia="Times New Roman" w:hAnsi="Times New Roman" w:cs="Times New Roman"/>
          <w:sz w:val="24"/>
          <w:szCs w:val="24"/>
        </w:rPr>
        <w:t>) you will have to restart the service. Use the following command to restart SSH:</w:t>
      </w:r>
    </w:p>
    <w:p w:rsidR="004071FB" w:rsidRPr="004071FB" w:rsidRDefault="004071FB" w:rsidP="004071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4071FB">
        <w:rPr>
          <w:rFonts w:ascii="Courier New" w:eastAsia="Times New Roman" w:hAnsi="Courier New" w:cs="Courier New"/>
          <w:sz w:val="20"/>
          <w:szCs w:val="20"/>
        </w:rPr>
        <w:t>sudo</w:t>
      </w:r>
      <w:proofErr w:type="gramEnd"/>
      <w:r w:rsidRPr="004071FB">
        <w:rPr>
          <w:rFonts w:ascii="Courier New" w:eastAsia="Times New Roman" w:hAnsi="Courier New" w:cs="Courier New"/>
          <w:sz w:val="20"/>
          <w:szCs w:val="20"/>
        </w:rPr>
        <w:t xml:space="preserve"> service ssh restart</w:t>
      </w:r>
    </w:p>
    <w:p w:rsidR="004071FB" w:rsidRPr="004071FB" w:rsidRDefault="004071FB" w:rsidP="004071FB">
      <w:pPr>
        <w:spacing w:before="100" w:beforeAutospacing="1" w:after="100" w:afterAutospacing="1" w:line="240" w:lineRule="auto"/>
        <w:rPr>
          <w:rFonts w:ascii="Times New Roman" w:eastAsia="Times New Roman" w:hAnsi="Times New Roman" w:cs="Times New Roman"/>
          <w:sz w:val="24"/>
          <w:szCs w:val="24"/>
        </w:rPr>
      </w:pPr>
      <w:r w:rsidRPr="004071FB">
        <w:rPr>
          <w:rFonts w:ascii="Times New Roman" w:eastAsia="Times New Roman" w:hAnsi="Times New Roman" w:cs="Times New Roman"/>
          <w:sz w:val="24"/>
          <w:szCs w:val="24"/>
        </w:rPr>
        <w:t xml:space="preserve">If you </w:t>
      </w:r>
      <w:hyperlink r:id="rId65" w:history="1">
        <w:r w:rsidRPr="004071FB">
          <w:rPr>
            <w:rFonts w:ascii="Times New Roman" w:eastAsia="Times New Roman" w:hAnsi="Times New Roman" w:cs="Times New Roman"/>
            <w:color w:val="0000FF"/>
            <w:sz w:val="24"/>
            <w:szCs w:val="24"/>
            <w:u w:val="single"/>
          </w:rPr>
          <w:t>setup bash aliases as described in this post</w:t>
        </w:r>
      </w:hyperlink>
      <w:r w:rsidRPr="004071FB">
        <w:rPr>
          <w:rFonts w:ascii="Times New Roman" w:eastAsia="Times New Roman" w:hAnsi="Times New Roman" w:cs="Times New Roman"/>
          <w:sz w:val="24"/>
          <w:szCs w:val="24"/>
        </w:rPr>
        <w:t xml:space="preserve">, you could use shortcuts (eg. </w:t>
      </w:r>
      <w:r w:rsidRPr="004071FB">
        <w:rPr>
          <w:rFonts w:ascii="Courier New" w:eastAsia="Times New Roman" w:hAnsi="Courier New" w:cs="Courier New"/>
          <w:sz w:val="20"/>
        </w:rPr>
        <w:t>sshrestart</w:t>
      </w:r>
      <w:r w:rsidRPr="004071FB">
        <w:rPr>
          <w:rFonts w:ascii="Times New Roman" w:eastAsia="Times New Roman" w:hAnsi="Times New Roman" w:cs="Times New Roman"/>
          <w:sz w:val="24"/>
          <w:szCs w:val="24"/>
        </w:rPr>
        <w:t>) to restart your OpenSSH server.</w:t>
      </w:r>
    </w:p>
    <w:p w:rsidR="004071FB" w:rsidRPr="004071FB" w:rsidRDefault="004071FB" w:rsidP="004071FB">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color w:val="0000FF"/>
          <w:sz w:val="24"/>
          <w:szCs w:val="24"/>
        </w:rPr>
        <w:lastRenderedPageBreak/>
        <w:drawing>
          <wp:inline distT="0" distB="0" distL="0" distR="0">
            <wp:extent cx="4761865" cy="2861945"/>
            <wp:effectExtent l="19050" t="0" r="635" b="0"/>
            <wp:docPr id="50" name="Picture 50" descr="Secure Shell Ubuntu">
              <a:hlinkClick xmlns:a="http://schemas.openxmlformats.org/drawingml/2006/main" r:id="rId66" tooltip="&quot;Secure Shell Ubuntu&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Secure Shell Ubuntu">
                      <a:hlinkClick r:id="rId66" tooltip="&quot;Secure Shell Ubuntu&quot;"/>
                    </pic:cNvPr>
                    <pic:cNvPicPr>
                      <a:picLocks noChangeAspect="1" noChangeArrowheads="1"/>
                    </pic:cNvPicPr>
                  </pic:nvPicPr>
                  <pic:blipFill>
                    <a:blip r:embed="rId67"/>
                    <a:srcRect/>
                    <a:stretch>
                      <a:fillRect/>
                    </a:stretch>
                  </pic:blipFill>
                  <pic:spPr bwMode="auto">
                    <a:xfrm>
                      <a:off x="0" y="0"/>
                      <a:ext cx="4761865" cy="2861945"/>
                    </a:xfrm>
                    <a:prstGeom prst="rect">
                      <a:avLst/>
                    </a:prstGeom>
                    <a:noFill/>
                    <a:ln w="9525">
                      <a:noFill/>
                      <a:miter lim="800000"/>
                      <a:headEnd/>
                      <a:tailEnd/>
                    </a:ln>
                  </pic:spPr>
                </pic:pic>
              </a:graphicData>
            </a:graphic>
          </wp:inline>
        </w:drawing>
      </w:r>
    </w:p>
    <w:p w:rsidR="004071FB" w:rsidRPr="004071FB" w:rsidRDefault="004071FB" w:rsidP="004071FB">
      <w:pPr>
        <w:spacing w:before="100" w:beforeAutospacing="1" w:after="100" w:afterAutospacing="1" w:line="240" w:lineRule="auto"/>
        <w:rPr>
          <w:rFonts w:ascii="Times New Roman" w:eastAsia="Times New Roman" w:hAnsi="Times New Roman" w:cs="Times New Roman"/>
          <w:sz w:val="24"/>
          <w:szCs w:val="24"/>
        </w:rPr>
      </w:pPr>
      <w:r w:rsidRPr="004071FB">
        <w:rPr>
          <w:rFonts w:ascii="Times New Roman" w:eastAsia="Times New Roman" w:hAnsi="Times New Roman" w:cs="Times New Roman"/>
          <w:sz w:val="24"/>
          <w:szCs w:val="24"/>
        </w:rPr>
        <w:t>Secure Shell Ubuntu</w:t>
      </w:r>
    </w:p>
    <w:p w:rsidR="004071FB" w:rsidRPr="004071FB" w:rsidRDefault="004071FB" w:rsidP="004071FB">
      <w:pPr>
        <w:spacing w:before="100" w:beforeAutospacing="1" w:after="100" w:afterAutospacing="1" w:line="240" w:lineRule="auto"/>
        <w:rPr>
          <w:rFonts w:ascii="Times New Roman" w:eastAsia="Times New Roman" w:hAnsi="Times New Roman" w:cs="Times New Roman"/>
          <w:sz w:val="24"/>
          <w:szCs w:val="24"/>
        </w:rPr>
      </w:pPr>
      <w:r w:rsidRPr="004071FB">
        <w:rPr>
          <w:rFonts w:ascii="Times New Roman" w:eastAsia="Times New Roman" w:hAnsi="Times New Roman" w:cs="Times New Roman"/>
          <w:sz w:val="24"/>
          <w:szCs w:val="24"/>
        </w:rPr>
        <w:t xml:space="preserve">There you go, </w:t>
      </w:r>
      <w:hyperlink r:id="rId68" w:tgtFrame="_blank" w:history="1">
        <w:r w:rsidRPr="004071FB">
          <w:rPr>
            <w:rFonts w:ascii="Times New Roman" w:eastAsia="Times New Roman" w:hAnsi="Times New Roman" w:cs="Times New Roman"/>
            <w:color w:val="0000FF"/>
            <w:sz w:val="24"/>
            <w:szCs w:val="24"/>
            <w:u w:val="single"/>
          </w:rPr>
          <w:t>install SSH server</w:t>
        </w:r>
      </w:hyperlink>
      <w:r w:rsidRPr="004071FB">
        <w:rPr>
          <w:rFonts w:ascii="Times New Roman" w:eastAsia="Times New Roman" w:hAnsi="Times New Roman" w:cs="Times New Roman"/>
          <w:sz w:val="24"/>
          <w:szCs w:val="24"/>
        </w:rPr>
        <w:t xml:space="preserve"> on your Ubuntu system and start enjoying your remote access. You can now access your system folders and files through SFTP using softwares such as </w:t>
      </w:r>
      <w:hyperlink r:id="rId69" w:tgtFrame="_blank" w:history="1">
        <w:r w:rsidRPr="004071FB">
          <w:rPr>
            <w:rFonts w:ascii="Times New Roman" w:eastAsia="Times New Roman" w:hAnsi="Times New Roman" w:cs="Times New Roman"/>
            <w:color w:val="0000FF"/>
            <w:sz w:val="24"/>
            <w:szCs w:val="24"/>
            <w:u w:val="single"/>
          </w:rPr>
          <w:t>FileZilla</w:t>
        </w:r>
      </w:hyperlink>
      <w:r w:rsidRPr="004071FB">
        <w:rPr>
          <w:rFonts w:ascii="Times New Roman" w:eastAsia="Times New Roman" w:hAnsi="Times New Roman" w:cs="Times New Roman"/>
          <w:sz w:val="24"/>
          <w:szCs w:val="24"/>
        </w:rPr>
        <w:t>.</w:t>
      </w:r>
    </w:p>
    <w:p w:rsidR="004071FB" w:rsidRDefault="004071FB" w:rsidP="004071FB">
      <w:pPr>
        <w:pStyle w:val="Heading1"/>
      </w:pPr>
      <w:r>
        <w:t>Enable SSH in Ubuntu 14.04 Trusty Tahr</w:t>
      </w:r>
    </w:p>
    <w:p w:rsidR="00DC4EB2" w:rsidRDefault="00DC4EB2" w:rsidP="00DC4EB2">
      <w:pPr>
        <w:pStyle w:val="NormalWeb"/>
      </w:pPr>
      <w:r>
        <w:t>This simple tutorial is going to show you how to enable Secure Shell (SSH) service in Ubuntu 14.04 Trusty Tahr.</w:t>
      </w:r>
    </w:p>
    <w:p w:rsidR="00DC4EB2" w:rsidRDefault="00DC4EB2" w:rsidP="00DC4EB2">
      <w:pPr>
        <w:pStyle w:val="NormalWeb"/>
      </w:pPr>
      <w:r>
        <w:t>Secure Shell (SSH) is a cryptographic network protocol for secure data communication, remote command-line login, remote command execution, and other secure network services between two networked computers.</w:t>
      </w:r>
    </w:p>
    <w:p w:rsidR="00DC4EB2" w:rsidRDefault="00DC4EB2" w:rsidP="00DC4EB2">
      <w:pPr>
        <w:pStyle w:val="NormalWeb"/>
      </w:pPr>
      <w:r>
        <w:t xml:space="preserve">SSH is not enabled by default in Ubuntu, but you can easily enable this service via </w:t>
      </w:r>
      <w:r>
        <w:rPr>
          <w:b/>
          <w:bCs/>
        </w:rPr>
        <w:t>OpenSSH</w:t>
      </w:r>
      <w:r>
        <w:t>, a free version of the SSH connectivity tools developed by the OpenBSD Project.</w:t>
      </w:r>
    </w:p>
    <w:p w:rsidR="00DC4EB2" w:rsidRDefault="00DC4EB2" w:rsidP="00DC4EB2">
      <w:pPr>
        <w:pStyle w:val="NormalWeb"/>
      </w:pPr>
      <w:r>
        <w:t>To do so, run the command below in terminal:</w:t>
      </w:r>
    </w:p>
    <w:p w:rsidR="00DC4EB2" w:rsidRDefault="00DC4EB2" w:rsidP="00DC4EB2">
      <w:pPr>
        <w:pStyle w:val="HTMLPreformatted"/>
      </w:pPr>
      <w:proofErr w:type="gramStart"/>
      <w:r>
        <w:t>sudo</w:t>
      </w:r>
      <w:proofErr w:type="gramEnd"/>
      <w:r>
        <w:t xml:space="preserve"> apt-get install openssh-server</w:t>
      </w:r>
    </w:p>
    <w:p w:rsidR="00DC4EB2" w:rsidRDefault="00DC4EB2" w:rsidP="00DC4EB2">
      <w:pPr>
        <w:pStyle w:val="NormalWeb"/>
      </w:pPr>
      <w:r>
        <w:t xml:space="preserve">Or install the </w:t>
      </w:r>
      <w:r>
        <w:rPr>
          <w:b/>
          <w:bCs/>
        </w:rPr>
        <w:t>openssh-server</w:t>
      </w:r>
      <w:r>
        <w:t xml:space="preserve"> package via Ubuntu Software Center if you’re on Desktop edition:</w:t>
      </w:r>
    </w:p>
    <w:p w:rsidR="00DC4EB2" w:rsidRDefault="00DC4EB2" w:rsidP="00DC4EB2">
      <w:pPr>
        <w:pStyle w:val="NormalWeb"/>
      </w:pPr>
      <w:r>
        <w:rPr>
          <w:noProof/>
          <w:color w:val="0000FF"/>
        </w:rPr>
        <w:lastRenderedPageBreak/>
        <w:drawing>
          <wp:inline distT="0" distB="0" distL="0" distR="0">
            <wp:extent cx="5332095" cy="1793240"/>
            <wp:effectExtent l="19050" t="0" r="1905" b="0"/>
            <wp:docPr id="55" name="Picture 55" descr="install ssh server Ubuntu 14.04">
              <a:hlinkClick xmlns:a="http://schemas.openxmlformats.org/drawingml/2006/main" r:id="rId7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install ssh server Ubuntu 14.04">
                      <a:hlinkClick r:id="rId70"/>
                    </pic:cNvPr>
                    <pic:cNvPicPr>
                      <a:picLocks noChangeAspect="1" noChangeArrowheads="1"/>
                    </pic:cNvPicPr>
                  </pic:nvPicPr>
                  <pic:blipFill>
                    <a:blip r:embed="rId71"/>
                    <a:srcRect/>
                    <a:stretch>
                      <a:fillRect/>
                    </a:stretch>
                  </pic:blipFill>
                  <pic:spPr bwMode="auto">
                    <a:xfrm>
                      <a:off x="0" y="0"/>
                      <a:ext cx="5332095" cy="1793240"/>
                    </a:xfrm>
                    <a:prstGeom prst="rect">
                      <a:avLst/>
                    </a:prstGeom>
                    <a:noFill/>
                    <a:ln w="9525">
                      <a:noFill/>
                      <a:miter lim="800000"/>
                      <a:headEnd/>
                      <a:tailEnd/>
                    </a:ln>
                  </pic:spPr>
                </pic:pic>
              </a:graphicData>
            </a:graphic>
          </wp:inline>
        </w:drawing>
      </w:r>
    </w:p>
    <w:p w:rsidR="00DC4EB2" w:rsidRDefault="00DC4EB2" w:rsidP="00DC4EB2">
      <w:pPr>
        <w:pStyle w:val="NormalWeb"/>
      </w:pPr>
      <w:r>
        <w:t>Once installed, you can change the port, disable root login and do other changes by editing the config file:</w:t>
      </w:r>
    </w:p>
    <w:p w:rsidR="00DC4EB2" w:rsidRDefault="00DC4EB2" w:rsidP="00DC4EB2">
      <w:pPr>
        <w:pStyle w:val="HTMLPreformatted"/>
      </w:pPr>
      <w:proofErr w:type="gramStart"/>
      <w:r>
        <w:t>sudo</w:t>
      </w:r>
      <w:proofErr w:type="gramEnd"/>
      <w:r>
        <w:t xml:space="preserve"> gedit /etc/ssh/sshd_config</w:t>
      </w:r>
    </w:p>
    <w:p w:rsidR="00DC4EB2" w:rsidRDefault="00DC4EB2" w:rsidP="00DC4EB2">
      <w:pPr>
        <w:pStyle w:val="NormalWeb"/>
      </w:pPr>
      <w:r>
        <w:t xml:space="preserve">Finally restart the </w:t>
      </w:r>
      <w:proofErr w:type="gramStart"/>
      <w:r>
        <w:t>ssh</w:t>
      </w:r>
      <w:proofErr w:type="gramEnd"/>
      <w:r>
        <w:t xml:space="preserve"> server to take place:</w:t>
      </w:r>
    </w:p>
    <w:p w:rsidR="00DC4EB2" w:rsidRDefault="00DC4EB2" w:rsidP="00DC4EB2">
      <w:pPr>
        <w:pStyle w:val="HTMLPreformatted"/>
      </w:pPr>
      <w:proofErr w:type="gramStart"/>
      <w:r>
        <w:t>sudo</w:t>
      </w:r>
      <w:proofErr w:type="gramEnd"/>
      <w:r>
        <w:t xml:space="preserve"> /etc/init.d/ssh restart</w:t>
      </w:r>
    </w:p>
    <w:p w:rsidR="00DC4EB2" w:rsidRDefault="00DC4EB2" w:rsidP="00DC4EB2">
      <w:pPr>
        <w:pStyle w:val="NormalWeb"/>
      </w:pPr>
      <w:r>
        <w:t>That’s it. Enjoy!</w:t>
      </w:r>
    </w:p>
    <w:p w:rsidR="00DC4EB2" w:rsidRDefault="00DC4EB2" w:rsidP="00DC4EB2">
      <w:pPr>
        <w:pStyle w:val="Heading1"/>
      </w:pPr>
      <w:r>
        <w:t xml:space="preserve">How to Install and Configure OpenSSH Server </w:t>
      </w:r>
      <w:proofErr w:type="gramStart"/>
      <w:r>
        <w:t>In</w:t>
      </w:r>
      <w:proofErr w:type="gramEnd"/>
      <w:r>
        <w:t xml:space="preserve"> Linux</w:t>
      </w:r>
    </w:p>
    <w:p w:rsidR="004071FB" w:rsidRDefault="00DC4EB2">
      <w:r>
        <w:t xml:space="preserve">Being a network administrator requires a deep knowledge about remote login protocols such as </w:t>
      </w:r>
      <w:r>
        <w:rPr>
          <w:rStyle w:val="Strong"/>
        </w:rPr>
        <w:t>rlogin</w:t>
      </w:r>
      <w:r>
        <w:t xml:space="preserve">, </w:t>
      </w:r>
      <w:r>
        <w:rPr>
          <w:rStyle w:val="Strong"/>
        </w:rPr>
        <w:t>telnet</w:t>
      </w:r>
      <w:r>
        <w:t xml:space="preserve"> and </w:t>
      </w:r>
      <w:proofErr w:type="gramStart"/>
      <w:r>
        <w:rPr>
          <w:rStyle w:val="Strong"/>
        </w:rPr>
        <w:t>ssh</w:t>
      </w:r>
      <w:proofErr w:type="gramEnd"/>
      <w:r>
        <w:t xml:space="preserve">. The one I will discuss in this article is </w:t>
      </w:r>
      <w:proofErr w:type="gramStart"/>
      <w:r>
        <w:rPr>
          <w:rStyle w:val="Strong"/>
        </w:rPr>
        <w:t>ssh</w:t>
      </w:r>
      <w:proofErr w:type="gramEnd"/>
      <w:r>
        <w:t xml:space="preserve">, a secure remote protocol which is used to work remotely on other machines or transfer data between computers using </w:t>
      </w:r>
      <w:hyperlink r:id="rId72" w:tgtFrame="_blank" w:history="1">
        <w:r>
          <w:rPr>
            <w:rStyle w:val="Hyperlink"/>
          </w:rPr>
          <w:t>SCP (Secure Copy)</w:t>
        </w:r>
      </w:hyperlink>
      <w:r>
        <w:t xml:space="preserve"> command. But, what is </w:t>
      </w:r>
      <w:r>
        <w:rPr>
          <w:rStyle w:val="Strong"/>
        </w:rPr>
        <w:t>OpenSSH</w:t>
      </w:r>
      <w:r>
        <w:t xml:space="preserve"> and how to install it in your </w:t>
      </w:r>
      <w:r>
        <w:rPr>
          <w:rStyle w:val="Strong"/>
        </w:rPr>
        <w:t>Linux</w:t>
      </w:r>
      <w:r>
        <w:t xml:space="preserve"> distribution?</w:t>
      </w:r>
    </w:p>
    <w:p w:rsidR="00DC4EB2" w:rsidRDefault="00DC4EB2" w:rsidP="00DC4EB2">
      <w:pPr>
        <w:pStyle w:val="Heading3"/>
      </w:pPr>
      <w:r>
        <w:t>What is OpenSSH?</w:t>
      </w:r>
    </w:p>
    <w:p w:rsidR="00DC4EB2" w:rsidRDefault="00DC4EB2" w:rsidP="00DC4EB2">
      <w:pPr>
        <w:pStyle w:val="NormalWeb"/>
      </w:pPr>
      <w:r>
        <w:rPr>
          <w:rStyle w:val="Strong"/>
        </w:rPr>
        <w:t>OpenSSH</w:t>
      </w:r>
      <w:r>
        <w:t xml:space="preserve"> is a free open source set of computer tools used to provide secure and encrypted communication over a computer network by using the </w:t>
      </w:r>
      <w:r>
        <w:rPr>
          <w:rStyle w:val="Strong"/>
        </w:rPr>
        <w:t>ssh</w:t>
      </w:r>
      <w:r>
        <w:t xml:space="preserve"> protocol. Many people, new to computers and protocols, create a misconception about </w:t>
      </w:r>
      <w:r>
        <w:rPr>
          <w:rStyle w:val="Strong"/>
        </w:rPr>
        <w:t>OpenSSH</w:t>
      </w:r>
      <w:r>
        <w:t xml:space="preserve">, they think it is a protocol, but it is not, it is a set of computer programs that use the </w:t>
      </w:r>
      <w:proofErr w:type="gramStart"/>
      <w:r>
        <w:rPr>
          <w:rStyle w:val="Strong"/>
        </w:rPr>
        <w:t>ssh</w:t>
      </w:r>
      <w:proofErr w:type="gramEnd"/>
      <w:r>
        <w:rPr>
          <w:rStyle w:val="Strong"/>
        </w:rPr>
        <w:t xml:space="preserve"> protocol</w:t>
      </w:r>
      <w:r>
        <w:t>.</w:t>
      </w:r>
    </w:p>
    <w:p w:rsidR="00DC4EB2" w:rsidRDefault="00DC4EB2" w:rsidP="00DC4EB2">
      <w:pPr>
        <w:pStyle w:val="NormalWeb"/>
      </w:pPr>
      <w:r>
        <w:rPr>
          <w:rStyle w:val="Strong"/>
        </w:rPr>
        <w:t>OpenSSH</w:t>
      </w:r>
      <w:r>
        <w:t xml:space="preserve"> is developed by the Open BSD group and it is released </w:t>
      </w:r>
    </w:p>
    <w:p w:rsidR="00DC4EB2" w:rsidRDefault="00DC4EB2" w:rsidP="00DC4EB2">
      <w:pPr>
        <w:pStyle w:val="NormalWeb"/>
      </w:pPr>
      <w:proofErr w:type="gramStart"/>
      <w:r>
        <w:t>under</w:t>
      </w:r>
      <w:proofErr w:type="gramEnd"/>
      <w:r>
        <w:t xml:space="preserve"> </w:t>
      </w:r>
      <w:r>
        <w:rPr>
          <w:rStyle w:val="Strong"/>
        </w:rPr>
        <w:t>Simplified BSD License</w:t>
      </w:r>
      <w:r>
        <w:t xml:space="preserve">. A main factor which has made possible for </w:t>
      </w:r>
      <w:r>
        <w:rPr>
          <w:rStyle w:val="Strong"/>
        </w:rPr>
        <w:t>OpenSSH</w:t>
      </w:r>
      <w:r>
        <w:t xml:space="preserve"> to be used so much among system administrators is its multi-platform capability and very useful nice features it has. The latest version is </w:t>
      </w:r>
      <w:r>
        <w:rPr>
          <w:rStyle w:val="Strong"/>
        </w:rPr>
        <w:t>OpenSSH 6.4</w:t>
      </w:r>
      <w:r>
        <w:t xml:space="preserve"> which has been released on </w:t>
      </w:r>
      <w:r>
        <w:rPr>
          <w:rStyle w:val="Strong"/>
        </w:rPr>
        <w:t>November 8, 2013</w:t>
      </w:r>
      <w:r>
        <w:t>.</w:t>
      </w:r>
    </w:p>
    <w:p w:rsidR="00DC4EB2" w:rsidRDefault="00DC4EB2" w:rsidP="00DC4EB2">
      <w:pPr>
        <w:pStyle w:val="NormalWeb"/>
      </w:pPr>
      <w:r>
        <w:lastRenderedPageBreak/>
        <w:t xml:space="preserve">This version of </w:t>
      </w:r>
      <w:r>
        <w:rPr>
          <w:rStyle w:val="Strong"/>
        </w:rPr>
        <w:t>OpenSSH</w:t>
      </w:r>
      <w:r>
        <w:t xml:space="preserve"> comes with many new features and patches, so if you already use </w:t>
      </w:r>
      <w:r>
        <w:rPr>
          <w:rStyle w:val="Strong"/>
        </w:rPr>
        <w:t>OpenSSH</w:t>
      </w:r>
      <w:r>
        <w:t xml:space="preserve"> for administering your machines, I suggest you to do an upgrade.</w:t>
      </w:r>
    </w:p>
    <w:p w:rsidR="00DC4EB2" w:rsidRDefault="00DC4EB2" w:rsidP="00DC4EB2">
      <w:pPr>
        <w:pStyle w:val="Heading3"/>
      </w:pPr>
      <w:r>
        <w:t xml:space="preserve">Why Use OpenSSH </w:t>
      </w:r>
      <w:proofErr w:type="gramStart"/>
      <w:r>
        <w:t>And</w:t>
      </w:r>
      <w:proofErr w:type="gramEnd"/>
      <w:r>
        <w:t xml:space="preserve"> Over Telnet Or Ftp?</w:t>
      </w:r>
    </w:p>
    <w:p w:rsidR="00DC4EB2" w:rsidRDefault="00DC4EB2" w:rsidP="00DC4EB2">
      <w:pPr>
        <w:pStyle w:val="NormalWeb"/>
      </w:pPr>
      <w:r>
        <w:t xml:space="preserve">The most important reason why should use </w:t>
      </w:r>
      <w:r>
        <w:rPr>
          <w:rStyle w:val="Strong"/>
        </w:rPr>
        <w:t>OpenSSH</w:t>
      </w:r>
      <w:r>
        <w:t xml:space="preserve"> tools over </w:t>
      </w:r>
      <w:r>
        <w:rPr>
          <w:rStyle w:val="Strong"/>
        </w:rPr>
        <w:t>ftp</w:t>
      </w:r>
      <w:r>
        <w:t xml:space="preserve"> and </w:t>
      </w:r>
      <w:r>
        <w:rPr>
          <w:rStyle w:val="Strong"/>
        </w:rPr>
        <w:t>telnet</w:t>
      </w:r>
      <w:r>
        <w:t xml:space="preserve"> is that all communications and user credentials using </w:t>
      </w:r>
      <w:r>
        <w:rPr>
          <w:rStyle w:val="Strong"/>
        </w:rPr>
        <w:t>OpenSSH</w:t>
      </w:r>
      <w:r>
        <w:t xml:space="preserve"> are </w:t>
      </w:r>
      <w:proofErr w:type="gramStart"/>
      <w:r>
        <w:t>encrypted,</w:t>
      </w:r>
      <w:proofErr w:type="gramEnd"/>
      <w:r>
        <w:t xml:space="preserve"> they are also protected from man in the middle attacks. If a third party tries to intercept your connection, </w:t>
      </w:r>
      <w:r>
        <w:rPr>
          <w:rStyle w:val="Strong"/>
        </w:rPr>
        <w:t>OpenSSH</w:t>
      </w:r>
      <w:r>
        <w:t xml:space="preserve"> detects it and informs you about that.</w:t>
      </w:r>
    </w:p>
    <w:p w:rsidR="00DC4EB2" w:rsidRDefault="00DC4EB2" w:rsidP="00DC4EB2">
      <w:pPr>
        <w:pStyle w:val="Heading3"/>
      </w:pPr>
      <w:r>
        <w:t>What Are Some Of The OpenSSH Features?</w:t>
      </w:r>
    </w:p>
    <w:p w:rsidR="00DC4EB2" w:rsidRDefault="00DC4EB2" w:rsidP="00DC4EB2">
      <w:pPr>
        <w:numPr>
          <w:ilvl w:val="0"/>
          <w:numId w:val="9"/>
        </w:numPr>
        <w:spacing w:before="100" w:beforeAutospacing="1" w:after="100" w:afterAutospacing="1" w:line="240" w:lineRule="auto"/>
      </w:pPr>
      <w:r>
        <w:t>Secure Communication</w:t>
      </w:r>
    </w:p>
    <w:p w:rsidR="00DC4EB2" w:rsidRDefault="00DC4EB2" w:rsidP="00DC4EB2">
      <w:pPr>
        <w:numPr>
          <w:ilvl w:val="0"/>
          <w:numId w:val="9"/>
        </w:numPr>
        <w:spacing w:before="100" w:beforeAutospacing="1" w:after="100" w:afterAutospacing="1" w:line="240" w:lineRule="auto"/>
      </w:pPr>
      <w:r>
        <w:t>Strong Encryption (</w:t>
      </w:r>
      <w:r>
        <w:rPr>
          <w:rStyle w:val="Strong"/>
        </w:rPr>
        <w:t>3DES</w:t>
      </w:r>
      <w:r>
        <w:t xml:space="preserve">, </w:t>
      </w:r>
      <w:r>
        <w:rPr>
          <w:rStyle w:val="Strong"/>
        </w:rPr>
        <w:t>Blowfish</w:t>
      </w:r>
      <w:r>
        <w:t xml:space="preserve">, </w:t>
      </w:r>
      <w:r>
        <w:rPr>
          <w:rStyle w:val="Strong"/>
        </w:rPr>
        <w:t>AES</w:t>
      </w:r>
      <w:r>
        <w:t xml:space="preserve">, </w:t>
      </w:r>
      <w:r>
        <w:rPr>
          <w:rStyle w:val="Strong"/>
        </w:rPr>
        <w:t>Arcfour</w:t>
      </w:r>
      <w:r>
        <w:t>)</w:t>
      </w:r>
    </w:p>
    <w:p w:rsidR="00DC4EB2" w:rsidRDefault="00DC4EB2" w:rsidP="00DC4EB2">
      <w:pPr>
        <w:numPr>
          <w:ilvl w:val="0"/>
          <w:numId w:val="9"/>
        </w:numPr>
        <w:spacing w:before="100" w:beforeAutospacing="1" w:after="100" w:afterAutospacing="1" w:line="240" w:lineRule="auto"/>
      </w:pPr>
      <w:r>
        <w:rPr>
          <w:rStyle w:val="Strong"/>
        </w:rPr>
        <w:t>X11</w:t>
      </w:r>
      <w:r>
        <w:t xml:space="preserve"> Forwarding (encrypt </w:t>
      </w:r>
      <w:r>
        <w:rPr>
          <w:rStyle w:val="Strong"/>
        </w:rPr>
        <w:t>X</w:t>
      </w:r>
      <w:r>
        <w:t xml:space="preserve"> Window System traffic)</w:t>
      </w:r>
    </w:p>
    <w:p w:rsidR="00DC4EB2" w:rsidRDefault="00DC4EB2" w:rsidP="00DC4EB2">
      <w:pPr>
        <w:numPr>
          <w:ilvl w:val="0"/>
          <w:numId w:val="9"/>
        </w:numPr>
        <w:spacing w:before="100" w:beforeAutospacing="1" w:after="100" w:afterAutospacing="1" w:line="240" w:lineRule="auto"/>
      </w:pPr>
      <w:r>
        <w:t>Port Forwarding (encrypted channels for legacy protocols)</w:t>
      </w:r>
    </w:p>
    <w:p w:rsidR="00DC4EB2" w:rsidRDefault="00DC4EB2" w:rsidP="00DC4EB2">
      <w:pPr>
        <w:numPr>
          <w:ilvl w:val="0"/>
          <w:numId w:val="9"/>
        </w:numPr>
        <w:spacing w:before="100" w:beforeAutospacing="1" w:after="100" w:afterAutospacing="1" w:line="240" w:lineRule="auto"/>
      </w:pPr>
      <w:r>
        <w:t>Strong Authentication (</w:t>
      </w:r>
      <w:r>
        <w:rPr>
          <w:rStyle w:val="Strong"/>
        </w:rPr>
        <w:t>Public Key</w:t>
      </w:r>
      <w:r>
        <w:t>, One-Time Password and Kerberos Authentication)</w:t>
      </w:r>
    </w:p>
    <w:p w:rsidR="00DC4EB2" w:rsidRDefault="00DC4EB2" w:rsidP="00DC4EB2">
      <w:pPr>
        <w:numPr>
          <w:ilvl w:val="0"/>
          <w:numId w:val="9"/>
        </w:numPr>
        <w:spacing w:before="100" w:beforeAutospacing="1" w:after="100" w:afterAutospacing="1" w:line="240" w:lineRule="auto"/>
      </w:pPr>
      <w:r>
        <w:t>Agent Forwarding (</w:t>
      </w:r>
      <w:r>
        <w:rPr>
          <w:rStyle w:val="Strong"/>
        </w:rPr>
        <w:t>Single-Sign-On</w:t>
      </w:r>
      <w:r>
        <w:t>)</w:t>
      </w:r>
    </w:p>
    <w:p w:rsidR="00DC4EB2" w:rsidRDefault="00DC4EB2" w:rsidP="00DC4EB2">
      <w:pPr>
        <w:numPr>
          <w:ilvl w:val="0"/>
          <w:numId w:val="9"/>
        </w:numPr>
        <w:spacing w:before="100" w:beforeAutospacing="1" w:after="100" w:afterAutospacing="1" w:line="240" w:lineRule="auto"/>
      </w:pPr>
      <w:r>
        <w:t xml:space="preserve">Interoperability (Compliance with </w:t>
      </w:r>
      <w:r>
        <w:rPr>
          <w:rStyle w:val="Strong"/>
        </w:rPr>
        <w:t>SSH 1.3, 1.5</w:t>
      </w:r>
      <w:r>
        <w:t xml:space="preserve">, and </w:t>
      </w:r>
      <w:r>
        <w:rPr>
          <w:rStyle w:val="Strong"/>
        </w:rPr>
        <w:t>2.0</w:t>
      </w:r>
      <w:r>
        <w:t xml:space="preserve"> protocol Standards)</w:t>
      </w:r>
    </w:p>
    <w:p w:rsidR="00DC4EB2" w:rsidRDefault="00DC4EB2" w:rsidP="00DC4EB2">
      <w:pPr>
        <w:numPr>
          <w:ilvl w:val="0"/>
          <w:numId w:val="9"/>
        </w:numPr>
        <w:spacing w:before="100" w:beforeAutospacing="1" w:after="100" w:afterAutospacing="1" w:line="240" w:lineRule="auto"/>
      </w:pPr>
      <w:r>
        <w:rPr>
          <w:rStyle w:val="Strong"/>
        </w:rPr>
        <w:t>SFTP</w:t>
      </w:r>
      <w:r>
        <w:t xml:space="preserve"> client and server support in both </w:t>
      </w:r>
      <w:r>
        <w:rPr>
          <w:rStyle w:val="Strong"/>
        </w:rPr>
        <w:t>SSH1</w:t>
      </w:r>
      <w:r>
        <w:t xml:space="preserve"> and </w:t>
      </w:r>
      <w:r>
        <w:rPr>
          <w:rStyle w:val="Strong"/>
        </w:rPr>
        <w:t>SSH2</w:t>
      </w:r>
      <w:r>
        <w:t xml:space="preserve"> protocols.</w:t>
      </w:r>
    </w:p>
    <w:p w:rsidR="00DC4EB2" w:rsidRDefault="00DC4EB2" w:rsidP="00DC4EB2">
      <w:pPr>
        <w:numPr>
          <w:ilvl w:val="0"/>
          <w:numId w:val="9"/>
        </w:numPr>
        <w:spacing w:before="100" w:beforeAutospacing="1" w:after="100" w:afterAutospacing="1" w:line="240" w:lineRule="auto"/>
      </w:pPr>
      <w:r>
        <w:rPr>
          <w:rStyle w:val="Strong"/>
        </w:rPr>
        <w:t>Kerberos</w:t>
      </w:r>
      <w:r>
        <w:t xml:space="preserve"> and </w:t>
      </w:r>
      <w:r>
        <w:rPr>
          <w:rStyle w:val="Strong"/>
        </w:rPr>
        <w:t>AFS Ticket Passing</w:t>
      </w:r>
    </w:p>
    <w:p w:rsidR="00DC4EB2" w:rsidRDefault="00DC4EB2" w:rsidP="00DC4EB2">
      <w:pPr>
        <w:numPr>
          <w:ilvl w:val="0"/>
          <w:numId w:val="9"/>
        </w:numPr>
        <w:spacing w:before="100" w:beforeAutospacing="1" w:after="100" w:afterAutospacing="1" w:line="240" w:lineRule="auto"/>
      </w:pPr>
      <w:r>
        <w:t>Data Compression</w:t>
      </w:r>
    </w:p>
    <w:p w:rsidR="00DC4EB2" w:rsidRDefault="00DC4EB2" w:rsidP="00DC4EB2">
      <w:pPr>
        <w:pStyle w:val="Heading3"/>
      </w:pPr>
      <w:r>
        <w:t>Installation of OpenSSH in Linux</w:t>
      </w:r>
    </w:p>
    <w:p w:rsidR="00DC4EB2" w:rsidRDefault="00DC4EB2" w:rsidP="00DC4EB2">
      <w:pPr>
        <w:pStyle w:val="NormalWeb"/>
      </w:pPr>
      <w:r>
        <w:t xml:space="preserve">To install </w:t>
      </w:r>
      <w:r>
        <w:rPr>
          <w:rStyle w:val="Strong"/>
        </w:rPr>
        <w:t>OpenSSH</w:t>
      </w:r>
      <w:r>
        <w:t>, open a terminal and run the following commands with superuser permissions.</w:t>
      </w:r>
    </w:p>
    <w:p w:rsidR="00DC4EB2" w:rsidRDefault="00DC4EB2" w:rsidP="00DC4EB2">
      <w:pPr>
        <w:pStyle w:val="Heading4"/>
      </w:pPr>
      <w:r>
        <w:t>On Ubuntu/Debian/Linux Mint</w:t>
      </w:r>
    </w:p>
    <w:p w:rsidR="00DC4EB2" w:rsidRDefault="00DC4EB2" w:rsidP="00DC4EB2">
      <w:pPr>
        <w:pStyle w:val="HTMLPreformatted"/>
      </w:pPr>
      <w:r>
        <w:t xml:space="preserve">$ </w:t>
      </w:r>
      <w:proofErr w:type="gramStart"/>
      <w:r>
        <w:t>sudo</w:t>
      </w:r>
      <w:proofErr w:type="gramEnd"/>
      <w:r>
        <w:t xml:space="preserve"> apt-get install openssh-server openssh-client</w:t>
      </w:r>
    </w:p>
    <w:p w:rsidR="00DC4EB2" w:rsidRDefault="00DC4EB2" w:rsidP="00DC4EB2">
      <w:pPr>
        <w:pStyle w:val="Heading4"/>
      </w:pPr>
      <w:r>
        <w:t>On RHEL/Centos/Fedora</w:t>
      </w:r>
    </w:p>
    <w:p w:rsidR="00DC4EB2" w:rsidRDefault="00DC4EB2" w:rsidP="00DC4EB2">
      <w:pPr>
        <w:pStyle w:val="NormalWeb"/>
      </w:pPr>
      <w:r>
        <w:t xml:space="preserve">Type the following </w:t>
      </w:r>
      <w:r>
        <w:rPr>
          <w:rStyle w:val="Strong"/>
        </w:rPr>
        <w:t>yum</w:t>
      </w:r>
      <w:r>
        <w:t xml:space="preserve"> command to install openssh client and server.</w:t>
      </w:r>
    </w:p>
    <w:p w:rsidR="00DC4EB2" w:rsidRDefault="00DC4EB2" w:rsidP="00DC4EB2">
      <w:pPr>
        <w:pStyle w:val="HTMLPreformatted"/>
      </w:pPr>
      <w:r>
        <w:t xml:space="preserve"># </w:t>
      </w:r>
      <w:proofErr w:type="gramStart"/>
      <w:r>
        <w:t>yum</w:t>
      </w:r>
      <w:proofErr w:type="gramEnd"/>
      <w:r>
        <w:t xml:space="preserve"> -y install openssh-server openssh-clients</w:t>
      </w:r>
    </w:p>
    <w:p w:rsidR="00DC4EB2" w:rsidRDefault="00DC4EB2" w:rsidP="00DC4EB2">
      <w:pPr>
        <w:pStyle w:val="Heading3"/>
      </w:pPr>
      <w:r>
        <w:t>Configuration of OpenSSH</w:t>
      </w:r>
    </w:p>
    <w:p w:rsidR="00DC4EB2" w:rsidRDefault="00DC4EB2" w:rsidP="00DC4EB2">
      <w:pPr>
        <w:pStyle w:val="NormalWeb"/>
      </w:pPr>
      <w:r>
        <w:t xml:space="preserve">It’s time to configure our </w:t>
      </w:r>
      <w:r>
        <w:rPr>
          <w:rStyle w:val="Strong"/>
        </w:rPr>
        <w:t>OpenSSH</w:t>
      </w:r>
      <w:r>
        <w:t xml:space="preserve"> behaviour through the </w:t>
      </w:r>
      <w:proofErr w:type="gramStart"/>
      <w:r>
        <w:rPr>
          <w:rStyle w:val="Strong"/>
        </w:rPr>
        <w:t>ssh</w:t>
      </w:r>
      <w:proofErr w:type="gramEnd"/>
      <w:r>
        <w:rPr>
          <w:rStyle w:val="Strong"/>
        </w:rPr>
        <w:t xml:space="preserve"> config</w:t>
      </w:r>
      <w:r>
        <w:t xml:space="preserve"> file, but before editing the </w:t>
      </w:r>
      <w:r>
        <w:rPr>
          <w:rStyle w:val="Strong"/>
        </w:rPr>
        <w:t>/etc/ssh/sshd_config</w:t>
      </w:r>
      <w:r>
        <w:t xml:space="preserve"> file we need to backup a copy of it, so in case we make any mistake we have the original copy.</w:t>
      </w:r>
    </w:p>
    <w:p w:rsidR="00DC4EB2" w:rsidRDefault="00DC4EB2" w:rsidP="00DC4EB2">
      <w:pPr>
        <w:pStyle w:val="NormalWeb"/>
      </w:pPr>
      <w:r>
        <w:t>Open a terminal and run the following command to make a copy of the original sshd configuration file.</w:t>
      </w:r>
    </w:p>
    <w:p w:rsidR="00DC4EB2" w:rsidRDefault="00DC4EB2" w:rsidP="00DC4EB2">
      <w:pPr>
        <w:pStyle w:val="HTMLPreformatted"/>
      </w:pPr>
      <w:r>
        <w:t xml:space="preserve">$ </w:t>
      </w:r>
      <w:proofErr w:type="gramStart"/>
      <w:r>
        <w:t>sudo</w:t>
      </w:r>
      <w:proofErr w:type="gramEnd"/>
      <w:r>
        <w:t xml:space="preserve"> cp /etc/ssh/sshd_config  /etc/ssh/sshd_config.original_copy</w:t>
      </w:r>
    </w:p>
    <w:p w:rsidR="00DC4EB2" w:rsidRDefault="00DC4EB2" w:rsidP="00DC4EB2">
      <w:pPr>
        <w:pStyle w:val="NormalWeb"/>
      </w:pPr>
      <w:r>
        <w:lastRenderedPageBreak/>
        <w:t xml:space="preserve">As you can see from the command I typed, I added the </w:t>
      </w:r>
      <w:r>
        <w:rPr>
          <w:rStyle w:val="Strong"/>
        </w:rPr>
        <w:t>original_copy suffix</w:t>
      </w:r>
      <w:r>
        <w:t>, so every time I see this file I know it is an original copy of the sshd config file.</w:t>
      </w:r>
    </w:p>
    <w:p w:rsidR="00DC4EB2" w:rsidRDefault="00DC4EB2" w:rsidP="00DC4EB2">
      <w:pPr>
        <w:pStyle w:val="Heading3"/>
      </w:pPr>
      <w:r>
        <w:t>How Do I Connect to OpenSSH</w:t>
      </w:r>
    </w:p>
    <w:p w:rsidR="00DC4EB2" w:rsidRDefault="00DC4EB2" w:rsidP="00DC4EB2">
      <w:pPr>
        <w:pStyle w:val="NormalWeb"/>
      </w:pPr>
      <w:r>
        <w:t xml:space="preserve">Before we go further, we need to verify if our </w:t>
      </w:r>
      <w:r>
        <w:rPr>
          <w:rStyle w:val="Strong"/>
        </w:rPr>
        <w:t>openssh</w:t>
      </w:r>
      <w:r>
        <w:t xml:space="preserve"> server is working or not. How to do that? You can try to connect to the </w:t>
      </w:r>
      <w:r>
        <w:rPr>
          <w:rStyle w:val="Strong"/>
        </w:rPr>
        <w:t>openssh</w:t>
      </w:r>
      <w:r>
        <w:t xml:space="preserve"> server from your </w:t>
      </w:r>
      <w:r>
        <w:rPr>
          <w:rStyle w:val="Strong"/>
        </w:rPr>
        <w:t>localhost</w:t>
      </w:r>
      <w:r>
        <w:t xml:space="preserve"> through your </w:t>
      </w:r>
      <w:r>
        <w:rPr>
          <w:rStyle w:val="Strong"/>
        </w:rPr>
        <w:t>openssh client</w:t>
      </w:r>
      <w:r>
        <w:t xml:space="preserve"> or do a </w:t>
      </w:r>
      <w:r>
        <w:rPr>
          <w:rStyle w:val="Strong"/>
        </w:rPr>
        <w:t>portscan</w:t>
      </w:r>
      <w:r>
        <w:t xml:space="preserve"> with </w:t>
      </w:r>
      <w:r>
        <w:rPr>
          <w:rStyle w:val="Strong"/>
        </w:rPr>
        <w:t>nmap</w:t>
      </w:r>
      <w:r>
        <w:t xml:space="preserve">, but I like to use a small tool called </w:t>
      </w:r>
      <w:r>
        <w:rPr>
          <w:rStyle w:val="Strong"/>
        </w:rPr>
        <w:t>netcat</w:t>
      </w:r>
      <w:r>
        <w:t xml:space="preserve">, also known as the </w:t>
      </w:r>
      <w:r>
        <w:rPr>
          <w:rStyle w:val="Strong"/>
        </w:rPr>
        <w:t>TCP</w:t>
      </w:r>
      <w:r>
        <w:t>/</w:t>
      </w:r>
      <w:r>
        <w:rPr>
          <w:rStyle w:val="Strong"/>
        </w:rPr>
        <w:t>IP</w:t>
      </w:r>
      <w:r>
        <w:t xml:space="preserve"> Swiss army knife. I love working with this amazing tool on my machine, so let me show it to you.</w:t>
      </w:r>
    </w:p>
    <w:p w:rsidR="00DC4EB2" w:rsidRDefault="00DC4EB2" w:rsidP="00DC4EB2">
      <w:pPr>
        <w:pStyle w:val="HTMLPreformatted"/>
      </w:pPr>
      <w:r>
        <w:t xml:space="preserve"># </w:t>
      </w:r>
      <w:proofErr w:type="gramStart"/>
      <w:r>
        <w:t>nc</w:t>
      </w:r>
      <w:proofErr w:type="gramEnd"/>
      <w:r>
        <w:t xml:space="preserve"> -v -z 127.0.0.1 22</w:t>
      </w:r>
    </w:p>
    <w:p w:rsidR="00DC4EB2" w:rsidRDefault="00DC4EB2" w:rsidP="00DC4EB2">
      <w:pPr>
        <w:pStyle w:val="NormalWeb"/>
      </w:pPr>
      <w:r>
        <w:t xml:space="preserve">Referring to the </w:t>
      </w:r>
      <w:r>
        <w:rPr>
          <w:rStyle w:val="Strong"/>
        </w:rPr>
        <w:t>netcat</w:t>
      </w:r>
      <w:r>
        <w:t xml:space="preserve"> results, the </w:t>
      </w:r>
      <w:proofErr w:type="gramStart"/>
      <w:r>
        <w:t>ssh</w:t>
      </w:r>
      <w:proofErr w:type="gramEnd"/>
      <w:r>
        <w:t xml:space="preserve"> service is running on port </w:t>
      </w:r>
      <w:r>
        <w:rPr>
          <w:rStyle w:val="Strong"/>
        </w:rPr>
        <w:t>22</w:t>
      </w:r>
      <w:r>
        <w:t xml:space="preserve"> on my machine. Very good! What if we want to use another port, instead of </w:t>
      </w:r>
      <w:r>
        <w:rPr>
          <w:rStyle w:val="Strong"/>
        </w:rPr>
        <w:t>22</w:t>
      </w:r>
      <w:r>
        <w:t>? We can do that by editing the sshd configuration file.</w:t>
      </w:r>
    </w:p>
    <w:p w:rsidR="00DC4EB2" w:rsidRDefault="00DC4EB2" w:rsidP="00DC4EB2">
      <w:pPr>
        <w:pStyle w:val="NormalWeb"/>
      </w:pPr>
      <w:r>
        <w:t xml:space="preserve">Set your </w:t>
      </w:r>
      <w:r>
        <w:rPr>
          <w:rStyle w:val="Strong"/>
        </w:rPr>
        <w:t>OpenSSH</w:t>
      </w:r>
      <w:r>
        <w:t xml:space="preserve"> to listen on </w:t>
      </w:r>
      <w:r>
        <w:rPr>
          <w:rStyle w:val="Strong"/>
        </w:rPr>
        <w:t>TCP</w:t>
      </w:r>
      <w:r>
        <w:t xml:space="preserve"> port </w:t>
      </w:r>
      <w:r>
        <w:rPr>
          <w:rStyle w:val="Strong"/>
        </w:rPr>
        <w:t>13</w:t>
      </w:r>
      <w:r>
        <w:t xml:space="preserve"> instead of the default TCP port </w:t>
      </w:r>
      <w:r>
        <w:rPr>
          <w:rStyle w:val="Strong"/>
        </w:rPr>
        <w:t>22</w:t>
      </w:r>
      <w:r>
        <w:t xml:space="preserve">. Open the </w:t>
      </w:r>
      <w:r>
        <w:rPr>
          <w:rStyle w:val="Strong"/>
        </w:rPr>
        <w:t>sshd_config</w:t>
      </w:r>
      <w:r>
        <w:t xml:space="preserve"> file with your favourite text editor and change the port directive to </w:t>
      </w:r>
      <w:r>
        <w:rPr>
          <w:rStyle w:val="Strong"/>
        </w:rPr>
        <w:t>13</w:t>
      </w:r>
      <w:r>
        <w:t>.</w:t>
      </w:r>
    </w:p>
    <w:p w:rsidR="00DC4EB2" w:rsidRDefault="00DC4EB2" w:rsidP="00DC4EB2">
      <w:pPr>
        <w:pStyle w:val="HTMLPreformatted"/>
      </w:pPr>
      <w:r>
        <w:t xml:space="preserve"># </w:t>
      </w:r>
      <w:proofErr w:type="gramStart"/>
      <w:r>
        <w:t>What</w:t>
      </w:r>
      <w:proofErr w:type="gramEnd"/>
      <w:r>
        <w:t xml:space="preserve"> ports, IPs and protocols we listen for</w:t>
      </w:r>
    </w:p>
    <w:p w:rsidR="00DC4EB2" w:rsidRDefault="00DC4EB2" w:rsidP="00DC4EB2">
      <w:pPr>
        <w:pStyle w:val="HTMLPreformatted"/>
      </w:pPr>
      <w:r>
        <w:t>Port 13</w:t>
      </w:r>
    </w:p>
    <w:p w:rsidR="00DC4EB2" w:rsidRDefault="00DC4EB2" w:rsidP="00DC4EB2">
      <w:pPr>
        <w:pStyle w:val="NormalWeb"/>
      </w:pPr>
      <w:r>
        <w:t xml:space="preserve">Restart </w:t>
      </w:r>
      <w:r>
        <w:rPr>
          <w:rStyle w:val="Strong"/>
        </w:rPr>
        <w:t>OpenSSH</w:t>
      </w:r>
      <w:r>
        <w:t xml:space="preserve"> server so the changes in config file can take place by typing the following command and run </w:t>
      </w:r>
      <w:r>
        <w:rPr>
          <w:rStyle w:val="Strong"/>
        </w:rPr>
        <w:t>netcat</w:t>
      </w:r>
      <w:r>
        <w:t xml:space="preserve"> to verify if the port you set for listening is open or not.</w:t>
      </w:r>
    </w:p>
    <w:p w:rsidR="00DC4EB2" w:rsidRDefault="00DC4EB2" w:rsidP="00DC4EB2">
      <w:pPr>
        <w:pStyle w:val="HTMLPreformatted"/>
      </w:pPr>
      <w:r>
        <w:t xml:space="preserve">$ </w:t>
      </w:r>
      <w:proofErr w:type="gramStart"/>
      <w:r>
        <w:t>sudo</w:t>
      </w:r>
      <w:proofErr w:type="gramEnd"/>
      <w:r>
        <w:t xml:space="preserve"> /etc/init.d/ssh restart</w:t>
      </w:r>
    </w:p>
    <w:p w:rsidR="00DC4EB2" w:rsidRDefault="00DC4EB2" w:rsidP="00DC4EB2">
      <w:pPr>
        <w:pStyle w:val="NormalWeb"/>
      </w:pPr>
      <w:r>
        <w:t>Should we verify is our openssh server is listening on port 13, or not</w:t>
      </w:r>
      <w:proofErr w:type="gramStart"/>
      <w:r>
        <w:t>?.</w:t>
      </w:r>
      <w:proofErr w:type="gramEnd"/>
      <w:r>
        <w:t xml:space="preserve"> This verification is necessary, so I am calling my lovely tool </w:t>
      </w:r>
      <w:r>
        <w:rPr>
          <w:rStyle w:val="Strong"/>
        </w:rPr>
        <w:t>netcat</w:t>
      </w:r>
      <w:r>
        <w:t xml:space="preserve"> to help me do the job.</w:t>
      </w:r>
    </w:p>
    <w:p w:rsidR="00DC4EB2" w:rsidRDefault="00DC4EB2" w:rsidP="00DC4EB2">
      <w:pPr>
        <w:pStyle w:val="HTMLPreformatted"/>
      </w:pPr>
      <w:r>
        <w:t xml:space="preserve"># </w:t>
      </w:r>
      <w:proofErr w:type="gramStart"/>
      <w:r>
        <w:t>nc</w:t>
      </w:r>
      <w:proofErr w:type="gramEnd"/>
      <w:r>
        <w:t xml:space="preserve"> -v -z 127.0.0.1 13</w:t>
      </w:r>
    </w:p>
    <w:p w:rsidR="00DC4EB2" w:rsidRDefault="00DC4EB2" w:rsidP="00DC4EB2">
      <w:pPr>
        <w:pStyle w:val="NormalWeb"/>
      </w:pPr>
      <w:r>
        <w:t xml:space="preserve">Do you like to make your openssh server display a nice login banner? You can do it by modifying the content of </w:t>
      </w:r>
      <w:r>
        <w:rPr>
          <w:rStyle w:val="Strong"/>
        </w:rPr>
        <w:t>/etc/issue.net</w:t>
      </w:r>
      <w:r>
        <w:t xml:space="preserve"> file and adding the following line inside the sshd configuration file.</w:t>
      </w:r>
    </w:p>
    <w:p w:rsidR="00DC4EB2" w:rsidRDefault="00DC4EB2" w:rsidP="00DC4EB2">
      <w:pPr>
        <w:pStyle w:val="HTMLPreformatted"/>
      </w:pPr>
      <w:r>
        <w:t>Banner /etc/issue.net</w:t>
      </w:r>
    </w:p>
    <w:p w:rsidR="00DC4EB2" w:rsidRDefault="00DC4EB2" w:rsidP="00DC4EB2">
      <w:pPr>
        <w:pStyle w:val="Heading3"/>
      </w:pPr>
      <w:r>
        <w:t>Conclusion</w:t>
      </w:r>
    </w:p>
    <w:p w:rsidR="00DC4EB2" w:rsidRDefault="00DC4EB2" w:rsidP="00DC4EB2">
      <w:pPr>
        <w:pStyle w:val="NormalWeb"/>
      </w:pPr>
      <w:r>
        <w:t xml:space="preserve">There are many things you can do with the </w:t>
      </w:r>
      <w:r>
        <w:rPr>
          <w:rStyle w:val="Strong"/>
        </w:rPr>
        <w:t>openssh</w:t>
      </w:r>
      <w:r>
        <w:t xml:space="preserve"> tools when it comes to the way you configure your </w:t>
      </w:r>
      <w:r>
        <w:rPr>
          <w:rStyle w:val="Strong"/>
        </w:rPr>
        <w:t>openssh server</w:t>
      </w:r>
      <w:r>
        <w:t>, I can say that your imagination is the limit</w:t>
      </w:r>
      <w:proofErr w:type="gramStart"/>
      <w:r>
        <w:t>!.</w:t>
      </w:r>
      <w:proofErr w:type="gramEnd"/>
    </w:p>
    <w:p w:rsidR="00DC4EB2" w:rsidRPr="00DC4EB2" w:rsidRDefault="00DC4EB2" w:rsidP="00DC4EB2">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DC4EB2">
        <w:rPr>
          <w:rFonts w:ascii="Times New Roman" w:eastAsia="Times New Roman" w:hAnsi="Times New Roman" w:cs="Times New Roman"/>
          <w:b/>
          <w:bCs/>
          <w:kern w:val="36"/>
          <w:sz w:val="48"/>
          <w:szCs w:val="48"/>
        </w:rPr>
        <w:lastRenderedPageBreak/>
        <w:t>Enable SSH (Secure Shell) in Ubuntu 12.04 (Precise Pangolin)</w:t>
      </w:r>
    </w:p>
    <w:p w:rsidR="00DC4EB2" w:rsidRPr="00DC4EB2" w:rsidRDefault="00DC4EB2" w:rsidP="00DC4EB2">
      <w:pPr>
        <w:spacing w:before="100" w:beforeAutospacing="1" w:after="100" w:afterAutospacing="1" w:line="240" w:lineRule="auto"/>
        <w:rPr>
          <w:rFonts w:ascii="Times New Roman" w:eastAsia="Times New Roman" w:hAnsi="Times New Roman" w:cs="Times New Roman"/>
          <w:sz w:val="24"/>
          <w:szCs w:val="24"/>
        </w:rPr>
      </w:pPr>
      <w:r w:rsidRPr="00DC4EB2">
        <w:rPr>
          <w:rFonts w:ascii="Times New Roman" w:eastAsia="Times New Roman" w:hAnsi="Times New Roman" w:cs="Times New Roman"/>
          <w:sz w:val="24"/>
          <w:szCs w:val="24"/>
        </w:rPr>
        <w:t>This brief tutorial shows you how to enable SSH in Ubuntu 12.04 Precise Pangolin. This request came in from one of our readers who wanted to know how to enable SSH in Ubuntu 12.04. As you may already know, SSH is a secure communication protocol that lets you remotely access networked computers. It is known as a replacement for Telnet which is very unsecure. While Telnet sends traffic in plain text, SSH on the other hand uses a secure protocol to communicate.</w:t>
      </w:r>
    </w:p>
    <w:p w:rsidR="00DC4EB2" w:rsidRPr="00DC4EB2" w:rsidRDefault="00DC4EB2" w:rsidP="00DC4EB2">
      <w:pPr>
        <w:spacing w:before="100" w:beforeAutospacing="1" w:after="100" w:afterAutospacing="1" w:line="240" w:lineRule="auto"/>
        <w:rPr>
          <w:rFonts w:ascii="Times New Roman" w:eastAsia="Times New Roman" w:hAnsi="Times New Roman" w:cs="Times New Roman"/>
          <w:sz w:val="24"/>
          <w:szCs w:val="24"/>
        </w:rPr>
      </w:pPr>
      <w:r w:rsidRPr="00DC4EB2">
        <w:rPr>
          <w:rFonts w:ascii="Times New Roman" w:eastAsia="Times New Roman" w:hAnsi="Times New Roman" w:cs="Times New Roman"/>
          <w:b/>
          <w:bCs/>
          <w:sz w:val="27"/>
          <w:szCs w:val="27"/>
        </w:rPr>
        <w:t>Objectives:</w:t>
      </w:r>
    </w:p>
    <w:p w:rsidR="00DC4EB2" w:rsidRPr="00DC4EB2" w:rsidRDefault="00DC4EB2" w:rsidP="00DC4EB2">
      <w:pPr>
        <w:numPr>
          <w:ilvl w:val="0"/>
          <w:numId w:val="10"/>
        </w:numPr>
        <w:spacing w:before="100" w:beforeAutospacing="1" w:after="100" w:afterAutospacing="1" w:line="240" w:lineRule="auto"/>
        <w:rPr>
          <w:rFonts w:ascii="Times New Roman" w:eastAsia="Times New Roman" w:hAnsi="Times New Roman" w:cs="Times New Roman"/>
          <w:sz w:val="24"/>
          <w:szCs w:val="24"/>
        </w:rPr>
      </w:pPr>
      <w:r w:rsidRPr="00DC4EB2">
        <w:rPr>
          <w:rFonts w:ascii="Times New Roman" w:eastAsia="Times New Roman" w:hAnsi="Times New Roman" w:cs="Times New Roman"/>
          <w:sz w:val="24"/>
          <w:szCs w:val="24"/>
        </w:rPr>
        <w:t>Enable SSH in Ubuntu 12.04</w:t>
      </w:r>
    </w:p>
    <w:p w:rsidR="00DC4EB2" w:rsidRPr="00DC4EB2" w:rsidRDefault="00DC4EB2" w:rsidP="00DC4EB2">
      <w:pPr>
        <w:numPr>
          <w:ilvl w:val="0"/>
          <w:numId w:val="10"/>
        </w:numPr>
        <w:spacing w:before="100" w:beforeAutospacing="1" w:after="100" w:afterAutospacing="1" w:line="240" w:lineRule="auto"/>
        <w:rPr>
          <w:rFonts w:ascii="Times New Roman" w:eastAsia="Times New Roman" w:hAnsi="Times New Roman" w:cs="Times New Roman"/>
          <w:sz w:val="24"/>
          <w:szCs w:val="24"/>
        </w:rPr>
      </w:pPr>
      <w:r w:rsidRPr="00DC4EB2">
        <w:rPr>
          <w:rFonts w:ascii="Times New Roman" w:eastAsia="Times New Roman" w:hAnsi="Times New Roman" w:cs="Times New Roman"/>
          <w:sz w:val="24"/>
          <w:szCs w:val="24"/>
        </w:rPr>
        <w:t>Enjoy!</w:t>
      </w:r>
    </w:p>
    <w:p w:rsidR="00DC4EB2" w:rsidRPr="00DC4EB2" w:rsidRDefault="00DC4EB2" w:rsidP="00DC4EB2">
      <w:pPr>
        <w:spacing w:before="100" w:beforeAutospacing="1" w:after="100" w:afterAutospacing="1" w:line="240" w:lineRule="auto"/>
        <w:rPr>
          <w:rFonts w:ascii="Times New Roman" w:eastAsia="Times New Roman" w:hAnsi="Times New Roman" w:cs="Times New Roman"/>
          <w:sz w:val="24"/>
          <w:szCs w:val="24"/>
        </w:rPr>
      </w:pPr>
      <w:r w:rsidRPr="00DC4EB2">
        <w:rPr>
          <w:rFonts w:ascii="Times New Roman" w:eastAsia="Times New Roman" w:hAnsi="Times New Roman" w:cs="Times New Roman"/>
          <w:sz w:val="24"/>
          <w:szCs w:val="24"/>
        </w:rPr>
        <w:t xml:space="preserve">To get started, press </w:t>
      </w:r>
      <w:r w:rsidRPr="00DC4EB2">
        <w:rPr>
          <w:rFonts w:ascii="Times New Roman" w:eastAsia="Times New Roman" w:hAnsi="Times New Roman" w:cs="Times New Roman"/>
          <w:b/>
          <w:bCs/>
          <w:sz w:val="24"/>
          <w:szCs w:val="24"/>
        </w:rPr>
        <w:t>Ctrl – Alt – T</w:t>
      </w:r>
      <w:r w:rsidRPr="00DC4EB2">
        <w:rPr>
          <w:rFonts w:ascii="Times New Roman" w:eastAsia="Times New Roman" w:hAnsi="Times New Roman" w:cs="Times New Roman"/>
          <w:sz w:val="24"/>
          <w:szCs w:val="24"/>
        </w:rPr>
        <w:t xml:space="preserve"> on your keyboard to open Terminal. When it opens, run the commands below to install SSH Server.</w:t>
      </w:r>
    </w:p>
    <w:p w:rsidR="00DC4EB2" w:rsidRPr="00DC4EB2" w:rsidRDefault="00DC4EB2" w:rsidP="00DC4EB2">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sz w:val="26"/>
          <w:szCs w:val="26"/>
        </w:rPr>
      </w:pPr>
      <w:proofErr w:type="gramStart"/>
      <w:r w:rsidRPr="00DC4EB2">
        <w:rPr>
          <w:rFonts w:ascii="Consolas" w:eastAsia="Times New Roman" w:hAnsi="Consolas" w:cs="Consolas"/>
          <w:sz w:val="26"/>
          <w:szCs w:val="26"/>
        </w:rPr>
        <w:t>sudo</w:t>
      </w:r>
      <w:proofErr w:type="gramEnd"/>
      <w:r w:rsidRPr="00DC4EB2">
        <w:rPr>
          <w:rFonts w:ascii="Consolas" w:eastAsia="Times New Roman" w:hAnsi="Consolas" w:cs="Consolas"/>
          <w:sz w:val="26"/>
          <w:szCs w:val="26"/>
        </w:rPr>
        <w:t xml:space="preserve"> apt-get install openssh-server</w:t>
      </w:r>
    </w:p>
    <w:p w:rsidR="00DC4EB2" w:rsidRPr="00DC4EB2" w:rsidRDefault="00DC4EB2" w:rsidP="00DC4EB2">
      <w:pPr>
        <w:spacing w:before="100" w:beforeAutospacing="1" w:after="100" w:afterAutospacing="1" w:line="240" w:lineRule="auto"/>
        <w:rPr>
          <w:rFonts w:ascii="Times New Roman" w:eastAsia="Times New Roman" w:hAnsi="Times New Roman" w:cs="Times New Roman"/>
          <w:sz w:val="24"/>
          <w:szCs w:val="24"/>
        </w:rPr>
      </w:pPr>
      <w:r w:rsidRPr="00DC4EB2">
        <w:rPr>
          <w:rFonts w:ascii="Times New Roman" w:eastAsia="Times New Roman" w:hAnsi="Times New Roman" w:cs="Times New Roman"/>
          <w:sz w:val="24"/>
          <w:szCs w:val="24"/>
        </w:rPr>
        <w:t> </w:t>
      </w:r>
    </w:p>
    <w:p w:rsidR="00DC4EB2" w:rsidRPr="00DC4EB2" w:rsidRDefault="00DC4EB2" w:rsidP="00DC4EB2">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noProof/>
          <w:color w:val="0000FF"/>
          <w:sz w:val="24"/>
          <w:szCs w:val="24"/>
        </w:rPr>
        <w:drawing>
          <wp:inline distT="0" distB="0" distL="0" distR="0">
            <wp:extent cx="4180205" cy="605790"/>
            <wp:effectExtent l="19050" t="0" r="0" b="0"/>
            <wp:docPr id="57" name="Picture 57" descr="openssh_server_precise">
              <a:hlinkClick xmlns:a="http://schemas.openxmlformats.org/drawingml/2006/main" r:id="rId7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openssh_server_precise">
                      <a:hlinkClick r:id="rId73"/>
                    </pic:cNvPr>
                    <pic:cNvPicPr>
                      <a:picLocks noChangeAspect="1" noChangeArrowheads="1"/>
                    </pic:cNvPicPr>
                  </pic:nvPicPr>
                  <pic:blipFill>
                    <a:blip r:embed="rId74"/>
                    <a:srcRect/>
                    <a:stretch>
                      <a:fillRect/>
                    </a:stretch>
                  </pic:blipFill>
                  <pic:spPr bwMode="auto">
                    <a:xfrm>
                      <a:off x="0" y="0"/>
                      <a:ext cx="4180205" cy="605790"/>
                    </a:xfrm>
                    <a:prstGeom prst="rect">
                      <a:avLst/>
                    </a:prstGeom>
                    <a:noFill/>
                    <a:ln w="9525">
                      <a:noFill/>
                      <a:miter lim="800000"/>
                      <a:headEnd/>
                      <a:tailEnd/>
                    </a:ln>
                  </pic:spPr>
                </pic:pic>
              </a:graphicData>
            </a:graphic>
          </wp:inline>
        </w:drawing>
      </w:r>
    </w:p>
    <w:p w:rsidR="00DC4EB2" w:rsidRPr="00DC4EB2" w:rsidRDefault="00DC4EB2" w:rsidP="00DC4EB2">
      <w:pPr>
        <w:spacing w:before="100" w:beforeAutospacing="1" w:after="100" w:afterAutospacing="1" w:line="240" w:lineRule="auto"/>
        <w:rPr>
          <w:rFonts w:ascii="Times New Roman" w:eastAsia="Times New Roman" w:hAnsi="Times New Roman" w:cs="Times New Roman"/>
          <w:sz w:val="24"/>
          <w:szCs w:val="24"/>
        </w:rPr>
      </w:pPr>
      <w:r w:rsidRPr="00DC4EB2">
        <w:rPr>
          <w:rFonts w:ascii="Times New Roman" w:eastAsia="Times New Roman" w:hAnsi="Times New Roman" w:cs="Times New Roman"/>
          <w:sz w:val="24"/>
          <w:szCs w:val="24"/>
        </w:rPr>
        <w:t> </w:t>
      </w:r>
    </w:p>
    <w:p w:rsidR="00DC4EB2" w:rsidRPr="00DC4EB2" w:rsidRDefault="00DC4EB2" w:rsidP="00DC4EB2">
      <w:pPr>
        <w:spacing w:before="100" w:beforeAutospacing="1" w:after="100" w:afterAutospacing="1" w:line="240" w:lineRule="auto"/>
        <w:rPr>
          <w:rFonts w:ascii="Times New Roman" w:eastAsia="Times New Roman" w:hAnsi="Times New Roman" w:cs="Times New Roman"/>
          <w:sz w:val="24"/>
          <w:szCs w:val="24"/>
        </w:rPr>
      </w:pPr>
      <w:r w:rsidRPr="00DC4EB2">
        <w:rPr>
          <w:rFonts w:ascii="Times New Roman" w:eastAsia="Times New Roman" w:hAnsi="Times New Roman" w:cs="Times New Roman"/>
          <w:sz w:val="24"/>
          <w:szCs w:val="24"/>
        </w:rPr>
        <w:t xml:space="preserve">That’s it! Use your SSH clients to connect to your machine using the default port </w:t>
      </w:r>
      <w:r w:rsidRPr="00DC4EB2">
        <w:rPr>
          <w:rFonts w:ascii="Times New Roman" w:eastAsia="Times New Roman" w:hAnsi="Times New Roman" w:cs="Times New Roman"/>
          <w:b/>
          <w:bCs/>
          <w:sz w:val="24"/>
          <w:szCs w:val="24"/>
        </w:rPr>
        <w:t>22</w:t>
      </w:r>
      <w:r w:rsidRPr="00DC4EB2">
        <w:rPr>
          <w:rFonts w:ascii="Times New Roman" w:eastAsia="Times New Roman" w:hAnsi="Times New Roman" w:cs="Times New Roman"/>
          <w:sz w:val="24"/>
          <w:szCs w:val="24"/>
        </w:rPr>
        <w:t>. If you wish to change the connection port, run the commands below to open the configuration file.</w:t>
      </w:r>
    </w:p>
    <w:p w:rsidR="00DC4EB2" w:rsidRPr="00DC4EB2" w:rsidRDefault="00DC4EB2" w:rsidP="00DC4EB2">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sz w:val="26"/>
          <w:szCs w:val="26"/>
        </w:rPr>
      </w:pPr>
      <w:proofErr w:type="gramStart"/>
      <w:r w:rsidRPr="00DC4EB2">
        <w:rPr>
          <w:rFonts w:ascii="Consolas" w:eastAsia="Times New Roman" w:hAnsi="Consolas" w:cs="Consolas"/>
          <w:sz w:val="26"/>
          <w:szCs w:val="26"/>
        </w:rPr>
        <w:t>sudo</w:t>
      </w:r>
      <w:proofErr w:type="gramEnd"/>
      <w:r w:rsidRPr="00DC4EB2">
        <w:rPr>
          <w:rFonts w:ascii="Consolas" w:eastAsia="Times New Roman" w:hAnsi="Consolas" w:cs="Consolas"/>
          <w:sz w:val="26"/>
          <w:szCs w:val="26"/>
        </w:rPr>
        <w:t xml:space="preserve"> gedit /etc/ssh/sshd_config</w:t>
      </w:r>
    </w:p>
    <w:p w:rsidR="00DC4EB2" w:rsidRPr="00DC4EB2" w:rsidRDefault="00DC4EB2" w:rsidP="00DC4EB2">
      <w:pPr>
        <w:spacing w:before="100" w:beforeAutospacing="1" w:after="100" w:afterAutospacing="1" w:line="240" w:lineRule="auto"/>
        <w:rPr>
          <w:rFonts w:ascii="Times New Roman" w:eastAsia="Times New Roman" w:hAnsi="Times New Roman" w:cs="Times New Roman"/>
          <w:sz w:val="24"/>
          <w:szCs w:val="24"/>
        </w:rPr>
      </w:pPr>
      <w:r w:rsidRPr="00DC4EB2">
        <w:rPr>
          <w:rFonts w:ascii="Times New Roman" w:eastAsia="Times New Roman" w:hAnsi="Times New Roman" w:cs="Times New Roman"/>
          <w:sz w:val="24"/>
          <w:szCs w:val="24"/>
        </w:rPr>
        <w:t> </w:t>
      </w:r>
    </w:p>
    <w:p w:rsidR="00DC4EB2" w:rsidRPr="00DC4EB2" w:rsidRDefault="00DC4EB2" w:rsidP="00DC4EB2">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noProof/>
          <w:color w:val="0000FF"/>
          <w:sz w:val="24"/>
          <w:szCs w:val="24"/>
        </w:rPr>
        <w:drawing>
          <wp:inline distT="0" distB="0" distL="0" distR="0">
            <wp:extent cx="4180205" cy="605790"/>
            <wp:effectExtent l="19050" t="0" r="0" b="0"/>
            <wp:docPr id="58" name="Picture 58" descr="openssh_server_precise_1">
              <a:hlinkClick xmlns:a="http://schemas.openxmlformats.org/drawingml/2006/main" r:id="rId7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openssh_server_precise_1">
                      <a:hlinkClick r:id="rId75"/>
                    </pic:cNvPr>
                    <pic:cNvPicPr>
                      <a:picLocks noChangeAspect="1" noChangeArrowheads="1"/>
                    </pic:cNvPicPr>
                  </pic:nvPicPr>
                  <pic:blipFill>
                    <a:blip r:embed="rId76"/>
                    <a:srcRect/>
                    <a:stretch>
                      <a:fillRect/>
                    </a:stretch>
                  </pic:blipFill>
                  <pic:spPr bwMode="auto">
                    <a:xfrm>
                      <a:off x="0" y="0"/>
                      <a:ext cx="4180205" cy="605790"/>
                    </a:xfrm>
                    <a:prstGeom prst="rect">
                      <a:avLst/>
                    </a:prstGeom>
                    <a:noFill/>
                    <a:ln w="9525">
                      <a:noFill/>
                      <a:miter lim="800000"/>
                      <a:headEnd/>
                      <a:tailEnd/>
                    </a:ln>
                  </pic:spPr>
                </pic:pic>
              </a:graphicData>
            </a:graphic>
          </wp:inline>
        </w:drawing>
      </w:r>
    </w:p>
    <w:p w:rsidR="00DC4EB2" w:rsidRPr="00DC4EB2" w:rsidRDefault="00DC4EB2" w:rsidP="00DC4EB2">
      <w:pPr>
        <w:spacing w:before="100" w:beforeAutospacing="1" w:after="100" w:afterAutospacing="1" w:line="240" w:lineRule="auto"/>
        <w:rPr>
          <w:rFonts w:ascii="Times New Roman" w:eastAsia="Times New Roman" w:hAnsi="Times New Roman" w:cs="Times New Roman"/>
          <w:sz w:val="24"/>
          <w:szCs w:val="24"/>
        </w:rPr>
      </w:pPr>
      <w:r w:rsidRPr="00DC4EB2">
        <w:rPr>
          <w:rFonts w:ascii="Times New Roman" w:eastAsia="Times New Roman" w:hAnsi="Times New Roman" w:cs="Times New Roman"/>
          <w:sz w:val="24"/>
          <w:szCs w:val="24"/>
        </w:rPr>
        <w:t> </w:t>
      </w:r>
    </w:p>
    <w:p w:rsidR="00DC4EB2" w:rsidRPr="00DC4EB2" w:rsidRDefault="00DC4EB2" w:rsidP="00DC4EB2">
      <w:pPr>
        <w:spacing w:before="100" w:beforeAutospacing="1" w:after="100" w:afterAutospacing="1" w:line="240" w:lineRule="auto"/>
        <w:rPr>
          <w:rFonts w:ascii="Times New Roman" w:eastAsia="Times New Roman" w:hAnsi="Times New Roman" w:cs="Times New Roman"/>
          <w:sz w:val="24"/>
          <w:szCs w:val="24"/>
        </w:rPr>
      </w:pPr>
      <w:r w:rsidRPr="00DC4EB2">
        <w:rPr>
          <w:rFonts w:ascii="Times New Roman" w:eastAsia="Times New Roman" w:hAnsi="Times New Roman" w:cs="Times New Roman"/>
          <w:sz w:val="24"/>
          <w:szCs w:val="24"/>
        </w:rPr>
        <w:t>Then change the port # shown to whatever you want and save the file. But remember to use the new port number every time you want to connect to your system via SSH.</w:t>
      </w:r>
    </w:p>
    <w:p w:rsidR="00DC4EB2" w:rsidRPr="00DC4EB2" w:rsidRDefault="00DC4EB2" w:rsidP="00DC4EB2">
      <w:pPr>
        <w:spacing w:before="100" w:beforeAutospacing="1" w:after="100" w:afterAutospacing="1" w:line="240" w:lineRule="auto"/>
        <w:rPr>
          <w:rFonts w:ascii="Times New Roman" w:eastAsia="Times New Roman" w:hAnsi="Times New Roman" w:cs="Times New Roman"/>
          <w:sz w:val="24"/>
          <w:szCs w:val="24"/>
        </w:rPr>
      </w:pPr>
      <w:r w:rsidRPr="00DC4EB2">
        <w:rPr>
          <w:rFonts w:ascii="Times New Roman" w:eastAsia="Times New Roman" w:hAnsi="Times New Roman" w:cs="Times New Roman"/>
          <w:sz w:val="24"/>
          <w:szCs w:val="24"/>
        </w:rPr>
        <w:lastRenderedPageBreak/>
        <w:t> </w:t>
      </w:r>
    </w:p>
    <w:p w:rsidR="00DC4EB2" w:rsidRPr="00DC4EB2" w:rsidRDefault="00DC4EB2" w:rsidP="00DC4EB2">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noProof/>
          <w:color w:val="0000FF"/>
          <w:sz w:val="24"/>
          <w:szCs w:val="24"/>
        </w:rPr>
        <w:drawing>
          <wp:inline distT="0" distB="0" distL="0" distR="0">
            <wp:extent cx="4180205" cy="1258570"/>
            <wp:effectExtent l="19050" t="0" r="0" b="0"/>
            <wp:docPr id="59" name="Picture 59" descr="openssh_server_precise_2">
              <a:hlinkClick xmlns:a="http://schemas.openxmlformats.org/drawingml/2006/main" r:id="rId7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openssh_server_precise_2">
                      <a:hlinkClick r:id="rId77"/>
                    </pic:cNvPr>
                    <pic:cNvPicPr>
                      <a:picLocks noChangeAspect="1" noChangeArrowheads="1"/>
                    </pic:cNvPicPr>
                  </pic:nvPicPr>
                  <pic:blipFill>
                    <a:blip r:embed="rId78"/>
                    <a:srcRect/>
                    <a:stretch>
                      <a:fillRect/>
                    </a:stretch>
                  </pic:blipFill>
                  <pic:spPr bwMode="auto">
                    <a:xfrm>
                      <a:off x="0" y="0"/>
                      <a:ext cx="4180205" cy="1258570"/>
                    </a:xfrm>
                    <a:prstGeom prst="rect">
                      <a:avLst/>
                    </a:prstGeom>
                    <a:noFill/>
                    <a:ln w="9525">
                      <a:noFill/>
                      <a:miter lim="800000"/>
                      <a:headEnd/>
                      <a:tailEnd/>
                    </a:ln>
                  </pic:spPr>
                </pic:pic>
              </a:graphicData>
            </a:graphic>
          </wp:inline>
        </w:drawing>
      </w:r>
    </w:p>
    <w:p w:rsidR="00DC4EB2" w:rsidRPr="00DC4EB2" w:rsidRDefault="00DC4EB2" w:rsidP="00DC4EB2">
      <w:pPr>
        <w:spacing w:before="100" w:beforeAutospacing="1" w:after="100" w:afterAutospacing="1" w:line="240" w:lineRule="auto"/>
        <w:rPr>
          <w:rFonts w:ascii="Times New Roman" w:eastAsia="Times New Roman" w:hAnsi="Times New Roman" w:cs="Times New Roman"/>
          <w:sz w:val="24"/>
          <w:szCs w:val="24"/>
        </w:rPr>
      </w:pPr>
      <w:r w:rsidRPr="00DC4EB2">
        <w:rPr>
          <w:rFonts w:ascii="Times New Roman" w:eastAsia="Times New Roman" w:hAnsi="Times New Roman" w:cs="Times New Roman"/>
          <w:sz w:val="24"/>
          <w:szCs w:val="24"/>
        </w:rPr>
        <w:t> </w:t>
      </w:r>
    </w:p>
    <w:p w:rsidR="00DC4EB2" w:rsidRPr="00DC4EB2" w:rsidRDefault="00DC4EB2" w:rsidP="00DC4EB2">
      <w:pPr>
        <w:spacing w:before="100" w:beforeAutospacing="1" w:after="100" w:afterAutospacing="1" w:line="240" w:lineRule="auto"/>
        <w:rPr>
          <w:rFonts w:ascii="Times New Roman" w:eastAsia="Times New Roman" w:hAnsi="Times New Roman" w:cs="Times New Roman"/>
          <w:sz w:val="24"/>
          <w:szCs w:val="24"/>
        </w:rPr>
      </w:pPr>
      <w:r w:rsidRPr="00DC4EB2">
        <w:rPr>
          <w:rFonts w:ascii="Times New Roman" w:eastAsia="Times New Roman" w:hAnsi="Times New Roman" w:cs="Times New Roman"/>
          <w:sz w:val="24"/>
          <w:szCs w:val="24"/>
        </w:rPr>
        <w:t>Enjoy!</w:t>
      </w:r>
    </w:p>
    <w:p w:rsidR="00DC4EB2" w:rsidRPr="00DC4EB2" w:rsidRDefault="00DC4EB2" w:rsidP="00DC4EB2">
      <w:pPr>
        <w:spacing w:before="100" w:beforeAutospacing="1" w:after="100" w:afterAutospacing="1" w:line="240" w:lineRule="auto"/>
        <w:rPr>
          <w:rFonts w:ascii="Times New Roman" w:eastAsia="Times New Roman" w:hAnsi="Times New Roman" w:cs="Times New Roman"/>
          <w:sz w:val="24"/>
          <w:szCs w:val="24"/>
        </w:rPr>
      </w:pPr>
      <w:r w:rsidRPr="00DC4EB2">
        <w:rPr>
          <w:rFonts w:ascii="Times New Roman" w:eastAsia="Times New Roman" w:hAnsi="Times New Roman" w:cs="Times New Roman"/>
          <w:sz w:val="24"/>
          <w:szCs w:val="24"/>
        </w:rPr>
        <w:t> </w:t>
      </w:r>
    </w:p>
    <w:p w:rsidR="00DC4EB2" w:rsidRPr="00DC4EB2" w:rsidRDefault="00DC4EB2" w:rsidP="00DC4EB2">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noProof/>
          <w:color w:val="0000FF"/>
          <w:sz w:val="24"/>
          <w:szCs w:val="24"/>
        </w:rPr>
        <w:drawing>
          <wp:inline distT="0" distB="0" distL="0" distR="0">
            <wp:extent cx="4180205" cy="949960"/>
            <wp:effectExtent l="19050" t="0" r="0" b="0"/>
            <wp:docPr id="60" name="Picture 60" descr="openssh_server_precise_3">
              <a:hlinkClick xmlns:a="http://schemas.openxmlformats.org/drawingml/2006/main" r:id="rId7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openssh_server_precise_3">
                      <a:hlinkClick r:id="rId79"/>
                    </pic:cNvPr>
                    <pic:cNvPicPr>
                      <a:picLocks noChangeAspect="1" noChangeArrowheads="1"/>
                    </pic:cNvPicPr>
                  </pic:nvPicPr>
                  <pic:blipFill>
                    <a:blip r:embed="rId80"/>
                    <a:srcRect/>
                    <a:stretch>
                      <a:fillRect/>
                    </a:stretch>
                  </pic:blipFill>
                  <pic:spPr bwMode="auto">
                    <a:xfrm>
                      <a:off x="0" y="0"/>
                      <a:ext cx="4180205" cy="949960"/>
                    </a:xfrm>
                    <a:prstGeom prst="rect">
                      <a:avLst/>
                    </a:prstGeom>
                    <a:noFill/>
                    <a:ln w="9525">
                      <a:noFill/>
                      <a:miter lim="800000"/>
                      <a:headEnd/>
                      <a:tailEnd/>
                    </a:ln>
                  </pic:spPr>
                </pic:pic>
              </a:graphicData>
            </a:graphic>
          </wp:inline>
        </w:drawing>
      </w:r>
    </w:p>
    <w:p w:rsidR="00DC4EB2" w:rsidRPr="00DC4EB2" w:rsidRDefault="00DC4EB2" w:rsidP="00DC4EB2">
      <w:pPr>
        <w:spacing w:before="100" w:beforeAutospacing="1" w:after="100" w:afterAutospacing="1" w:line="240" w:lineRule="auto"/>
        <w:rPr>
          <w:rFonts w:ascii="Times New Roman" w:eastAsia="Times New Roman" w:hAnsi="Times New Roman" w:cs="Times New Roman"/>
          <w:sz w:val="24"/>
          <w:szCs w:val="24"/>
        </w:rPr>
      </w:pPr>
      <w:r w:rsidRPr="00DC4EB2">
        <w:rPr>
          <w:rFonts w:ascii="Times New Roman" w:eastAsia="Times New Roman" w:hAnsi="Times New Roman" w:cs="Times New Roman"/>
          <w:sz w:val="24"/>
          <w:szCs w:val="24"/>
        </w:rPr>
        <w:t> </w:t>
      </w:r>
    </w:p>
    <w:p w:rsidR="00DC4EB2" w:rsidRPr="00DC4EB2" w:rsidRDefault="00DC4EB2" w:rsidP="00DC4EB2">
      <w:pPr>
        <w:spacing w:before="100" w:beforeAutospacing="1" w:after="100" w:afterAutospacing="1" w:line="240" w:lineRule="auto"/>
        <w:rPr>
          <w:rFonts w:ascii="Times New Roman" w:eastAsia="Times New Roman" w:hAnsi="Times New Roman" w:cs="Times New Roman"/>
          <w:sz w:val="24"/>
          <w:szCs w:val="24"/>
        </w:rPr>
      </w:pPr>
      <w:proofErr w:type="gramStart"/>
      <w:r w:rsidRPr="00DC4EB2">
        <w:rPr>
          <w:rFonts w:ascii="Times New Roman" w:eastAsia="Times New Roman" w:hAnsi="Times New Roman" w:cs="Times New Roman"/>
          <w:sz w:val="24"/>
          <w:szCs w:val="24"/>
        </w:rPr>
        <w:t xml:space="preserve">For a simple and quick SSH client, </w:t>
      </w:r>
      <w:hyperlink r:id="rId81" w:tgtFrame="_blank" w:history="1">
        <w:r w:rsidRPr="00DC4EB2">
          <w:rPr>
            <w:rFonts w:ascii="Times New Roman" w:eastAsia="Times New Roman" w:hAnsi="Times New Roman" w:cs="Times New Roman"/>
            <w:color w:val="0000FF"/>
            <w:sz w:val="24"/>
            <w:szCs w:val="24"/>
            <w:u w:val="single"/>
          </w:rPr>
          <w:t>click here</w:t>
        </w:r>
      </w:hyperlink>
      <w:r w:rsidRPr="00DC4EB2">
        <w:rPr>
          <w:rFonts w:ascii="Times New Roman" w:eastAsia="Times New Roman" w:hAnsi="Times New Roman" w:cs="Times New Roman"/>
          <w:sz w:val="24"/>
          <w:szCs w:val="24"/>
        </w:rPr>
        <w:t xml:space="preserve"> to download Putty.</w:t>
      </w:r>
      <w:proofErr w:type="gramEnd"/>
    </w:p>
    <w:p w:rsidR="00076D8A" w:rsidRPr="00076D8A" w:rsidRDefault="00076D8A" w:rsidP="00076D8A">
      <w:pPr>
        <w:spacing w:before="100" w:beforeAutospacing="1" w:after="100" w:afterAutospacing="1" w:line="240" w:lineRule="auto"/>
        <w:outlineLvl w:val="1"/>
        <w:rPr>
          <w:rFonts w:ascii="Times New Roman" w:eastAsia="Times New Roman" w:hAnsi="Times New Roman" w:cs="Times New Roman"/>
          <w:b/>
          <w:bCs/>
          <w:sz w:val="36"/>
          <w:szCs w:val="36"/>
        </w:rPr>
      </w:pPr>
      <w:hyperlink r:id="rId82" w:history="1">
        <w:r w:rsidRPr="00076D8A">
          <w:rPr>
            <w:rFonts w:ascii="Times New Roman" w:eastAsia="Times New Roman" w:hAnsi="Times New Roman" w:cs="Times New Roman"/>
            <w:b/>
            <w:bCs/>
            <w:color w:val="0000FF"/>
            <w:sz w:val="36"/>
            <w:szCs w:val="36"/>
            <w:u w:val="single"/>
          </w:rPr>
          <w:t xml:space="preserve">How to configure web server in Linux </w:t>
        </w:r>
      </w:hyperlink>
    </w:p>
    <w:p w:rsidR="00076D8A" w:rsidRPr="00076D8A" w:rsidRDefault="00076D8A" w:rsidP="00076D8A">
      <w:pPr>
        <w:numPr>
          <w:ilvl w:val="0"/>
          <w:numId w:val="11"/>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noProof/>
          <w:color w:val="0000FF"/>
          <w:sz w:val="24"/>
          <w:szCs w:val="24"/>
        </w:rPr>
        <w:drawing>
          <wp:inline distT="0" distB="0" distL="0" distR="0">
            <wp:extent cx="142240" cy="166370"/>
            <wp:effectExtent l="19050" t="0" r="0" b="0"/>
            <wp:docPr id="65" name="Picture 65" descr="Print">
              <a:hlinkClick xmlns:a="http://schemas.openxmlformats.org/drawingml/2006/main" r:id="rId83" tooltip="&quot;Prin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Print">
                      <a:hlinkClick r:id="rId83" tooltip="&quot;Print&quot;"/>
                    </pic:cNvPr>
                    <pic:cNvPicPr>
                      <a:picLocks noChangeAspect="1" noChangeArrowheads="1"/>
                    </pic:cNvPicPr>
                  </pic:nvPicPr>
                  <pic:blipFill>
                    <a:blip r:embed="rId44"/>
                    <a:srcRect/>
                    <a:stretch>
                      <a:fillRect/>
                    </a:stretch>
                  </pic:blipFill>
                  <pic:spPr bwMode="auto">
                    <a:xfrm>
                      <a:off x="0" y="0"/>
                      <a:ext cx="142240" cy="166370"/>
                    </a:xfrm>
                    <a:prstGeom prst="rect">
                      <a:avLst/>
                    </a:prstGeom>
                    <a:noFill/>
                    <a:ln w="9525">
                      <a:noFill/>
                      <a:miter lim="800000"/>
                      <a:headEnd/>
                      <a:tailEnd/>
                    </a:ln>
                  </pic:spPr>
                </pic:pic>
              </a:graphicData>
            </a:graphic>
          </wp:inline>
        </w:drawing>
      </w:r>
    </w:p>
    <w:p w:rsidR="00076D8A" w:rsidRPr="00076D8A" w:rsidRDefault="00076D8A" w:rsidP="00076D8A">
      <w:pPr>
        <w:spacing w:before="100" w:beforeAutospacing="1" w:after="100" w:afterAutospacing="1" w:line="240" w:lineRule="auto"/>
        <w:rPr>
          <w:ins w:id="61" w:author="Unknown"/>
          <w:rFonts w:ascii="Times New Roman" w:eastAsia="Times New Roman" w:hAnsi="Times New Roman" w:cs="Times New Roman"/>
          <w:sz w:val="24"/>
          <w:szCs w:val="24"/>
        </w:rPr>
      </w:pPr>
      <w:ins w:id="62" w:author="Unknown">
        <w:r w:rsidRPr="00076D8A">
          <w:rPr>
            <w:rFonts w:ascii="Times New Roman" w:eastAsia="Times New Roman" w:hAnsi="Times New Roman" w:cs="Times New Roman"/>
            <w:sz w:val="24"/>
            <w:szCs w:val="24"/>
          </w:rPr>
          <w:t xml:space="preserve">When you view a web page over the Internet, the code to create that page must be retrieved from a server somewhere on the Internet. The server that sends your web browser the code to display a web page is called a web server. There are countless web servers all over the Internet serving countless websites to people all over the world. Whether you need a web server to host a website on the Internet a Red Hat Enterprise Linux server can function as a web server using the </w:t>
        </w:r>
        <w:r w:rsidRPr="00076D8A">
          <w:rPr>
            <w:rFonts w:ascii="Times New Roman" w:eastAsia="Times New Roman" w:hAnsi="Times New Roman" w:cs="Times New Roman"/>
            <w:b/>
            <w:bCs/>
            <w:sz w:val="24"/>
            <w:szCs w:val="24"/>
          </w:rPr>
          <w:t>Apache HTTP server</w:t>
        </w:r>
        <w:r w:rsidRPr="00076D8A">
          <w:rPr>
            <w:rFonts w:ascii="Times New Roman" w:eastAsia="Times New Roman" w:hAnsi="Times New Roman" w:cs="Times New Roman"/>
            <w:sz w:val="24"/>
            <w:szCs w:val="24"/>
          </w:rPr>
          <w:t>. The Apache HTTP server is a popular, open source server application that runs on many UNIX-based systems as well as Microsoft Windows.</w:t>
        </w:r>
      </w:ins>
    </w:p>
    <w:p w:rsidR="00076D8A" w:rsidRPr="00076D8A" w:rsidRDefault="00076D8A" w:rsidP="00076D8A">
      <w:pPr>
        <w:spacing w:beforeAutospacing="1" w:after="100" w:afterAutospacing="1" w:line="240" w:lineRule="auto"/>
        <w:rPr>
          <w:ins w:id="63" w:author="Unknown"/>
          <w:rFonts w:ascii="Times New Roman" w:eastAsia="Times New Roman" w:hAnsi="Times New Roman" w:cs="Times New Roman"/>
          <w:sz w:val="24"/>
          <w:szCs w:val="24"/>
        </w:rPr>
      </w:pPr>
      <w:ins w:id="64" w:author="Unknown">
        <w:r w:rsidRPr="00076D8A">
          <w:rPr>
            <w:rFonts w:ascii="Times New Roman" w:eastAsia="Times New Roman" w:hAnsi="Times New Roman" w:cs="Times New Roman"/>
            <w:sz w:val="24"/>
            <w:szCs w:val="24"/>
          </w:rPr>
          <w:t xml:space="preserve">Dear visitor this article is written for RHEL 5. We have updated version of this article for RHEL6 with video tutorial. If you are looking for RHEL6 please check this article. </w:t>
        </w:r>
        <w:r w:rsidRPr="00076D8A">
          <w:rPr>
            <w:rFonts w:ascii="Times New Roman" w:eastAsia="Times New Roman" w:hAnsi="Times New Roman" w:cs="Times New Roman"/>
            <w:sz w:val="24"/>
            <w:szCs w:val="24"/>
          </w:rPr>
          <w:fldChar w:fldCharType="begin"/>
        </w:r>
        <w:r w:rsidRPr="00076D8A">
          <w:rPr>
            <w:rFonts w:ascii="Times New Roman" w:eastAsia="Times New Roman" w:hAnsi="Times New Roman" w:cs="Times New Roman"/>
            <w:sz w:val="24"/>
            <w:szCs w:val="24"/>
          </w:rPr>
          <w:instrText xml:space="preserve"> HYPERLINK "http://computernetworkingnotes.com/network-administration/how-to-configure-apache-server-in-linux.html" </w:instrText>
        </w:r>
        <w:r w:rsidRPr="00076D8A">
          <w:rPr>
            <w:rFonts w:ascii="Times New Roman" w:eastAsia="Times New Roman" w:hAnsi="Times New Roman" w:cs="Times New Roman"/>
            <w:sz w:val="24"/>
            <w:szCs w:val="24"/>
          </w:rPr>
          <w:fldChar w:fldCharType="separate"/>
        </w:r>
        <w:proofErr w:type="gramStart"/>
        <w:r w:rsidRPr="00076D8A">
          <w:rPr>
            <w:rFonts w:ascii="Times New Roman" w:eastAsia="Times New Roman" w:hAnsi="Times New Roman" w:cs="Times New Roman"/>
            <w:color w:val="0000FF"/>
            <w:sz w:val="24"/>
            <w:szCs w:val="24"/>
            <w:u w:val="single"/>
          </w:rPr>
          <w:t>How to configure Web Server in RHEL6.</w:t>
        </w:r>
        <w:proofErr w:type="gramEnd"/>
        <w:r w:rsidRPr="00076D8A">
          <w:rPr>
            <w:rFonts w:ascii="Times New Roman" w:eastAsia="Times New Roman" w:hAnsi="Times New Roman" w:cs="Times New Roman"/>
            <w:sz w:val="24"/>
            <w:szCs w:val="24"/>
          </w:rPr>
          <w:fldChar w:fldCharType="end"/>
        </w:r>
      </w:ins>
    </w:p>
    <w:p w:rsidR="00076D8A" w:rsidRPr="00076D8A" w:rsidRDefault="00076D8A" w:rsidP="00076D8A">
      <w:pPr>
        <w:spacing w:before="100" w:beforeAutospacing="1" w:after="100" w:afterAutospacing="1" w:line="240" w:lineRule="auto"/>
        <w:rPr>
          <w:ins w:id="65" w:author="Unknown"/>
          <w:rFonts w:ascii="Times New Roman" w:eastAsia="Times New Roman" w:hAnsi="Times New Roman" w:cs="Times New Roman"/>
          <w:sz w:val="24"/>
          <w:szCs w:val="24"/>
        </w:rPr>
      </w:pPr>
      <w:ins w:id="66" w:author="Unknown">
        <w:r w:rsidRPr="00076D8A">
          <w:rPr>
            <w:rFonts w:ascii="Times New Roman" w:eastAsia="Times New Roman" w:hAnsi="Times New Roman" w:cs="Times New Roman"/>
            <w:b/>
            <w:bCs/>
            <w:sz w:val="24"/>
            <w:szCs w:val="24"/>
          </w:rPr>
          <w:t xml:space="preserve">Exam question 1 </w:t>
        </w:r>
        <w:r w:rsidRPr="00076D8A">
          <w:rPr>
            <w:rFonts w:ascii="Times New Roman" w:eastAsia="Times New Roman" w:hAnsi="Times New Roman" w:cs="Times New Roman"/>
            <w:sz w:val="24"/>
            <w:szCs w:val="24"/>
          </w:rPr>
          <w:t xml:space="preserve">There are two sites </w:t>
        </w:r>
        <w:r w:rsidRPr="00076D8A">
          <w:rPr>
            <w:rFonts w:ascii="Times New Roman" w:eastAsia="Times New Roman" w:hAnsi="Times New Roman" w:cs="Times New Roman"/>
            <w:b/>
            <w:bCs/>
            <w:sz w:val="24"/>
            <w:szCs w:val="24"/>
          </w:rPr>
          <w:t>www.vinita.com</w:t>
        </w:r>
        <w:r w:rsidRPr="00076D8A">
          <w:rPr>
            <w:rFonts w:ascii="Times New Roman" w:eastAsia="Times New Roman" w:hAnsi="Times New Roman" w:cs="Times New Roman"/>
            <w:sz w:val="24"/>
            <w:szCs w:val="24"/>
          </w:rPr>
          <w:t xml:space="preserve"> and </w:t>
        </w:r>
        <w:r w:rsidRPr="00076D8A">
          <w:rPr>
            <w:rFonts w:ascii="Times New Roman" w:eastAsia="Times New Roman" w:hAnsi="Times New Roman" w:cs="Times New Roman"/>
            <w:b/>
            <w:bCs/>
            <w:sz w:val="24"/>
            <w:szCs w:val="24"/>
          </w:rPr>
          <w:t>www.nikita.com.</w:t>
        </w:r>
        <w:r w:rsidRPr="00076D8A">
          <w:rPr>
            <w:rFonts w:ascii="Times New Roman" w:eastAsia="Times New Roman" w:hAnsi="Times New Roman" w:cs="Times New Roman"/>
            <w:sz w:val="24"/>
            <w:szCs w:val="24"/>
          </w:rPr>
          <w:t xml:space="preserve"> Both sites are mappings to 192.168.0.X IP address where X is your Host address. Configure the Apache web server for these sites to make accessible on web</w:t>
        </w:r>
      </w:ins>
    </w:p>
    <w:p w:rsidR="00076D8A" w:rsidRPr="00076D8A" w:rsidRDefault="00076D8A" w:rsidP="00076D8A">
      <w:pPr>
        <w:spacing w:before="100" w:beforeAutospacing="1" w:after="100" w:afterAutospacing="1" w:line="240" w:lineRule="auto"/>
        <w:outlineLvl w:val="2"/>
        <w:rPr>
          <w:ins w:id="67" w:author="Unknown"/>
          <w:rFonts w:ascii="Times New Roman" w:eastAsia="Times New Roman" w:hAnsi="Times New Roman" w:cs="Times New Roman"/>
          <w:b/>
          <w:bCs/>
          <w:sz w:val="27"/>
          <w:szCs w:val="27"/>
        </w:rPr>
      </w:pPr>
      <w:ins w:id="68" w:author="Unknown">
        <w:r w:rsidRPr="00076D8A">
          <w:rPr>
            <w:rFonts w:ascii="Times New Roman" w:eastAsia="Times New Roman" w:hAnsi="Times New Roman" w:cs="Times New Roman"/>
            <w:b/>
            <w:bCs/>
            <w:sz w:val="27"/>
            <w:szCs w:val="27"/>
          </w:rPr>
          <w:lastRenderedPageBreak/>
          <w:t>Configure web server</w:t>
        </w:r>
      </w:ins>
    </w:p>
    <w:p w:rsidR="00076D8A" w:rsidRPr="00076D8A" w:rsidRDefault="00076D8A" w:rsidP="00076D8A">
      <w:pPr>
        <w:spacing w:before="100" w:beforeAutospacing="1" w:after="100" w:afterAutospacing="1" w:line="240" w:lineRule="auto"/>
        <w:rPr>
          <w:ins w:id="69" w:author="Unknown"/>
          <w:rFonts w:ascii="Times New Roman" w:eastAsia="Times New Roman" w:hAnsi="Times New Roman" w:cs="Times New Roman"/>
          <w:sz w:val="24"/>
          <w:szCs w:val="24"/>
        </w:rPr>
      </w:pPr>
      <w:ins w:id="70" w:author="Unknown">
        <w:r w:rsidRPr="00076D8A">
          <w:rPr>
            <w:rFonts w:ascii="Times New Roman" w:eastAsia="Times New Roman" w:hAnsi="Times New Roman" w:cs="Times New Roman"/>
            <w:sz w:val="24"/>
            <w:szCs w:val="24"/>
          </w:rPr>
          <w:t xml:space="preserve">In this example we will configure a </w:t>
        </w:r>
        <w:r w:rsidRPr="00076D8A">
          <w:rPr>
            <w:rFonts w:ascii="Times New Roman" w:eastAsia="Times New Roman" w:hAnsi="Times New Roman" w:cs="Times New Roman"/>
            <w:b/>
            <w:bCs/>
            <w:sz w:val="24"/>
            <w:szCs w:val="24"/>
          </w:rPr>
          <w:t>web server.</w:t>
        </w:r>
      </w:ins>
    </w:p>
    <w:p w:rsidR="00076D8A" w:rsidRPr="00076D8A" w:rsidRDefault="00076D8A" w:rsidP="00076D8A">
      <w:pPr>
        <w:spacing w:before="100" w:beforeAutospacing="1" w:after="100" w:afterAutospacing="1" w:line="240" w:lineRule="auto"/>
        <w:rPr>
          <w:ins w:id="71" w:author="Unknown"/>
          <w:rFonts w:ascii="Times New Roman" w:eastAsia="Times New Roman" w:hAnsi="Times New Roman" w:cs="Times New Roman"/>
          <w:sz w:val="24"/>
          <w:szCs w:val="24"/>
        </w:rPr>
      </w:pPr>
      <w:proofErr w:type="gramStart"/>
      <w:ins w:id="72" w:author="Unknown">
        <w:r w:rsidRPr="00076D8A">
          <w:rPr>
            <w:rFonts w:ascii="Times New Roman" w:eastAsia="Times New Roman" w:hAnsi="Times New Roman" w:cs="Times New Roman"/>
            <w:sz w:val="24"/>
            <w:szCs w:val="24"/>
          </w:rPr>
          <w:t>necessary</w:t>
        </w:r>
        <w:proofErr w:type="gramEnd"/>
        <w:r w:rsidRPr="00076D8A">
          <w:rPr>
            <w:rFonts w:ascii="Times New Roman" w:eastAsia="Times New Roman" w:hAnsi="Times New Roman" w:cs="Times New Roman"/>
            <w:sz w:val="24"/>
            <w:szCs w:val="24"/>
          </w:rPr>
          <w:t xml:space="preserve"> rpm for web server is </w:t>
        </w:r>
        <w:r w:rsidRPr="00076D8A">
          <w:rPr>
            <w:rFonts w:ascii="Times New Roman" w:eastAsia="Times New Roman" w:hAnsi="Times New Roman" w:cs="Times New Roman"/>
            <w:b/>
            <w:bCs/>
            <w:sz w:val="24"/>
            <w:szCs w:val="24"/>
          </w:rPr>
          <w:t>httpd, httpd-devel</w:t>
        </w:r>
        <w:r w:rsidRPr="00076D8A">
          <w:rPr>
            <w:rFonts w:ascii="Times New Roman" w:eastAsia="Times New Roman" w:hAnsi="Times New Roman" w:cs="Times New Roman"/>
            <w:sz w:val="24"/>
            <w:szCs w:val="24"/>
          </w:rPr>
          <w:t xml:space="preserve"> and </w:t>
        </w:r>
        <w:r w:rsidRPr="00076D8A">
          <w:rPr>
            <w:rFonts w:ascii="Times New Roman" w:eastAsia="Times New Roman" w:hAnsi="Times New Roman" w:cs="Times New Roman"/>
            <w:b/>
            <w:bCs/>
            <w:sz w:val="24"/>
            <w:szCs w:val="24"/>
          </w:rPr>
          <w:t>apr</w:t>
        </w:r>
        <w:r w:rsidRPr="00076D8A">
          <w:rPr>
            <w:rFonts w:ascii="Times New Roman" w:eastAsia="Times New Roman" w:hAnsi="Times New Roman" w:cs="Times New Roman"/>
            <w:sz w:val="24"/>
            <w:szCs w:val="24"/>
          </w:rPr>
          <w:t xml:space="preserve"> check them for install</w:t>
        </w:r>
      </w:ins>
    </w:p>
    <w:p w:rsidR="00076D8A" w:rsidRPr="00076D8A" w:rsidRDefault="00076D8A" w:rsidP="00076D8A">
      <w:pPr>
        <w:spacing w:after="0" w:line="240" w:lineRule="auto"/>
        <w:rPr>
          <w:ins w:id="73" w:author="Unknown"/>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2861945" cy="2529205"/>
            <wp:effectExtent l="19050" t="0" r="0" b="0"/>
            <wp:docPr id="66" name="Picture 66" descr="r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rpm"/>
                    <pic:cNvPicPr>
                      <a:picLocks noChangeAspect="1" noChangeArrowheads="1"/>
                    </pic:cNvPicPr>
                  </pic:nvPicPr>
                  <pic:blipFill>
                    <a:blip r:embed="rId84"/>
                    <a:srcRect/>
                    <a:stretch>
                      <a:fillRect/>
                    </a:stretch>
                  </pic:blipFill>
                  <pic:spPr bwMode="auto">
                    <a:xfrm>
                      <a:off x="0" y="0"/>
                      <a:ext cx="2861945" cy="2529205"/>
                    </a:xfrm>
                    <a:prstGeom prst="rect">
                      <a:avLst/>
                    </a:prstGeom>
                    <a:noFill/>
                    <a:ln w="9525">
                      <a:noFill/>
                      <a:miter lim="800000"/>
                      <a:headEnd/>
                      <a:tailEnd/>
                    </a:ln>
                  </pic:spPr>
                </pic:pic>
              </a:graphicData>
            </a:graphic>
          </wp:inline>
        </w:drawing>
      </w:r>
    </w:p>
    <w:p w:rsidR="00076D8A" w:rsidRPr="00076D8A" w:rsidRDefault="00076D8A" w:rsidP="00076D8A">
      <w:pPr>
        <w:spacing w:before="100" w:beforeAutospacing="1" w:after="100" w:afterAutospacing="1" w:line="240" w:lineRule="auto"/>
        <w:rPr>
          <w:ins w:id="74" w:author="Unknown"/>
          <w:rFonts w:ascii="Times New Roman" w:eastAsia="Times New Roman" w:hAnsi="Times New Roman" w:cs="Times New Roman"/>
          <w:sz w:val="24"/>
          <w:szCs w:val="24"/>
        </w:rPr>
      </w:pPr>
      <w:ins w:id="75" w:author="Unknown">
        <w:r w:rsidRPr="00076D8A">
          <w:rPr>
            <w:rFonts w:ascii="Times New Roman" w:eastAsia="Times New Roman" w:hAnsi="Times New Roman" w:cs="Times New Roman"/>
            <w:sz w:val="24"/>
            <w:szCs w:val="24"/>
          </w:rPr>
          <w:t>Now configure the ip address to</w:t>
        </w:r>
        <w:r w:rsidRPr="00076D8A">
          <w:rPr>
            <w:rFonts w:ascii="Times New Roman" w:eastAsia="Times New Roman" w:hAnsi="Times New Roman" w:cs="Times New Roman"/>
            <w:b/>
            <w:bCs/>
            <w:sz w:val="24"/>
            <w:szCs w:val="24"/>
          </w:rPr>
          <w:t xml:space="preserve"> 192.168.0.254</w:t>
        </w:r>
        <w:r w:rsidRPr="00076D8A">
          <w:rPr>
            <w:rFonts w:ascii="Times New Roman" w:eastAsia="Times New Roman" w:hAnsi="Times New Roman" w:cs="Times New Roman"/>
            <w:sz w:val="24"/>
            <w:szCs w:val="24"/>
          </w:rPr>
          <w:t xml:space="preserve"> and check it </w:t>
        </w:r>
        <w:r w:rsidRPr="00076D8A">
          <w:rPr>
            <w:rFonts w:ascii="Times New Roman" w:eastAsia="Times New Roman" w:hAnsi="Times New Roman" w:cs="Times New Roman"/>
            <w:sz w:val="24"/>
            <w:szCs w:val="24"/>
          </w:rPr>
          <w:br/>
        </w:r>
      </w:ins>
      <w:r>
        <w:rPr>
          <w:rFonts w:ascii="Times New Roman" w:eastAsia="Times New Roman" w:hAnsi="Times New Roman" w:cs="Times New Roman"/>
          <w:noProof/>
          <w:sz w:val="24"/>
          <w:szCs w:val="24"/>
        </w:rPr>
        <w:drawing>
          <wp:inline distT="0" distB="0" distL="0" distR="0">
            <wp:extent cx="4726305" cy="1555750"/>
            <wp:effectExtent l="19050" t="0" r="0" b="0"/>
            <wp:docPr id="67" name="Picture 67" descr="ifcon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ifconfig"/>
                    <pic:cNvPicPr>
                      <a:picLocks noChangeAspect="1" noChangeArrowheads="1"/>
                    </pic:cNvPicPr>
                  </pic:nvPicPr>
                  <pic:blipFill>
                    <a:blip r:embed="rId85"/>
                    <a:srcRect/>
                    <a:stretch>
                      <a:fillRect/>
                    </a:stretch>
                  </pic:blipFill>
                  <pic:spPr bwMode="auto">
                    <a:xfrm>
                      <a:off x="0" y="0"/>
                      <a:ext cx="4726305" cy="1555750"/>
                    </a:xfrm>
                    <a:prstGeom prst="rect">
                      <a:avLst/>
                    </a:prstGeom>
                    <a:noFill/>
                    <a:ln w="9525">
                      <a:noFill/>
                      <a:miter lim="800000"/>
                      <a:headEnd/>
                      <a:tailEnd/>
                    </a:ln>
                  </pic:spPr>
                </pic:pic>
              </a:graphicData>
            </a:graphic>
          </wp:inline>
        </w:drawing>
      </w:r>
    </w:p>
    <w:p w:rsidR="00076D8A" w:rsidRPr="00076D8A" w:rsidRDefault="00076D8A" w:rsidP="00076D8A">
      <w:pPr>
        <w:spacing w:before="100" w:beforeAutospacing="1" w:after="100" w:afterAutospacing="1" w:line="240" w:lineRule="auto"/>
        <w:rPr>
          <w:ins w:id="76" w:author="Unknown"/>
          <w:rFonts w:ascii="Times New Roman" w:eastAsia="Times New Roman" w:hAnsi="Times New Roman" w:cs="Times New Roman"/>
          <w:sz w:val="24"/>
          <w:szCs w:val="24"/>
        </w:rPr>
      </w:pPr>
      <w:proofErr w:type="gramStart"/>
      <w:ins w:id="77" w:author="Unknown">
        <w:r w:rsidRPr="00076D8A">
          <w:rPr>
            <w:rFonts w:ascii="Times New Roman" w:eastAsia="Times New Roman" w:hAnsi="Times New Roman" w:cs="Times New Roman"/>
            <w:sz w:val="24"/>
            <w:szCs w:val="24"/>
          </w:rPr>
          <w:lastRenderedPageBreak/>
          <w:t>start</w:t>
        </w:r>
        <w:proofErr w:type="gramEnd"/>
        <w:r w:rsidRPr="00076D8A">
          <w:rPr>
            <w:rFonts w:ascii="Times New Roman" w:eastAsia="Times New Roman" w:hAnsi="Times New Roman" w:cs="Times New Roman"/>
            <w:b/>
            <w:bCs/>
            <w:sz w:val="24"/>
            <w:szCs w:val="24"/>
          </w:rPr>
          <w:t xml:space="preserve"> httpd daemons</w:t>
        </w:r>
        <w:r w:rsidRPr="00076D8A">
          <w:rPr>
            <w:rFonts w:ascii="Times New Roman" w:eastAsia="Times New Roman" w:hAnsi="Times New Roman" w:cs="Times New Roman"/>
            <w:sz w:val="24"/>
            <w:szCs w:val="24"/>
          </w:rPr>
          <w:t xml:space="preserve"> and verify its running </w:t>
        </w:r>
        <w:r w:rsidRPr="00076D8A">
          <w:rPr>
            <w:rFonts w:ascii="Times New Roman" w:eastAsia="Times New Roman" w:hAnsi="Times New Roman" w:cs="Times New Roman"/>
            <w:b/>
            <w:bCs/>
            <w:sz w:val="24"/>
            <w:szCs w:val="24"/>
          </w:rPr>
          <w:t>status</w:t>
        </w:r>
        <w:r w:rsidRPr="00076D8A">
          <w:rPr>
            <w:rFonts w:ascii="Times New Roman" w:eastAsia="Times New Roman" w:hAnsi="Times New Roman" w:cs="Times New Roman"/>
            <w:sz w:val="24"/>
            <w:szCs w:val="24"/>
          </w:rPr>
          <w:t xml:space="preserve"> </w:t>
        </w:r>
        <w:r w:rsidRPr="00076D8A">
          <w:rPr>
            <w:rFonts w:ascii="Times New Roman" w:eastAsia="Times New Roman" w:hAnsi="Times New Roman" w:cs="Times New Roman"/>
            <w:sz w:val="24"/>
            <w:szCs w:val="24"/>
          </w:rPr>
          <w:br/>
        </w:r>
      </w:ins>
      <w:r>
        <w:rPr>
          <w:rFonts w:ascii="Times New Roman" w:eastAsia="Times New Roman" w:hAnsi="Times New Roman" w:cs="Times New Roman"/>
          <w:noProof/>
          <w:sz w:val="24"/>
          <w:szCs w:val="24"/>
        </w:rPr>
        <w:drawing>
          <wp:inline distT="0" distB="0" distL="0" distR="0">
            <wp:extent cx="5759450" cy="2482215"/>
            <wp:effectExtent l="19050" t="0" r="0" b="0"/>
            <wp:docPr id="68" name="Picture 68" descr="pgrep http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pgrep httpd"/>
                    <pic:cNvPicPr>
                      <a:picLocks noChangeAspect="1" noChangeArrowheads="1"/>
                    </pic:cNvPicPr>
                  </pic:nvPicPr>
                  <pic:blipFill>
                    <a:blip r:embed="rId86"/>
                    <a:srcRect/>
                    <a:stretch>
                      <a:fillRect/>
                    </a:stretch>
                  </pic:blipFill>
                  <pic:spPr bwMode="auto">
                    <a:xfrm>
                      <a:off x="0" y="0"/>
                      <a:ext cx="5759450" cy="2482215"/>
                    </a:xfrm>
                    <a:prstGeom prst="rect">
                      <a:avLst/>
                    </a:prstGeom>
                    <a:noFill/>
                    <a:ln w="9525">
                      <a:noFill/>
                      <a:miter lim="800000"/>
                      <a:headEnd/>
                      <a:tailEnd/>
                    </a:ln>
                  </pic:spPr>
                </pic:pic>
              </a:graphicData>
            </a:graphic>
          </wp:inline>
        </w:drawing>
      </w:r>
    </w:p>
    <w:p w:rsidR="00076D8A" w:rsidRPr="00076D8A" w:rsidRDefault="00076D8A" w:rsidP="00076D8A">
      <w:pPr>
        <w:spacing w:before="100" w:beforeAutospacing="1" w:after="100" w:afterAutospacing="1" w:line="240" w:lineRule="auto"/>
        <w:outlineLvl w:val="2"/>
        <w:rPr>
          <w:ins w:id="78" w:author="Unknown"/>
          <w:rFonts w:ascii="Times New Roman" w:eastAsia="Times New Roman" w:hAnsi="Times New Roman" w:cs="Times New Roman"/>
          <w:b/>
          <w:bCs/>
          <w:sz w:val="27"/>
          <w:szCs w:val="27"/>
        </w:rPr>
      </w:pPr>
      <w:ins w:id="79" w:author="Unknown">
        <w:r w:rsidRPr="00076D8A">
          <w:rPr>
            <w:rFonts w:ascii="Times New Roman" w:eastAsia="Times New Roman" w:hAnsi="Times New Roman" w:cs="Times New Roman"/>
            <w:b/>
            <w:bCs/>
            <w:sz w:val="27"/>
            <w:szCs w:val="27"/>
          </w:rPr>
          <w:t>Configure virtual hosting</w:t>
        </w:r>
      </w:ins>
    </w:p>
    <w:p w:rsidR="00076D8A" w:rsidRPr="00076D8A" w:rsidRDefault="00076D8A" w:rsidP="00076D8A">
      <w:pPr>
        <w:spacing w:before="100" w:beforeAutospacing="1" w:after="100" w:afterAutospacing="1" w:line="240" w:lineRule="auto"/>
        <w:rPr>
          <w:ins w:id="80" w:author="Unknown"/>
          <w:rFonts w:ascii="Times New Roman" w:eastAsia="Times New Roman" w:hAnsi="Times New Roman" w:cs="Times New Roman"/>
          <w:sz w:val="24"/>
          <w:szCs w:val="24"/>
        </w:rPr>
      </w:pPr>
      <w:ins w:id="81" w:author="Unknown">
        <w:r w:rsidRPr="00076D8A">
          <w:rPr>
            <w:rFonts w:ascii="Times New Roman" w:eastAsia="Times New Roman" w:hAnsi="Times New Roman" w:cs="Times New Roman"/>
            <w:sz w:val="24"/>
            <w:szCs w:val="24"/>
          </w:rPr>
          <w:t>In this example we will host a website</w:t>
        </w:r>
        <w:r w:rsidRPr="00076D8A">
          <w:rPr>
            <w:rFonts w:ascii="Times New Roman" w:eastAsia="Times New Roman" w:hAnsi="Times New Roman" w:cs="Times New Roman"/>
            <w:b/>
            <w:bCs/>
            <w:sz w:val="24"/>
            <w:szCs w:val="24"/>
          </w:rPr>
          <w:t xml:space="preserve"> www.vinita.com</w:t>
        </w:r>
        <w:r w:rsidRPr="00076D8A">
          <w:rPr>
            <w:rFonts w:ascii="Times New Roman" w:eastAsia="Times New Roman" w:hAnsi="Times New Roman" w:cs="Times New Roman"/>
            <w:sz w:val="24"/>
            <w:szCs w:val="24"/>
          </w:rPr>
          <w:t xml:space="preserve"> to apache web server. </w:t>
        </w:r>
        <w:proofErr w:type="gramStart"/>
        <w:r w:rsidRPr="00076D8A">
          <w:rPr>
            <w:rFonts w:ascii="Times New Roman" w:eastAsia="Times New Roman" w:hAnsi="Times New Roman" w:cs="Times New Roman"/>
            <w:sz w:val="24"/>
            <w:szCs w:val="24"/>
          </w:rPr>
          <w:t>create</w:t>
        </w:r>
        <w:proofErr w:type="gramEnd"/>
        <w:r w:rsidRPr="00076D8A">
          <w:rPr>
            <w:rFonts w:ascii="Times New Roman" w:eastAsia="Times New Roman" w:hAnsi="Times New Roman" w:cs="Times New Roman"/>
            <w:sz w:val="24"/>
            <w:szCs w:val="24"/>
          </w:rPr>
          <w:t xml:space="preserve"> a </w:t>
        </w:r>
        <w:r w:rsidRPr="00076D8A">
          <w:rPr>
            <w:rFonts w:ascii="Times New Roman" w:eastAsia="Times New Roman" w:hAnsi="Times New Roman" w:cs="Times New Roman"/>
            <w:b/>
            <w:bCs/>
            <w:sz w:val="24"/>
            <w:szCs w:val="24"/>
          </w:rPr>
          <w:t>documents root</w:t>
        </w:r>
        <w:r w:rsidRPr="00076D8A">
          <w:rPr>
            <w:rFonts w:ascii="Times New Roman" w:eastAsia="Times New Roman" w:hAnsi="Times New Roman" w:cs="Times New Roman"/>
            <w:sz w:val="24"/>
            <w:szCs w:val="24"/>
          </w:rPr>
          <w:t xml:space="preserve"> directory for this website and a </w:t>
        </w:r>
        <w:r w:rsidRPr="00076D8A">
          <w:rPr>
            <w:rFonts w:ascii="Times New Roman" w:eastAsia="Times New Roman" w:hAnsi="Times New Roman" w:cs="Times New Roman"/>
            <w:b/>
            <w:bCs/>
            <w:sz w:val="24"/>
            <w:szCs w:val="24"/>
          </w:rPr>
          <w:t>index page</w:t>
        </w:r>
        <w:r w:rsidRPr="00076D8A">
          <w:rPr>
            <w:rFonts w:ascii="Times New Roman" w:eastAsia="Times New Roman" w:hAnsi="Times New Roman" w:cs="Times New Roman"/>
            <w:sz w:val="24"/>
            <w:szCs w:val="24"/>
          </w:rPr>
          <w:t xml:space="preserve"> </w:t>
        </w:r>
        <w:r w:rsidRPr="00076D8A">
          <w:rPr>
            <w:rFonts w:ascii="Times New Roman" w:eastAsia="Times New Roman" w:hAnsi="Times New Roman" w:cs="Times New Roman"/>
            <w:sz w:val="24"/>
            <w:szCs w:val="24"/>
          </w:rPr>
          <w:br/>
        </w:r>
      </w:ins>
      <w:r>
        <w:rPr>
          <w:rFonts w:ascii="Times New Roman" w:eastAsia="Times New Roman" w:hAnsi="Times New Roman" w:cs="Times New Roman"/>
          <w:noProof/>
          <w:sz w:val="24"/>
          <w:szCs w:val="24"/>
        </w:rPr>
        <w:drawing>
          <wp:inline distT="0" distB="0" distL="0" distR="0">
            <wp:extent cx="5913755" cy="379730"/>
            <wp:effectExtent l="19050" t="0" r="0" b="0"/>
            <wp:docPr id="69" name="Picture 69" descr="mkdir vini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mkdir vinita"/>
                    <pic:cNvPicPr>
                      <a:picLocks noChangeAspect="1" noChangeArrowheads="1"/>
                    </pic:cNvPicPr>
                  </pic:nvPicPr>
                  <pic:blipFill>
                    <a:blip r:embed="rId87"/>
                    <a:srcRect/>
                    <a:stretch>
                      <a:fillRect/>
                    </a:stretch>
                  </pic:blipFill>
                  <pic:spPr bwMode="auto">
                    <a:xfrm>
                      <a:off x="0" y="0"/>
                      <a:ext cx="5913755" cy="379730"/>
                    </a:xfrm>
                    <a:prstGeom prst="rect">
                      <a:avLst/>
                    </a:prstGeom>
                    <a:noFill/>
                    <a:ln w="9525">
                      <a:noFill/>
                      <a:miter lim="800000"/>
                      <a:headEnd/>
                      <a:tailEnd/>
                    </a:ln>
                  </pic:spPr>
                </pic:pic>
              </a:graphicData>
            </a:graphic>
          </wp:inline>
        </w:drawing>
      </w:r>
      <w:ins w:id="82" w:author="Unknown">
        <w:r w:rsidRPr="00076D8A">
          <w:rPr>
            <w:rFonts w:ascii="Times New Roman" w:eastAsia="Times New Roman" w:hAnsi="Times New Roman" w:cs="Times New Roman"/>
            <w:sz w:val="24"/>
            <w:szCs w:val="24"/>
          </w:rPr>
          <w:br/>
          <w:t xml:space="preserve">for testing purpose we are writing </w:t>
        </w:r>
        <w:r w:rsidRPr="00076D8A">
          <w:rPr>
            <w:rFonts w:ascii="Times New Roman" w:eastAsia="Times New Roman" w:hAnsi="Times New Roman" w:cs="Times New Roman"/>
            <w:b/>
            <w:bCs/>
            <w:sz w:val="24"/>
            <w:szCs w:val="24"/>
          </w:rPr>
          <w:t>site name</w:t>
        </w:r>
        <w:r w:rsidRPr="00076D8A">
          <w:rPr>
            <w:rFonts w:ascii="Times New Roman" w:eastAsia="Times New Roman" w:hAnsi="Times New Roman" w:cs="Times New Roman"/>
            <w:sz w:val="24"/>
            <w:szCs w:val="24"/>
          </w:rPr>
          <w:t xml:space="preserve"> in its</w:t>
        </w:r>
        <w:r w:rsidRPr="00076D8A">
          <w:rPr>
            <w:rFonts w:ascii="Times New Roman" w:eastAsia="Times New Roman" w:hAnsi="Times New Roman" w:cs="Times New Roman"/>
            <w:b/>
            <w:bCs/>
            <w:sz w:val="24"/>
            <w:szCs w:val="24"/>
          </w:rPr>
          <w:t xml:space="preserve"> index page</w:t>
        </w:r>
        <w:r w:rsidRPr="00076D8A">
          <w:rPr>
            <w:rFonts w:ascii="Times New Roman" w:eastAsia="Times New Roman" w:hAnsi="Times New Roman" w:cs="Times New Roman"/>
            <w:sz w:val="24"/>
            <w:szCs w:val="24"/>
          </w:rPr>
          <w:t xml:space="preserve"> </w:t>
        </w:r>
        <w:r w:rsidRPr="00076D8A">
          <w:rPr>
            <w:rFonts w:ascii="Times New Roman" w:eastAsia="Times New Roman" w:hAnsi="Times New Roman" w:cs="Times New Roman"/>
            <w:sz w:val="24"/>
            <w:szCs w:val="24"/>
          </w:rPr>
          <w:br/>
        </w:r>
      </w:ins>
      <w:r>
        <w:rPr>
          <w:rFonts w:ascii="Times New Roman" w:eastAsia="Times New Roman" w:hAnsi="Times New Roman" w:cs="Times New Roman"/>
          <w:noProof/>
          <w:sz w:val="24"/>
          <w:szCs w:val="24"/>
        </w:rPr>
        <w:drawing>
          <wp:inline distT="0" distB="0" distL="0" distR="0">
            <wp:extent cx="1995170" cy="260985"/>
            <wp:effectExtent l="19050" t="0" r="5080" b="0"/>
            <wp:docPr id="70" name="Picture 70" descr="index.ht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index.htm"/>
                    <pic:cNvPicPr>
                      <a:picLocks noChangeAspect="1" noChangeArrowheads="1"/>
                    </pic:cNvPicPr>
                  </pic:nvPicPr>
                  <pic:blipFill>
                    <a:blip r:embed="rId88"/>
                    <a:srcRect/>
                    <a:stretch>
                      <a:fillRect/>
                    </a:stretch>
                  </pic:blipFill>
                  <pic:spPr bwMode="auto">
                    <a:xfrm>
                      <a:off x="0" y="0"/>
                      <a:ext cx="1995170" cy="260985"/>
                    </a:xfrm>
                    <a:prstGeom prst="rect">
                      <a:avLst/>
                    </a:prstGeom>
                    <a:noFill/>
                    <a:ln w="9525">
                      <a:noFill/>
                      <a:miter lim="800000"/>
                      <a:headEnd/>
                      <a:tailEnd/>
                    </a:ln>
                  </pic:spPr>
                </pic:pic>
              </a:graphicData>
            </a:graphic>
          </wp:inline>
        </w:drawing>
      </w:r>
      <w:ins w:id="83" w:author="Unknown">
        <w:r w:rsidRPr="00076D8A">
          <w:rPr>
            <w:rFonts w:ascii="Times New Roman" w:eastAsia="Times New Roman" w:hAnsi="Times New Roman" w:cs="Times New Roman"/>
            <w:sz w:val="24"/>
            <w:szCs w:val="24"/>
          </w:rPr>
          <w:br/>
        </w:r>
        <w:r w:rsidRPr="00076D8A">
          <w:rPr>
            <w:rFonts w:ascii="Times New Roman" w:eastAsia="Times New Roman" w:hAnsi="Times New Roman" w:cs="Times New Roman"/>
            <w:b/>
            <w:bCs/>
            <w:sz w:val="24"/>
            <w:szCs w:val="24"/>
          </w:rPr>
          <w:t>save</w:t>
        </w:r>
        <w:r w:rsidRPr="00076D8A">
          <w:rPr>
            <w:rFonts w:ascii="Times New Roman" w:eastAsia="Times New Roman" w:hAnsi="Times New Roman" w:cs="Times New Roman"/>
            <w:sz w:val="24"/>
            <w:szCs w:val="24"/>
          </w:rPr>
          <w:t xml:space="preserve"> file and </w:t>
        </w:r>
        <w:r w:rsidRPr="00076D8A">
          <w:rPr>
            <w:rFonts w:ascii="Times New Roman" w:eastAsia="Times New Roman" w:hAnsi="Times New Roman" w:cs="Times New Roman"/>
            <w:b/>
            <w:bCs/>
            <w:sz w:val="24"/>
            <w:szCs w:val="24"/>
          </w:rPr>
          <w:t>exit</w:t>
        </w:r>
      </w:ins>
    </w:p>
    <w:p w:rsidR="00076D8A" w:rsidRPr="00076D8A" w:rsidRDefault="00076D8A" w:rsidP="00076D8A">
      <w:pPr>
        <w:spacing w:before="100" w:beforeAutospacing="1" w:after="100" w:afterAutospacing="1" w:line="240" w:lineRule="auto"/>
        <w:rPr>
          <w:ins w:id="84" w:author="Unknown"/>
          <w:rFonts w:ascii="Times New Roman" w:eastAsia="Times New Roman" w:hAnsi="Times New Roman" w:cs="Times New Roman"/>
          <w:sz w:val="24"/>
          <w:szCs w:val="24"/>
        </w:rPr>
      </w:pPr>
      <w:proofErr w:type="gramStart"/>
      <w:ins w:id="85" w:author="Unknown">
        <w:r w:rsidRPr="00076D8A">
          <w:rPr>
            <w:rFonts w:ascii="Times New Roman" w:eastAsia="Times New Roman" w:hAnsi="Times New Roman" w:cs="Times New Roman"/>
            <w:sz w:val="24"/>
            <w:szCs w:val="24"/>
          </w:rPr>
          <w:t>now</w:t>
        </w:r>
        <w:proofErr w:type="gramEnd"/>
        <w:r w:rsidRPr="00076D8A">
          <w:rPr>
            <w:rFonts w:ascii="Times New Roman" w:eastAsia="Times New Roman" w:hAnsi="Times New Roman" w:cs="Times New Roman"/>
            <w:sz w:val="24"/>
            <w:szCs w:val="24"/>
          </w:rPr>
          <w:t xml:space="preserve"> open</w:t>
        </w:r>
        <w:r w:rsidRPr="00076D8A">
          <w:rPr>
            <w:rFonts w:ascii="Times New Roman" w:eastAsia="Times New Roman" w:hAnsi="Times New Roman" w:cs="Times New Roman"/>
            <w:b/>
            <w:bCs/>
            <w:sz w:val="24"/>
            <w:szCs w:val="24"/>
          </w:rPr>
          <w:t xml:space="preserve"> /etc/hosts</w:t>
        </w:r>
        <w:r w:rsidRPr="00076D8A">
          <w:rPr>
            <w:rFonts w:ascii="Times New Roman" w:eastAsia="Times New Roman" w:hAnsi="Times New Roman" w:cs="Times New Roman"/>
            <w:sz w:val="24"/>
            <w:szCs w:val="24"/>
          </w:rPr>
          <w:t xml:space="preserve"> file </w:t>
        </w:r>
        <w:r w:rsidRPr="00076D8A">
          <w:rPr>
            <w:rFonts w:ascii="Times New Roman" w:eastAsia="Times New Roman" w:hAnsi="Times New Roman" w:cs="Times New Roman"/>
            <w:sz w:val="24"/>
            <w:szCs w:val="24"/>
          </w:rPr>
          <w:br/>
        </w:r>
      </w:ins>
      <w:r>
        <w:rPr>
          <w:rFonts w:ascii="Times New Roman" w:eastAsia="Times New Roman" w:hAnsi="Times New Roman" w:cs="Times New Roman"/>
          <w:noProof/>
          <w:sz w:val="24"/>
          <w:szCs w:val="24"/>
        </w:rPr>
        <w:drawing>
          <wp:inline distT="0" distB="0" distL="0" distR="0">
            <wp:extent cx="2790825" cy="344170"/>
            <wp:effectExtent l="19050" t="0" r="9525" b="0"/>
            <wp:docPr id="71" name="Picture 71" descr="hos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osts"/>
                    <pic:cNvPicPr>
                      <a:picLocks noChangeAspect="1" noChangeArrowheads="1"/>
                    </pic:cNvPicPr>
                  </pic:nvPicPr>
                  <pic:blipFill>
                    <a:blip r:embed="rId89"/>
                    <a:srcRect/>
                    <a:stretch>
                      <a:fillRect/>
                    </a:stretch>
                  </pic:blipFill>
                  <pic:spPr bwMode="auto">
                    <a:xfrm>
                      <a:off x="0" y="0"/>
                      <a:ext cx="2790825" cy="344170"/>
                    </a:xfrm>
                    <a:prstGeom prst="rect">
                      <a:avLst/>
                    </a:prstGeom>
                    <a:noFill/>
                    <a:ln w="9525">
                      <a:noFill/>
                      <a:miter lim="800000"/>
                      <a:headEnd/>
                      <a:tailEnd/>
                    </a:ln>
                  </pic:spPr>
                </pic:pic>
              </a:graphicData>
            </a:graphic>
          </wp:inline>
        </w:drawing>
      </w:r>
      <w:ins w:id="86" w:author="Unknown">
        <w:r w:rsidRPr="00076D8A">
          <w:rPr>
            <w:rFonts w:ascii="Times New Roman" w:eastAsia="Times New Roman" w:hAnsi="Times New Roman" w:cs="Times New Roman"/>
            <w:sz w:val="24"/>
            <w:szCs w:val="24"/>
          </w:rPr>
          <w:br/>
          <w:t xml:space="preserve">in the </w:t>
        </w:r>
        <w:r w:rsidRPr="00076D8A">
          <w:rPr>
            <w:rFonts w:ascii="Times New Roman" w:eastAsia="Times New Roman" w:hAnsi="Times New Roman" w:cs="Times New Roman"/>
            <w:b/>
            <w:bCs/>
            <w:sz w:val="24"/>
            <w:szCs w:val="24"/>
          </w:rPr>
          <w:t>end of file</w:t>
        </w:r>
        <w:r w:rsidRPr="00076D8A">
          <w:rPr>
            <w:rFonts w:ascii="Times New Roman" w:eastAsia="Times New Roman" w:hAnsi="Times New Roman" w:cs="Times New Roman"/>
            <w:sz w:val="24"/>
            <w:szCs w:val="24"/>
          </w:rPr>
          <w:t xml:space="preserve"> bind system </w:t>
        </w:r>
        <w:r w:rsidRPr="00076D8A">
          <w:rPr>
            <w:rFonts w:ascii="Times New Roman" w:eastAsia="Times New Roman" w:hAnsi="Times New Roman" w:cs="Times New Roman"/>
            <w:b/>
            <w:bCs/>
            <w:sz w:val="24"/>
            <w:szCs w:val="24"/>
          </w:rPr>
          <w:t>ip</w:t>
        </w:r>
        <w:r w:rsidRPr="00076D8A">
          <w:rPr>
            <w:rFonts w:ascii="Times New Roman" w:eastAsia="Times New Roman" w:hAnsi="Times New Roman" w:cs="Times New Roman"/>
            <w:sz w:val="24"/>
            <w:szCs w:val="24"/>
          </w:rPr>
          <w:t xml:space="preserve"> with </w:t>
        </w:r>
        <w:r w:rsidRPr="00076D8A">
          <w:rPr>
            <w:rFonts w:ascii="Times New Roman" w:eastAsia="Times New Roman" w:hAnsi="Times New Roman" w:cs="Times New Roman"/>
            <w:b/>
            <w:bCs/>
            <w:sz w:val="24"/>
            <w:szCs w:val="24"/>
          </w:rPr>
          <w:t>www.vinita.com</w:t>
        </w:r>
        <w:r w:rsidRPr="00076D8A">
          <w:rPr>
            <w:rFonts w:ascii="Times New Roman" w:eastAsia="Times New Roman" w:hAnsi="Times New Roman" w:cs="Times New Roman"/>
            <w:sz w:val="24"/>
            <w:szCs w:val="24"/>
          </w:rPr>
          <w:br/>
        </w:r>
      </w:ins>
      <w:r>
        <w:rPr>
          <w:rFonts w:ascii="Times New Roman" w:eastAsia="Times New Roman" w:hAnsi="Times New Roman" w:cs="Times New Roman"/>
          <w:noProof/>
          <w:sz w:val="24"/>
          <w:szCs w:val="24"/>
        </w:rPr>
        <w:drawing>
          <wp:inline distT="0" distB="0" distL="0" distR="0">
            <wp:extent cx="4690745" cy="1223010"/>
            <wp:effectExtent l="19050" t="0" r="0" b="0"/>
            <wp:docPr id="72" name="Picture 72" descr="entry of vinita in hos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entry of vinita in hosts"/>
                    <pic:cNvPicPr>
                      <a:picLocks noChangeAspect="1" noChangeArrowheads="1"/>
                    </pic:cNvPicPr>
                  </pic:nvPicPr>
                  <pic:blipFill>
                    <a:blip r:embed="rId90"/>
                    <a:srcRect/>
                    <a:stretch>
                      <a:fillRect/>
                    </a:stretch>
                  </pic:blipFill>
                  <pic:spPr bwMode="auto">
                    <a:xfrm>
                      <a:off x="0" y="0"/>
                      <a:ext cx="4690745" cy="1223010"/>
                    </a:xfrm>
                    <a:prstGeom prst="rect">
                      <a:avLst/>
                    </a:prstGeom>
                    <a:noFill/>
                    <a:ln w="9525">
                      <a:noFill/>
                      <a:miter lim="800000"/>
                      <a:headEnd/>
                      <a:tailEnd/>
                    </a:ln>
                  </pic:spPr>
                </pic:pic>
              </a:graphicData>
            </a:graphic>
          </wp:inline>
        </w:drawing>
      </w:r>
    </w:p>
    <w:p w:rsidR="00076D8A" w:rsidRPr="00076D8A" w:rsidRDefault="00076D8A" w:rsidP="00076D8A">
      <w:pPr>
        <w:spacing w:before="100" w:beforeAutospacing="1" w:after="100" w:afterAutospacing="1" w:line="240" w:lineRule="auto"/>
        <w:rPr>
          <w:ins w:id="87" w:author="Unknown"/>
          <w:rFonts w:ascii="Times New Roman" w:eastAsia="Times New Roman" w:hAnsi="Times New Roman" w:cs="Times New Roman"/>
          <w:sz w:val="24"/>
          <w:szCs w:val="24"/>
        </w:rPr>
      </w:pPr>
      <w:ins w:id="88" w:author="Unknown">
        <w:r w:rsidRPr="00076D8A">
          <w:rPr>
            <w:rFonts w:ascii="Times New Roman" w:eastAsia="Times New Roman" w:hAnsi="Times New Roman" w:cs="Times New Roman"/>
            <w:sz w:val="24"/>
            <w:szCs w:val="24"/>
          </w:rPr>
          <w:t xml:space="preserve">now open </w:t>
        </w:r>
        <w:r w:rsidRPr="00076D8A">
          <w:rPr>
            <w:rFonts w:ascii="Times New Roman" w:eastAsia="Times New Roman" w:hAnsi="Times New Roman" w:cs="Times New Roman"/>
            <w:b/>
            <w:bCs/>
            <w:sz w:val="24"/>
            <w:szCs w:val="24"/>
          </w:rPr>
          <w:t>/etc/httpd/conf/httpd.conf</w:t>
        </w:r>
        <w:r w:rsidRPr="00076D8A">
          <w:rPr>
            <w:rFonts w:ascii="Times New Roman" w:eastAsia="Times New Roman" w:hAnsi="Times New Roman" w:cs="Times New Roman"/>
            <w:sz w:val="24"/>
            <w:szCs w:val="24"/>
          </w:rPr>
          <w:t xml:space="preserve"> main configuration file of </w:t>
        </w:r>
        <w:r w:rsidRPr="00076D8A">
          <w:rPr>
            <w:rFonts w:ascii="Times New Roman" w:eastAsia="Times New Roman" w:hAnsi="Times New Roman" w:cs="Times New Roman"/>
            <w:b/>
            <w:bCs/>
            <w:sz w:val="24"/>
            <w:szCs w:val="24"/>
          </w:rPr>
          <w:t>apache server</w:t>
        </w:r>
        <w:r w:rsidRPr="00076D8A">
          <w:rPr>
            <w:rFonts w:ascii="Times New Roman" w:eastAsia="Times New Roman" w:hAnsi="Times New Roman" w:cs="Times New Roman"/>
            <w:sz w:val="24"/>
            <w:szCs w:val="24"/>
          </w:rPr>
          <w:t xml:space="preserve"> </w:t>
        </w:r>
        <w:r w:rsidRPr="00076D8A">
          <w:rPr>
            <w:rFonts w:ascii="Times New Roman" w:eastAsia="Times New Roman" w:hAnsi="Times New Roman" w:cs="Times New Roman"/>
            <w:sz w:val="24"/>
            <w:szCs w:val="24"/>
          </w:rPr>
          <w:br/>
        </w:r>
      </w:ins>
      <w:r>
        <w:rPr>
          <w:rFonts w:ascii="Times New Roman" w:eastAsia="Times New Roman" w:hAnsi="Times New Roman" w:cs="Times New Roman"/>
          <w:noProof/>
          <w:sz w:val="24"/>
          <w:szCs w:val="24"/>
        </w:rPr>
        <w:drawing>
          <wp:inline distT="0" distB="0" distL="0" distR="0">
            <wp:extent cx="4156075" cy="260985"/>
            <wp:effectExtent l="19050" t="0" r="0" b="0"/>
            <wp:docPr id="73" name="Picture 73" descr="vi httpd.con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vi httpd.conf"/>
                    <pic:cNvPicPr>
                      <a:picLocks noChangeAspect="1" noChangeArrowheads="1"/>
                    </pic:cNvPicPr>
                  </pic:nvPicPr>
                  <pic:blipFill>
                    <a:blip r:embed="rId91"/>
                    <a:srcRect/>
                    <a:stretch>
                      <a:fillRect/>
                    </a:stretch>
                  </pic:blipFill>
                  <pic:spPr bwMode="auto">
                    <a:xfrm>
                      <a:off x="0" y="0"/>
                      <a:ext cx="4156075" cy="260985"/>
                    </a:xfrm>
                    <a:prstGeom prst="rect">
                      <a:avLst/>
                    </a:prstGeom>
                    <a:noFill/>
                    <a:ln w="9525">
                      <a:noFill/>
                      <a:miter lim="800000"/>
                      <a:headEnd/>
                      <a:tailEnd/>
                    </a:ln>
                  </pic:spPr>
                </pic:pic>
              </a:graphicData>
            </a:graphic>
          </wp:inline>
        </w:drawing>
      </w:r>
      <w:ins w:id="89" w:author="Unknown">
        <w:r w:rsidRPr="00076D8A">
          <w:rPr>
            <w:rFonts w:ascii="Times New Roman" w:eastAsia="Times New Roman" w:hAnsi="Times New Roman" w:cs="Times New Roman"/>
            <w:sz w:val="24"/>
            <w:szCs w:val="24"/>
          </w:rPr>
          <w:br/>
          <w:t xml:space="preserve">locate </w:t>
        </w:r>
        <w:r w:rsidRPr="00076D8A">
          <w:rPr>
            <w:rFonts w:ascii="Times New Roman" w:eastAsia="Times New Roman" w:hAnsi="Times New Roman" w:cs="Times New Roman"/>
            <w:b/>
            <w:bCs/>
            <w:sz w:val="24"/>
            <w:szCs w:val="24"/>
          </w:rPr>
          <w:t>virtual host</w:t>
        </w:r>
        <w:r w:rsidRPr="00076D8A">
          <w:rPr>
            <w:rFonts w:ascii="Times New Roman" w:eastAsia="Times New Roman" w:hAnsi="Times New Roman" w:cs="Times New Roman"/>
            <w:sz w:val="24"/>
            <w:szCs w:val="24"/>
          </w:rPr>
          <w:t xml:space="preserve"> tag </w:t>
        </w:r>
        <w:r w:rsidRPr="00076D8A">
          <w:rPr>
            <w:rFonts w:ascii="Times New Roman" w:eastAsia="Times New Roman" w:hAnsi="Times New Roman" w:cs="Times New Roman"/>
            <w:sz w:val="24"/>
            <w:szCs w:val="24"/>
          </w:rPr>
          <w:br/>
        </w:r>
      </w:ins>
      <w:r>
        <w:rPr>
          <w:rFonts w:ascii="Times New Roman" w:eastAsia="Times New Roman" w:hAnsi="Times New Roman" w:cs="Times New Roman"/>
          <w:noProof/>
          <w:sz w:val="24"/>
          <w:szCs w:val="24"/>
        </w:rPr>
        <w:drawing>
          <wp:inline distT="0" distB="0" distL="0" distR="0">
            <wp:extent cx="3170555" cy="474980"/>
            <wp:effectExtent l="19050" t="0" r="0" b="0"/>
            <wp:docPr id="74" name="Picture 74" descr="virtual h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virtual host"/>
                    <pic:cNvPicPr>
                      <a:picLocks noChangeAspect="1" noChangeArrowheads="1"/>
                    </pic:cNvPicPr>
                  </pic:nvPicPr>
                  <pic:blipFill>
                    <a:blip r:embed="rId92"/>
                    <a:srcRect/>
                    <a:stretch>
                      <a:fillRect/>
                    </a:stretch>
                  </pic:blipFill>
                  <pic:spPr bwMode="auto">
                    <a:xfrm>
                      <a:off x="0" y="0"/>
                      <a:ext cx="3170555" cy="474980"/>
                    </a:xfrm>
                    <a:prstGeom prst="rect">
                      <a:avLst/>
                    </a:prstGeom>
                    <a:noFill/>
                    <a:ln w="9525">
                      <a:noFill/>
                      <a:miter lim="800000"/>
                      <a:headEnd/>
                      <a:tailEnd/>
                    </a:ln>
                  </pic:spPr>
                </pic:pic>
              </a:graphicData>
            </a:graphic>
          </wp:inline>
        </w:drawing>
      </w:r>
      <w:ins w:id="90" w:author="Unknown">
        <w:r w:rsidRPr="00076D8A">
          <w:rPr>
            <w:rFonts w:ascii="Times New Roman" w:eastAsia="Times New Roman" w:hAnsi="Times New Roman" w:cs="Times New Roman"/>
            <w:sz w:val="24"/>
            <w:szCs w:val="24"/>
          </w:rPr>
          <w:br/>
          <w:t>remove</w:t>
        </w:r>
        <w:r w:rsidRPr="00076D8A">
          <w:rPr>
            <w:rFonts w:ascii="Times New Roman" w:eastAsia="Times New Roman" w:hAnsi="Times New Roman" w:cs="Times New Roman"/>
            <w:b/>
            <w:bCs/>
            <w:sz w:val="24"/>
            <w:szCs w:val="24"/>
          </w:rPr>
          <w:t xml:space="preserve"> # </w:t>
        </w:r>
        <w:r w:rsidRPr="00076D8A">
          <w:rPr>
            <w:rFonts w:ascii="Times New Roman" w:eastAsia="Times New Roman" w:hAnsi="Times New Roman" w:cs="Times New Roman"/>
            <w:sz w:val="24"/>
            <w:szCs w:val="24"/>
          </w:rPr>
          <w:t xml:space="preserve">from the beginning and add the </w:t>
        </w:r>
        <w:r w:rsidRPr="00076D8A">
          <w:rPr>
            <w:rFonts w:ascii="Times New Roman" w:eastAsia="Times New Roman" w:hAnsi="Times New Roman" w:cs="Times New Roman"/>
            <w:b/>
            <w:bCs/>
            <w:sz w:val="24"/>
            <w:szCs w:val="24"/>
          </w:rPr>
          <w:t>IP of host</w:t>
        </w:r>
        <w:r w:rsidRPr="00076D8A">
          <w:rPr>
            <w:rFonts w:ascii="Times New Roman" w:eastAsia="Times New Roman" w:hAnsi="Times New Roman" w:cs="Times New Roman"/>
            <w:sz w:val="24"/>
            <w:szCs w:val="24"/>
          </w:rPr>
          <w:t xml:space="preserve"> </w:t>
        </w:r>
        <w:r w:rsidRPr="00076D8A">
          <w:rPr>
            <w:rFonts w:ascii="Times New Roman" w:eastAsia="Times New Roman" w:hAnsi="Times New Roman" w:cs="Times New Roman"/>
            <w:sz w:val="24"/>
            <w:szCs w:val="24"/>
          </w:rPr>
          <w:br/>
        </w:r>
      </w:ins>
      <w:r>
        <w:rPr>
          <w:rFonts w:ascii="Times New Roman" w:eastAsia="Times New Roman" w:hAnsi="Times New Roman" w:cs="Times New Roman"/>
          <w:noProof/>
          <w:sz w:val="24"/>
          <w:szCs w:val="24"/>
        </w:rPr>
        <w:lastRenderedPageBreak/>
        <w:drawing>
          <wp:inline distT="0" distB="0" distL="0" distR="0">
            <wp:extent cx="3004185" cy="570230"/>
            <wp:effectExtent l="19050" t="0" r="5715" b="0"/>
            <wp:docPr id="75" name="Picture 75" descr="virtual h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virtual host"/>
                    <pic:cNvPicPr>
                      <a:picLocks noChangeAspect="1" noChangeArrowheads="1"/>
                    </pic:cNvPicPr>
                  </pic:nvPicPr>
                  <pic:blipFill>
                    <a:blip r:embed="rId93"/>
                    <a:srcRect/>
                    <a:stretch>
                      <a:fillRect/>
                    </a:stretch>
                  </pic:blipFill>
                  <pic:spPr bwMode="auto">
                    <a:xfrm>
                      <a:off x="0" y="0"/>
                      <a:ext cx="3004185" cy="570230"/>
                    </a:xfrm>
                    <a:prstGeom prst="rect">
                      <a:avLst/>
                    </a:prstGeom>
                    <a:noFill/>
                    <a:ln w="9525">
                      <a:noFill/>
                      <a:miter lim="800000"/>
                      <a:headEnd/>
                      <a:tailEnd/>
                    </a:ln>
                  </pic:spPr>
                </pic:pic>
              </a:graphicData>
            </a:graphic>
          </wp:inline>
        </w:drawing>
      </w:r>
      <w:ins w:id="91" w:author="Unknown">
        <w:r w:rsidRPr="00076D8A">
          <w:rPr>
            <w:rFonts w:ascii="Times New Roman" w:eastAsia="Times New Roman" w:hAnsi="Times New Roman" w:cs="Times New Roman"/>
            <w:sz w:val="24"/>
            <w:szCs w:val="24"/>
          </w:rPr>
          <w:br/>
          <w:t xml:space="preserve">Now go in the end of file and copy last seven line [ virtual host tag ] and paste them in the end of file. </w:t>
        </w:r>
        <w:proofErr w:type="gramStart"/>
        <w:r w:rsidRPr="00076D8A">
          <w:rPr>
            <w:rFonts w:ascii="Times New Roman" w:eastAsia="Times New Roman" w:hAnsi="Times New Roman" w:cs="Times New Roman"/>
            <w:b/>
            <w:bCs/>
            <w:sz w:val="24"/>
            <w:szCs w:val="24"/>
          </w:rPr>
          <w:t>change</w:t>
        </w:r>
        <w:proofErr w:type="gramEnd"/>
        <w:r w:rsidRPr="00076D8A">
          <w:rPr>
            <w:rFonts w:ascii="Times New Roman" w:eastAsia="Times New Roman" w:hAnsi="Times New Roman" w:cs="Times New Roman"/>
            <w:b/>
            <w:bCs/>
            <w:sz w:val="24"/>
            <w:szCs w:val="24"/>
          </w:rPr>
          <w:t xml:space="preserve"> these seven lines as shown in image</w:t>
        </w:r>
        <w:r w:rsidRPr="00076D8A">
          <w:rPr>
            <w:rFonts w:ascii="Times New Roman" w:eastAsia="Times New Roman" w:hAnsi="Times New Roman" w:cs="Times New Roman"/>
            <w:sz w:val="24"/>
            <w:szCs w:val="24"/>
          </w:rPr>
          <w:t xml:space="preserve"> </w:t>
        </w:r>
        <w:r w:rsidRPr="00076D8A">
          <w:rPr>
            <w:rFonts w:ascii="Times New Roman" w:eastAsia="Times New Roman" w:hAnsi="Times New Roman" w:cs="Times New Roman"/>
            <w:sz w:val="24"/>
            <w:szCs w:val="24"/>
          </w:rPr>
          <w:br/>
        </w:r>
      </w:ins>
      <w:r>
        <w:rPr>
          <w:rFonts w:ascii="Times New Roman" w:eastAsia="Times New Roman" w:hAnsi="Times New Roman" w:cs="Times New Roman"/>
          <w:noProof/>
          <w:sz w:val="24"/>
          <w:szCs w:val="24"/>
        </w:rPr>
        <w:drawing>
          <wp:inline distT="0" distB="0" distL="0" distR="0">
            <wp:extent cx="5557520" cy="2339340"/>
            <wp:effectExtent l="19050" t="0" r="5080" b="0"/>
            <wp:docPr id="76" name="Picture 76" descr="httpd.con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d.conf"/>
                    <pic:cNvPicPr>
                      <a:picLocks noChangeAspect="1" noChangeArrowheads="1"/>
                    </pic:cNvPicPr>
                  </pic:nvPicPr>
                  <pic:blipFill>
                    <a:blip r:embed="rId94"/>
                    <a:srcRect/>
                    <a:stretch>
                      <a:fillRect/>
                    </a:stretch>
                  </pic:blipFill>
                  <pic:spPr bwMode="auto">
                    <a:xfrm>
                      <a:off x="0" y="0"/>
                      <a:ext cx="5557520" cy="2339340"/>
                    </a:xfrm>
                    <a:prstGeom prst="rect">
                      <a:avLst/>
                    </a:prstGeom>
                    <a:noFill/>
                    <a:ln w="9525">
                      <a:noFill/>
                      <a:miter lim="800000"/>
                      <a:headEnd/>
                      <a:tailEnd/>
                    </a:ln>
                  </pic:spPr>
                </pic:pic>
              </a:graphicData>
            </a:graphic>
          </wp:inline>
        </w:drawing>
      </w:r>
      <w:ins w:id="92" w:author="Unknown">
        <w:r w:rsidRPr="00076D8A">
          <w:rPr>
            <w:rFonts w:ascii="Times New Roman" w:eastAsia="Times New Roman" w:hAnsi="Times New Roman" w:cs="Times New Roman"/>
            <w:sz w:val="24"/>
            <w:szCs w:val="24"/>
          </w:rPr>
          <w:br/>
          <w:t xml:space="preserve">now </w:t>
        </w:r>
        <w:r w:rsidRPr="00076D8A">
          <w:rPr>
            <w:rFonts w:ascii="Times New Roman" w:eastAsia="Times New Roman" w:hAnsi="Times New Roman" w:cs="Times New Roman"/>
            <w:b/>
            <w:bCs/>
            <w:sz w:val="24"/>
            <w:szCs w:val="24"/>
          </w:rPr>
          <w:t>save</w:t>
        </w:r>
        <w:r w:rsidRPr="00076D8A">
          <w:rPr>
            <w:rFonts w:ascii="Times New Roman" w:eastAsia="Times New Roman" w:hAnsi="Times New Roman" w:cs="Times New Roman"/>
            <w:sz w:val="24"/>
            <w:szCs w:val="24"/>
          </w:rPr>
          <w:t xml:space="preserve"> this file and exit from it</w:t>
        </w:r>
      </w:ins>
    </w:p>
    <w:p w:rsidR="00076D8A" w:rsidRPr="00076D8A" w:rsidRDefault="00076D8A" w:rsidP="00076D8A">
      <w:pPr>
        <w:spacing w:before="100" w:beforeAutospacing="1" w:after="100" w:afterAutospacing="1" w:line="240" w:lineRule="auto"/>
        <w:rPr>
          <w:ins w:id="93" w:author="Unknown"/>
          <w:rFonts w:ascii="Times New Roman" w:eastAsia="Times New Roman" w:hAnsi="Times New Roman" w:cs="Times New Roman"/>
          <w:sz w:val="24"/>
          <w:szCs w:val="24"/>
        </w:rPr>
      </w:pPr>
      <w:proofErr w:type="gramStart"/>
      <w:ins w:id="94" w:author="Unknown">
        <w:r w:rsidRPr="00076D8A">
          <w:rPr>
            <w:rFonts w:ascii="Times New Roman" w:eastAsia="Times New Roman" w:hAnsi="Times New Roman" w:cs="Times New Roman"/>
            <w:sz w:val="24"/>
            <w:szCs w:val="24"/>
          </w:rPr>
          <w:t>you</w:t>
        </w:r>
        <w:proofErr w:type="gramEnd"/>
        <w:r w:rsidRPr="00076D8A">
          <w:rPr>
            <w:rFonts w:ascii="Times New Roman" w:eastAsia="Times New Roman" w:hAnsi="Times New Roman" w:cs="Times New Roman"/>
            <w:sz w:val="24"/>
            <w:szCs w:val="24"/>
          </w:rPr>
          <w:t xml:space="preserve"> have done necessary configuration now </w:t>
        </w:r>
        <w:r w:rsidRPr="00076D8A">
          <w:rPr>
            <w:rFonts w:ascii="Times New Roman" w:eastAsia="Times New Roman" w:hAnsi="Times New Roman" w:cs="Times New Roman"/>
            <w:b/>
            <w:bCs/>
            <w:sz w:val="24"/>
            <w:szCs w:val="24"/>
          </w:rPr>
          <w:t>restart the httpd service</w:t>
        </w:r>
        <w:r w:rsidRPr="00076D8A">
          <w:rPr>
            <w:rFonts w:ascii="Times New Roman" w:eastAsia="Times New Roman" w:hAnsi="Times New Roman" w:cs="Times New Roman"/>
            <w:sz w:val="24"/>
            <w:szCs w:val="24"/>
          </w:rPr>
          <w:t xml:space="preserve"> and test this configuration run</w:t>
        </w:r>
        <w:r w:rsidRPr="00076D8A">
          <w:rPr>
            <w:rFonts w:ascii="Times New Roman" w:eastAsia="Times New Roman" w:hAnsi="Times New Roman" w:cs="Times New Roman"/>
            <w:b/>
            <w:bCs/>
            <w:sz w:val="24"/>
            <w:szCs w:val="24"/>
          </w:rPr>
          <w:t xml:space="preserve"> links</w:t>
        </w:r>
        <w:r w:rsidRPr="00076D8A">
          <w:rPr>
            <w:rFonts w:ascii="Times New Roman" w:eastAsia="Times New Roman" w:hAnsi="Times New Roman" w:cs="Times New Roman"/>
            <w:sz w:val="24"/>
            <w:szCs w:val="24"/>
          </w:rPr>
          <w:t xml:space="preserve"> command </w:t>
        </w:r>
        <w:r w:rsidRPr="00076D8A">
          <w:rPr>
            <w:rFonts w:ascii="Times New Roman" w:eastAsia="Times New Roman" w:hAnsi="Times New Roman" w:cs="Times New Roman"/>
            <w:sz w:val="24"/>
            <w:szCs w:val="24"/>
          </w:rPr>
          <w:br/>
        </w:r>
      </w:ins>
      <w:r>
        <w:rPr>
          <w:rFonts w:ascii="Times New Roman" w:eastAsia="Times New Roman" w:hAnsi="Times New Roman" w:cs="Times New Roman"/>
          <w:noProof/>
          <w:sz w:val="24"/>
          <w:szCs w:val="24"/>
        </w:rPr>
        <w:drawing>
          <wp:inline distT="0" distB="0" distL="0" distR="0">
            <wp:extent cx="5771515" cy="653415"/>
            <wp:effectExtent l="19050" t="0" r="635" b="0"/>
            <wp:docPr id="77" name="Picture 77" descr="lin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links"/>
                    <pic:cNvPicPr>
                      <a:picLocks noChangeAspect="1" noChangeArrowheads="1"/>
                    </pic:cNvPicPr>
                  </pic:nvPicPr>
                  <pic:blipFill>
                    <a:blip r:embed="rId95"/>
                    <a:srcRect/>
                    <a:stretch>
                      <a:fillRect/>
                    </a:stretch>
                  </pic:blipFill>
                  <pic:spPr bwMode="auto">
                    <a:xfrm>
                      <a:off x="0" y="0"/>
                      <a:ext cx="5771515" cy="653415"/>
                    </a:xfrm>
                    <a:prstGeom prst="rect">
                      <a:avLst/>
                    </a:prstGeom>
                    <a:noFill/>
                    <a:ln w="9525">
                      <a:noFill/>
                      <a:miter lim="800000"/>
                      <a:headEnd/>
                      <a:tailEnd/>
                    </a:ln>
                  </pic:spPr>
                </pic:pic>
              </a:graphicData>
            </a:graphic>
          </wp:inline>
        </w:drawing>
      </w:r>
    </w:p>
    <w:p w:rsidR="00076D8A" w:rsidRPr="00076D8A" w:rsidRDefault="00076D8A" w:rsidP="00076D8A">
      <w:pPr>
        <w:spacing w:before="100" w:beforeAutospacing="1" w:after="100" w:afterAutospacing="1" w:line="240" w:lineRule="auto"/>
        <w:rPr>
          <w:ins w:id="95" w:author="Unknown"/>
          <w:rFonts w:ascii="Times New Roman" w:eastAsia="Times New Roman" w:hAnsi="Times New Roman" w:cs="Times New Roman"/>
          <w:sz w:val="24"/>
          <w:szCs w:val="24"/>
        </w:rPr>
      </w:pPr>
      <w:proofErr w:type="gramStart"/>
      <w:ins w:id="96" w:author="Unknown">
        <w:r w:rsidRPr="00076D8A">
          <w:rPr>
            <w:rFonts w:ascii="Times New Roman" w:eastAsia="Times New Roman" w:hAnsi="Times New Roman" w:cs="Times New Roman"/>
            <w:sz w:val="24"/>
            <w:szCs w:val="24"/>
          </w:rPr>
          <w:t>if</w:t>
        </w:r>
        <w:proofErr w:type="gramEnd"/>
        <w:r w:rsidRPr="00076D8A">
          <w:rPr>
            <w:rFonts w:ascii="Times New Roman" w:eastAsia="Times New Roman" w:hAnsi="Times New Roman" w:cs="Times New Roman"/>
            <w:sz w:val="24"/>
            <w:szCs w:val="24"/>
          </w:rPr>
          <w:t xml:space="preserve"> </w:t>
        </w:r>
        <w:r w:rsidRPr="00076D8A">
          <w:rPr>
            <w:rFonts w:ascii="Times New Roman" w:eastAsia="Times New Roman" w:hAnsi="Times New Roman" w:cs="Times New Roman"/>
            <w:b/>
            <w:bCs/>
            <w:sz w:val="24"/>
            <w:szCs w:val="24"/>
          </w:rPr>
          <w:t>links</w:t>
        </w:r>
        <w:r w:rsidRPr="00076D8A">
          <w:rPr>
            <w:rFonts w:ascii="Times New Roman" w:eastAsia="Times New Roman" w:hAnsi="Times New Roman" w:cs="Times New Roman"/>
            <w:sz w:val="24"/>
            <w:szCs w:val="24"/>
          </w:rPr>
          <w:t xml:space="preserve"> command retrieve your</w:t>
        </w:r>
        <w:r w:rsidRPr="00076D8A">
          <w:rPr>
            <w:rFonts w:ascii="Times New Roman" w:eastAsia="Times New Roman" w:hAnsi="Times New Roman" w:cs="Times New Roman"/>
            <w:b/>
            <w:bCs/>
            <w:sz w:val="24"/>
            <w:szCs w:val="24"/>
          </w:rPr>
          <w:t xml:space="preserve"> home page</w:t>
        </w:r>
        <w:r w:rsidRPr="00076D8A">
          <w:rPr>
            <w:rFonts w:ascii="Times New Roman" w:eastAsia="Times New Roman" w:hAnsi="Times New Roman" w:cs="Times New Roman"/>
            <w:sz w:val="24"/>
            <w:szCs w:val="24"/>
          </w:rPr>
          <w:br/>
        </w:r>
      </w:ins>
      <w:r>
        <w:rPr>
          <w:rFonts w:ascii="Times New Roman" w:eastAsia="Times New Roman" w:hAnsi="Times New Roman" w:cs="Times New Roman"/>
          <w:noProof/>
          <w:sz w:val="24"/>
          <w:szCs w:val="24"/>
        </w:rPr>
        <w:drawing>
          <wp:inline distT="0" distB="0" distL="0" distR="0">
            <wp:extent cx="6186805" cy="308610"/>
            <wp:effectExtent l="19050" t="0" r="4445" b="0"/>
            <wp:docPr id="78" name="Picture 78" descr="http://computernetworkingnotes.com/images/rhce_certification/image/ass35_web_192i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computernetworkingnotes.com/images/rhce_certification/image/ass35_web_192ip.jpg"/>
                    <pic:cNvPicPr>
                      <a:picLocks noChangeAspect="1" noChangeArrowheads="1"/>
                    </pic:cNvPicPr>
                  </pic:nvPicPr>
                  <pic:blipFill>
                    <a:blip r:embed="rId96"/>
                    <a:srcRect/>
                    <a:stretch>
                      <a:fillRect/>
                    </a:stretch>
                  </pic:blipFill>
                  <pic:spPr bwMode="auto">
                    <a:xfrm>
                      <a:off x="0" y="0"/>
                      <a:ext cx="6186805" cy="308610"/>
                    </a:xfrm>
                    <a:prstGeom prst="rect">
                      <a:avLst/>
                    </a:prstGeom>
                    <a:noFill/>
                    <a:ln w="9525">
                      <a:noFill/>
                      <a:miter lim="800000"/>
                      <a:headEnd/>
                      <a:tailEnd/>
                    </a:ln>
                  </pic:spPr>
                </pic:pic>
              </a:graphicData>
            </a:graphic>
          </wp:inline>
        </w:drawing>
      </w:r>
      <w:ins w:id="97" w:author="Unknown">
        <w:r w:rsidRPr="00076D8A">
          <w:rPr>
            <w:rFonts w:ascii="Times New Roman" w:eastAsia="Times New Roman" w:hAnsi="Times New Roman" w:cs="Times New Roman"/>
            <w:sz w:val="24"/>
            <w:szCs w:val="24"/>
          </w:rPr>
          <w:br/>
          <w:t xml:space="preserve">means you have successfully configured the </w:t>
        </w:r>
        <w:r w:rsidRPr="00076D8A">
          <w:rPr>
            <w:rFonts w:ascii="Times New Roman" w:eastAsia="Times New Roman" w:hAnsi="Times New Roman" w:cs="Times New Roman"/>
            <w:b/>
            <w:bCs/>
            <w:sz w:val="24"/>
            <w:szCs w:val="24"/>
          </w:rPr>
          <w:t>virtual host</w:t>
        </w:r>
        <w:r w:rsidRPr="00076D8A">
          <w:rPr>
            <w:rFonts w:ascii="Times New Roman" w:eastAsia="Times New Roman" w:hAnsi="Times New Roman" w:cs="Times New Roman"/>
            <w:sz w:val="24"/>
            <w:szCs w:val="24"/>
          </w:rPr>
          <w:t xml:space="preserve"> now test it with </w:t>
        </w:r>
        <w:r w:rsidRPr="00076D8A">
          <w:rPr>
            <w:rFonts w:ascii="Times New Roman" w:eastAsia="Times New Roman" w:hAnsi="Times New Roman" w:cs="Times New Roman"/>
            <w:b/>
            <w:bCs/>
            <w:sz w:val="24"/>
            <w:szCs w:val="24"/>
          </w:rPr>
          <w:t>site name</w:t>
        </w:r>
        <w:r w:rsidRPr="00076D8A">
          <w:rPr>
            <w:rFonts w:ascii="Times New Roman" w:eastAsia="Times New Roman" w:hAnsi="Times New Roman" w:cs="Times New Roman"/>
            <w:sz w:val="24"/>
            <w:szCs w:val="24"/>
          </w:rPr>
          <w:t xml:space="preserve"> </w:t>
        </w:r>
        <w:r w:rsidRPr="00076D8A">
          <w:rPr>
            <w:rFonts w:ascii="Times New Roman" w:eastAsia="Times New Roman" w:hAnsi="Times New Roman" w:cs="Times New Roman"/>
            <w:sz w:val="24"/>
            <w:szCs w:val="24"/>
          </w:rPr>
          <w:br/>
        </w:r>
      </w:ins>
      <w:r>
        <w:rPr>
          <w:rFonts w:ascii="Times New Roman" w:eastAsia="Times New Roman" w:hAnsi="Times New Roman" w:cs="Times New Roman"/>
          <w:noProof/>
          <w:sz w:val="24"/>
          <w:szCs w:val="24"/>
        </w:rPr>
        <w:drawing>
          <wp:inline distT="0" distB="0" distL="0" distR="0">
            <wp:extent cx="3384550" cy="237490"/>
            <wp:effectExtent l="19050" t="0" r="6350" b="0"/>
            <wp:docPr id="79" name="Picture 79" descr="links vini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links vinita"/>
                    <pic:cNvPicPr>
                      <a:picLocks noChangeAspect="1" noChangeArrowheads="1"/>
                    </pic:cNvPicPr>
                  </pic:nvPicPr>
                  <pic:blipFill>
                    <a:blip r:embed="rId97"/>
                    <a:srcRect/>
                    <a:stretch>
                      <a:fillRect/>
                    </a:stretch>
                  </pic:blipFill>
                  <pic:spPr bwMode="auto">
                    <a:xfrm>
                      <a:off x="0" y="0"/>
                      <a:ext cx="3384550" cy="237490"/>
                    </a:xfrm>
                    <a:prstGeom prst="rect">
                      <a:avLst/>
                    </a:prstGeom>
                    <a:noFill/>
                    <a:ln w="9525">
                      <a:noFill/>
                      <a:miter lim="800000"/>
                      <a:headEnd/>
                      <a:tailEnd/>
                    </a:ln>
                  </pic:spPr>
                </pic:pic>
              </a:graphicData>
            </a:graphic>
          </wp:inline>
        </w:drawing>
      </w:r>
      <w:ins w:id="98" w:author="Unknown">
        <w:r w:rsidRPr="00076D8A">
          <w:rPr>
            <w:rFonts w:ascii="Times New Roman" w:eastAsia="Times New Roman" w:hAnsi="Times New Roman" w:cs="Times New Roman"/>
            <w:sz w:val="24"/>
            <w:szCs w:val="24"/>
          </w:rPr>
          <w:br/>
          <w:t xml:space="preserve">In output of </w:t>
        </w:r>
        <w:r w:rsidRPr="00076D8A">
          <w:rPr>
            <w:rFonts w:ascii="Times New Roman" w:eastAsia="Times New Roman" w:hAnsi="Times New Roman" w:cs="Times New Roman"/>
            <w:b/>
            <w:bCs/>
            <w:sz w:val="24"/>
            <w:szCs w:val="24"/>
          </w:rPr>
          <w:t xml:space="preserve">links </w:t>
        </w:r>
        <w:r w:rsidRPr="00076D8A">
          <w:rPr>
            <w:rFonts w:ascii="Times New Roman" w:eastAsia="Times New Roman" w:hAnsi="Times New Roman" w:cs="Times New Roman"/>
            <w:sz w:val="24"/>
            <w:szCs w:val="24"/>
          </w:rPr>
          <w:t xml:space="preserve">command you should see the </w:t>
        </w:r>
        <w:r w:rsidRPr="00076D8A">
          <w:rPr>
            <w:rFonts w:ascii="Times New Roman" w:eastAsia="Times New Roman" w:hAnsi="Times New Roman" w:cs="Times New Roman"/>
            <w:b/>
            <w:bCs/>
            <w:sz w:val="24"/>
            <w:szCs w:val="24"/>
          </w:rPr>
          <w:t>index page</w:t>
        </w:r>
        <w:r w:rsidRPr="00076D8A">
          <w:rPr>
            <w:rFonts w:ascii="Times New Roman" w:eastAsia="Times New Roman" w:hAnsi="Times New Roman" w:cs="Times New Roman"/>
            <w:sz w:val="24"/>
            <w:szCs w:val="24"/>
          </w:rPr>
          <w:t xml:space="preserve"> of site </w:t>
        </w:r>
        <w:r w:rsidRPr="00076D8A">
          <w:rPr>
            <w:rFonts w:ascii="Times New Roman" w:eastAsia="Times New Roman" w:hAnsi="Times New Roman" w:cs="Times New Roman"/>
            <w:sz w:val="24"/>
            <w:szCs w:val="24"/>
          </w:rPr>
          <w:br/>
        </w:r>
      </w:ins>
      <w:r>
        <w:rPr>
          <w:rFonts w:ascii="Times New Roman" w:eastAsia="Times New Roman" w:hAnsi="Times New Roman" w:cs="Times New Roman"/>
          <w:noProof/>
          <w:sz w:val="24"/>
          <w:szCs w:val="24"/>
        </w:rPr>
        <w:drawing>
          <wp:inline distT="0" distB="0" distL="0" distR="0">
            <wp:extent cx="6186805" cy="332740"/>
            <wp:effectExtent l="19050" t="0" r="4445" b="0"/>
            <wp:docPr id="80" name="Picture 80" descr="webpage of vini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webpage of vinita"/>
                    <pic:cNvPicPr>
                      <a:picLocks noChangeAspect="1" noChangeArrowheads="1"/>
                    </pic:cNvPicPr>
                  </pic:nvPicPr>
                  <pic:blipFill>
                    <a:blip r:embed="rId98"/>
                    <a:srcRect/>
                    <a:stretch>
                      <a:fillRect/>
                    </a:stretch>
                  </pic:blipFill>
                  <pic:spPr bwMode="auto">
                    <a:xfrm>
                      <a:off x="0" y="0"/>
                      <a:ext cx="6186805" cy="332740"/>
                    </a:xfrm>
                    <a:prstGeom prst="rect">
                      <a:avLst/>
                    </a:prstGeom>
                    <a:noFill/>
                    <a:ln w="9525">
                      <a:noFill/>
                      <a:miter lim="800000"/>
                      <a:headEnd/>
                      <a:tailEnd/>
                    </a:ln>
                  </pic:spPr>
                </pic:pic>
              </a:graphicData>
            </a:graphic>
          </wp:inline>
        </w:drawing>
      </w:r>
    </w:p>
    <w:p w:rsidR="00076D8A" w:rsidRPr="00076D8A" w:rsidRDefault="00076D8A" w:rsidP="00076D8A">
      <w:pPr>
        <w:spacing w:before="100" w:beforeAutospacing="1" w:after="100" w:afterAutospacing="1" w:line="240" w:lineRule="auto"/>
        <w:outlineLvl w:val="1"/>
        <w:rPr>
          <w:ins w:id="99" w:author="Unknown"/>
          <w:rFonts w:ascii="Times New Roman" w:eastAsia="Times New Roman" w:hAnsi="Times New Roman" w:cs="Times New Roman"/>
          <w:b/>
          <w:bCs/>
          <w:sz w:val="36"/>
          <w:szCs w:val="36"/>
        </w:rPr>
      </w:pPr>
      <w:ins w:id="100" w:author="Unknown">
        <w:r w:rsidRPr="00076D8A">
          <w:rPr>
            <w:rFonts w:ascii="Times New Roman" w:eastAsia="Times New Roman" w:hAnsi="Times New Roman" w:cs="Times New Roman"/>
            <w:b/>
            <w:bCs/>
            <w:sz w:val="36"/>
            <w:szCs w:val="36"/>
          </w:rPr>
          <w:t xml:space="preserve">Configure multiple </w:t>
        </w:r>
        <w:proofErr w:type="gramStart"/>
        <w:r w:rsidRPr="00076D8A">
          <w:rPr>
            <w:rFonts w:ascii="Times New Roman" w:eastAsia="Times New Roman" w:hAnsi="Times New Roman" w:cs="Times New Roman"/>
            <w:b/>
            <w:bCs/>
            <w:sz w:val="36"/>
            <w:szCs w:val="36"/>
          </w:rPr>
          <w:t>site</w:t>
        </w:r>
        <w:proofErr w:type="gramEnd"/>
        <w:r w:rsidRPr="00076D8A">
          <w:rPr>
            <w:rFonts w:ascii="Times New Roman" w:eastAsia="Times New Roman" w:hAnsi="Times New Roman" w:cs="Times New Roman"/>
            <w:b/>
            <w:bCs/>
            <w:sz w:val="36"/>
            <w:szCs w:val="36"/>
          </w:rPr>
          <w:t xml:space="preserve"> with same ip address</w:t>
        </w:r>
      </w:ins>
    </w:p>
    <w:p w:rsidR="00076D8A" w:rsidRPr="00076D8A" w:rsidRDefault="00076D8A" w:rsidP="00076D8A">
      <w:pPr>
        <w:spacing w:before="100" w:beforeAutospacing="1" w:after="100" w:afterAutospacing="1" w:line="240" w:lineRule="auto"/>
        <w:rPr>
          <w:ins w:id="101" w:author="Unknown"/>
          <w:rFonts w:ascii="Times New Roman" w:eastAsia="Times New Roman" w:hAnsi="Times New Roman" w:cs="Times New Roman"/>
          <w:sz w:val="24"/>
          <w:szCs w:val="24"/>
        </w:rPr>
      </w:pPr>
      <w:ins w:id="102" w:author="Unknown">
        <w:r w:rsidRPr="00076D8A">
          <w:rPr>
            <w:rFonts w:ascii="Times New Roman" w:eastAsia="Times New Roman" w:hAnsi="Times New Roman" w:cs="Times New Roman"/>
            <w:sz w:val="24"/>
            <w:szCs w:val="24"/>
          </w:rPr>
          <w:t xml:space="preserve">At this point you have configured one site </w:t>
        </w:r>
        <w:r w:rsidRPr="00076D8A">
          <w:rPr>
            <w:rFonts w:ascii="Times New Roman" w:eastAsia="Times New Roman" w:hAnsi="Times New Roman" w:cs="Times New Roman"/>
            <w:b/>
            <w:bCs/>
            <w:sz w:val="24"/>
            <w:szCs w:val="24"/>
          </w:rPr>
          <w:t>www.vinita.com</w:t>
        </w:r>
        <w:r w:rsidRPr="00076D8A">
          <w:rPr>
            <w:rFonts w:ascii="Times New Roman" w:eastAsia="Times New Roman" w:hAnsi="Times New Roman" w:cs="Times New Roman"/>
            <w:sz w:val="24"/>
            <w:szCs w:val="24"/>
          </w:rPr>
          <w:t xml:space="preserve"> with the ip address </w:t>
        </w:r>
        <w:r w:rsidRPr="00076D8A">
          <w:rPr>
            <w:rFonts w:ascii="Times New Roman" w:eastAsia="Times New Roman" w:hAnsi="Times New Roman" w:cs="Times New Roman"/>
            <w:b/>
            <w:bCs/>
            <w:sz w:val="24"/>
            <w:szCs w:val="24"/>
          </w:rPr>
          <w:t>192.168.0.254.</w:t>
        </w:r>
        <w:r w:rsidRPr="00076D8A">
          <w:rPr>
            <w:rFonts w:ascii="Times New Roman" w:eastAsia="Times New Roman" w:hAnsi="Times New Roman" w:cs="Times New Roman"/>
            <w:sz w:val="24"/>
            <w:szCs w:val="24"/>
          </w:rPr>
          <w:t xml:space="preserve"> Now we will configure one more site </w:t>
        </w:r>
        <w:r w:rsidRPr="00076D8A">
          <w:rPr>
            <w:rFonts w:ascii="Times New Roman" w:eastAsia="Times New Roman" w:hAnsi="Times New Roman" w:cs="Times New Roman"/>
            <w:b/>
            <w:bCs/>
            <w:sz w:val="24"/>
            <w:szCs w:val="24"/>
          </w:rPr>
          <w:t xml:space="preserve">www.nikita.com </w:t>
        </w:r>
        <w:r w:rsidRPr="00076D8A">
          <w:rPr>
            <w:rFonts w:ascii="Times New Roman" w:eastAsia="Times New Roman" w:hAnsi="Times New Roman" w:cs="Times New Roman"/>
            <w:sz w:val="24"/>
            <w:szCs w:val="24"/>
          </w:rPr>
          <w:t xml:space="preserve">with </w:t>
        </w:r>
        <w:r w:rsidRPr="00076D8A">
          <w:rPr>
            <w:rFonts w:ascii="Times New Roman" w:eastAsia="Times New Roman" w:hAnsi="Times New Roman" w:cs="Times New Roman"/>
            <w:b/>
            <w:bCs/>
            <w:sz w:val="24"/>
            <w:szCs w:val="24"/>
          </w:rPr>
          <w:t>same</w:t>
        </w:r>
        <w:r w:rsidRPr="00076D8A">
          <w:rPr>
            <w:rFonts w:ascii="Times New Roman" w:eastAsia="Times New Roman" w:hAnsi="Times New Roman" w:cs="Times New Roman"/>
            <w:sz w:val="24"/>
            <w:szCs w:val="24"/>
          </w:rPr>
          <w:t xml:space="preserve"> ip address</w:t>
        </w:r>
      </w:ins>
    </w:p>
    <w:p w:rsidR="00076D8A" w:rsidRPr="00076D8A" w:rsidRDefault="00076D8A" w:rsidP="00076D8A">
      <w:pPr>
        <w:spacing w:before="100" w:beforeAutospacing="1" w:after="100" w:afterAutospacing="1" w:line="240" w:lineRule="auto"/>
        <w:rPr>
          <w:ins w:id="103" w:author="Unknown"/>
          <w:rFonts w:ascii="Times New Roman" w:eastAsia="Times New Roman" w:hAnsi="Times New Roman" w:cs="Times New Roman"/>
          <w:sz w:val="24"/>
          <w:szCs w:val="24"/>
        </w:rPr>
      </w:pPr>
      <w:proofErr w:type="gramStart"/>
      <w:ins w:id="104" w:author="Unknown">
        <w:r w:rsidRPr="00076D8A">
          <w:rPr>
            <w:rFonts w:ascii="Times New Roman" w:eastAsia="Times New Roman" w:hAnsi="Times New Roman" w:cs="Times New Roman"/>
            <w:sz w:val="24"/>
            <w:szCs w:val="24"/>
          </w:rPr>
          <w:t>create</w:t>
        </w:r>
        <w:proofErr w:type="gramEnd"/>
        <w:r w:rsidRPr="00076D8A">
          <w:rPr>
            <w:rFonts w:ascii="Times New Roman" w:eastAsia="Times New Roman" w:hAnsi="Times New Roman" w:cs="Times New Roman"/>
            <w:sz w:val="24"/>
            <w:szCs w:val="24"/>
          </w:rPr>
          <w:t xml:space="preserve"> a </w:t>
        </w:r>
        <w:r w:rsidRPr="00076D8A">
          <w:rPr>
            <w:rFonts w:ascii="Times New Roman" w:eastAsia="Times New Roman" w:hAnsi="Times New Roman" w:cs="Times New Roman"/>
            <w:b/>
            <w:bCs/>
            <w:sz w:val="24"/>
            <w:szCs w:val="24"/>
          </w:rPr>
          <w:t>documents root</w:t>
        </w:r>
        <w:r w:rsidRPr="00076D8A">
          <w:rPr>
            <w:rFonts w:ascii="Times New Roman" w:eastAsia="Times New Roman" w:hAnsi="Times New Roman" w:cs="Times New Roman"/>
            <w:sz w:val="24"/>
            <w:szCs w:val="24"/>
          </w:rPr>
          <w:t xml:space="preserve"> directory for </w:t>
        </w:r>
        <w:r w:rsidRPr="00076D8A">
          <w:rPr>
            <w:rFonts w:ascii="Times New Roman" w:eastAsia="Times New Roman" w:hAnsi="Times New Roman" w:cs="Times New Roman"/>
            <w:b/>
            <w:bCs/>
            <w:sz w:val="24"/>
            <w:szCs w:val="24"/>
          </w:rPr>
          <w:t>www.nikita.com</w:t>
        </w:r>
        <w:r w:rsidRPr="00076D8A">
          <w:rPr>
            <w:rFonts w:ascii="Times New Roman" w:eastAsia="Times New Roman" w:hAnsi="Times New Roman" w:cs="Times New Roman"/>
            <w:sz w:val="24"/>
            <w:szCs w:val="24"/>
          </w:rPr>
          <w:t xml:space="preserve"> website and a </w:t>
        </w:r>
        <w:r w:rsidRPr="00076D8A">
          <w:rPr>
            <w:rFonts w:ascii="Times New Roman" w:eastAsia="Times New Roman" w:hAnsi="Times New Roman" w:cs="Times New Roman"/>
            <w:b/>
            <w:bCs/>
            <w:sz w:val="24"/>
            <w:szCs w:val="24"/>
          </w:rPr>
          <w:t>index page</w:t>
        </w:r>
        <w:r w:rsidRPr="00076D8A">
          <w:rPr>
            <w:rFonts w:ascii="Times New Roman" w:eastAsia="Times New Roman" w:hAnsi="Times New Roman" w:cs="Times New Roman"/>
            <w:sz w:val="24"/>
            <w:szCs w:val="24"/>
          </w:rPr>
          <w:br/>
        </w:r>
      </w:ins>
      <w:r>
        <w:rPr>
          <w:rFonts w:ascii="Times New Roman" w:eastAsia="Times New Roman" w:hAnsi="Times New Roman" w:cs="Times New Roman"/>
          <w:noProof/>
          <w:sz w:val="24"/>
          <w:szCs w:val="24"/>
        </w:rPr>
        <w:drawing>
          <wp:inline distT="0" distB="0" distL="0" distR="0">
            <wp:extent cx="5913755" cy="391795"/>
            <wp:effectExtent l="19050" t="0" r="0" b="0"/>
            <wp:docPr id="81" name="Picture 81" descr="create virtual director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reate virtual directory "/>
                    <pic:cNvPicPr>
                      <a:picLocks noChangeAspect="1" noChangeArrowheads="1"/>
                    </pic:cNvPicPr>
                  </pic:nvPicPr>
                  <pic:blipFill>
                    <a:blip r:embed="rId99"/>
                    <a:srcRect/>
                    <a:stretch>
                      <a:fillRect/>
                    </a:stretch>
                  </pic:blipFill>
                  <pic:spPr bwMode="auto">
                    <a:xfrm>
                      <a:off x="0" y="0"/>
                      <a:ext cx="5913755" cy="391795"/>
                    </a:xfrm>
                    <a:prstGeom prst="rect">
                      <a:avLst/>
                    </a:prstGeom>
                    <a:noFill/>
                    <a:ln w="9525">
                      <a:noFill/>
                      <a:miter lim="800000"/>
                      <a:headEnd/>
                      <a:tailEnd/>
                    </a:ln>
                  </pic:spPr>
                </pic:pic>
              </a:graphicData>
            </a:graphic>
          </wp:inline>
        </w:drawing>
      </w:r>
      <w:ins w:id="105" w:author="Unknown">
        <w:r w:rsidRPr="00076D8A">
          <w:rPr>
            <w:rFonts w:ascii="Times New Roman" w:eastAsia="Times New Roman" w:hAnsi="Times New Roman" w:cs="Times New Roman"/>
            <w:sz w:val="24"/>
            <w:szCs w:val="24"/>
          </w:rPr>
          <w:br/>
        </w:r>
        <w:r w:rsidRPr="00076D8A">
          <w:rPr>
            <w:rFonts w:ascii="Times New Roman" w:eastAsia="Times New Roman" w:hAnsi="Times New Roman" w:cs="Times New Roman"/>
            <w:sz w:val="24"/>
            <w:szCs w:val="24"/>
          </w:rPr>
          <w:lastRenderedPageBreak/>
          <w:t xml:space="preserve">for testing purpose we are writing </w:t>
        </w:r>
        <w:r w:rsidRPr="00076D8A">
          <w:rPr>
            <w:rFonts w:ascii="Times New Roman" w:eastAsia="Times New Roman" w:hAnsi="Times New Roman" w:cs="Times New Roman"/>
            <w:b/>
            <w:bCs/>
            <w:sz w:val="24"/>
            <w:szCs w:val="24"/>
          </w:rPr>
          <w:t>site name</w:t>
        </w:r>
        <w:r w:rsidRPr="00076D8A">
          <w:rPr>
            <w:rFonts w:ascii="Times New Roman" w:eastAsia="Times New Roman" w:hAnsi="Times New Roman" w:cs="Times New Roman"/>
            <w:sz w:val="24"/>
            <w:szCs w:val="24"/>
          </w:rPr>
          <w:t xml:space="preserve"> in its </w:t>
        </w:r>
        <w:r w:rsidRPr="00076D8A">
          <w:rPr>
            <w:rFonts w:ascii="Times New Roman" w:eastAsia="Times New Roman" w:hAnsi="Times New Roman" w:cs="Times New Roman"/>
            <w:b/>
            <w:bCs/>
            <w:sz w:val="24"/>
            <w:szCs w:val="24"/>
          </w:rPr>
          <w:t>index page</w:t>
        </w:r>
        <w:r w:rsidRPr="00076D8A">
          <w:rPr>
            <w:rFonts w:ascii="Times New Roman" w:eastAsia="Times New Roman" w:hAnsi="Times New Roman" w:cs="Times New Roman"/>
            <w:sz w:val="24"/>
            <w:szCs w:val="24"/>
          </w:rPr>
          <w:t xml:space="preserve"> </w:t>
        </w:r>
        <w:r w:rsidRPr="00076D8A">
          <w:rPr>
            <w:rFonts w:ascii="Times New Roman" w:eastAsia="Times New Roman" w:hAnsi="Times New Roman" w:cs="Times New Roman"/>
            <w:sz w:val="24"/>
            <w:szCs w:val="24"/>
          </w:rPr>
          <w:br/>
        </w:r>
      </w:ins>
      <w:r>
        <w:rPr>
          <w:rFonts w:ascii="Times New Roman" w:eastAsia="Times New Roman" w:hAnsi="Times New Roman" w:cs="Times New Roman"/>
          <w:noProof/>
          <w:sz w:val="24"/>
          <w:szCs w:val="24"/>
        </w:rPr>
        <w:drawing>
          <wp:inline distT="0" distB="0" distL="0" distR="0">
            <wp:extent cx="2042795" cy="213995"/>
            <wp:effectExtent l="19050" t="0" r="0" b="0"/>
            <wp:docPr id="82" name="Picture 82" descr="index.ht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index.htm"/>
                    <pic:cNvPicPr>
                      <a:picLocks noChangeAspect="1" noChangeArrowheads="1"/>
                    </pic:cNvPicPr>
                  </pic:nvPicPr>
                  <pic:blipFill>
                    <a:blip r:embed="rId100"/>
                    <a:srcRect/>
                    <a:stretch>
                      <a:fillRect/>
                    </a:stretch>
                  </pic:blipFill>
                  <pic:spPr bwMode="auto">
                    <a:xfrm>
                      <a:off x="0" y="0"/>
                      <a:ext cx="2042795" cy="213995"/>
                    </a:xfrm>
                    <a:prstGeom prst="rect">
                      <a:avLst/>
                    </a:prstGeom>
                    <a:noFill/>
                    <a:ln w="9525">
                      <a:noFill/>
                      <a:miter lim="800000"/>
                      <a:headEnd/>
                      <a:tailEnd/>
                    </a:ln>
                  </pic:spPr>
                </pic:pic>
              </a:graphicData>
            </a:graphic>
          </wp:inline>
        </w:drawing>
      </w:r>
      <w:ins w:id="106" w:author="Unknown">
        <w:r w:rsidRPr="00076D8A">
          <w:rPr>
            <w:rFonts w:ascii="Times New Roman" w:eastAsia="Times New Roman" w:hAnsi="Times New Roman" w:cs="Times New Roman"/>
            <w:sz w:val="24"/>
            <w:szCs w:val="24"/>
          </w:rPr>
          <w:br/>
        </w:r>
        <w:r w:rsidRPr="00076D8A">
          <w:rPr>
            <w:rFonts w:ascii="Times New Roman" w:eastAsia="Times New Roman" w:hAnsi="Times New Roman" w:cs="Times New Roman"/>
            <w:b/>
            <w:bCs/>
            <w:sz w:val="24"/>
            <w:szCs w:val="24"/>
          </w:rPr>
          <w:t>save</w:t>
        </w:r>
        <w:r w:rsidRPr="00076D8A">
          <w:rPr>
            <w:rFonts w:ascii="Times New Roman" w:eastAsia="Times New Roman" w:hAnsi="Times New Roman" w:cs="Times New Roman"/>
            <w:sz w:val="24"/>
            <w:szCs w:val="24"/>
          </w:rPr>
          <w:t xml:space="preserve"> file and exit</w:t>
        </w:r>
      </w:ins>
    </w:p>
    <w:p w:rsidR="00076D8A" w:rsidRPr="00076D8A" w:rsidRDefault="00076D8A" w:rsidP="00076D8A">
      <w:pPr>
        <w:spacing w:before="100" w:beforeAutospacing="1" w:after="100" w:afterAutospacing="1" w:line="240" w:lineRule="auto"/>
        <w:rPr>
          <w:ins w:id="107" w:author="Unknown"/>
          <w:rFonts w:ascii="Times New Roman" w:eastAsia="Times New Roman" w:hAnsi="Times New Roman" w:cs="Times New Roman"/>
          <w:sz w:val="24"/>
          <w:szCs w:val="24"/>
        </w:rPr>
      </w:pPr>
      <w:proofErr w:type="gramStart"/>
      <w:ins w:id="108" w:author="Unknown">
        <w:r w:rsidRPr="00076D8A">
          <w:rPr>
            <w:rFonts w:ascii="Times New Roman" w:eastAsia="Times New Roman" w:hAnsi="Times New Roman" w:cs="Times New Roman"/>
            <w:sz w:val="24"/>
            <w:szCs w:val="24"/>
          </w:rPr>
          <w:t>now</w:t>
        </w:r>
        <w:proofErr w:type="gramEnd"/>
        <w:r w:rsidRPr="00076D8A">
          <w:rPr>
            <w:rFonts w:ascii="Times New Roman" w:eastAsia="Times New Roman" w:hAnsi="Times New Roman" w:cs="Times New Roman"/>
            <w:sz w:val="24"/>
            <w:szCs w:val="24"/>
          </w:rPr>
          <w:t xml:space="preserve"> open</w:t>
        </w:r>
        <w:r w:rsidRPr="00076D8A">
          <w:rPr>
            <w:rFonts w:ascii="Times New Roman" w:eastAsia="Times New Roman" w:hAnsi="Times New Roman" w:cs="Times New Roman"/>
            <w:b/>
            <w:bCs/>
            <w:sz w:val="24"/>
            <w:szCs w:val="24"/>
          </w:rPr>
          <w:t xml:space="preserve"> /etc/hosts</w:t>
        </w:r>
        <w:r w:rsidRPr="00076D8A">
          <w:rPr>
            <w:rFonts w:ascii="Times New Roman" w:eastAsia="Times New Roman" w:hAnsi="Times New Roman" w:cs="Times New Roman"/>
            <w:sz w:val="24"/>
            <w:szCs w:val="24"/>
          </w:rPr>
          <w:t xml:space="preserve"> file and bind </w:t>
        </w:r>
        <w:r w:rsidRPr="00076D8A">
          <w:rPr>
            <w:rFonts w:ascii="Times New Roman" w:eastAsia="Times New Roman" w:hAnsi="Times New Roman" w:cs="Times New Roman"/>
            <w:b/>
            <w:bCs/>
            <w:sz w:val="24"/>
            <w:szCs w:val="24"/>
          </w:rPr>
          <w:t xml:space="preserve">system ip </w:t>
        </w:r>
        <w:r w:rsidRPr="00076D8A">
          <w:rPr>
            <w:rFonts w:ascii="Times New Roman" w:eastAsia="Times New Roman" w:hAnsi="Times New Roman" w:cs="Times New Roman"/>
            <w:sz w:val="24"/>
            <w:szCs w:val="24"/>
          </w:rPr>
          <w:t xml:space="preserve">with </w:t>
        </w:r>
        <w:r w:rsidRPr="00076D8A">
          <w:rPr>
            <w:rFonts w:ascii="Times New Roman" w:eastAsia="Times New Roman" w:hAnsi="Times New Roman" w:cs="Times New Roman"/>
            <w:b/>
            <w:bCs/>
            <w:sz w:val="24"/>
            <w:szCs w:val="24"/>
          </w:rPr>
          <w:t>www.nikita.com</w:t>
        </w:r>
        <w:r w:rsidRPr="00076D8A">
          <w:rPr>
            <w:rFonts w:ascii="Times New Roman" w:eastAsia="Times New Roman" w:hAnsi="Times New Roman" w:cs="Times New Roman"/>
            <w:sz w:val="24"/>
            <w:szCs w:val="24"/>
          </w:rPr>
          <w:br/>
        </w:r>
      </w:ins>
      <w:r>
        <w:rPr>
          <w:rFonts w:ascii="Times New Roman" w:eastAsia="Times New Roman" w:hAnsi="Times New Roman" w:cs="Times New Roman"/>
          <w:noProof/>
          <w:sz w:val="24"/>
          <w:szCs w:val="24"/>
        </w:rPr>
        <w:drawing>
          <wp:inline distT="0" distB="0" distL="0" distR="0">
            <wp:extent cx="4738370" cy="1412875"/>
            <wp:effectExtent l="19050" t="0" r="5080" b="0"/>
            <wp:docPr id="83" name="Picture 83" descr="hos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osts"/>
                    <pic:cNvPicPr>
                      <a:picLocks noChangeAspect="1" noChangeArrowheads="1"/>
                    </pic:cNvPicPr>
                  </pic:nvPicPr>
                  <pic:blipFill>
                    <a:blip r:embed="rId101"/>
                    <a:srcRect/>
                    <a:stretch>
                      <a:fillRect/>
                    </a:stretch>
                  </pic:blipFill>
                  <pic:spPr bwMode="auto">
                    <a:xfrm>
                      <a:off x="0" y="0"/>
                      <a:ext cx="4738370" cy="1412875"/>
                    </a:xfrm>
                    <a:prstGeom prst="rect">
                      <a:avLst/>
                    </a:prstGeom>
                    <a:noFill/>
                    <a:ln w="9525">
                      <a:noFill/>
                      <a:miter lim="800000"/>
                      <a:headEnd/>
                      <a:tailEnd/>
                    </a:ln>
                  </pic:spPr>
                </pic:pic>
              </a:graphicData>
            </a:graphic>
          </wp:inline>
        </w:drawing>
      </w:r>
    </w:p>
    <w:p w:rsidR="00076D8A" w:rsidRPr="00076D8A" w:rsidRDefault="00076D8A" w:rsidP="00076D8A">
      <w:pPr>
        <w:spacing w:before="100" w:beforeAutospacing="1" w:after="100" w:afterAutospacing="1" w:line="240" w:lineRule="auto"/>
        <w:rPr>
          <w:ins w:id="109" w:author="Unknown"/>
          <w:rFonts w:ascii="Times New Roman" w:eastAsia="Times New Roman" w:hAnsi="Times New Roman" w:cs="Times New Roman"/>
          <w:sz w:val="24"/>
          <w:szCs w:val="24"/>
        </w:rPr>
      </w:pPr>
      <w:proofErr w:type="gramStart"/>
      <w:ins w:id="110" w:author="Unknown">
        <w:r w:rsidRPr="00076D8A">
          <w:rPr>
            <w:rFonts w:ascii="Times New Roman" w:eastAsia="Times New Roman" w:hAnsi="Times New Roman" w:cs="Times New Roman"/>
            <w:sz w:val="24"/>
            <w:szCs w:val="24"/>
          </w:rPr>
          <w:t>now</w:t>
        </w:r>
        <w:proofErr w:type="gramEnd"/>
        <w:r w:rsidRPr="00076D8A">
          <w:rPr>
            <w:rFonts w:ascii="Times New Roman" w:eastAsia="Times New Roman" w:hAnsi="Times New Roman" w:cs="Times New Roman"/>
            <w:sz w:val="24"/>
            <w:szCs w:val="24"/>
          </w:rPr>
          <w:t xml:space="preserve"> open </w:t>
        </w:r>
        <w:r w:rsidRPr="00076D8A">
          <w:rPr>
            <w:rFonts w:ascii="Times New Roman" w:eastAsia="Times New Roman" w:hAnsi="Times New Roman" w:cs="Times New Roman"/>
            <w:b/>
            <w:bCs/>
            <w:sz w:val="24"/>
            <w:szCs w:val="24"/>
          </w:rPr>
          <w:t>/etc/httpd/conf/httpd.conf</w:t>
        </w:r>
        <w:r w:rsidRPr="00076D8A">
          <w:rPr>
            <w:rFonts w:ascii="Times New Roman" w:eastAsia="Times New Roman" w:hAnsi="Times New Roman" w:cs="Times New Roman"/>
            <w:sz w:val="24"/>
            <w:szCs w:val="24"/>
          </w:rPr>
          <w:t xml:space="preserve"> main configuration file of apache server </w:t>
        </w:r>
        <w:r w:rsidRPr="00076D8A">
          <w:rPr>
            <w:rFonts w:ascii="Times New Roman" w:eastAsia="Times New Roman" w:hAnsi="Times New Roman" w:cs="Times New Roman"/>
            <w:sz w:val="24"/>
            <w:szCs w:val="24"/>
          </w:rPr>
          <w:br/>
        </w:r>
      </w:ins>
      <w:r>
        <w:rPr>
          <w:rFonts w:ascii="Times New Roman" w:eastAsia="Times New Roman" w:hAnsi="Times New Roman" w:cs="Times New Roman"/>
          <w:noProof/>
          <w:sz w:val="24"/>
          <w:szCs w:val="24"/>
        </w:rPr>
        <w:drawing>
          <wp:inline distT="0" distB="0" distL="0" distR="0">
            <wp:extent cx="4156075" cy="260985"/>
            <wp:effectExtent l="19050" t="0" r="0" b="0"/>
            <wp:docPr id="84" name="Picture 84" descr="vi httpd.con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vi httpd.conf"/>
                    <pic:cNvPicPr>
                      <a:picLocks noChangeAspect="1" noChangeArrowheads="1"/>
                    </pic:cNvPicPr>
                  </pic:nvPicPr>
                  <pic:blipFill>
                    <a:blip r:embed="rId91"/>
                    <a:srcRect/>
                    <a:stretch>
                      <a:fillRect/>
                    </a:stretch>
                  </pic:blipFill>
                  <pic:spPr bwMode="auto">
                    <a:xfrm>
                      <a:off x="0" y="0"/>
                      <a:ext cx="4156075" cy="260985"/>
                    </a:xfrm>
                    <a:prstGeom prst="rect">
                      <a:avLst/>
                    </a:prstGeom>
                    <a:noFill/>
                    <a:ln w="9525">
                      <a:noFill/>
                      <a:miter lim="800000"/>
                      <a:headEnd/>
                      <a:tailEnd/>
                    </a:ln>
                  </pic:spPr>
                </pic:pic>
              </a:graphicData>
            </a:graphic>
          </wp:inline>
        </w:drawing>
      </w:r>
      <w:ins w:id="111" w:author="Unknown">
        <w:r w:rsidRPr="00076D8A">
          <w:rPr>
            <w:rFonts w:ascii="Times New Roman" w:eastAsia="Times New Roman" w:hAnsi="Times New Roman" w:cs="Times New Roman"/>
            <w:sz w:val="24"/>
            <w:szCs w:val="24"/>
          </w:rPr>
          <w:br/>
          <w:t xml:space="preserve">Now go in the end of file and copy last seven line [ virtual host tag ] and paste them in the end of file. </w:t>
        </w:r>
        <w:proofErr w:type="gramStart"/>
        <w:r w:rsidRPr="00076D8A">
          <w:rPr>
            <w:rFonts w:ascii="Times New Roman" w:eastAsia="Times New Roman" w:hAnsi="Times New Roman" w:cs="Times New Roman"/>
            <w:b/>
            <w:bCs/>
            <w:sz w:val="24"/>
            <w:szCs w:val="24"/>
          </w:rPr>
          <w:t>change</w:t>
        </w:r>
        <w:proofErr w:type="gramEnd"/>
        <w:r w:rsidRPr="00076D8A">
          <w:rPr>
            <w:rFonts w:ascii="Times New Roman" w:eastAsia="Times New Roman" w:hAnsi="Times New Roman" w:cs="Times New Roman"/>
            <w:b/>
            <w:bCs/>
            <w:sz w:val="24"/>
            <w:szCs w:val="24"/>
          </w:rPr>
          <w:t xml:space="preserve"> these seven lines as shown in image</w:t>
        </w:r>
        <w:r w:rsidRPr="00076D8A">
          <w:rPr>
            <w:rFonts w:ascii="Times New Roman" w:eastAsia="Times New Roman" w:hAnsi="Times New Roman" w:cs="Times New Roman"/>
            <w:sz w:val="24"/>
            <w:szCs w:val="24"/>
          </w:rPr>
          <w:t xml:space="preserve"> </w:t>
        </w:r>
        <w:r w:rsidRPr="00076D8A">
          <w:rPr>
            <w:rFonts w:ascii="Times New Roman" w:eastAsia="Times New Roman" w:hAnsi="Times New Roman" w:cs="Times New Roman"/>
            <w:sz w:val="24"/>
            <w:szCs w:val="24"/>
          </w:rPr>
          <w:br/>
        </w:r>
      </w:ins>
      <w:r>
        <w:rPr>
          <w:rFonts w:ascii="Times New Roman" w:eastAsia="Times New Roman" w:hAnsi="Times New Roman" w:cs="Times New Roman"/>
          <w:noProof/>
          <w:sz w:val="24"/>
          <w:szCs w:val="24"/>
        </w:rPr>
        <w:drawing>
          <wp:inline distT="0" distB="0" distL="0" distR="0">
            <wp:extent cx="4940300" cy="2291715"/>
            <wp:effectExtent l="19050" t="0" r="0" b="0"/>
            <wp:docPr id="85" name="Picture 85" descr="httd.con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d.conf"/>
                    <pic:cNvPicPr>
                      <a:picLocks noChangeAspect="1" noChangeArrowheads="1"/>
                    </pic:cNvPicPr>
                  </pic:nvPicPr>
                  <pic:blipFill>
                    <a:blip r:embed="rId102"/>
                    <a:srcRect/>
                    <a:stretch>
                      <a:fillRect/>
                    </a:stretch>
                  </pic:blipFill>
                  <pic:spPr bwMode="auto">
                    <a:xfrm>
                      <a:off x="0" y="0"/>
                      <a:ext cx="4940300" cy="2291715"/>
                    </a:xfrm>
                    <a:prstGeom prst="rect">
                      <a:avLst/>
                    </a:prstGeom>
                    <a:noFill/>
                    <a:ln w="9525">
                      <a:noFill/>
                      <a:miter lim="800000"/>
                      <a:headEnd/>
                      <a:tailEnd/>
                    </a:ln>
                  </pic:spPr>
                </pic:pic>
              </a:graphicData>
            </a:graphic>
          </wp:inline>
        </w:drawing>
      </w:r>
      <w:ins w:id="112" w:author="Unknown">
        <w:r w:rsidRPr="00076D8A">
          <w:rPr>
            <w:rFonts w:ascii="Times New Roman" w:eastAsia="Times New Roman" w:hAnsi="Times New Roman" w:cs="Times New Roman"/>
            <w:sz w:val="24"/>
            <w:szCs w:val="24"/>
          </w:rPr>
          <w:br/>
          <w:t xml:space="preserve">now </w:t>
        </w:r>
        <w:r w:rsidRPr="00076D8A">
          <w:rPr>
            <w:rFonts w:ascii="Times New Roman" w:eastAsia="Times New Roman" w:hAnsi="Times New Roman" w:cs="Times New Roman"/>
            <w:b/>
            <w:bCs/>
            <w:sz w:val="24"/>
            <w:szCs w:val="24"/>
          </w:rPr>
          <w:t>save</w:t>
        </w:r>
        <w:r w:rsidRPr="00076D8A">
          <w:rPr>
            <w:rFonts w:ascii="Times New Roman" w:eastAsia="Times New Roman" w:hAnsi="Times New Roman" w:cs="Times New Roman"/>
            <w:sz w:val="24"/>
            <w:szCs w:val="24"/>
          </w:rPr>
          <w:t xml:space="preserve"> this file and exit from it</w:t>
        </w:r>
      </w:ins>
    </w:p>
    <w:p w:rsidR="00076D8A" w:rsidRPr="00076D8A" w:rsidRDefault="00076D8A" w:rsidP="00076D8A">
      <w:pPr>
        <w:spacing w:before="100" w:beforeAutospacing="1" w:after="100" w:afterAutospacing="1" w:line="240" w:lineRule="auto"/>
        <w:rPr>
          <w:ins w:id="113" w:author="Unknown"/>
          <w:rFonts w:ascii="Times New Roman" w:eastAsia="Times New Roman" w:hAnsi="Times New Roman" w:cs="Times New Roman"/>
          <w:sz w:val="24"/>
          <w:szCs w:val="24"/>
        </w:rPr>
      </w:pPr>
      <w:ins w:id="114" w:author="Unknown">
        <w:r w:rsidRPr="00076D8A">
          <w:rPr>
            <w:rFonts w:ascii="Times New Roman" w:eastAsia="Times New Roman" w:hAnsi="Times New Roman" w:cs="Times New Roman"/>
            <w:sz w:val="24"/>
            <w:szCs w:val="24"/>
          </w:rPr>
          <w:t xml:space="preserve">you have done necessary configuration now restart the </w:t>
        </w:r>
        <w:r w:rsidRPr="00076D8A">
          <w:rPr>
            <w:rFonts w:ascii="Times New Roman" w:eastAsia="Times New Roman" w:hAnsi="Times New Roman" w:cs="Times New Roman"/>
            <w:b/>
            <w:bCs/>
            <w:sz w:val="24"/>
            <w:szCs w:val="24"/>
          </w:rPr>
          <w:t>httpd service</w:t>
        </w:r>
        <w:r w:rsidRPr="00076D8A">
          <w:rPr>
            <w:rFonts w:ascii="Times New Roman" w:eastAsia="Times New Roman" w:hAnsi="Times New Roman" w:cs="Times New Roman"/>
            <w:sz w:val="24"/>
            <w:szCs w:val="24"/>
          </w:rPr>
          <w:t xml:space="preserve"> </w:t>
        </w:r>
        <w:r w:rsidRPr="00076D8A">
          <w:rPr>
            <w:rFonts w:ascii="Times New Roman" w:eastAsia="Times New Roman" w:hAnsi="Times New Roman" w:cs="Times New Roman"/>
            <w:sz w:val="24"/>
            <w:szCs w:val="24"/>
          </w:rPr>
          <w:br/>
        </w:r>
      </w:ins>
      <w:r>
        <w:rPr>
          <w:rFonts w:ascii="Times New Roman" w:eastAsia="Times New Roman" w:hAnsi="Times New Roman" w:cs="Times New Roman"/>
          <w:noProof/>
          <w:sz w:val="24"/>
          <w:szCs w:val="24"/>
        </w:rPr>
        <w:drawing>
          <wp:inline distT="0" distB="0" distL="0" distR="0">
            <wp:extent cx="5795010" cy="617220"/>
            <wp:effectExtent l="19050" t="0" r="0" b="0"/>
            <wp:docPr id="86" name="Picture 86" descr="service httpd rest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service httpd restart"/>
                    <pic:cNvPicPr>
                      <a:picLocks noChangeAspect="1" noChangeArrowheads="1"/>
                    </pic:cNvPicPr>
                  </pic:nvPicPr>
                  <pic:blipFill>
                    <a:blip r:embed="rId103"/>
                    <a:srcRect/>
                    <a:stretch>
                      <a:fillRect/>
                    </a:stretch>
                  </pic:blipFill>
                  <pic:spPr bwMode="auto">
                    <a:xfrm>
                      <a:off x="0" y="0"/>
                      <a:ext cx="5795010" cy="617220"/>
                    </a:xfrm>
                    <a:prstGeom prst="rect">
                      <a:avLst/>
                    </a:prstGeom>
                    <a:noFill/>
                    <a:ln w="9525">
                      <a:noFill/>
                      <a:miter lim="800000"/>
                      <a:headEnd/>
                      <a:tailEnd/>
                    </a:ln>
                  </pic:spPr>
                </pic:pic>
              </a:graphicData>
            </a:graphic>
          </wp:inline>
        </w:drawing>
      </w:r>
      <w:ins w:id="115" w:author="Unknown">
        <w:r w:rsidRPr="00076D8A">
          <w:rPr>
            <w:rFonts w:ascii="Times New Roman" w:eastAsia="Times New Roman" w:hAnsi="Times New Roman" w:cs="Times New Roman"/>
            <w:sz w:val="24"/>
            <w:szCs w:val="24"/>
          </w:rPr>
          <w:br/>
          <w:t xml:space="preserve">test this configuration run </w:t>
        </w:r>
        <w:r w:rsidRPr="00076D8A">
          <w:rPr>
            <w:rFonts w:ascii="Times New Roman" w:eastAsia="Times New Roman" w:hAnsi="Times New Roman" w:cs="Times New Roman"/>
            <w:b/>
            <w:bCs/>
            <w:sz w:val="24"/>
            <w:szCs w:val="24"/>
          </w:rPr>
          <w:t>links</w:t>
        </w:r>
        <w:r w:rsidRPr="00076D8A">
          <w:rPr>
            <w:rFonts w:ascii="Times New Roman" w:eastAsia="Times New Roman" w:hAnsi="Times New Roman" w:cs="Times New Roman"/>
            <w:sz w:val="24"/>
            <w:szCs w:val="24"/>
          </w:rPr>
          <w:t xml:space="preserve"> command</w:t>
        </w:r>
        <w:r w:rsidRPr="00076D8A">
          <w:rPr>
            <w:rFonts w:ascii="Times New Roman" w:eastAsia="Times New Roman" w:hAnsi="Times New Roman" w:cs="Times New Roman"/>
            <w:sz w:val="24"/>
            <w:szCs w:val="24"/>
          </w:rPr>
          <w:br/>
        </w:r>
      </w:ins>
      <w:r>
        <w:rPr>
          <w:rFonts w:ascii="Times New Roman" w:eastAsia="Times New Roman" w:hAnsi="Times New Roman" w:cs="Times New Roman"/>
          <w:noProof/>
          <w:sz w:val="24"/>
          <w:szCs w:val="24"/>
        </w:rPr>
        <w:drawing>
          <wp:inline distT="0" distB="0" distL="0" distR="0">
            <wp:extent cx="3432175" cy="273050"/>
            <wp:effectExtent l="19050" t="0" r="0" b="0"/>
            <wp:docPr id="87" name="Picture 87" descr="lin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links"/>
                    <pic:cNvPicPr>
                      <a:picLocks noChangeAspect="1" noChangeArrowheads="1"/>
                    </pic:cNvPicPr>
                  </pic:nvPicPr>
                  <pic:blipFill>
                    <a:blip r:embed="rId104"/>
                    <a:srcRect/>
                    <a:stretch>
                      <a:fillRect/>
                    </a:stretch>
                  </pic:blipFill>
                  <pic:spPr bwMode="auto">
                    <a:xfrm>
                      <a:off x="0" y="0"/>
                      <a:ext cx="3432175" cy="273050"/>
                    </a:xfrm>
                    <a:prstGeom prst="rect">
                      <a:avLst/>
                    </a:prstGeom>
                    <a:noFill/>
                    <a:ln w="9525">
                      <a:noFill/>
                      <a:miter lim="800000"/>
                      <a:headEnd/>
                      <a:tailEnd/>
                    </a:ln>
                  </pic:spPr>
                </pic:pic>
              </a:graphicData>
            </a:graphic>
          </wp:inline>
        </w:drawing>
      </w:r>
      <w:ins w:id="116" w:author="Unknown">
        <w:r w:rsidRPr="00076D8A">
          <w:rPr>
            <w:rFonts w:ascii="Times New Roman" w:eastAsia="Times New Roman" w:hAnsi="Times New Roman" w:cs="Times New Roman"/>
            <w:sz w:val="24"/>
            <w:szCs w:val="24"/>
          </w:rPr>
          <w:br/>
          <w:t xml:space="preserve">In output of </w:t>
        </w:r>
        <w:r w:rsidRPr="00076D8A">
          <w:rPr>
            <w:rFonts w:ascii="Times New Roman" w:eastAsia="Times New Roman" w:hAnsi="Times New Roman" w:cs="Times New Roman"/>
            <w:b/>
            <w:bCs/>
            <w:sz w:val="24"/>
            <w:szCs w:val="24"/>
          </w:rPr>
          <w:t>links command</w:t>
        </w:r>
        <w:r w:rsidRPr="00076D8A">
          <w:rPr>
            <w:rFonts w:ascii="Times New Roman" w:eastAsia="Times New Roman" w:hAnsi="Times New Roman" w:cs="Times New Roman"/>
            <w:sz w:val="24"/>
            <w:szCs w:val="24"/>
          </w:rPr>
          <w:t xml:space="preserve"> you should see the</w:t>
        </w:r>
        <w:r w:rsidRPr="00076D8A">
          <w:rPr>
            <w:rFonts w:ascii="Times New Roman" w:eastAsia="Times New Roman" w:hAnsi="Times New Roman" w:cs="Times New Roman"/>
            <w:b/>
            <w:bCs/>
            <w:sz w:val="24"/>
            <w:szCs w:val="24"/>
          </w:rPr>
          <w:t xml:space="preserve"> index page</w:t>
        </w:r>
        <w:r w:rsidRPr="00076D8A">
          <w:rPr>
            <w:rFonts w:ascii="Times New Roman" w:eastAsia="Times New Roman" w:hAnsi="Times New Roman" w:cs="Times New Roman"/>
            <w:sz w:val="24"/>
            <w:szCs w:val="24"/>
          </w:rPr>
          <w:t xml:space="preserve"> of site</w:t>
        </w:r>
      </w:ins>
    </w:p>
    <w:p w:rsidR="00076D8A" w:rsidRPr="00076D8A" w:rsidRDefault="00076D8A" w:rsidP="00076D8A">
      <w:pPr>
        <w:spacing w:before="100" w:beforeAutospacing="1" w:after="100" w:afterAutospacing="1" w:line="240" w:lineRule="auto"/>
        <w:outlineLvl w:val="2"/>
        <w:rPr>
          <w:ins w:id="117" w:author="Unknown"/>
          <w:rFonts w:ascii="Times New Roman" w:eastAsia="Times New Roman" w:hAnsi="Times New Roman" w:cs="Times New Roman"/>
          <w:b/>
          <w:bCs/>
          <w:sz w:val="27"/>
          <w:szCs w:val="27"/>
        </w:rPr>
      </w:pPr>
      <w:proofErr w:type="gramStart"/>
      <w:ins w:id="118" w:author="Unknown">
        <w:r w:rsidRPr="00076D8A">
          <w:rPr>
            <w:rFonts w:ascii="Times New Roman" w:eastAsia="Times New Roman" w:hAnsi="Times New Roman" w:cs="Times New Roman"/>
            <w:b/>
            <w:bCs/>
            <w:sz w:val="27"/>
            <w:szCs w:val="27"/>
          </w:rPr>
          <w:t>configure</w:t>
        </w:r>
        <w:proofErr w:type="gramEnd"/>
        <w:r w:rsidRPr="00076D8A">
          <w:rPr>
            <w:rFonts w:ascii="Times New Roman" w:eastAsia="Times New Roman" w:hAnsi="Times New Roman" w:cs="Times New Roman"/>
            <w:b/>
            <w:bCs/>
            <w:sz w:val="27"/>
            <w:szCs w:val="27"/>
          </w:rPr>
          <w:t xml:space="preserve"> multiple site with multiple ip address</w:t>
        </w:r>
      </w:ins>
    </w:p>
    <w:p w:rsidR="00076D8A" w:rsidRPr="00076D8A" w:rsidRDefault="00076D8A" w:rsidP="00076D8A">
      <w:pPr>
        <w:spacing w:before="100" w:beforeAutospacing="1" w:after="100" w:afterAutospacing="1" w:line="240" w:lineRule="auto"/>
        <w:rPr>
          <w:ins w:id="119" w:author="Unknown"/>
          <w:rFonts w:ascii="Times New Roman" w:eastAsia="Times New Roman" w:hAnsi="Times New Roman" w:cs="Times New Roman"/>
          <w:sz w:val="24"/>
          <w:szCs w:val="24"/>
        </w:rPr>
      </w:pPr>
      <w:ins w:id="120" w:author="Unknown">
        <w:r w:rsidRPr="00076D8A">
          <w:rPr>
            <w:rFonts w:ascii="Times New Roman" w:eastAsia="Times New Roman" w:hAnsi="Times New Roman" w:cs="Times New Roman"/>
            <w:sz w:val="24"/>
            <w:szCs w:val="24"/>
          </w:rPr>
          <w:lastRenderedPageBreak/>
          <w:t xml:space="preserve">Now we will host multiple sites with multiple ip address. Create a virtual </w:t>
        </w:r>
        <w:proofErr w:type="gramStart"/>
        <w:r w:rsidRPr="00076D8A">
          <w:rPr>
            <w:rFonts w:ascii="Times New Roman" w:eastAsia="Times New Roman" w:hAnsi="Times New Roman" w:cs="Times New Roman"/>
            <w:sz w:val="24"/>
            <w:szCs w:val="24"/>
          </w:rPr>
          <w:t>lan</w:t>
        </w:r>
        <w:proofErr w:type="gramEnd"/>
        <w:r w:rsidRPr="00076D8A">
          <w:rPr>
            <w:rFonts w:ascii="Times New Roman" w:eastAsia="Times New Roman" w:hAnsi="Times New Roman" w:cs="Times New Roman"/>
            <w:sz w:val="24"/>
            <w:szCs w:val="24"/>
          </w:rPr>
          <w:t xml:space="preserve"> card on server and assign its an ip address of </w:t>
        </w:r>
        <w:r w:rsidRPr="00076D8A">
          <w:rPr>
            <w:rFonts w:ascii="Times New Roman" w:eastAsia="Times New Roman" w:hAnsi="Times New Roman" w:cs="Times New Roman"/>
            <w:b/>
            <w:bCs/>
            <w:sz w:val="24"/>
            <w:szCs w:val="24"/>
          </w:rPr>
          <w:t>192.168.0.253.</w:t>
        </w:r>
        <w:r w:rsidRPr="00076D8A">
          <w:rPr>
            <w:rFonts w:ascii="Times New Roman" w:eastAsia="Times New Roman" w:hAnsi="Times New Roman" w:cs="Times New Roman"/>
            <w:sz w:val="24"/>
            <w:szCs w:val="24"/>
          </w:rPr>
          <w:t xml:space="preserve"> </w:t>
        </w:r>
        <w:proofErr w:type="gramStart"/>
        <w:r w:rsidRPr="00076D8A">
          <w:rPr>
            <w:rFonts w:ascii="Times New Roman" w:eastAsia="Times New Roman" w:hAnsi="Times New Roman" w:cs="Times New Roman"/>
            <w:sz w:val="24"/>
            <w:szCs w:val="24"/>
          </w:rPr>
          <w:t>we</w:t>
        </w:r>
        <w:proofErr w:type="gramEnd"/>
        <w:r w:rsidRPr="00076D8A">
          <w:rPr>
            <w:rFonts w:ascii="Times New Roman" w:eastAsia="Times New Roman" w:hAnsi="Times New Roman" w:cs="Times New Roman"/>
            <w:sz w:val="24"/>
            <w:szCs w:val="24"/>
          </w:rPr>
          <w:t xml:space="preserve"> will create a testing site </w:t>
        </w:r>
        <w:r w:rsidRPr="00076D8A">
          <w:rPr>
            <w:rFonts w:ascii="Times New Roman" w:eastAsia="Times New Roman" w:hAnsi="Times New Roman" w:cs="Times New Roman"/>
            <w:b/>
            <w:bCs/>
            <w:sz w:val="24"/>
            <w:szCs w:val="24"/>
          </w:rPr>
          <w:t>www.nidhi.com</w:t>
        </w:r>
        <w:r w:rsidRPr="00076D8A">
          <w:rPr>
            <w:rFonts w:ascii="Times New Roman" w:eastAsia="Times New Roman" w:hAnsi="Times New Roman" w:cs="Times New Roman"/>
            <w:sz w:val="24"/>
            <w:szCs w:val="24"/>
          </w:rPr>
          <w:t xml:space="preserve"> and will bind it with ip address of </w:t>
        </w:r>
        <w:r w:rsidRPr="00076D8A">
          <w:rPr>
            <w:rFonts w:ascii="Times New Roman" w:eastAsia="Times New Roman" w:hAnsi="Times New Roman" w:cs="Times New Roman"/>
            <w:b/>
            <w:bCs/>
            <w:sz w:val="24"/>
            <w:szCs w:val="24"/>
          </w:rPr>
          <w:t>192.168.0.253</w:t>
        </w:r>
      </w:ins>
    </w:p>
    <w:p w:rsidR="00076D8A" w:rsidRPr="00076D8A" w:rsidRDefault="00076D8A" w:rsidP="00076D8A">
      <w:pPr>
        <w:spacing w:before="100" w:beforeAutospacing="1" w:after="100" w:afterAutospacing="1" w:line="240" w:lineRule="auto"/>
        <w:rPr>
          <w:ins w:id="121" w:author="Unknown"/>
          <w:rFonts w:ascii="Times New Roman" w:eastAsia="Times New Roman" w:hAnsi="Times New Roman" w:cs="Times New Roman"/>
          <w:sz w:val="24"/>
          <w:szCs w:val="24"/>
        </w:rPr>
      </w:pPr>
      <w:proofErr w:type="gramStart"/>
      <w:ins w:id="122" w:author="Unknown">
        <w:r w:rsidRPr="00076D8A">
          <w:rPr>
            <w:rFonts w:ascii="Times New Roman" w:eastAsia="Times New Roman" w:hAnsi="Times New Roman" w:cs="Times New Roman"/>
            <w:sz w:val="24"/>
            <w:szCs w:val="24"/>
          </w:rPr>
          <w:t>create</w:t>
        </w:r>
        <w:proofErr w:type="gramEnd"/>
        <w:r w:rsidRPr="00076D8A">
          <w:rPr>
            <w:rFonts w:ascii="Times New Roman" w:eastAsia="Times New Roman" w:hAnsi="Times New Roman" w:cs="Times New Roman"/>
            <w:sz w:val="24"/>
            <w:szCs w:val="24"/>
          </w:rPr>
          <w:t xml:space="preserve"> a </w:t>
        </w:r>
        <w:r w:rsidRPr="00076D8A">
          <w:rPr>
            <w:rFonts w:ascii="Times New Roman" w:eastAsia="Times New Roman" w:hAnsi="Times New Roman" w:cs="Times New Roman"/>
            <w:b/>
            <w:bCs/>
            <w:sz w:val="24"/>
            <w:szCs w:val="24"/>
          </w:rPr>
          <w:t>documents root</w:t>
        </w:r>
        <w:r w:rsidRPr="00076D8A">
          <w:rPr>
            <w:rFonts w:ascii="Times New Roman" w:eastAsia="Times New Roman" w:hAnsi="Times New Roman" w:cs="Times New Roman"/>
            <w:sz w:val="24"/>
            <w:szCs w:val="24"/>
          </w:rPr>
          <w:t xml:space="preserve"> directory for </w:t>
        </w:r>
        <w:r w:rsidRPr="00076D8A">
          <w:rPr>
            <w:rFonts w:ascii="Times New Roman" w:eastAsia="Times New Roman" w:hAnsi="Times New Roman" w:cs="Times New Roman"/>
            <w:b/>
            <w:bCs/>
            <w:sz w:val="24"/>
            <w:szCs w:val="24"/>
          </w:rPr>
          <w:t>www.nidhi.com</w:t>
        </w:r>
        <w:r w:rsidRPr="00076D8A">
          <w:rPr>
            <w:rFonts w:ascii="Times New Roman" w:eastAsia="Times New Roman" w:hAnsi="Times New Roman" w:cs="Times New Roman"/>
            <w:sz w:val="24"/>
            <w:szCs w:val="24"/>
          </w:rPr>
          <w:t xml:space="preserve"> website and a index page</w:t>
        </w:r>
        <w:r w:rsidRPr="00076D8A">
          <w:rPr>
            <w:rFonts w:ascii="Times New Roman" w:eastAsia="Times New Roman" w:hAnsi="Times New Roman" w:cs="Times New Roman"/>
            <w:sz w:val="24"/>
            <w:szCs w:val="24"/>
          </w:rPr>
          <w:br/>
        </w:r>
      </w:ins>
      <w:r>
        <w:rPr>
          <w:rFonts w:ascii="Times New Roman" w:eastAsia="Times New Roman" w:hAnsi="Times New Roman" w:cs="Times New Roman"/>
          <w:noProof/>
          <w:sz w:val="24"/>
          <w:szCs w:val="24"/>
        </w:rPr>
        <w:drawing>
          <wp:inline distT="0" distB="0" distL="0" distR="0">
            <wp:extent cx="5771515" cy="379730"/>
            <wp:effectExtent l="19050" t="0" r="635" b="0"/>
            <wp:docPr id="88" name="Picture 88" descr="vi nidh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vi nidhi"/>
                    <pic:cNvPicPr>
                      <a:picLocks noChangeAspect="1" noChangeArrowheads="1"/>
                    </pic:cNvPicPr>
                  </pic:nvPicPr>
                  <pic:blipFill>
                    <a:blip r:embed="rId105"/>
                    <a:srcRect/>
                    <a:stretch>
                      <a:fillRect/>
                    </a:stretch>
                  </pic:blipFill>
                  <pic:spPr bwMode="auto">
                    <a:xfrm>
                      <a:off x="0" y="0"/>
                      <a:ext cx="5771515" cy="379730"/>
                    </a:xfrm>
                    <a:prstGeom prst="rect">
                      <a:avLst/>
                    </a:prstGeom>
                    <a:noFill/>
                    <a:ln w="9525">
                      <a:noFill/>
                      <a:miter lim="800000"/>
                      <a:headEnd/>
                      <a:tailEnd/>
                    </a:ln>
                  </pic:spPr>
                </pic:pic>
              </a:graphicData>
            </a:graphic>
          </wp:inline>
        </w:drawing>
      </w:r>
      <w:ins w:id="123" w:author="Unknown">
        <w:r w:rsidRPr="00076D8A">
          <w:rPr>
            <w:rFonts w:ascii="Times New Roman" w:eastAsia="Times New Roman" w:hAnsi="Times New Roman" w:cs="Times New Roman"/>
            <w:sz w:val="24"/>
            <w:szCs w:val="24"/>
          </w:rPr>
          <w:br/>
          <w:t xml:space="preserve">for testing purpose we are writing </w:t>
        </w:r>
        <w:r w:rsidRPr="00076D8A">
          <w:rPr>
            <w:rFonts w:ascii="Times New Roman" w:eastAsia="Times New Roman" w:hAnsi="Times New Roman" w:cs="Times New Roman"/>
            <w:b/>
            <w:bCs/>
            <w:sz w:val="24"/>
            <w:szCs w:val="24"/>
          </w:rPr>
          <w:t>site name</w:t>
        </w:r>
        <w:r w:rsidRPr="00076D8A">
          <w:rPr>
            <w:rFonts w:ascii="Times New Roman" w:eastAsia="Times New Roman" w:hAnsi="Times New Roman" w:cs="Times New Roman"/>
            <w:sz w:val="24"/>
            <w:szCs w:val="24"/>
          </w:rPr>
          <w:t xml:space="preserve"> in its </w:t>
        </w:r>
        <w:r w:rsidRPr="00076D8A">
          <w:rPr>
            <w:rFonts w:ascii="Times New Roman" w:eastAsia="Times New Roman" w:hAnsi="Times New Roman" w:cs="Times New Roman"/>
            <w:b/>
            <w:bCs/>
            <w:sz w:val="24"/>
            <w:szCs w:val="24"/>
          </w:rPr>
          <w:t>index page</w:t>
        </w:r>
        <w:r w:rsidRPr="00076D8A">
          <w:rPr>
            <w:rFonts w:ascii="Times New Roman" w:eastAsia="Times New Roman" w:hAnsi="Times New Roman" w:cs="Times New Roman"/>
            <w:sz w:val="24"/>
            <w:szCs w:val="24"/>
          </w:rPr>
          <w:t xml:space="preserve"> </w:t>
        </w:r>
        <w:r w:rsidRPr="00076D8A">
          <w:rPr>
            <w:rFonts w:ascii="Times New Roman" w:eastAsia="Times New Roman" w:hAnsi="Times New Roman" w:cs="Times New Roman"/>
            <w:sz w:val="24"/>
            <w:szCs w:val="24"/>
          </w:rPr>
          <w:br/>
        </w:r>
      </w:ins>
      <w:r>
        <w:rPr>
          <w:rFonts w:ascii="Times New Roman" w:eastAsia="Times New Roman" w:hAnsi="Times New Roman" w:cs="Times New Roman"/>
          <w:noProof/>
          <w:sz w:val="24"/>
          <w:szCs w:val="24"/>
        </w:rPr>
        <w:drawing>
          <wp:inline distT="0" distB="0" distL="0" distR="0">
            <wp:extent cx="1852295" cy="213995"/>
            <wp:effectExtent l="19050" t="0" r="0" b="0"/>
            <wp:docPr id="89" name="Picture 89" descr="index.ht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index.htm"/>
                    <pic:cNvPicPr>
                      <a:picLocks noChangeAspect="1" noChangeArrowheads="1"/>
                    </pic:cNvPicPr>
                  </pic:nvPicPr>
                  <pic:blipFill>
                    <a:blip r:embed="rId106"/>
                    <a:srcRect/>
                    <a:stretch>
                      <a:fillRect/>
                    </a:stretch>
                  </pic:blipFill>
                  <pic:spPr bwMode="auto">
                    <a:xfrm>
                      <a:off x="0" y="0"/>
                      <a:ext cx="1852295" cy="213995"/>
                    </a:xfrm>
                    <a:prstGeom prst="rect">
                      <a:avLst/>
                    </a:prstGeom>
                    <a:noFill/>
                    <a:ln w="9525">
                      <a:noFill/>
                      <a:miter lim="800000"/>
                      <a:headEnd/>
                      <a:tailEnd/>
                    </a:ln>
                  </pic:spPr>
                </pic:pic>
              </a:graphicData>
            </a:graphic>
          </wp:inline>
        </w:drawing>
      </w:r>
      <w:ins w:id="124" w:author="Unknown">
        <w:r w:rsidRPr="00076D8A">
          <w:rPr>
            <w:rFonts w:ascii="Times New Roman" w:eastAsia="Times New Roman" w:hAnsi="Times New Roman" w:cs="Times New Roman"/>
            <w:sz w:val="24"/>
            <w:szCs w:val="24"/>
          </w:rPr>
          <w:br/>
        </w:r>
        <w:r w:rsidRPr="00076D8A">
          <w:rPr>
            <w:rFonts w:ascii="Times New Roman" w:eastAsia="Times New Roman" w:hAnsi="Times New Roman" w:cs="Times New Roman"/>
            <w:b/>
            <w:bCs/>
            <w:sz w:val="24"/>
            <w:szCs w:val="24"/>
          </w:rPr>
          <w:t>save</w:t>
        </w:r>
        <w:r w:rsidRPr="00076D8A">
          <w:rPr>
            <w:rFonts w:ascii="Times New Roman" w:eastAsia="Times New Roman" w:hAnsi="Times New Roman" w:cs="Times New Roman"/>
            <w:sz w:val="24"/>
            <w:szCs w:val="24"/>
          </w:rPr>
          <w:t xml:space="preserve"> file and exit</w:t>
        </w:r>
      </w:ins>
    </w:p>
    <w:p w:rsidR="00076D8A" w:rsidRPr="00076D8A" w:rsidRDefault="00076D8A" w:rsidP="00076D8A">
      <w:pPr>
        <w:spacing w:before="100" w:beforeAutospacing="1" w:after="100" w:afterAutospacing="1" w:line="240" w:lineRule="auto"/>
        <w:rPr>
          <w:ins w:id="125" w:author="Unknown"/>
          <w:rFonts w:ascii="Times New Roman" w:eastAsia="Times New Roman" w:hAnsi="Times New Roman" w:cs="Times New Roman"/>
          <w:sz w:val="24"/>
          <w:szCs w:val="24"/>
        </w:rPr>
      </w:pPr>
      <w:proofErr w:type="gramStart"/>
      <w:ins w:id="126" w:author="Unknown">
        <w:r w:rsidRPr="00076D8A">
          <w:rPr>
            <w:rFonts w:ascii="Times New Roman" w:eastAsia="Times New Roman" w:hAnsi="Times New Roman" w:cs="Times New Roman"/>
            <w:sz w:val="24"/>
            <w:szCs w:val="24"/>
          </w:rPr>
          <w:t>now</w:t>
        </w:r>
        <w:proofErr w:type="gramEnd"/>
        <w:r w:rsidRPr="00076D8A">
          <w:rPr>
            <w:rFonts w:ascii="Times New Roman" w:eastAsia="Times New Roman" w:hAnsi="Times New Roman" w:cs="Times New Roman"/>
            <w:sz w:val="24"/>
            <w:szCs w:val="24"/>
          </w:rPr>
          <w:t xml:space="preserve"> open </w:t>
        </w:r>
        <w:r w:rsidRPr="00076D8A">
          <w:rPr>
            <w:rFonts w:ascii="Times New Roman" w:eastAsia="Times New Roman" w:hAnsi="Times New Roman" w:cs="Times New Roman"/>
            <w:b/>
            <w:bCs/>
            <w:sz w:val="24"/>
            <w:szCs w:val="24"/>
          </w:rPr>
          <w:t>/etc/hosts</w:t>
        </w:r>
        <w:r w:rsidRPr="00076D8A">
          <w:rPr>
            <w:rFonts w:ascii="Times New Roman" w:eastAsia="Times New Roman" w:hAnsi="Times New Roman" w:cs="Times New Roman"/>
            <w:sz w:val="24"/>
            <w:szCs w:val="24"/>
          </w:rPr>
          <w:t xml:space="preserve"> file and bind </w:t>
        </w:r>
        <w:r w:rsidRPr="00076D8A">
          <w:rPr>
            <w:rFonts w:ascii="Times New Roman" w:eastAsia="Times New Roman" w:hAnsi="Times New Roman" w:cs="Times New Roman"/>
            <w:b/>
            <w:bCs/>
            <w:sz w:val="24"/>
            <w:szCs w:val="24"/>
          </w:rPr>
          <w:t>system ip</w:t>
        </w:r>
        <w:r w:rsidRPr="00076D8A">
          <w:rPr>
            <w:rFonts w:ascii="Times New Roman" w:eastAsia="Times New Roman" w:hAnsi="Times New Roman" w:cs="Times New Roman"/>
            <w:sz w:val="24"/>
            <w:szCs w:val="24"/>
          </w:rPr>
          <w:t xml:space="preserve"> with </w:t>
        </w:r>
        <w:r w:rsidRPr="00076D8A">
          <w:rPr>
            <w:rFonts w:ascii="Times New Roman" w:eastAsia="Times New Roman" w:hAnsi="Times New Roman" w:cs="Times New Roman"/>
            <w:b/>
            <w:bCs/>
            <w:sz w:val="24"/>
            <w:szCs w:val="24"/>
          </w:rPr>
          <w:t>www.nidhi.com</w:t>
        </w:r>
        <w:r w:rsidRPr="00076D8A">
          <w:rPr>
            <w:rFonts w:ascii="Times New Roman" w:eastAsia="Times New Roman" w:hAnsi="Times New Roman" w:cs="Times New Roman"/>
            <w:sz w:val="24"/>
            <w:szCs w:val="24"/>
          </w:rPr>
          <w:br/>
        </w:r>
      </w:ins>
      <w:r>
        <w:rPr>
          <w:rFonts w:ascii="Times New Roman" w:eastAsia="Times New Roman" w:hAnsi="Times New Roman" w:cs="Times New Roman"/>
          <w:noProof/>
          <w:sz w:val="24"/>
          <w:szCs w:val="24"/>
        </w:rPr>
        <w:drawing>
          <wp:inline distT="0" distB="0" distL="0" distR="0">
            <wp:extent cx="4738370" cy="1567815"/>
            <wp:effectExtent l="19050" t="0" r="5080" b="0"/>
            <wp:docPr id="90" name="Picture 90" descr="hos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hosts"/>
                    <pic:cNvPicPr>
                      <a:picLocks noChangeAspect="1" noChangeArrowheads="1"/>
                    </pic:cNvPicPr>
                  </pic:nvPicPr>
                  <pic:blipFill>
                    <a:blip r:embed="rId107"/>
                    <a:srcRect/>
                    <a:stretch>
                      <a:fillRect/>
                    </a:stretch>
                  </pic:blipFill>
                  <pic:spPr bwMode="auto">
                    <a:xfrm>
                      <a:off x="0" y="0"/>
                      <a:ext cx="4738370" cy="1567815"/>
                    </a:xfrm>
                    <a:prstGeom prst="rect">
                      <a:avLst/>
                    </a:prstGeom>
                    <a:noFill/>
                    <a:ln w="9525">
                      <a:noFill/>
                      <a:miter lim="800000"/>
                      <a:headEnd/>
                      <a:tailEnd/>
                    </a:ln>
                  </pic:spPr>
                </pic:pic>
              </a:graphicData>
            </a:graphic>
          </wp:inline>
        </w:drawing>
      </w:r>
    </w:p>
    <w:p w:rsidR="00076D8A" w:rsidRPr="00076D8A" w:rsidRDefault="00076D8A" w:rsidP="00076D8A">
      <w:pPr>
        <w:spacing w:before="100" w:beforeAutospacing="1" w:after="100" w:afterAutospacing="1" w:line="240" w:lineRule="auto"/>
        <w:rPr>
          <w:ins w:id="127" w:author="Unknown"/>
          <w:rFonts w:ascii="Times New Roman" w:eastAsia="Times New Roman" w:hAnsi="Times New Roman" w:cs="Times New Roman"/>
          <w:sz w:val="24"/>
          <w:szCs w:val="24"/>
        </w:rPr>
      </w:pPr>
      <w:proofErr w:type="gramStart"/>
      <w:ins w:id="128" w:author="Unknown">
        <w:r w:rsidRPr="00076D8A">
          <w:rPr>
            <w:rFonts w:ascii="Times New Roman" w:eastAsia="Times New Roman" w:hAnsi="Times New Roman" w:cs="Times New Roman"/>
            <w:sz w:val="24"/>
            <w:szCs w:val="24"/>
          </w:rPr>
          <w:t>now</w:t>
        </w:r>
        <w:proofErr w:type="gramEnd"/>
        <w:r w:rsidRPr="00076D8A">
          <w:rPr>
            <w:rFonts w:ascii="Times New Roman" w:eastAsia="Times New Roman" w:hAnsi="Times New Roman" w:cs="Times New Roman"/>
            <w:sz w:val="24"/>
            <w:szCs w:val="24"/>
          </w:rPr>
          <w:t xml:space="preserve"> open</w:t>
        </w:r>
        <w:r w:rsidRPr="00076D8A">
          <w:rPr>
            <w:rFonts w:ascii="Times New Roman" w:eastAsia="Times New Roman" w:hAnsi="Times New Roman" w:cs="Times New Roman"/>
            <w:b/>
            <w:bCs/>
            <w:sz w:val="24"/>
            <w:szCs w:val="24"/>
          </w:rPr>
          <w:t xml:space="preserve"> /etc/httpd/conf/httpd.conf</w:t>
        </w:r>
        <w:r w:rsidRPr="00076D8A">
          <w:rPr>
            <w:rFonts w:ascii="Times New Roman" w:eastAsia="Times New Roman" w:hAnsi="Times New Roman" w:cs="Times New Roman"/>
            <w:sz w:val="24"/>
            <w:szCs w:val="24"/>
          </w:rPr>
          <w:t xml:space="preserve"> main configuration file of apache server </w:t>
        </w:r>
        <w:r w:rsidRPr="00076D8A">
          <w:rPr>
            <w:rFonts w:ascii="Times New Roman" w:eastAsia="Times New Roman" w:hAnsi="Times New Roman" w:cs="Times New Roman"/>
            <w:sz w:val="24"/>
            <w:szCs w:val="24"/>
          </w:rPr>
          <w:br/>
        </w:r>
      </w:ins>
      <w:r>
        <w:rPr>
          <w:rFonts w:ascii="Times New Roman" w:eastAsia="Times New Roman" w:hAnsi="Times New Roman" w:cs="Times New Roman"/>
          <w:noProof/>
          <w:sz w:val="24"/>
          <w:szCs w:val="24"/>
        </w:rPr>
        <w:drawing>
          <wp:inline distT="0" distB="0" distL="0" distR="0">
            <wp:extent cx="4156075" cy="260985"/>
            <wp:effectExtent l="19050" t="0" r="0" b="0"/>
            <wp:docPr id="91" name="Picture 91" descr="vi httpd.con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vi httpd.conf"/>
                    <pic:cNvPicPr>
                      <a:picLocks noChangeAspect="1" noChangeArrowheads="1"/>
                    </pic:cNvPicPr>
                  </pic:nvPicPr>
                  <pic:blipFill>
                    <a:blip r:embed="rId91"/>
                    <a:srcRect/>
                    <a:stretch>
                      <a:fillRect/>
                    </a:stretch>
                  </pic:blipFill>
                  <pic:spPr bwMode="auto">
                    <a:xfrm>
                      <a:off x="0" y="0"/>
                      <a:ext cx="4156075" cy="260985"/>
                    </a:xfrm>
                    <a:prstGeom prst="rect">
                      <a:avLst/>
                    </a:prstGeom>
                    <a:noFill/>
                    <a:ln w="9525">
                      <a:noFill/>
                      <a:miter lim="800000"/>
                      <a:headEnd/>
                      <a:tailEnd/>
                    </a:ln>
                  </pic:spPr>
                </pic:pic>
              </a:graphicData>
            </a:graphic>
          </wp:inline>
        </w:drawing>
      </w:r>
      <w:ins w:id="129" w:author="Unknown">
        <w:r w:rsidRPr="00076D8A">
          <w:rPr>
            <w:rFonts w:ascii="Times New Roman" w:eastAsia="Times New Roman" w:hAnsi="Times New Roman" w:cs="Times New Roman"/>
            <w:sz w:val="24"/>
            <w:szCs w:val="24"/>
          </w:rPr>
          <w:br/>
          <w:t xml:space="preserve">Now go in the end of file and copy last seven line [ virtual host tag ] and paste them in the end of file. </w:t>
        </w:r>
        <w:proofErr w:type="gramStart"/>
        <w:r w:rsidRPr="00076D8A">
          <w:rPr>
            <w:rFonts w:ascii="Times New Roman" w:eastAsia="Times New Roman" w:hAnsi="Times New Roman" w:cs="Times New Roman"/>
            <w:b/>
            <w:bCs/>
            <w:sz w:val="24"/>
            <w:szCs w:val="24"/>
          </w:rPr>
          <w:t>change</w:t>
        </w:r>
        <w:proofErr w:type="gramEnd"/>
        <w:r w:rsidRPr="00076D8A">
          <w:rPr>
            <w:rFonts w:ascii="Times New Roman" w:eastAsia="Times New Roman" w:hAnsi="Times New Roman" w:cs="Times New Roman"/>
            <w:b/>
            <w:bCs/>
            <w:sz w:val="24"/>
            <w:szCs w:val="24"/>
          </w:rPr>
          <w:t xml:space="preserve"> these seven lines as shown in image</w:t>
        </w:r>
        <w:r w:rsidRPr="00076D8A">
          <w:rPr>
            <w:rFonts w:ascii="Times New Roman" w:eastAsia="Times New Roman" w:hAnsi="Times New Roman" w:cs="Times New Roman"/>
            <w:sz w:val="24"/>
            <w:szCs w:val="24"/>
          </w:rPr>
          <w:t xml:space="preserve"> </w:t>
        </w:r>
        <w:r w:rsidRPr="00076D8A">
          <w:rPr>
            <w:rFonts w:ascii="Times New Roman" w:eastAsia="Times New Roman" w:hAnsi="Times New Roman" w:cs="Times New Roman"/>
            <w:sz w:val="24"/>
            <w:szCs w:val="24"/>
          </w:rPr>
          <w:br/>
        </w:r>
      </w:ins>
      <w:r>
        <w:rPr>
          <w:rFonts w:ascii="Times New Roman" w:eastAsia="Times New Roman" w:hAnsi="Times New Roman" w:cs="Times New Roman"/>
          <w:noProof/>
          <w:sz w:val="24"/>
          <w:szCs w:val="24"/>
        </w:rPr>
        <w:drawing>
          <wp:inline distT="0" distB="0" distL="0" distR="0">
            <wp:extent cx="4928235" cy="2458085"/>
            <wp:effectExtent l="19050" t="0" r="5715" b="0"/>
            <wp:docPr id="92" name="Picture 92" descr="httpd.con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d.conf"/>
                    <pic:cNvPicPr>
                      <a:picLocks noChangeAspect="1" noChangeArrowheads="1"/>
                    </pic:cNvPicPr>
                  </pic:nvPicPr>
                  <pic:blipFill>
                    <a:blip r:embed="rId108"/>
                    <a:srcRect/>
                    <a:stretch>
                      <a:fillRect/>
                    </a:stretch>
                  </pic:blipFill>
                  <pic:spPr bwMode="auto">
                    <a:xfrm>
                      <a:off x="0" y="0"/>
                      <a:ext cx="4928235" cy="2458085"/>
                    </a:xfrm>
                    <a:prstGeom prst="rect">
                      <a:avLst/>
                    </a:prstGeom>
                    <a:noFill/>
                    <a:ln w="9525">
                      <a:noFill/>
                      <a:miter lim="800000"/>
                      <a:headEnd/>
                      <a:tailEnd/>
                    </a:ln>
                  </pic:spPr>
                </pic:pic>
              </a:graphicData>
            </a:graphic>
          </wp:inline>
        </w:drawing>
      </w:r>
      <w:ins w:id="130" w:author="Unknown">
        <w:r w:rsidRPr="00076D8A">
          <w:rPr>
            <w:rFonts w:ascii="Times New Roman" w:eastAsia="Times New Roman" w:hAnsi="Times New Roman" w:cs="Times New Roman"/>
            <w:sz w:val="24"/>
            <w:szCs w:val="24"/>
          </w:rPr>
          <w:br/>
          <w:t xml:space="preserve">now </w:t>
        </w:r>
        <w:r w:rsidRPr="00076D8A">
          <w:rPr>
            <w:rFonts w:ascii="Times New Roman" w:eastAsia="Times New Roman" w:hAnsi="Times New Roman" w:cs="Times New Roman"/>
            <w:b/>
            <w:bCs/>
            <w:sz w:val="24"/>
            <w:szCs w:val="24"/>
          </w:rPr>
          <w:t>save</w:t>
        </w:r>
        <w:r w:rsidRPr="00076D8A">
          <w:rPr>
            <w:rFonts w:ascii="Times New Roman" w:eastAsia="Times New Roman" w:hAnsi="Times New Roman" w:cs="Times New Roman"/>
            <w:sz w:val="24"/>
            <w:szCs w:val="24"/>
          </w:rPr>
          <w:t xml:space="preserve"> this file and exit from it</w:t>
        </w:r>
      </w:ins>
    </w:p>
    <w:p w:rsidR="00076D8A" w:rsidRPr="00076D8A" w:rsidRDefault="00076D8A" w:rsidP="00076D8A">
      <w:pPr>
        <w:spacing w:before="100" w:beforeAutospacing="1" w:after="100" w:afterAutospacing="1" w:line="240" w:lineRule="auto"/>
        <w:rPr>
          <w:ins w:id="131" w:author="Unknown"/>
          <w:rFonts w:ascii="Times New Roman" w:eastAsia="Times New Roman" w:hAnsi="Times New Roman" w:cs="Times New Roman"/>
          <w:sz w:val="24"/>
          <w:szCs w:val="24"/>
        </w:rPr>
      </w:pPr>
      <w:ins w:id="132" w:author="Unknown">
        <w:r w:rsidRPr="00076D8A">
          <w:rPr>
            <w:rFonts w:ascii="Times New Roman" w:eastAsia="Times New Roman" w:hAnsi="Times New Roman" w:cs="Times New Roman"/>
            <w:sz w:val="24"/>
            <w:szCs w:val="24"/>
          </w:rPr>
          <w:lastRenderedPageBreak/>
          <w:t xml:space="preserve">you have done necessary configuration now restart the </w:t>
        </w:r>
        <w:r w:rsidRPr="00076D8A">
          <w:rPr>
            <w:rFonts w:ascii="Times New Roman" w:eastAsia="Times New Roman" w:hAnsi="Times New Roman" w:cs="Times New Roman"/>
            <w:b/>
            <w:bCs/>
            <w:sz w:val="24"/>
            <w:szCs w:val="24"/>
          </w:rPr>
          <w:t>httpd service</w:t>
        </w:r>
        <w:r w:rsidRPr="00076D8A">
          <w:rPr>
            <w:rFonts w:ascii="Times New Roman" w:eastAsia="Times New Roman" w:hAnsi="Times New Roman" w:cs="Times New Roman"/>
            <w:sz w:val="24"/>
            <w:szCs w:val="24"/>
          </w:rPr>
          <w:t xml:space="preserve"> </w:t>
        </w:r>
        <w:r w:rsidRPr="00076D8A">
          <w:rPr>
            <w:rFonts w:ascii="Times New Roman" w:eastAsia="Times New Roman" w:hAnsi="Times New Roman" w:cs="Times New Roman"/>
            <w:sz w:val="24"/>
            <w:szCs w:val="24"/>
          </w:rPr>
          <w:br/>
        </w:r>
      </w:ins>
      <w:r>
        <w:rPr>
          <w:rFonts w:ascii="Times New Roman" w:eastAsia="Times New Roman" w:hAnsi="Times New Roman" w:cs="Times New Roman"/>
          <w:noProof/>
          <w:sz w:val="24"/>
          <w:szCs w:val="24"/>
        </w:rPr>
        <w:drawing>
          <wp:inline distT="0" distB="0" distL="0" distR="0">
            <wp:extent cx="5795010" cy="617220"/>
            <wp:effectExtent l="19050" t="0" r="0" b="0"/>
            <wp:docPr id="93" name="Picture 93" descr="service httpd rest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service httpd restart"/>
                    <pic:cNvPicPr>
                      <a:picLocks noChangeAspect="1" noChangeArrowheads="1"/>
                    </pic:cNvPicPr>
                  </pic:nvPicPr>
                  <pic:blipFill>
                    <a:blip r:embed="rId103"/>
                    <a:srcRect/>
                    <a:stretch>
                      <a:fillRect/>
                    </a:stretch>
                  </pic:blipFill>
                  <pic:spPr bwMode="auto">
                    <a:xfrm>
                      <a:off x="0" y="0"/>
                      <a:ext cx="5795010" cy="617220"/>
                    </a:xfrm>
                    <a:prstGeom prst="rect">
                      <a:avLst/>
                    </a:prstGeom>
                    <a:noFill/>
                    <a:ln w="9525">
                      <a:noFill/>
                      <a:miter lim="800000"/>
                      <a:headEnd/>
                      <a:tailEnd/>
                    </a:ln>
                  </pic:spPr>
                </pic:pic>
              </a:graphicData>
            </a:graphic>
          </wp:inline>
        </w:drawing>
      </w:r>
      <w:ins w:id="133" w:author="Unknown">
        <w:r w:rsidRPr="00076D8A">
          <w:rPr>
            <w:rFonts w:ascii="Times New Roman" w:eastAsia="Times New Roman" w:hAnsi="Times New Roman" w:cs="Times New Roman"/>
            <w:sz w:val="24"/>
            <w:szCs w:val="24"/>
          </w:rPr>
          <w:br/>
          <w:t xml:space="preserve">test this configuration run </w:t>
        </w:r>
        <w:r w:rsidRPr="00076D8A">
          <w:rPr>
            <w:rFonts w:ascii="Times New Roman" w:eastAsia="Times New Roman" w:hAnsi="Times New Roman" w:cs="Times New Roman"/>
            <w:b/>
            <w:bCs/>
            <w:sz w:val="24"/>
            <w:szCs w:val="24"/>
          </w:rPr>
          <w:t>links</w:t>
        </w:r>
        <w:r w:rsidRPr="00076D8A">
          <w:rPr>
            <w:rFonts w:ascii="Times New Roman" w:eastAsia="Times New Roman" w:hAnsi="Times New Roman" w:cs="Times New Roman"/>
            <w:sz w:val="24"/>
            <w:szCs w:val="24"/>
          </w:rPr>
          <w:t xml:space="preserve"> command</w:t>
        </w:r>
        <w:r w:rsidRPr="00076D8A">
          <w:rPr>
            <w:rFonts w:ascii="Times New Roman" w:eastAsia="Times New Roman" w:hAnsi="Times New Roman" w:cs="Times New Roman"/>
            <w:sz w:val="24"/>
            <w:szCs w:val="24"/>
          </w:rPr>
          <w:br/>
        </w:r>
      </w:ins>
      <w:r>
        <w:rPr>
          <w:rFonts w:ascii="Times New Roman" w:eastAsia="Times New Roman" w:hAnsi="Times New Roman" w:cs="Times New Roman"/>
          <w:noProof/>
          <w:sz w:val="24"/>
          <w:szCs w:val="24"/>
        </w:rPr>
        <w:drawing>
          <wp:inline distT="0" distB="0" distL="0" distR="0">
            <wp:extent cx="5711825" cy="724535"/>
            <wp:effectExtent l="19050" t="0" r="3175" b="0"/>
            <wp:docPr id="94" name="Picture 94" descr="lin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links"/>
                    <pic:cNvPicPr>
                      <a:picLocks noChangeAspect="1" noChangeArrowheads="1"/>
                    </pic:cNvPicPr>
                  </pic:nvPicPr>
                  <pic:blipFill>
                    <a:blip r:embed="rId109"/>
                    <a:srcRect/>
                    <a:stretch>
                      <a:fillRect/>
                    </a:stretch>
                  </pic:blipFill>
                  <pic:spPr bwMode="auto">
                    <a:xfrm>
                      <a:off x="0" y="0"/>
                      <a:ext cx="5711825" cy="724535"/>
                    </a:xfrm>
                    <a:prstGeom prst="rect">
                      <a:avLst/>
                    </a:prstGeom>
                    <a:noFill/>
                    <a:ln w="9525">
                      <a:noFill/>
                      <a:miter lim="800000"/>
                      <a:headEnd/>
                      <a:tailEnd/>
                    </a:ln>
                  </pic:spPr>
                </pic:pic>
              </a:graphicData>
            </a:graphic>
          </wp:inline>
        </w:drawing>
      </w:r>
      <w:ins w:id="134" w:author="Unknown">
        <w:r w:rsidRPr="00076D8A">
          <w:rPr>
            <w:rFonts w:ascii="Times New Roman" w:eastAsia="Times New Roman" w:hAnsi="Times New Roman" w:cs="Times New Roman"/>
            <w:sz w:val="24"/>
            <w:szCs w:val="24"/>
          </w:rPr>
          <w:br/>
          <w:t xml:space="preserve">In output of </w:t>
        </w:r>
        <w:r w:rsidRPr="00076D8A">
          <w:rPr>
            <w:rFonts w:ascii="Times New Roman" w:eastAsia="Times New Roman" w:hAnsi="Times New Roman" w:cs="Times New Roman"/>
            <w:b/>
            <w:bCs/>
            <w:sz w:val="24"/>
            <w:szCs w:val="24"/>
          </w:rPr>
          <w:t xml:space="preserve">links </w:t>
        </w:r>
        <w:r w:rsidRPr="00076D8A">
          <w:rPr>
            <w:rFonts w:ascii="Times New Roman" w:eastAsia="Times New Roman" w:hAnsi="Times New Roman" w:cs="Times New Roman"/>
            <w:sz w:val="24"/>
            <w:szCs w:val="24"/>
          </w:rPr>
          <w:t xml:space="preserve">command you should see the </w:t>
        </w:r>
        <w:r w:rsidRPr="00076D8A">
          <w:rPr>
            <w:rFonts w:ascii="Times New Roman" w:eastAsia="Times New Roman" w:hAnsi="Times New Roman" w:cs="Times New Roman"/>
            <w:b/>
            <w:bCs/>
            <w:sz w:val="24"/>
            <w:szCs w:val="24"/>
          </w:rPr>
          <w:t xml:space="preserve">index page </w:t>
        </w:r>
        <w:r w:rsidRPr="00076D8A">
          <w:rPr>
            <w:rFonts w:ascii="Times New Roman" w:eastAsia="Times New Roman" w:hAnsi="Times New Roman" w:cs="Times New Roman"/>
            <w:sz w:val="24"/>
            <w:szCs w:val="24"/>
          </w:rPr>
          <w:t>of site</w:t>
        </w:r>
      </w:ins>
    </w:p>
    <w:p w:rsidR="00076D8A" w:rsidRPr="00076D8A" w:rsidRDefault="00076D8A" w:rsidP="00076D8A">
      <w:pPr>
        <w:spacing w:before="100" w:beforeAutospacing="1" w:after="100" w:afterAutospacing="1" w:line="240" w:lineRule="auto"/>
        <w:outlineLvl w:val="2"/>
        <w:rPr>
          <w:ins w:id="135" w:author="Unknown"/>
          <w:rFonts w:ascii="Times New Roman" w:eastAsia="Times New Roman" w:hAnsi="Times New Roman" w:cs="Times New Roman"/>
          <w:b/>
          <w:bCs/>
          <w:sz w:val="27"/>
          <w:szCs w:val="27"/>
        </w:rPr>
      </w:pPr>
      <w:ins w:id="136" w:author="Unknown">
        <w:r w:rsidRPr="00076D8A">
          <w:rPr>
            <w:rFonts w:ascii="Times New Roman" w:eastAsia="Times New Roman" w:hAnsi="Times New Roman" w:cs="Times New Roman"/>
            <w:b/>
            <w:bCs/>
            <w:sz w:val="27"/>
            <w:szCs w:val="27"/>
          </w:rPr>
          <w:t>How to create site alias</w:t>
        </w:r>
      </w:ins>
    </w:p>
    <w:p w:rsidR="00076D8A" w:rsidRPr="00076D8A" w:rsidRDefault="00076D8A" w:rsidP="00076D8A">
      <w:pPr>
        <w:spacing w:before="100" w:beforeAutospacing="1" w:after="100" w:afterAutospacing="1" w:line="240" w:lineRule="auto"/>
        <w:rPr>
          <w:ins w:id="137" w:author="Unknown"/>
          <w:rFonts w:ascii="Times New Roman" w:eastAsia="Times New Roman" w:hAnsi="Times New Roman" w:cs="Times New Roman"/>
          <w:sz w:val="24"/>
          <w:szCs w:val="24"/>
        </w:rPr>
      </w:pPr>
      <w:ins w:id="138" w:author="Unknown">
        <w:r w:rsidRPr="00076D8A">
          <w:rPr>
            <w:rFonts w:ascii="Times New Roman" w:eastAsia="Times New Roman" w:hAnsi="Times New Roman" w:cs="Times New Roman"/>
            <w:sz w:val="24"/>
            <w:szCs w:val="24"/>
          </w:rPr>
          <w:t xml:space="preserve">Now I will show you that how can you use </w:t>
        </w:r>
        <w:r w:rsidRPr="00076D8A">
          <w:rPr>
            <w:rFonts w:ascii="Times New Roman" w:eastAsia="Times New Roman" w:hAnsi="Times New Roman" w:cs="Times New Roman"/>
            <w:b/>
            <w:bCs/>
            <w:sz w:val="24"/>
            <w:szCs w:val="24"/>
          </w:rPr>
          <w:t>site alias</w:t>
        </w:r>
        <w:r w:rsidRPr="00076D8A">
          <w:rPr>
            <w:rFonts w:ascii="Times New Roman" w:eastAsia="Times New Roman" w:hAnsi="Times New Roman" w:cs="Times New Roman"/>
            <w:sz w:val="24"/>
            <w:szCs w:val="24"/>
          </w:rPr>
          <w:t xml:space="preserve"> to configure more name of same site. </w:t>
        </w:r>
        <w:proofErr w:type="gramStart"/>
        <w:r w:rsidRPr="00076D8A">
          <w:rPr>
            <w:rFonts w:ascii="Times New Roman" w:eastAsia="Times New Roman" w:hAnsi="Times New Roman" w:cs="Times New Roman"/>
            <w:sz w:val="24"/>
            <w:szCs w:val="24"/>
          </w:rPr>
          <w:t>we</w:t>
        </w:r>
        <w:proofErr w:type="gramEnd"/>
        <w:r w:rsidRPr="00076D8A">
          <w:rPr>
            <w:rFonts w:ascii="Times New Roman" w:eastAsia="Times New Roman" w:hAnsi="Times New Roman" w:cs="Times New Roman"/>
            <w:sz w:val="24"/>
            <w:szCs w:val="24"/>
          </w:rPr>
          <w:t xml:space="preserve"> configure a site </w:t>
        </w:r>
        <w:r w:rsidRPr="00076D8A">
          <w:rPr>
            <w:rFonts w:ascii="Times New Roman" w:eastAsia="Times New Roman" w:hAnsi="Times New Roman" w:cs="Times New Roman"/>
            <w:b/>
            <w:bCs/>
            <w:sz w:val="24"/>
            <w:szCs w:val="24"/>
          </w:rPr>
          <w:t>www.vinita.com</w:t>
        </w:r>
        <w:r w:rsidRPr="00076D8A">
          <w:rPr>
            <w:rFonts w:ascii="Times New Roman" w:eastAsia="Times New Roman" w:hAnsi="Times New Roman" w:cs="Times New Roman"/>
            <w:sz w:val="24"/>
            <w:szCs w:val="24"/>
          </w:rPr>
          <w:t xml:space="preserve"> in stating of example. </w:t>
        </w:r>
        <w:proofErr w:type="gramStart"/>
        <w:r w:rsidRPr="00076D8A">
          <w:rPr>
            <w:rFonts w:ascii="Times New Roman" w:eastAsia="Times New Roman" w:hAnsi="Times New Roman" w:cs="Times New Roman"/>
            <w:sz w:val="24"/>
            <w:szCs w:val="24"/>
          </w:rPr>
          <w:t>now</w:t>
        </w:r>
        <w:proofErr w:type="gramEnd"/>
        <w:r w:rsidRPr="00076D8A">
          <w:rPr>
            <w:rFonts w:ascii="Times New Roman" w:eastAsia="Times New Roman" w:hAnsi="Times New Roman" w:cs="Times New Roman"/>
            <w:sz w:val="24"/>
            <w:szCs w:val="24"/>
          </w:rPr>
          <w:t xml:space="preserve"> we will create </w:t>
        </w:r>
        <w:r w:rsidRPr="00076D8A">
          <w:rPr>
            <w:rFonts w:ascii="Times New Roman" w:eastAsia="Times New Roman" w:hAnsi="Times New Roman" w:cs="Times New Roman"/>
            <w:b/>
            <w:bCs/>
            <w:sz w:val="24"/>
            <w:szCs w:val="24"/>
          </w:rPr>
          <w:t>www.goswami.com</w:t>
        </w:r>
        <w:r w:rsidRPr="00076D8A">
          <w:rPr>
            <w:rFonts w:ascii="Times New Roman" w:eastAsia="Times New Roman" w:hAnsi="Times New Roman" w:cs="Times New Roman"/>
            <w:sz w:val="24"/>
            <w:szCs w:val="24"/>
          </w:rPr>
          <w:t xml:space="preserve"> site alias for this site so this site can be access with both name.</w:t>
        </w:r>
      </w:ins>
    </w:p>
    <w:p w:rsidR="00076D8A" w:rsidRPr="00076D8A" w:rsidRDefault="00076D8A" w:rsidP="00076D8A">
      <w:pPr>
        <w:spacing w:before="100" w:beforeAutospacing="1" w:after="100" w:afterAutospacing="1" w:line="240" w:lineRule="auto"/>
        <w:rPr>
          <w:ins w:id="139" w:author="Unknown"/>
          <w:rFonts w:ascii="Times New Roman" w:eastAsia="Times New Roman" w:hAnsi="Times New Roman" w:cs="Times New Roman"/>
          <w:sz w:val="24"/>
          <w:szCs w:val="24"/>
        </w:rPr>
      </w:pPr>
      <w:ins w:id="140" w:author="Unknown">
        <w:r w:rsidRPr="00076D8A">
          <w:rPr>
            <w:rFonts w:ascii="Times New Roman" w:eastAsia="Times New Roman" w:hAnsi="Times New Roman" w:cs="Times New Roman"/>
            <w:sz w:val="24"/>
            <w:szCs w:val="24"/>
          </w:rPr>
          <w:t xml:space="preserve">To create </w:t>
        </w:r>
        <w:r w:rsidRPr="00076D8A">
          <w:rPr>
            <w:rFonts w:ascii="Times New Roman" w:eastAsia="Times New Roman" w:hAnsi="Times New Roman" w:cs="Times New Roman"/>
            <w:b/>
            <w:bCs/>
            <w:sz w:val="24"/>
            <w:szCs w:val="24"/>
          </w:rPr>
          <w:t>alias</w:t>
        </w:r>
        <w:r w:rsidRPr="00076D8A">
          <w:rPr>
            <w:rFonts w:ascii="Times New Roman" w:eastAsia="Times New Roman" w:hAnsi="Times New Roman" w:cs="Times New Roman"/>
            <w:sz w:val="24"/>
            <w:szCs w:val="24"/>
          </w:rPr>
          <w:t xml:space="preserve"> first make its entry in</w:t>
        </w:r>
        <w:r w:rsidRPr="00076D8A">
          <w:rPr>
            <w:rFonts w:ascii="Times New Roman" w:eastAsia="Times New Roman" w:hAnsi="Times New Roman" w:cs="Times New Roman"/>
            <w:b/>
            <w:bCs/>
            <w:sz w:val="24"/>
            <w:szCs w:val="24"/>
          </w:rPr>
          <w:t xml:space="preserve"> /etc/hosts</w:t>
        </w:r>
        <w:r w:rsidRPr="00076D8A">
          <w:rPr>
            <w:rFonts w:ascii="Times New Roman" w:eastAsia="Times New Roman" w:hAnsi="Times New Roman" w:cs="Times New Roman"/>
            <w:sz w:val="24"/>
            <w:szCs w:val="24"/>
          </w:rPr>
          <w:t xml:space="preserve"> file as shown here </w:t>
        </w:r>
        <w:r w:rsidRPr="00076D8A">
          <w:rPr>
            <w:rFonts w:ascii="Times New Roman" w:eastAsia="Times New Roman" w:hAnsi="Times New Roman" w:cs="Times New Roman"/>
            <w:sz w:val="24"/>
            <w:szCs w:val="24"/>
          </w:rPr>
          <w:br/>
        </w:r>
      </w:ins>
      <w:r>
        <w:rPr>
          <w:rFonts w:ascii="Times New Roman" w:eastAsia="Times New Roman" w:hAnsi="Times New Roman" w:cs="Times New Roman"/>
          <w:noProof/>
          <w:sz w:val="24"/>
          <w:szCs w:val="24"/>
        </w:rPr>
        <w:drawing>
          <wp:inline distT="0" distB="0" distL="0" distR="0">
            <wp:extent cx="4750435" cy="1555750"/>
            <wp:effectExtent l="19050" t="0" r="0" b="0"/>
            <wp:docPr id="95" name="Picture 95" descr="hos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osts"/>
                    <pic:cNvPicPr>
                      <a:picLocks noChangeAspect="1" noChangeArrowheads="1"/>
                    </pic:cNvPicPr>
                  </pic:nvPicPr>
                  <pic:blipFill>
                    <a:blip r:embed="rId110"/>
                    <a:srcRect/>
                    <a:stretch>
                      <a:fillRect/>
                    </a:stretch>
                  </pic:blipFill>
                  <pic:spPr bwMode="auto">
                    <a:xfrm>
                      <a:off x="0" y="0"/>
                      <a:ext cx="4750435" cy="1555750"/>
                    </a:xfrm>
                    <a:prstGeom prst="rect">
                      <a:avLst/>
                    </a:prstGeom>
                    <a:noFill/>
                    <a:ln w="9525">
                      <a:noFill/>
                      <a:miter lim="800000"/>
                      <a:headEnd/>
                      <a:tailEnd/>
                    </a:ln>
                  </pic:spPr>
                </pic:pic>
              </a:graphicData>
            </a:graphic>
          </wp:inline>
        </w:drawing>
      </w:r>
    </w:p>
    <w:p w:rsidR="00076D8A" w:rsidRPr="00076D8A" w:rsidRDefault="00076D8A" w:rsidP="00076D8A">
      <w:pPr>
        <w:spacing w:before="100" w:beforeAutospacing="1" w:after="100" w:afterAutospacing="1" w:line="240" w:lineRule="auto"/>
        <w:rPr>
          <w:ins w:id="141" w:author="Unknown"/>
          <w:rFonts w:ascii="Times New Roman" w:eastAsia="Times New Roman" w:hAnsi="Times New Roman" w:cs="Times New Roman"/>
          <w:sz w:val="24"/>
          <w:szCs w:val="24"/>
        </w:rPr>
      </w:pPr>
      <w:ins w:id="142" w:author="Unknown">
        <w:r w:rsidRPr="00076D8A">
          <w:rPr>
            <w:rFonts w:ascii="Times New Roman" w:eastAsia="Times New Roman" w:hAnsi="Times New Roman" w:cs="Times New Roman"/>
            <w:sz w:val="24"/>
            <w:szCs w:val="24"/>
          </w:rPr>
          <w:t xml:space="preserve">Now open main apache configuration </w:t>
        </w:r>
        <w:r w:rsidRPr="00076D8A">
          <w:rPr>
            <w:rFonts w:ascii="Times New Roman" w:eastAsia="Times New Roman" w:hAnsi="Times New Roman" w:cs="Times New Roman"/>
            <w:b/>
            <w:bCs/>
            <w:sz w:val="24"/>
            <w:szCs w:val="24"/>
          </w:rPr>
          <w:t>/etc/httpd/conf/httpd.conf</w:t>
        </w:r>
        <w:r w:rsidRPr="00076D8A">
          <w:rPr>
            <w:rFonts w:ascii="Times New Roman" w:eastAsia="Times New Roman" w:hAnsi="Times New Roman" w:cs="Times New Roman"/>
            <w:sz w:val="24"/>
            <w:szCs w:val="24"/>
          </w:rPr>
          <w:br/>
        </w:r>
      </w:ins>
      <w:r>
        <w:rPr>
          <w:rFonts w:ascii="Times New Roman" w:eastAsia="Times New Roman" w:hAnsi="Times New Roman" w:cs="Times New Roman"/>
          <w:noProof/>
          <w:sz w:val="24"/>
          <w:szCs w:val="24"/>
        </w:rPr>
        <w:drawing>
          <wp:inline distT="0" distB="0" distL="0" distR="0">
            <wp:extent cx="4156075" cy="260985"/>
            <wp:effectExtent l="19050" t="0" r="0" b="0"/>
            <wp:docPr id="96" name="Picture 96" descr="vi httpd.con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vi httpd.conf"/>
                    <pic:cNvPicPr>
                      <a:picLocks noChangeAspect="1" noChangeArrowheads="1"/>
                    </pic:cNvPicPr>
                  </pic:nvPicPr>
                  <pic:blipFill>
                    <a:blip r:embed="rId91"/>
                    <a:srcRect/>
                    <a:stretch>
                      <a:fillRect/>
                    </a:stretch>
                  </pic:blipFill>
                  <pic:spPr bwMode="auto">
                    <a:xfrm>
                      <a:off x="0" y="0"/>
                      <a:ext cx="4156075" cy="260985"/>
                    </a:xfrm>
                    <a:prstGeom prst="rect">
                      <a:avLst/>
                    </a:prstGeom>
                    <a:noFill/>
                    <a:ln w="9525">
                      <a:noFill/>
                      <a:miter lim="800000"/>
                      <a:headEnd/>
                      <a:tailEnd/>
                    </a:ln>
                  </pic:spPr>
                </pic:pic>
              </a:graphicData>
            </a:graphic>
          </wp:inline>
        </w:drawing>
      </w:r>
      <w:ins w:id="143" w:author="Unknown">
        <w:r w:rsidRPr="00076D8A">
          <w:rPr>
            <w:rFonts w:ascii="Times New Roman" w:eastAsia="Times New Roman" w:hAnsi="Times New Roman" w:cs="Times New Roman"/>
            <w:sz w:val="24"/>
            <w:szCs w:val="24"/>
          </w:rPr>
          <w:br/>
          <w:t xml:space="preserve">Now go in the end of file and copy last seven line </w:t>
        </w:r>
        <w:proofErr w:type="gramStart"/>
        <w:r w:rsidRPr="00076D8A">
          <w:rPr>
            <w:rFonts w:ascii="Times New Roman" w:eastAsia="Times New Roman" w:hAnsi="Times New Roman" w:cs="Times New Roman"/>
            <w:sz w:val="24"/>
            <w:szCs w:val="24"/>
          </w:rPr>
          <w:t>[ virtual</w:t>
        </w:r>
        <w:proofErr w:type="gramEnd"/>
        <w:r w:rsidRPr="00076D8A">
          <w:rPr>
            <w:rFonts w:ascii="Times New Roman" w:eastAsia="Times New Roman" w:hAnsi="Times New Roman" w:cs="Times New Roman"/>
            <w:sz w:val="24"/>
            <w:szCs w:val="24"/>
          </w:rPr>
          <w:t xml:space="preserve"> host tag ] and paste them in the end of file. </w:t>
        </w:r>
        <w:proofErr w:type="gramStart"/>
        <w:r w:rsidRPr="00076D8A">
          <w:rPr>
            <w:rFonts w:ascii="Times New Roman" w:eastAsia="Times New Roman" w:hAnsi="Times New Roman" w:cs="Times New Roman"/>
            <w:b/>
            <w:bCs/>
            <w:sz w:val="24"/>
            <w:szCs w:val="24"/>
          </w:rPr>
          <w:t>change</w:t>
        </w:r>
        <w:proofErr w:type="gramEnd"/>
        <w:r w:rsidRPr="00076D8A">
          <w:rPr>
            <w:rFonts w:ascii="Times New Roman" w:eastAsia="Times New Roman" w:hAnsi="Times New Roman" w:cs="Times New Roman"/>
            <w:b/>
            <w:bCs/>
            <w:sz w:val="24"/>
            <w:szCs w:val="24"/>
          </w:rPr>
          <w:t xml:space="preserve"> these seven lines as shown in image</w:t>
        </w:r>
        <w:r w:rsidRPr="00076D8A">
          <w:rPr>
            <w:rFonts w:ascii="Times New Roman" w:eastAsia="Times New Roman" w:hAnsi="Times New Roman" w:cs="Times New Roman"/>
            <w:sz w:val="24"/>
            <w:szCs w:val="24"/>
          </w:rPr>
          <w:t xml:space="preserve"> </w:t>
        </w:r>
        <w:r w:rsidRPr="00076D8A">
          <w:rPr>
            <w:rFonts w:ascii="Times New Roman" w:eastAsia="Times New Roman" w:hAnsi="Times New Roman" w:cs="Times New Roman"/>
            <w:sz w:val="24"/>
            <w:szCs w:val="24"/>
          </w:rPr>
          <w:br/>
        </w:r>
      </w:ins>
      <w:r>
        <w:rPr>
          <w:rFonts w:ascii="Times New Roman" w:eastAsia="Times New Roman" w:hAnsi="Times New Roman" w:cs="Times New Roman"/>
          <w:noProof/>
          <w:sz w:val="24"/>
          <w:szCs w:val="24"/>
        </w:rPr>
        <w:drawing>
          <wp:inline distT="0" distB="0" distL="0" distR="0">
            <wp:extent cx="4940300" cy="1306195"/>
            <wp:effectExtent l="19050" t="0" r="0" b="0"/>
            <wp:docPr id="97" name="Picture 97" descr="httpd.con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d.conf"/>
                    <pic:cNvPicPr>
                      <a:picLocks noChangeAspect="1" noChangeArrowheads="1"/>
                    </pic:cNvPicPr>
                  </pic:nvPicPr>
                  <pic:blipFill>
                    <a:blip r:embed="rId111"/>
                    <a:srcRect/>
                    <a:stretch>
                      <a:fillRect/>
                    </a:stretch>
                  </pic:blipFill>
                  <pic:spPr bwMode="auto">
                    <a:xfrm>
                      <a:off x="0" y="0"/>
                      <a:ext cx="4940300" cy="1306195"/>
                    </a:xfrm>
                    <a:prstGeom prst="rect">
                      <a:avLst/>
                    </a:prstGeom>
                    <a:noFill/>
                    <a:ln w="9525">
                      <a:noFill/>
                      <a:miter lim="800000"/>
                      <a:headEnd/>
                      <a:tailEnd/>
                    </a:ln>
                  </pic:spPr>
                </pic:pic>
              </a:graphicData>
            </a:graphic>
          </wp:inline>
        </w:drawing>
      </w:r>
      <w:ins w:id="144" w:author="Unknown">
        <w:r w:rsidRPr="00076D8A">
          <w:rPr>
            <w:rFonts w:ascii="Times New Roman" w:eastAsia="Times New Roman" w:hAnsi="Times New Roman" w:cs="Times New Roman"/>
            <w:sz w:val="24"/>
            <w:szCs w:val="24"/>
          </w:rPr>
          <w:br/>
          <w:t xml:space="preserve">now </w:t>
        </w:r>
        <w:r w:rsidRPr="00076D8A">
          <w:rPr>
            <w:rFonts w:ascii="Times New Roman" w:eastAsia="Times New Roman" w:hAnsi="Times New Roman" w:cs="Times New Roman"/>
            <w:b/>
            <w:bCs/>
            <w:sz w:val="24"/>
            <w:szCs w:val="24"/>
          </w:rPr>
          <w:t>save</w:t>
        </w:r>
        <w:r w:rsidRPr="00076D8A">
          <w:rPr>
            <w:rFonts w:ascii="Times New Roman" w:eastAsia="Times New Roman" w:hAnsi="Times New Roman" w:cs="Times New Roman"/>
            <w:sz w:val="24"/>
            <w:szCs w:val="24"/>
          </w:rPr>
          <w:t xml:space="preserve"> this file and exit from it</w:t>
        </w:r>
      </w:ins>
    </w:p>
    <w:p w:rsidR="00076D8A" w:rsidRPr="00076D8A" w:rsidRDefault="00076D8A" w:rsidP="00076D8A">
      <w:pPr>
        <w:spacing w:before="100" w:beforeAutospacing="1" w:after="100" w:afterAutospacing="1" w:line="240" w:lineRule="auto"/>
        <w:rPr>
          <w:ins w:id="145" w:author="Unknown"/>
          <w:rFonts w:ascii="Times New Roman" w:eastAsia="Times New Roman" w:hAnsi="Times New Roman" w:cs="Times New Roman"/>
          <w:sz w:val="24"/>
          <w:szCs w:val="24"/>
        </w:rPr>
      </w:pPr>
      <w:proofErr w:type="gramStart"/>
      <w:ins w:id="146" w:author="Unknown">
        <w:r w:rsidRPr="00076D8A">
          <w:rPr>
            <w:rFonts w:ascii="Times New Roman" w:eastAsia="Times New Roman" w:hAnsi="Times New Roman" w:cs="Times New Roman"/>
            <w:sz w:val="24"/>
            <w:szCs w:val="24"/>
          </w:rPr>
          <w:t>you</w:t>
        </w:r>
        <w:proofErr w:type="gramEnd"/>
        <w:r w:rsidRPr="00076D8A">
          <w:rPr>
            <w:rFonts w:ascii="Times New Roman" w:eastAsia="Times New Roman" w:hAnsi="Times New Roman" w:cs="Times New Roman"/>
            <w:sz w:val="24"/>
            <w:szCs w:val="24"/>
          </w:rPr>
          <w:t xml:space="preserve"> have done necessary configuration now restart the </w:t>
        </w:r>
        <w:r w:rsidRPr="00076D8A">
          <w:rPr>
            <w:rFonts w:ascii="Times New Roman" w:eastAsia="Times New Roman" w:hAnsi="Times New Roman" w:cs="Times New Roman"/>
            <w:b/>
            <w:bCs/>
            <w:sz w:val="24"/>
            <w:szCs w:val="24"/>
          </w:rPr>
          <w:t>httpd service</w:t>
        </w:r>
        <w:r w:rsidRPr="00076D8A">
          <w:rPr>
            <w:rFonts w:ascii="Times New Roman" w:eastAsia="Times New Roman" w:hAnsi="Times New Roman" w:cs="Times New Roman"/>
            <w:sz w:val="24"/>
            <w:szCs w:val="24"/>
          </w:rPr>
          <w:t xml:space="preserve"> and test this configuration run </w:t>
        </w:r>
        <w:r w:rsidRPr="00076D8A">
          <w:rPr>
            <w:rFonts w:ascii="Times New Roman" w:eastAsia="Times New Roman" w:hAnsi="Times New Roman" w:cs="Times New Roman"/>
            <w:b/>
            <w:bCs/>
            <w:sz w:val="24"/>
            <w:szCs w:val="24"/>
          </w:rPr>
          <w:t>links</w:t>
        </w:r>
        <w:r w:rsidRPr="00076D8A">
          <w:rPr>
            <w:rFonts w:ascii="Times New Roman" w:eastAsia="Times New Roman" w:hAnsi="Times New Roman" w:cs="Times New Roman"/>
            <w:sz w:val="24"/>
            <w:szCs w:val="24"/>
          </w:rPr>
          <w:t xml:space="preserve"> command</w:t>
        </w:r>
        <w:r w:rsidRPr="00076D8A">
          <w:rPr>
            <w:rFonts w:ascii="Times New Roman" w:eastAsia="Times New Roman" w:hAnsi="Times New Roman" w:cs="Times New Roman"/>
            <w:sz w:val="24"/>
            <w:szCs w:val="24"/>
          </w:rPr>
          <w:br/>
        </w:r>
      </w:ins>
      <w:r>
        <w:rPr>
          <w:rFonts w:ascii="Times New Roman" w:eastAsia="Times New Roman" w:hAnsi="Times New Roman" w:cs="Times New Roman"/>
          <w:noProof/>
          <w:sz w:val="24"/>
          <w:szCs w:val="24"/>
        </w:rPr>
        <w:lastRenderedPageBreak/>
        <w:drawing>
          <wp:inline distT="0" distB="0" distL="0" distR="0">
            <wp:extent cx="5783580" cy="676910"/>
            <wp:effectExtent l="19050" t="0" r="7620" b="0"/>
            <wp:docPr id="98" name="Picture 98" descr="lin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links"/>
                    <pic:cNvPicPr>
                      <a:picLocks noChangeAspect="1" noChangeArrowheads="1"/>
                    </pic:cNvPicPr>
                  </pic:nvPicPr>
                  <pic:blipFill>
                    <a:blip r:embed="rId112"/>
                    <a:srcRect/>
                    <a:stretch>
                      <a:fillRect/>
                    </a:stretch>
                  </pic:blipFill>
                  <pic:spPr bwMode="auto">
                    <a:xfrm>
                      <a:off x="0" y="0"/>
                      <a:ext cx="5783580" cy="676910"/>
                    </a:xfrm>
                    <a:prstGeom prst="rect">
                      <a:avLst/>
                    </a:prstGeom>
                    <a:noFill/>
                    <a:ln w="9525">
                      <a:noFill/>
                      <a:miter lim="800000"/>
                      <a:headEnd/>
                      <a:tailEnd/>
                    </a:ln>
                  </pic:spPr>
                </pic:pic>
              </a:graphicData>
            </a:graphic>
          </wp:inline>
        </w:drawing>
      </w:r>
      <w:ins w:id="147" w:author="Unknown">
        <w:r w:rsidRPr="00076D8A">
          <w:rPr>
            <w:rFonts w:ascii="Times New Roman" w:eastAsia="Times New Roman" w:hAnsi="Times New Roman" w:cs="Times New Roman"/>
            <w:sz w:val="24"/>
            <w:szCs w:val="24"/>
          </w:rPr>
          <w:br/>
          <w:t xml:space="preserve">In output of </w:t>
        </w:r>
        <w:r w:rsidRPr="00076D8A">
          <w:rPr>
            <w:rFonts w:ascii="Times New Roman" w:eastAsia="Times New Roman" w:hAnsi="Times New Roman" w:cs="Times New Roman"/>
            <w:b/>
            <w:bCs/>
            <w:sz w:val="24"/>
            <w:szCs w:val="24"/>
          </w:rPr>
          <w:t xml:space="preserve">links </w:t>
        </w:r>
        <w:r w:rsidRPr="00076D8A">
          <w:rPr>
            <w:rFonts w:ascii="Times New Roman" w:eastAsia="Times New Roman" w:hAnsi="Times New Roman" w:cs="Times New Roman"/>
            <w:sz w:val="24"/>
            <w:szCs w:val="24"/>
          </w:rPr>
          <w:t xml:space="preserve">command you should see the </w:t>
        </w:r>
        <w:r w:rsidRPr="00076D8A">
          <w:rPr>
            <w:rFonts w:ascii="Times New Roman" w:eastAsia="Times New Roman" w:hAnsi="Times New Roman" w:cs="Times New Roman"/>
            <w:b/>
            <w:bCs/>
            <w:sz w:val="24"/>
            <w:szCs w:val="24"/>
          </w:rPr>
          <w:t>index page</w:t>
        </w:r>
        <w:r w:rsidRPr="00076D8A">
          <w:rPr>
            <w:rFonts w:ascii="Times New Roman" w:eastAsia="Times New Roman" w:hAnsi="Times New Roman" w:cs="Times New Roman"/>
            <w:sz w:val="24"/>
            <w:szCs w:val="24"/>
          </w:rPr>
          <w:t xml:space="preserve"> of site </w:t>
        </w:r>
        <w:r w:rsidRPr="00076D8A">
          <w:rPr>
            <w:rFonts w:ascii="Times New Roman" w:eastAsia="Times New Roman" w:hAnsi="Times New Roman" w:cs="Times New Roman"/>
            <w:sz w:val="24"/>
            <w:szCs w:val="24"/>
          </w:rPr>
          <w:br/>
        </w:r>
      </w:ins>
      <w:r>
        <w:rPr>
          <w:rFonts w:ascii="Times New Roman" w:eastAsia="Times New Roman" w:hAnsi="Times New Roman" w:cs="Times New Roman"/>
          <w:noProof/>
          <w:sz w:val="24"/>
          <w:szCs w:val="24"/>
        </w:rPr>
        <w:drawing>
          <wp:inline distT="0" distB="0" distL="0" distR="0">
            <wp:extent cx="6092190" cy="320675"/>
            <wp:effectExtent l="19050" t="0" r="3810" b="0"/>
            <wp:docPr id="99" name="Picture 99" descr="webpage of goswam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webpage of goswami"/>
                    <pic:cNvPicPr>
                      <a:picLocks noChangeAspect="1" noChangeArrowheads="1"/>
                    </pic:cNvPicPr>
                  </pic:nvPicPr>
                  <pic:blipFill>
                    <a:blip r:embed="rId113"/>
                    <a:srcRect/>
                    <a:stretch>
                      <a:fillRect/>
                    </a:stretch>
                  </pic:blipFill>
                  <pic:spPr bwMode="auto">
                    <a:xfrm>
                      <a:off x="0" y="0"/>
                      <a:ext cx="6092190" cy="320675"/>
                    </a:xfrm>
                    <a:prstGeom prst="rect">
                      <a:avLst/>
                    </a:prstGeom>
                    <a:noFill/>
                    <a:ln w="9525">
                      <a:noFill/>
                      <a:miter lim="800000"/>
                      <a:headEnd/>
                      <a:tailEnd/>
                    </a:ln>
                  </pic:spPr>
                </pic:pic>
              </a:graphicData>
            </a:graphic>
          </wp:inline>
        </w:drawing>
      </w:r>
    </w:p>
    <w:p w:rsidR="00A5203C" w:rsidRDefault="00A5203C" w:rsidP="00A5203C">
      <w:pPr>
        <w:pStyle w:val="Heading1"/>
      </w:pPr>
      <w:r>
        <w:t>Apache Web Server on Ubuntu 14.04 LTS</w:t>
      </w:r>
    </w:p>
    <w:p w:rsidR="00A5203C" w:rsidRDefault="00A5203C" w:rsidP="00A5203C">
      <w:pPr>
        <w:pStyle w:val="doc-time"/>
      </w:pPr>
      <w:r>
        <w:rPr>
          <w:sz w:val="20"/>
          <w:szCs w:val="20"/>
        </w:rPr>
        <w:t>Updated Friday, July 31st, 2015 by Elle Krout</w:t>
      </w:r>
      <w:r>
        <w:t xml:space="preserve"> </w:t>
      </w:r>
    </w:p>
    <w:p w:rsidR="00A5203C" w:rsidRDefault="00A5203C" w:rsidP="00A5203C">
      <w:r>
        <w:rPr>
          <w:rStyle w:val="Strong"/>
        </w:rPr>
        <w:t>Contribute on GitHub</w:t>
      </w:r>
      <w:r>
        <w:t xml:space="preserve"> </w:t>
      </w:r>
    </w:p>
    <w:p w:rsidR="00A5203C" w:rsidRDefault="00A5203C" w:rsidP="00A5203C">
      <w:pPr>
        <w:pStyle w:val="NormalWeb"/>
      </w:pPr>
      <w:hyperlink r:id="rId114" w:history="1">
        <w:r>
          <w:rPr>
            <w:rStyle w:val="Hyperlink"/>
          </w:rPr>
          <w:t>View Project</w:t>
        </w:r>
      </w:hyperlink>
      <w:r>
        <w:t xml:space="preserve"> | </w:t>
      </w:r>
      <w:hyperlink r:id="rId115" w:history="1">
        <w:r>
          <w:rPr>
            <w:rStyle w:val="Hyperlink"/>
          </w:rPr>
          <w:t>View File</w:t>
        </w:r>
      </w:hyperlink>
      <w:r>
        <w:t xml:space="preserve"> | </w:t>
      </w:r>
      <w:hyperlink r:id="rId116" w:history="1">
        <w:r>
          <w:rPr>
            <w:rStyle w:val="Hyperlink"/>
          </w:rPr>
          <w:t>Edit File</w:t>
        </w:r>
      </w:hyperlink>
      <w:r>
        <w:t xml:space="preserve"> </w:t>
      </w:r>
    </w:p>
    <w:p w:rsidR="00A5203C" w:rsidRDefault="00A5203C" w:rsidP="00A5203C">
      <w:pPr>
        <w:pStyle w:val="NormalWeb"/>
      </w:pPr>
      <w:r>
        <w:t xml:space="preserve">The </w:t>
      </w:r>
      <w:r>
        <w:rPr>
          <w:rStyle w:val="Emphasis"/>
        </w:rPr>
        <w:t>Apache HTTP Web Sever</w:t>
      </w:r>
      <w:r>
        <w:t xml:space="preserve"> (Apache) is an open source web application for deploying web servers. This guide explains how to install and configure an Apache web server on Ubuntu 14.04 LTS.</w:t>
      </w:r>
    </w:p>
    <w:p w:rsidR="00A5203C" w:rsidRDefault="00A5203C" w:rsidP="00A5203C">
      <w:pPr>
        <w:pStyle w:val="NormalWeb"/>
      </w:pPr>
      <w:r>
        <w:t xml:space="preserve">If instead you would like to install a full LAMP (Linux, Apache, MySQL and PHP) stack, please see the </w:t>
      </w:r>
      <w:hyperlink r:id="rId117" w:history="1">
        <w:r>
          <w:rPr>
            <w:rStyle w:val="Hyperlink"/>
          </w:rPr>
          <w:t>LAMP on Ubuntu 14.04</w:t>
        </w:r>
      </w:hyperlink>
      <w:r>
        <w:t xml:space="preserve"> guide.</w:t>
      </w:r>
    </w:p>
    <w:p w:rsidR="00A5203C" w:rsidRDefault="00A5203C" w:rsidP="00A5203C">
      <w:pPr>
        <w:pStyle w:val="NormalWeb"/>
      </w:pPr>
      <w:r>
        <w:t xml:space="preserve">This guide is written for a non-root user. Commands that require elevated privileges are prefixed with </w:t>
      </w:r>
      <w:r>
        <w:rPr>
          <w:rStyle w:val="HTMLCode"/>
        </w:rPr>
        <w:t>sudo</w:t>
      </w:r>
      <w:r>
        <w:t xml:space="preserve">. If you’re not familiar with the </w:t>
      </w:r>
      <w:r>
        <w:rPr>
          <w:rStyle w:val="HTMLCode"/>
        </w:rPr>
        <w:t>sudo</w:t>
      </w:r>
      <w:r>
        <w:t xml:space="preserve"> command, you can check our </w:t>
      </w:r>
      <w:hyperlink r:id="rId118" w:history="1">
        <w:r>
          <w:rPr>
            <w:rStyle w:val="Hyperlink"/>
          </w:rPr>
          <w:t>Users and Groups</w:t>
        </w:r>
      </w:hyperlink>
      <w:r>
        <w:t xml:space="preserve"> guide.</w:t>
      </w:r>
    </w:p>
    <w:p w:rsidR="00A5203C" w:rsidRDefault="00A5203C" w:rsidP="00A5203C">
      <w:pPr>
        <w:pStyle w:val="Heading2"/>
      </w:pPr>
      <w:r>
        <w:t>Before You Begin</w:t>
      </w:r>
    </w:p>
    <w:p w:rsidR="00A5203C" w:rsidRDefault="00A5203C" w:rsidP="00A5203C">
      <w:pPr>
        <w:pStyle w:val="NormalWeb"/>
        <w:numPr>
          <w:ilvl w:val="0"/>
          <w:numId w:val="12"/>
        </w:numPr>
      </w:pPr>
      <w:r>
        <w:t xml:space="preserve">Ensure that you have followed the </w:t>
      </w:r>
      <w:hyperlink r:id="rId119" w:history="1">
        <w:r>
          <w:rPr>
            <w:rStyle w:val="Hyperlink"/>
          </w:rPr>
          <w:t>Getting Started</w:t>
        </w:r>
      </w:hyperlink>
      <w:r>
        <w:t xml:space="preserve"> and </w:t>
      </w:r>
      <w:hyperlink r:id="rId120" w:history="1">
        <w:r>
          <w:rPr>
            <w:rStyle w:val="Hyperlink"/>
          </w:rPr>
          <w:t>Securing Your Server</w:t>
        </w:r>
      </w:hyperlink>
      <w:r>
        <w:t xml:space="preserve"> guides, and the Linode’s </w:t>
      </w:r>
      <w:hyperlink r:id="rId121" w:anchor="setting-the-hostname" w:history="1">
        <w:r>
          <w:rPr>
            <w:rStyle w:val="Hyperlink"/>
          </w:rPr>
          <w:t>hostname is set</w:t>
        </w:r>
      </w:hyperlink>
      <w:r>
        <w:t>.</w:t>
      </w:r>
    </w:p>
    <w:p w:rsidR="00A5203C" w:rsidRDefault="00A5203C" w:rsidP="00A5203C">
      <w:pPr>
        <w:pStyle w:val="NormalWeb"/>
        <w:ind w:left="720"/>
      </w:pPr>
      <w:r>
        <w:t>To check your hostname run:</w:t>
      </w:r>
    </w:p>
    <w:tbl>
      <w:tblPr>
        <w:tblW w:w="0" w:type="auto"/>
        <w:tblCellSpacing w:w="15" w:type="dxa"/>
        <w:tblInd w:w="720" w:type="dxa"/>
        <w:tblCellMar>
          <w:top w:w="15" w:type="dxa"/>
          <w:left w:w="15" w:type="dxa"/>
          <w:bottom w:w="15" w:type="dxa"/>
          <w:right w:w="15" w:type="dxa"/>
        </w:tblCellMar>
        <w:tblLook w:val="04A0"/>
      </w:tblPr>
      <w:tblGrid>
        <w:gridCol w:w="196"/>
        <w:gridCol w:w="1396"/>
      </w:tblGrid>
      <w:tr w:rsidR="00A5203C" w:rsidTr="00A5203C">
        <w:trPr>
          <w:tblCellSpacing w:w="15" w:type="dxa"/>
        </w:trPr>
        <w:tc>
          <w:tcPr>
            <w:tcW w:w="0" w:type="auto"/>
            <w:vAlign w:val="center"/>
            <w:hideMark/>
          </w:tcPr>
          <w:p w:rsidR="00A5203C" w:rsidRDefault="00A5203C">
            <w:pPr>
              <w:pStyle w:val="HTMLPreformatted"/>
              <w:jc w:val="right"/>
            </w:pPr>
            <w:r>
              <w:t>1</w:t>
            </w:r>
          </w:p>
          <w:p w:rsidR="00A5203C" w:rsidRDefault="00A5203C">
            <w:pPr>
              <w:pStyle w:val="HTMLPreformatted"/>
              <w:jc w:val="right"/>
            </w:pPr>
            <w:r>
              <w:t>2</w:t>
            </w:r>
          </w:p>
        </w:tc>
        <w:tc>
          <w:tcPr>
            <w:tcW w:w="0" w:type="auto"/>
            <w:vAlign w:val="center"/>
            <w:hideMark/>
          </w:tcPr>
          <w:p w:rsidR="00A5203C" w:rsidRDefault="00A5203C">
            <w:pPr>
              <w:pStyle w:val="HTMLPreformatted"/>
            </w:pPr>
            <w:r>
              <w:t>hostname</w:t>
            </w:r>
          </w:p>
          <w:p w:rsidR="00A5203C" w:rsidRDefault="00A5203C">
            <w:pPr>
              <w:pStyle w:val="HTMLPreformatted"/>
            </w:pPr>
            <w:r>
              <w:t>hostname -f</w:t>
            </w:r>
          </w:p>
        </w:tc>
      </w:tr>
    </w:tbl>
    <w:p w:rsidR="00A5203C" w:rsidRDefault="00A5203C" w:rsidP="00A5203C">
      <w:pPr>
        <w:pStyle w:val="NormalWeb"/>
        <w:ind w:left="720"/>
      </w:pPr>
      <w:r>
        <w:t>The first command should show your short hostname, and the second should show your fully qualified domain name (FQDN).</w:t>
      </w:r>
    </w:p>
    <w:p w:rsidR="00A5203C" w:rsidRDefault="00A5203C" w:rsidP="00A5203C">
      <w:pPr>
        <w:pStyle w:val="NormalWeb"/>
        <w:numPr>
          <w:ilvl w:val="0"/>
          <w:numId w:val="12"/>
        </w:numPr>
      </w:pPr>
      <w:r>
        <w:t>Update your system:</w:t>
      </w:r>
    </w:p>
    <w:tbl>
      <w:tblPr>
        <w:tblW w:w="0" w:type="auto"/>
        <w:tblCellSpacing w:w="15" w:type="dxa"/>
        <w:tblInd w:w="720" w:type="dxa"/>
        <w:tblCellMar>
          <w:top w:w="15" w:type="dxa"/>
          <w:left w:w="15" w:type="dxa"/>
          <w:bottom w:w="15" w:type="dxa"/>
          <w:right w:w="15" w:type="dxa"/>
        </w:tblCellMar>
        <w:tblLook w:val="04A0"/>
      </w:tblPr>
      <w:tblGrid>
        <w:gridCol w:w="196"/>
        <w:gridCol w:w="5236"/>
      </w:tblGrid>
      <w:tr w:rsidR="00A5203C" w:rsidTr="00A5203C">
        <w:trPr>
          <w:tblCellSpacing w:w="15" w:type="dxa"/>
        </w:trPr>
        <w:tc>
          <w:tcPr>
            <w:tcW w:w="0" w:type="auto"/>
            <w:vAlign w:val="center"/>
            <w:hideMark/>
          </w:tcPr>
          <w:p w:rsidR="00A5203C" w:rsidRDefault="00A5203C">
            <w:pPr>
              <w:pStyle w:val="HTMLPreformatted"/>
              <w:jc w:val="right"/>
            </w:pPr>
            <w:r>
              <w:t>1</w:t>
            </w:r>
          </w:p>
        </w:tc>
        <w:tc>
          <w:tcPr>
            <w:tcW w:w="0" w:type="auto"/>
            <w:vAlign w:val="center"/>
            <w:hideMark/>
          </w:tcPr>
          <w:p w:rsidR="00A5203C" w:rsidRDefault="00A5203C">
            <w:pPr>
              <w:pStyle w:val="HTMLPreformatted"/>
            </w:pPr>
            <w:r>
              <w:t>sudo apt-get update &amp;&amp; sudo apt-get upgrade</w:t>
            </w:r>
          </w:p>
        </w:tc>
      </w:tr>
    </w:tbl>
    <w:p w:rsidR="00A5203C" w:rsidRDefault="00A5203C" w:rsidP="00A5203C">
      <w:pPr>
        <w:pStyle w:val="Heading2"/>
      </w:pPr>
      <w:r>
        <w:lastRenderedPageBreak/>
        <w:t>Install Apache</w:t>
      </w:r>
    </w:p>
    <w:p w:rsidR="00A5203C" w:rsidRDefault="00A5203C" w:rsidP="00A5203C">
      <w:pPr>
        <w:pStyle w:val="NormalWeb"/>
        <w:numPr>
          <w:ilvl w:val="0"/>
          <w:numId w:val="13"/>
        </w:numPr>
      </w:pPr>
      <w:r>
        <w:t>Install Apache 2.4, its documentation, and a collection of utilities:</w:t>
      </w:r>
    </w:p>
    <w:tbl>
      <w:tblPr>
        <w:tblW w:w="0" w:type="auto"/>
        <w:tblCellSpacing w:w="15" w:type="dxa"/>
        <w:tblInd w:w="720" w:type="dxa"/>
        <w:tblCellMar>
          <w:top w:w="15" w:type="dxa"/>
          <w:left w:w="15" w:type="dxa"/>
          <w:bottom w:w="15" w:type="dxa"/>
          <w:right w:w="15" w:type="dxa"/>
        </w:tblCellMar>
        <w:tblLook w:val="04A0"/>
      </w:tblPr>
      <w:tblGrid>
        <w:gridCol w:w="196"/>
        <w:gridCol w:w="6557"/>
      </w:tblGrid>
      <w:tr w:rsidR="00A5203C" w:rsidTr="00A5203C">
        <w:trPr>
          <w:tblCellSpacing w:w="15" w:type="dxa"/>
        </w:trPr>
        <w:tc>
          <w:tcPr>
            <w:tcW w:w="0" w:type="auto"/>
            <w:vAlign w:val="center"/>
            <w:hideMark/>
          </w:tcPr>
          <w:p w:rsidR="00A5203C" w:rsidRDefault="00A5203C">
            <w:pPr>
              <w:pStyle w:val="HTMLPreformatted"/>
              <w:jc w:val="right"/>
            </w:pPr>
            <w:r>
              <w:t>1</w:t>
            </w:r>
          </w:p>
        </w:tc>
        <w:tc>
          <w:tcPr>
            <w:tcW w:w="0" w:type="auto"/>
            <w:vAlign w:val="center"/>
            <w:hideMark/>
          </w:tcPr>
          <w:p w:rsidR="00A5203C" w:rsidRDefault="00A5203C">
            <w:pPr>
              <w:pStyle w:val="HTMLPreformatted"/>
            </w:pPr>
            <w:r>
              <w:t>sudo apt-get install apache2 apache2-doc apache2-utils</w:t>
            </w:r>
          </w:p>
        </w:tc>
      </w:tr>
    </w:tbl>
    <w:p w:rsidR="00A5203C" w:rsidRDefault="00A5203C" w:rsidP="00A5203C">
      <w:pPr>
        <w:pStyle w:val="NormalWeb"/>
        <w:numPr>
          <w:ilvl w:val="0"/>
          <w:numId w:val="13"/>
        </w:numPr>
      </w:pPr>
      <w:r>
        <w:t xml:space="preserve">Edit the main Apache configuration file and turn off the </w:t>
      </w:r>
      <w:r>
        <w:rPr>
          <w:rStyle w:val="HTMLCode"/>
        </w:rPr>
        <w:t>KeepAlive</w:t>
      </w:r>
      <w:r>
        <w:t xml:space="preserve"> setting:</w:t>
      </w:r>
    </w:p>
    <w:p w:rsidR="00A5203C" w:rsidRDefault="00A5203C" w:rsidP="00A5203C">
      <w:pPr>
        <w:ind w:left="720"/>
      </w:pPr>
      <w:r>
        <w:t>/etc/apache2/apache2.conf</w:t>
      </w:r>
    </w:p>
    <w:tbl>
      <w:tblPr>
        <w:tblW w:w="0" w:type="auto"/>
        <w:tblCellSpacing w:w="15" w:type="dxa"/>
        <w:tblInd w:w="720" w:type="dxa"/>
        <w:tblCellMar>
          <w:top w:w="15" w:type="dxa"/>
          <w:left w:w="15" w:type="dxa"/>
          <w:bottom w:w="15" w:type="dxa"/>
          <w:right w:w="15" w:type="dxa"/>
        </w:tblCellMar>
        <w:tblLook w:val="04A0"/>
      </w:tblPr>
      <w:tblGrid>
        <w:gridCol w:w="196"/>
        <w:gridCol w:w="1636"/>
      </w:tblGrid>
      <w:tr w:rsidR="00A5203C" w:rsidTr="00A5203C">
        <w:trPr>
          <w:tblCellSpacing w:w="15" w:type="dxa"/>
        </w:trPr>
        <w:tc>
          <w:tcPr>
            <w:tcW w:w="0" w:type="auto"/>
            <w:vAlign w:val="center"/>
            <w:hideMark/>
          </w:tcPr>
          <w:p w:rsidR="00A5203C" w:rsidRDefault="00A5203C">
            <w:pPr>
              <w:pStyle w:val="HTMLPreformatted"/>
              <w:jc w:val="right"/>
            </w:pPr>
            <w:r>
              <w:t>1</w:t>
            </w:r>
          </w:p>
        </w:tc>
        <w:tc>
          <w:tcPr>
            <w:tcW w:w="0" w:type="auto"/>
            <w:vAlign w:val="center"/>
            <w:hideMark/>
          </w:tcPr>
          <w:p w:rsidR="00A5203C" w:rsidRDefault="00A5203C">
            <w:pPr>
              <w:pStyle w:val="HTMLPreformatted"/>
            </w:pPr>
            <w:r>
              <w:t>KeepAlive Off</w:t>
            </w:r>
          </w:p>
        </w:tc>
      </w:tr>
    </w:tbl>
    <w:p w:rsidR="00A5203C" w:rsidRDefault="00A5203C" w:rsidP="00A5203C">
      <w:pPr>
        <w:pStyle w:val="Heading3"/>
      </w:pPr>
      <w:r>
        <w:t>Configure the Multi-Processing Module</w:t>
      </w:r>
    </w:p>
    <w:p w:rsidR="00A5203C" w:rsidRDefault="00A5203C" w:rsidP="00A5203C">
      <w:pPr>
        <w:pStyle w:val="NormalWeb"/>
      </w:pPr>
      <w:r>
        <w:t xml:space="preserve">Apache 2.4 offers various multi-processing modules (MPMs) to handle connections. The default MPM is the </w:t>
      </w:r>
      <w:r>
        <w:rPr>
          <w:rStyle w:val="Emphasis"/>
        </w:rPr>
        <w:t>event module</w:t>
      </w:r>
      <w:r>
        <w:t xml:space="preserve">, although the </w:t>
      </w:r>
      <w:r>
        <w:rPr>
          <w:rStyle w:val="Emphasis"/>
        </w:rPr>
        <w:t>prefork module</w:t>
      </w:r>
      <w:r>
        <w:t xml:space="preserve"> is still recommended if you’re using standard PHP.</w:t>
      </w:r>
    </w:p>
    <w:p w:rsidR="00A5203C" w:rsidRDefault="00A5203C" w:rsidP="00A5203C">
      <w:pPr>
        <w:pStyle w:val="Heading4"/>
      </w:pPr>
      <w:r>
        <w:t>The Prefork Module</w:t>
      </w:r>
    </w:p>
    <w:p w:rsidR="00A5203C" w:rsidRDefault="00A5203C" w:rsidP="00A5203C">
      <w:pPr>
        <w:pStyle w:val="NormalWeb"/>
        <w:numPr>
          <w:ilvl w:val="0"/>
          <w:numId w:val="14"/>
        </w:numPr>
      </w:pPr>
      <w:r>
        <w:t xml:space="preserve">Open </w:t>
      </w:r>
      <w:r>
        <w:rPr>
          <w:rStyle w:val="HTMLCode"/>
        </w:rPr>
        <w:t>/etc/apache2/mods-available/mpm_prefork.conf</w:t>
      </w:r>
      <w:r>
        <w:t xml:space="preserve"> in your text editor and edit the values as needed. The following is optimized for a 1GB Linode:</w:t>
      </w:r>
    </w:p>
    <w:p w:rsidR="00A5203C" w:rsidRDefault="00A5203C" w:rsidP="00A5203C">
      <w:pPr>
        <w:ind w:left="720"/>
      </w:pPr>
      <w:r>
        <w:t>/etc/apache2/mods-available/mpm_prefork.conf</w:t>
      </w:r>
    </w:p>
    <w:tbl>
      <w:tblPr>
        <w:tblW w:w="0" w:type="auto"/>
        <w:tblCellSpacing w:w="15" w:type="dxa"/>
        <w:tblInd w:w="720" w:type="dxa"/>
        <w:tblCellMar>
          <w:top w:w="15" w:type="dxa"/>
          <w:left w:w="15" w:type="dxa"/>
          <w:bottom w:w="15" w:type="dxa"/>
          <w:right w:w="15" w:type="dxa"/>
        </w:tblCellMar>
        <w:tblLook w:val="04A0"/>
      </w:tblPr>
      <w:tblGrid>
        <w:gridCol w:w="316"/>
        <w:gridCol w:w="8414"/>
      </w:tblGrid>
      <w:tr w:rsidR="00A5203C" w:rsidTr="00A5203C">
        <w:trPr>
          <w:tblCellSpacing w:w="15" w:type="dxa"/>
        </w:trPr>
        <w:tc>
          <w:tcPr>
            <w:tcW w:w="0" w:type="auto"/>
            <w:vAlign w:val="center"/>
            <w:hideMark/>
          </w:tcPr>
          <w:p w:rsidR="00A5203C" w:rsidRDefault="00A5203C">
            <w:pPr>
              <w:pStyle w:val="HTMLPreformatted"/>
              <w:jc w:val="right"/>
            </w:pPr>
            <w:r>
              <w:t>1</w:t>
            </w:r>
          </w:p>
          <w:p w:rsidR="00A5203C" w:rsidRDefault="00A5203C">
            <w:pPr>
              <w:pStyle w:val="HTMLPreformatted"/>
              <w:jc w:val="right"/>
            </w:pPr>
            <w:r>
              <w:t>2</w:t>
            </w:r>
          </w:p>
          <w:p w:rsidR="00A5203C" w:rsidRDefault="00A5203C">
            <w:pPr>
              <w:pStyle w:val="HTMLPreformatted"/>
              <w:jc w:val="right"/>
            </w:pPr>
            <w:r>
              <w:t>3</w:t>
            </w:r>
          </w:p>
          <w:p w:rsidR="00A5203C" w:rsidRDefault="00A5203C">
            <w:pPr>
              <w:pStyle w:val="HTMLPreformatted"/>
              <w:jc w:val="right"/>
            </w:pPr>
            <w:r>
              <w:t>4</w:t>
            </w:r>
          </w:p>
          <w:p w:rsidR="00A5203C" w:rsidRDefault="00A5203C">
            <w:pPr>
              <w:pStyle w:val="HTMLPreformatted"/>
              <w:jc w:val="right"/>
            </w:pPr>
            <w:r>
              <w:t>5</w:t>
            </w:r>
          </w:p>
          <w:p w:rsidR="00A5203C" w:rsidRDefault="00A5203C">
            <w:pPr>
              <w:pStyle w:val="HTMLPreformatted"/>
              <w:jc w:val="right"/>
            </w:pPr>
            <w:r>
              <w:t>6</w:t>
            </w:r>
          </w:p>
          <w:p w:rsidR="00A5203C" w:rsidRDefault="00A5203C">
            <w:pPr>
              <w:pStyle w:val="HTMLPreformatted"/>
              <w:jc w:val="right"/>
            </w:pPr>
            <w:r>
              <w:t>7</w:t>
            </w:r>
          </w:p>
          <w:p w:rsidR="00A5203C" w:rsidRDefault="00A5203C">
            <w:pPr>
              <w:pStyle w:val="HTMLPreformatted"/>
              <w:jc w:val="right"/>
            </w:pPr>
            <w:r>
              <w:t>8</w:t>
            </w:r>
          </w:p>
          <w:p w:rsidR="00A5203C" w:rsidRDefault="00A5203C">
            <w:pPr>
              <w:pStyle w:val="HTMLPreformatted"/>
              <w:jc w:val="right"/>
            </w:pPr>
            <w:r>
              <w:t>9</w:t>
            </w:r>
          </w:p>
          <w:p w:rsidR="00A5203C" w:rsidRDefault="00A5203C">
            <w:pPr>
              <w:pStyle w:val="HTMLPreformatted"/>
              <w:jc w:val="right"/>
            </w:pPr>
            <w:r>
              <w:t>10</w:t>
            </w:r>
          </w:p>
          <w:p w:rsidR="00A5203C" w:rsidRDefault="00A5203C">
            <w:pPr>
              <w:pStyle w:val="HTMLPreformatted"/>
              <w:jc w:val="right"/>
            </w:pPr>
            <w:r>
              <w:t>11</w:t>
            </w:r>
          </w:p>
          <w:p w:rsidR="00A5203C" w:rsidRDefault="00A5203C">
            <w:pPr>
              <w:pStyle w:val="HTMLPreformatted"/>
              <w:jc w:val="right"/>
            </w:pPr>
            <w:r>
              <w:t>12</w:t>
            </w:r>
          </w:p>
          <w:p w:rsidR="00A5203C" w:rsidRDefault="00A5203C">
            <w:pPr>
              <w:pStyle w:val="HTMLPreformatted"/>
              <w:jc w:val="right"/>
            </w:pPr>
            <w:r>
              <w:t>13</w:t>
            </w:r>
          </w:p>
          <w:p w:rsidR="00A5203C" w:rsidRDefault="00A5203C">
            <w:pPr>
              <w:pStyle w:val="HTMLPreformatted"/>
              <w:jc w:val="right"/>
            </w:pPr>
            <w:r>
              <w:t>14</w:t>
            </w:r>
          </w:p>
        </w:tc>
        <w:tc>
          <w:tcPr>
            <w:tcW w:w="0" w:type="auto"/>
            <w:vAlign w:val="center"/>
            <w:hideMark/>
          </w:tcPr>
          <w:p w:rsidR="00A5203C" w:rsidRDefault="00A5203C">
            <w:pPr>
              <w:pStyle w:val="HTMLPreformatted"/>
              <w:rPr>
                <w:rStyle w:val="c"/>
              </w:rPr>
            </w:pPr>
            <w:r>
              <w:rPr>
                <w:rStyle w:val="c"/>
              </w:rPr>
              <w:t># prefork MPM</w:t>
            </w:r>
          </w:p>
          <w:p w:rsidR="00A5203C" w:rsidRDefault="00A5203C">
            <w:pPr>
              <w:pStyle w:val="HTMLPreformatted"/>
              <w:rPr>
                <w:rStyle w:val="c"/>
              </w:rPr>
            </w:pPr>
            <w:r>
              <w:rPr>
                <w:rStyle w:val="c"/>
              </w:rPr>
              <w:t># StartServers: number of server processes to start</w:t>
            </w:r>
          </w:p>
          <w:p w:rsidR="00A5203C" w:rsidRDefault="00A5203C">
            <w:pPr>
              <w:pStyle w:val="HTMLPreformatted"/>
              <w:rPr>
                <w:rStyle w:val="c"/>
              </w:rPr>
            </w:pPr>
            <w:r>
              <w:rPr>
                <w:rStyle w:val="c"/>
              </w:rPr>
              <w:t># MinSpareServers: minimum number of server processes which are kept spare</w:t>
            </w:r>
          </w:p>
          <w:p w:rsidR="00A5203C" w:rsidRDefault="00A5203C">
            <w:pPr>
              <w:pStyle w:val="HTMLPreformatted"/>
              <w:rPr>
                <w:rStyle w:val="c"/>
              </w:rPr>
            </w:pPr>
            <w:r>
              <w:rPr>
                <w:rStyle w:val="c"/>
              </w:rPr>
              <w:t># MaxSpareServers: maximum number of server processes which are kept spare</w:t>
            </w:r>
          </w:p>
          <w:p w:rsidR="00A5203C" w:rsidRDefault="00A5203C">
            <w:pPr>
              <w:pStyle w:val="HTMLPreformatted"/>
              <w:rPr>
                <w:rStyle w:val="c"/>
              </w:rPr>
            </w:pPr>
            <w:r>
              <w:rPr>
                <w:rStyle w:val="c"/>
              </w:rPr>
              <w:t># MaxRequestWorkers: maximum number of server processes allowed to start</w:t>
            </w:r>
          </w:p>
          <w:p w:rsidR="00A5203C" w:rsidRDefault="00A5203C">
            <w:pPr>
              <w:pStyle w:val="HTMLPreformatted"/>
              <w:rPr>
                <w:rStyle w:val="c"/>
              </w:rPr>
            </w:pPr>
            <w:r>
              <w:rPr>
                <w:rStyle w:val="c"/>
              </w:rPr>
              <w:t># MaxConnectionsPerChild: maximum number of requests a server process serves</w:t>
            </w:r>
          </w:p>
          <w:p w:rsidR="00A5203C" w:rsidRDefault="00A5203C">
            <w:pPr>
              <w:pStyle w:val="HTMLPreformatted"/>
            </w:pPr>
          </w:p>
          <w:p w:rsidR="00A5203C" w:rsidRDefault="00A5203C">
            <w:pPr>
              <w:pStyle w:val="HTMLPreformatted"/>
            </w:pPr>
            <w:r>
              <w:t>&lt;</w:t>
            </w:r>
            <w:r>
              <w:rPr>
                <w:rStyle w:val="n"/>
              </w:rPr>
              <w:t>IfModule</w:t>
            </w:r>
            <w:r>
              <w:t xml:space="preserve"> </w:t>
            </w:r>
            <w:r>
              <w:rPr>
                <w:rStyle w:val="n"/>
              </w:rPr>
              <w:t>mpm_prefork_module</w:t>
            </w:r>
            <w:r>
              <w:t>&gt;</w:t>
            </w:r>
          </w:p>
          <w:p w:rsidR="00A5203C" w:rsidRDefault="00A5203C">
            <w:pPr>
              <w:pStyle w:val="HTMLPreformatted"/>
            </w:pPr>
            <w:r>
              <w:t xml:space="preserve">        </w:t>
            </w:r>
            <w:r>
              <w:rPr>
                <w:rStyle w:val="n"/>
              </w:rPr>
              <w:t>StartServers</w:t>
            </w:r>
            <w:r>
              <w:t xml:space="preserve">              </w:t>
            </w:r>
            <w:r>
              <w:rPr>
                <w:rStyle w:val="m"/>
              </w:rPr>
              <w:t>2</w:t>
            </w:r>
          </w:p>
          <w:p w:rsidR="00A5203C" w:rsidRDefault="00A5203C">
            <w:pPr>
              <w:pStyle w:val="HTMLPreformatted"/>
            </w:pPr>
            <w:r>
              <w:t xml:space="preserve">        </w:t>
            </w:r>
            <w:r>
              <w:rPr>
                <w:rStyle w:val="n"/>
              </w:rPr>
              <w:t>MinSpareServers</w:t>
            </w:r>
            <w:r>
              <w:t xml:space="preserve">           </w:t>
            </w:r>
            <w:r>
              <w:rPr>
                <w:rStyle w:val="m"/>
              </w:rPr>
              <w:t>6</w:t>
            </w:r>
          </w:p>
          <w:p w:rsidR="00A5203C" w:rsidRDefault="00A5203C">
            <w:pPr>
              <w:pStyle w:val="HTMLPreformatted"/>
            </w:pPr>
            <w:r>
              <w:t xml:space="preserve">        </w:t>
            </w:r>
            <w:r>
              <w:rPr>
                <w:rStyle w:val="n"/>
              </w:rPr>
              <w:t>MaxSpareServers</w:t>
            </w:r>
            <w:r>
              <w:t xml:space="preserve">           </w:t>
            </w:r>
            <w:r>
              <w:rPr>
                <w:rStyle w:val="m"/>
              </w:rPr>
              <w:t>12</w:t>
            </w:r>
          </w:p>
          <w:p w:rsidR="00A5203C" w:rsidRDefault="00A5203C">
            <w:pPr>
              <w:pStyle w:val="HTMLPreformatted"/>
            </w:pPr>
            <w:r>
              <w:t xml:space="preserve">        </w:t>
            </w:r>
            <w:r>
              <w:rPr>
                <w:rStyle w:val="n"/>
              </w:rPr>
              <w:t>MaxRequestWorkers</w:t>
            </w:r>
            <w:r>
              <w:t xml:space="preserve">         </w:t>
            </w:r>
            <w:r>
              <w:rPr>
                <w:rStyle w:val="m"/>
              </w:rPr>
              <w:t>30</w:t>
            </w:r>
          </w:p>
          <w:p w:rsidR="00A5203C" w:rsidRDefault="00A5203C">
            <w:pPr>
              <w:pStyle w:val="HTMLPreformatted"/>
            </w:pPr>
            <w:r>
              <w:t xml:space="preserve">        </w:t>
            </w:r>
            <w:r>
              <w:rPr>
                <w:rStyle w:val="n"/>
              </w:rPr>
              <w:t>MaxConnectionsPerChild</w:t>
            </w:r>
            <w:r>
              <w:t xml:space="preserve">    </w:t>
            </w:r>
            <w:r>
              <w:rPr>
                <w:rStyle w:val="m"/>
              </w:rPr>
              <w:t>3000</w:t>
            </w:r>
          </w:p>
          <w:p w:rsidR="00A5203C" w:rsidRDefault="00A5203C">
            <w:pPr>
              <w:pStyle w:val="HTMLPreformatted"/>
            </w:pPr>
            <w:r>
              <w:t>&lt;/</w:t>
            </w:r>
            <w:r>
              <w:rPr>
                <w:rStyle w:val="n"/>
              </w:rPr>
              <w:t>IfModule</w:t>
            </w:r>
            <w:r>
              <w:t>&gt;</w:t>
            </w:r>
          </w:p>
        </w:tc>
      </w:tr>
    </w:tbl>
    <w:p w:rsidR="00A5203C" w:rsidRDefault="00A5203C" w:rsidP="00A5203C">
      <w:pPr>
        <w:pStyle w:val="NormalWeb"/>
        <w:numPr>
          <w:ilvl w:val="0"/>
          <w:numId w:val="14"/>
        </w:numPr>
      </w:pPr>
      <w:r>
        <w:t xml:space="preserve">On Ubuntu 14.04, the </w:t>
      </w:r>
      <w:r>
        <w:rPr>
          <w:rStyle w:val="Emphasis"/>
        </w:rPr>
        <w:t>event module</w:t>
      </w:r>
      <w:r>
        <w:t xml:space="preserve"> is enabled by default. Disable it, and enable the </w:t>
      </w:r>
      <w:r>
        <w:rPr>
          <w:rStyle w:val="Emphasis"/>
        </w:rPr>
        <w:t>prefork module</w:t>
      </w:r>
      <w:r>
        <w:t xml:space="preserve"> :</w:t>
      </w:r>
    </w:p>
    <w:tbl>
      <w:tblPr>
        <w:tblW w:w="0" w:type="auto"/>
        <w:tblCellSpacing w:w="15" w:type="dxa"/>
        <w:tblInd w:w="720" w:type="dxa"/>
        <w:tblCellMar>
          <w:top w:w="15" w:type="dxa"/>
          <w:left w:w="15" w:type="dxa"/>
          <w:bottom w:w="15" w:type="dxa"/>
          <w:right w:w="15" w:type="dxa"/>
        </w:tblCellMar>
        <w:tblLook w:val="04A0"/>
      </w:tblPr>
      <w:tblGrid>
        <w:gridCol w:w="196"/>
        <w:gridCol w:w="2956"/>
      </w:tblGrid>
      <w:tr w:rsidR="00A5203C" w:rsidTr="00A5203C">
        <w:trPr>
          <w:tblCellSpacing w:w="15" w:type="dxa"/>
        </w:trPr>
        <w:tc>
          <w:tcPr>
            <w:tcW w:w="0" w:type="auto"/>
            <w:vAlign w:val="center"/>
            <w:hideMark/>
          </w:tcPr>
          <w:p w:rsidR="00A5203C" w:rsidRDefault="00A5203C">
            <w:pPr>
              <w:pStyle w:val="HTMLPreformatted"/>
              <w:jc w:val="right"/>
            </w:pPr>
            <w:r>
              <w:t>1</w:t>
            </w:r>
          </w:p>
          <w:p w:rsidR="00A5203C" w:rsidRDefault="00A5203C">
            <w:pPr>
              <w:pStyle w:val="HTMLPreformatted"/>
              <w:jc w:val="right"/>
            </w:pPr>
            <w:r>
              <w:lastRenderedPageBreak/>
              <w:t>2</w:t>
            </w:r>
          </w:p>
        </w:tc>
        <w:tc>
          <w:tcPr>
            <w:tcW w:w="0" w:type="auto"/>
            <w:vAlign w:val="center"/>
            <w:hideMark/>
          </w:tcPr>
          <w:p w:rsidR="00A5203C" w:rsidRDefault="00A5203C">
            <w:pPr>
              <w:pStyle w:val="HTMLPreformatted"/>
            </w:pPr>
            <w:r>
              <w:lastRenderedPageBreak/>
              <w:t>sudo a2dismod mpm_event</w:t>
            </w:r>
          </w:p>
          <w:p w:rsidR="00A5203C" w:rsidRDefault="00A5203C">
            <w:pPr>
              <w:pStyle w:val="HTMLPreformatted"/>
            </w:pPr>
            <w:r>
              <w:lastRenderedPageBreak/>
              <w:t>sudo a2enmod mpm_prefork</w:t>
            </w:r>
          </w:p>
        </w:tc>
      </w:tr>
    </w:tbl>
    <w:p w:rsidR="00A5203C" w:rsidRDefault="00A5203C" w:rsidP="00A5203C">
      <w:pPr>
        <w:pStyle w:val="NormalWeb"/>
        <w:numPr>
          <w:ilvl w:val="0"/>
          <w:numId w:val="14"/>
        </w:numPr>
      </w:pPr>
      <w:r>
        <w:lastRenderedPageBreak/>
        <w:t>Restart Apache:</w:t>
      </w:r>
    </w:p>
    <w:tbl>
      <w:tblPr>
        <w:tblW w:w="0" w:type="auto"/>
        <w:tblCellSpacing w:w="15" w:type="dxa"/>
        <w:tblInd w:w="720" w:type="dxa"/>
        <w:tblCellMar>
          <w:top w:w="15" w:type="dxa"/>
          <w:left w:w="15" w:type="dxa"/>
          <w:bottom w:w="15" w:type="dxa"/>
          <w:right w:w="15" w:type="dxa"/>
        </w:tblCellMar>
        <w:tblLook w:val="04A0"/>
      </w:tblPr>
      <w:tblGrid>
        <w:gridCol w:w="196"/>
        <w:gridCol w:w="3436"/>
      </w:tblGrid>
      <w:tr w:rsidR="00A5203C" w:rsidTr="00A5203C">
        <w:trPr>
          <w:tblCellSpacing w:w="15" w:type="dxa"/>
        </w:trPr>
        <w:tc>
          <w:tcPr>
            <w:tcW w:w="0" w:type="auto"/>
            <w:vAlign w:val="center"/>
            <w:hideMark/>
          </w:tcPr>
          <w:p w:rsidR="00A5203C" w:rsidRDefault="00A5203C">
            <w:pPr>
              <w:pStyle w:val="HTMLPreformatted"/>
              <w:jc w:val="right"/>
            </w:pPr>
            <w:r>
              <w:t>1</w:t>
            </w:r>
          </w:p>
        </w:tc>
        <w:tc>
          <w:tcPr>
            <w:tcW w:w="0" w:type="auto"/>
            <w:vAlign w:val="center"/>
            <w:hideMark/>
          </w:tcPr>
          <w:p w:rsidR="00A5203C" w:rsidRDefault="00A5203C">
            <w:pPr>
              <w:pStyle w:val="HTMLPreformatted"/>
            </w:pPr>
            <w:r>
              <w:t>sudo service apache2 restart</w:t>
            </w:r>
          </w:p>
        </w:tc>
      </w:tr>
    </w:tbl>
    <w:p w:rsidR="00A5203C" w:rsidRDefault="00A5203C" w:rsidP="00A5203C">
      <w:pPr>
        <w:pStyle w:val="Heading4"/>
      </w:pPr>
      <w:r>
        <w:t>The Event Module</w:t>
      </w:r>
    </w:p>
    <w:p w:rsidR="00A5203C" w:rsidRDefault="00A5203C" w:rsidP="00A5203C">
      <w:pPr>
        <w:pStyle w:val="NormalWeb"/>
      </w:pPr>
      <w:r>
        <w:t xml:space="preserve">If you choose to keep the </w:t>
      </w:r>
      <w:r>
        <w:rPr>
          <w:rStyle w:val="Emphasis"/>
        </w:rPr>
        <w:t>event module</w:t>
      </w:r>
      <w:r>
        <w:t xml:space="preserve"> enabled, these settings are suggested for a 1GB Linode.</w:t>
      </w:r>
    </w:p>
    <w:p w:rsidR="00A5203C" w:rsidRDefault="00A5203C" w:rsidP="00A5203C">
      <w:pPr>
        <w:pStyle w:val="NormalWeb"/>
        <w:numPr>
          <w:ilvl w:val="0"/>
          <w:numId w:val="15"/>
        </w:numPr>
      </w:pPr>
      <w:r>
        <w:t xml:space="preserve">Open </w:t>
      </w:r>
      <w:r>
        <w:rPr>
          <w:rStyle w:val="HTMLCode"/>
        </w:rPr>
        <w:t>/etc/apache2/mods-available/mpm_event.conf</w:t>
      </w:r>
      <w:r>
        <w:t xml:space="preserve"> in your text editor and edit the values as needed:</w:t>
      </w:r>
    </w:p>
    <w:p w:rsidR="00A5203C" w:rsidRDefault="00A5203C" w:rsidP="00A5203C">
      <w:pPr>
        <w:ind w:left="720"/>
      </w:pPr>
      <w:r>
        <w:t>/etc/apache2/mods-available/mpm_event.comf</w:t>
      </w:r>
    </w:p>
    <w:tbl>
      <w:tblPr>
        <w:tblW w:w="0" w:type="auto"/>
        <w:tblCellSpacing w:w="15" w:type="dxa"/>
        <w:tblInd w:w="720" w:type="dxa"/>
        <w:tblCellMar>
          <w:top w:w="15" w:type="dxa"/>
          <w:left w:w="15" w:type="dxa"/>
          <w:bottom w:w="15" w:type="dxa"/>
          <w:right w:w="15" w:type="dxa"/>
        </w:tblCellMar>
        <w:tblLook w:val="04A0"/>
      </w:tblPr>
      <w:tblGrid>
        <w:gridCol w:w="316"/>
        <w:gridCol w:w="8414"/>
      </w:tblGrid>
      <w:tr w:rsidR="00A5203C" w:rsidTr="00A5203C">
        <w:trPr>
          <w:tblCellSpacing w:w="15" w:type="dxa"/>
        </w:trPr>
        <w:tc>
          <w:tcPr>
            <w:tcW w:w="0" w:type="auto"/>
            <w:vAlign w:val="center"/>
            <w:hideMark/>
          </w:tcPr>
          <w:p w:rsidR="00A5203C" w:rsidRDefault="00A5203C">
            <w:pPr>
              <w:pStyle w:val="HTMLPreformatted"/>
              <w:jc w:val="right"/>
            </w:pPr>
            <w:r>
              <w:t>1</w:t>
            </w:r>
          </w:p>
          <w:p w:rsidR="00A5203C" w:rsidRDefault="00A5203C">
            <w:pPr>
              <w:pStyle w:val="HTMLPreformatted"/>
              <w:jc w:val="right"/>
            </w:pPr>
            <w:r>
              <w:t>2</w:t>
            </w:r>
          </w:p>
          <w:p w:rsidR="00A5203C" w:rsidRDefault="00A5203C">
            <w:pPr>
              <w:pStyle w:val="HTMLPreformatted"/>
              <w:jc w:val="right"/>
            </w:pPr>
            <w:r>
              <w:t>3</w:t>
            </w:r>
          </w:p>
          <w:p w:rsidR="00A5203C" w:rsidRDefault="00A5203C">
            <w:pPr>
              <w:pStyle w:val="HTMLPreformatted"/>
              <w:jc w:val="right"/>
            </w:pPr>
            <w:r>
              <w:t>4</w:t>
            </w:r>
          </w:p>
          <w:p w:rsidR="00A5203C" w:rsidRDefault="00A5203C">
            <w:pPr>
              <w:pStyle w:val="HTMLPreformatted"/>
              <w:jc w:val="right"/>
            </w:pPr>
            <w:r>
              <w:t>5</w:t>
            </w:r>
          </w:p>
          <w:p w:rsidR="00A5203C" w:rsidRDefault="00A5203C">
            <w:pPr>
              <w:pStyle w:val="HTMLPreformatted"/>
              <w:jc w:val="right"/>
            </w:pPr>
            <w:r>
              <w:t>6</w:t>
            </w:r>
          </w:p>
          <w:p w:rsidR="00A5203C" w:rsidRDefault="00A5203C">
            <w:pPr>
              <w:pStyle w:val="HTMLPreformatted"/>
              <w:jc w:val="right"/>
            </w:pPr>
            <w:r>
              <w:t>7</w:t>
            </w:r>
          </w:p>
          <w:p w:rsidR="00A5203C" w:rsidRDefault="00A5203C">
            <w:pPr>
              <w:pStyle w:val="HTMLPreformatted"/>
              <w:jc w:val="right"/>
            </w:pPr>
            <w:r>
              <w:t>8</w:t>
            </w:r>
          </w:p>
          <w:p w:rsidR="00A5203C" w:rsidRDefault="00A5203C">
            <w:pPr>
              <w:pStyle w:val="HTMLPreformatted"/>
              <w:jc w:val="right"/>
            </w:pPr>
            <w:r>
              <w:t>9</w:t>
            </w:r>
          </w:p>
          <w:p w:rsidR="00A5203C" w:rsidRDefault="00A5203C">
            <w:pPr>
              <w:pStyle w:val="HTMLPreformatted"/>
              <w:jc w:val="right"/>
            </w:pPr>
            <w:r>
              <w:t>10</w:t>
            </w:r>
          </w:p>
          <w:p w:rsidR="00A5203C" w:rsidRDefault="00A5203C">
            <w:pPr>
              <w:pStyle w:val="HTMLPreformatted"/>
              <w:jc w:val="right"/>
            </w:pPr>
            <w:r>
              <w:t>11</w:t>
            </w:r>
          </w:p>
          <w:p w:rsidR="00A5203C" w:rsidRDefault="00A5203C">
            <w:pPr>
              <w:pStyle w:val="HTMLPreformatted"/>
              <w:jc w:val="right"/>
            </w:pPr>
            <w:r>
              <w:t>12</w:t>
            </w:r>
          </w:p>
          <w:p w:rsidR="00A5203C" w:rsidRDefault="00A5203C">
            <w:pPr>
              <w:pStyle w:val="HTMLPreformatted"/>
              <w:jc w:val="right"/>
            </w:pPr>
            <w:r>
              <w:t>13</w:t>
            </w:r>
          </w:p>
          <w:p w:rsidR="00A5203C" w:rsidRDefault="00A5203C">
            <w:pPr>
              <w:pStyle w:val="HTMLPreformatted"/>
              <w:jc w:val="right"/>
            </w:pPr>
            <w:r>
              <w:t>14</w:t>
            </w:r>
          </w:p>
          <w:p w:rsidR="00A5203C" w:rsidRDefault="00A5203C">
            <w:pPr>
              <w:pStyle w:val="HTMLPreformatted"/>
              <w:jc w:val="right"/>
            </w:pPr>
            <w:r>
              <w:t>15</w:t>
            </w:r>
          </w:p>
          <w:p w:rsidR="00A5203C" w:rsidRDefault="00A5203C">
            <w:pPr>
              <w:pStyle w:val="HTMLPreformatted"/>
              <w:jc w:val="right"/>
            </w:pPr>
            <w:r>
              <w:t>16</w:t>
            </w:r>
          </w:p>
        </w:tc>
        <w:tc>
          <w:tcPr>
            <w:tcW w:w="0" w:type="auto"/>
            <w:vAlign w:val="center"/>
            <w:hideMark/>
          </w:tcPr>
          <w:p w:rsidR="00A5203C" w:rsidRDefault="00A5203C">
            <w:pPr>
              <w:pStyle w:val="HTMLPreformatted"/>
              <w:rPr>
                <w:rStyle w:val="c"/>
              </w:rPr>
            </w:pPr>
            <w:r>
              <w:rPr>
                <w:rStyle w:val="c"/>
              </w:rPr>
              <w:t># event MPM</w:t>
            </w:r>
          </w:p>
          <w:p w:rsidR="00A5203C" w:rsidRDefault="00A5203C">
            <w:pPr>
              <w:pStyle w:val="HTMLPreformatted"/>
              <w:rPr>
                <w:rStyle w:val="c"/>
              </w:rPr>
            </w:pPr>
            <w:r>
              <w:rPr>
                <w:rStyle w:val="c"/>
              </w:rPr>
              <w:t># StartServers: initial number of server processes to start</w:t>
            </w:r>
          </w:p>
          <w:p w:rsidR="00A5203C" w:rsidRDefault="00A5203C">
            <w:pPr>
              <w:pStyle w:val="HTMLPreformatted"/>
              <w:rPr>
                <w:rStyle w:val="c"/>
              </w:rPr>
            </w:pPr>
            <w:r>
              <w:rPr>
                <w:rStyle w:val="c"/>
              </w:rPr>
              <w:t># MinSpareThreads: minimum number of worker threads which are kept spare</w:t>
            </w:r>
          </w:p>
          <w:p w:rsidR="00A5203C" w:rsidRDefault="00A5203C">
            <w:pPr>
              <w:pStyle w:val="HTMLPreformatted"/>
              <w:rPr>
                <w:rStyle w:val="c"/>
              </w:rPr>
            </w:pPr>
            <w:r>
              <w:rPr>
                <w:rStyle w:val="c"/>
              </w:rPr>
              <w:t># MaxSpareThreads: maximum number of worker threads which are kept spare</w:t>
            </w:r>
          </w:p>
          <w:p w:rsidR="00A5203C" w:rsidRDefault="00A5203C">
            <w:pPr>
              <w:pStyle w:val="HTMLPreformatted"/>
              <w:rPr>
                <w:rStyle w:val="c"/>
              </w:rPr>
            </w:pPr>
            <w:r>
              <w:rPr>
                <w:rStyle w:val="c"/>
              </w:rPr>
              <w:t># ThreadsPerChild: constant number of worker threads in each server process</w:t>
            </w:r>
          </w:p>
          <w:p w:rsidR="00A5203C" w:rsidRDefault="00A5203C">
            <w:pPr>
              <w:pStyle w:val="HTMLPreformatted"/>
              <w:rPr>
                <w:rStyle w:val="c"/>
              </w:rPr>
            </w:pPr>
            <w:r>
              <w:rPr>
                <w:rStyle w:val="c"/>
              </w:rPr>
              <w:t># MaxRequestWorkers: maximum number of worker threads</w:t>
            </w:r>
          </w:p>
          <w:p w:rsidR="00A5203C" w:rsidRDefault="00A5203C">
            <w:pPr>
              <w:pStyle w:val="HTMLPreformatted"/>
              <w:rPr>
                <w:rStyle w:val="c"/>
              </w:rPr>
            </w:pPr>
            <w:r>
              <w:rPr>
                <w:rStyle w:val="c"/>
              </w:rPr>
              <w:t># MaxConnectionsPerChild: maximum number of requests a server process serves</w:t>
            </w:r>
          </w:p>
          <w:p w:rsidR="00A5203C" w:rsidRDefault="00A5203C">
            <w:pPr>
              <w:pStyle w:val="HTMLPreformatted"/>
            </w:pPr>
            <w:r>
              <w:t>&lt;</w:t>
            </w:r>
            <w:r>
              <w:rPr>
                <w:rStyle w:val="n"/>
              </w:rPr>
              <w:t>IfModule</w:t>
            </w:r>
            <w:r>
              <w:t xml:space="preserve"> </w:t>
            </w:r>
            <w:r>
              <w:rPr>
                <w:rStyle w:val="n"/>
              </w:rPr>
              <w:t>mpm_event_module</w:t>
            </w:r>
            <w:r>
              <w:t>&gt;</w:t>
            </w:r>
          </w:p>
          <w:p w:rsidR="00A5203C" w:rsidRDefault="00A5203C">
            <w:pPr>
              <w:pStyle w:val="HTMLPreformatted"/>
            </w:pPr>
            <w:r>
              <w:t xml:space="preserve">        </w:t>
            </w:r>
            <w:r>
              <w:rPr>
                <w:rStyle w:val="n"/>
              </w:rPr>
              <w:t>StartServers</w:t>
            </w:r>
            <w:r>
              <w:t xml:space="preserve">             </w:t>
            </w:r>
            <w:r>
              <w:rPr>
                <w:rStyle w:val="m"/>
              </w:rPr>
              <w:t>2</w:t>
            </w:r>
          </w:p>
          <w:p w:rsidR="00A5203C" w:rsidRDefault="00A5203C">
            <w:pPr>
              <w:pStyle w:val="HTMLPreformatted"/>
            </w:pPr>
            <w:r>
              <w:t xml:space="preserve">        </w:t>
            </w:r>
            <w:r>
              <w:rPr>
                <w:rStyle w:val="n"/>
              </w:rPr>
              <w:t>MinSpareThreads</w:t>
            </w:r>
            <w:r>
              <w:t xml:space="preserve">          </w:t>
            </w:r>
            <w:r>
              <w:rPr>
                <w:rStyle w:val="m"/>
              </w:rPr>
              <w:t>15</w:t>
            </w:r>
          </w:p>
          <w:p w:rsidR="00A5203C" w:rsidRDefault="00A5203C">
            <w:pPr>
              <w:pStyle w:val="HTMLPreformatted"/>
            </w:pPr>
            <w:r>
              <w:t xml:space="preserve">        </w:t>
            </w:r>
            <w:r>
              <w:rPr>
                <w:rStyle w:val="n"/>
              </w:rPr>
              <w:t>MaxSpareThreads</w:t>
            </w:r>
            <w:r>
              <w:t xml:space="preserve">          </w:t>
            </w:r>
            <w:r>
              <w:rPr>
                <w:rStyle w:val="m"/>
              </w:rPr>
              <w:t>50</w:t>
            </w:r>
          </w:p>
          <w:p w:rsidR="00A5203C" w:rsidRDefault="00A5203C">
            <w:pPr>
              <w:pStyle w:val="HTMLPreformatted"/>
            </w:pPr>
            <w:r>
              <w:t xml:space="preserve">        </w:t>
            </w:r>
            <w:r>
              <w:rPr>
                <w:rStyle w:val="n"/>
              </w:rPr>
              <w:t>ThreadLimit</w:t>
            </w:r>
            <w:r>
              <w:t xml:space="preserve">              </w:t>
            </w:r>
            <w:r>
              <w:rPr>
                <w:rStyle w:val="m"/>
              </w:rPr>
              <w:t>64</w:t>
            </w:r>
          </w:p>
          <w:p w:rsidR="00A5203C" w:rsidRDefault="00A5203C">
            <w:pPr>
              <w:pStyle w:val="HTMLPreformatted"/>
            </w:pPr>
            <w:r>
              <w:t xml:space="preserve">        </w:t>
            </w:r>
            <w:r>
              <w:rPr>
                <w:rStyle w:val="n"/>
              </w:rPr>
              <w:t>ThreadsPerChild</w:t>
            </w:r>
            <w:r>
              <w:t xml:space="preserve">          </w:t>
            </w:r>
            <w:r>
              <w:rPr>
                <w:rStyle w:val="m"/>
              </w:rPr>
              <w:t>25</w:t>
            </w:r>
          </w:p>
          <w:p w:rsidR="00A5203C" w:rsidRDefault="00A5203C">
            <w:pPr>
              <w:pStyle w:val="HTMLPreformatted"/>
            </w:pPr>
            <w:r>
              <w:t xml:space="preserve">        </w:t>
            </w:r>
            <w:r>
              <w:rPr>
                <w:rStyle w:val="n"/>
              </w:rPr>
              <w:t>MaxRequestWorkers</w:t>
            </w:r>
            <w:r>
              <w:t xml:space="preserve">        </w:t>
            </w:r>
            <w:r>
              <w:rPr>
                <w:rStyle w:val="m"/>
              </w:rPr>
              <w:t>30</w:t>
            </w:r>
          </w:p>
          <w:p w:rsidR="00A5203C" w:rsidRDefault="00A5203C">
            <w:pPr>
              <w:pStyle w:val="HTMLPreformatted"/>
            </w:pPr>
            <w:r>
              <w:t xml:space="preserve">        </w:t>
            </w:r>
            <w:r>
              <w:rPr>
                <w:rStyle w:val="n"/>
              </w:rPr>
              <w:t>MaxConnectionsPerChild</w:t>
            </w:r>
            <w:r>
              <w:t xml:space="preserve">   </w:t>
            </w:r>
            <w:r>
              <w:rPr>
                <w:rStyle w:val="m"/>
              </w:rPr>
              <w:t>3000</w:t>
            </w:r>
          </w:p>
          <w:p w:rsidR="00A5203C" w:rsidRDefault="00A5203C">
            <w:pPr>
              <w:pStyle w:val="HTMLPreformatted"/>
            </w:pPr>
            <w:r>
              <w:t>&lt;/</w:t>
            </w:r>
            <w:r>
              <w:rPr>
                <w:rStyle w:val="n"/>
              </w:rPr>
              <w:t>IfModule</w:t>
            </w:r>
            <w:r>
              <w:t>&gt;</w:t>
            </w:r>
          </w:p>
        </w:tc>
      </w:tr>
    </w:tbl>
    <w:p w:rsidR="00A5203C" w:rsidRDefault="00A5203C" w:rsidP="00A5203C">
      <w:pPr>
        <w:pStyle w:val="NormalWeb"/>
        <w:numPr>
          <w:ilvl w:val="0"/>
          <w:numId w:val="15"/>
        </w:numPr>
      </w:pPr>
      <w:r>
        <w:t>Restart Apache:</w:t>
      </w:r>
    </w:p>
    <w:tbl>
      <w:tblPr>
        <w:tblW w:w="0" w:type="auto"/>
        <w:tblCellSpacing w:w="15" w:type="dxa"/>
        <w:tblInd w:w="720" w:type="dxa"/>
        <w:tblCellMar>
          <w:top w:w="15" w:type="dxa"/>
          <w:left w:w="15" w:type="dxa"/>
          <w:bottom w:w="15" w:type="dxa"/>
          <w:right w:w="15" w:type="dxa"/>
        </w:tblCellMar>
        <w:tblLook w:val="04A0"/>
      </w:tblPr>
      <w:tblGrid>
        <w:gridCol w:w="196"/>
        <w:gridCol w:w="3436"/>
      </w:tblGrid>
      <w:tr w:rsidR="00A5203C" w:rsidTr="00A5203C">
        <w:trPr>
          <w:tblCellSpacing w:w="15" w:type="dxa"/>
        </w:trPr>
        <w:tc>
          <w:tcPr>
            <w:tcW w:w="0" w:type="auto"/>
            <w:vAlign w:val="center"/>
            <w:hideMark/>
          </w:tcPr>
          <w:p w:rsidR="00A5203C" w:rsidRDefault="00A5203C">
            <w:pPr>
              <w:pStyle w:val="HTMLPreformatted"/>
              <w:jc w:val="right"/>
            </w:pPr>
            <w:r>
              <w:t>1</w:t>
            </w:r>
          </w:p>
        </w:tc>
        <w:tc>
          <w:tcPr>
            <w:tcW w:w="0" w:type="auto"/>
            <w:vAlign w:val="center"/>
            <w:hideMark/>
          </w:tcPr>
          <w:p w:rsidR="00A5203C" w:rsidRDefault="00A5203C">
            <w:pPr>
              <w:pStyle w:val="HTMLPreformatted"/>
            </w:pPr>
            <w:r>
              <w:t>sudo service apache2 restart</w:t>
            </w:r>
          </w:p>
        </w:tc>
      </w:tr>
    </w:tbl>
    <w:p w:rsidR="00A5203C" w:rsidRDefault="00A5203C" w:rsidP="00A5203C">
      <w:pPr>
        <w:pStyle w:val="Heading3"/>
      </w:pPr>
      <w:r>
        <w:t>Configure Virtual Hosting</w:t>
      </w:r>
    </w:p>
    <w:p w:rsidR="00A5203C" w:rsidRDefault="00A5203C" w:rsidP="00A5203C">
      <w:pPr>
        <w:pStyle w:val="NormalWeb"/>
      </w:pPr>
      <w:r>
        <w:t xml:space="preserve">Apache supports </w:t>
      </w:r>
      <w:r>
        <w:rPr>
          <w:rStyle w:val="Emphasis"/>
        </w:rPr>
        <w:t>name-based virtual hosting</w:t>
      </w:r>
      <w:r>
        <w:t>, which allows you to host multiple domains on a single server with a single IP. Although there are different ways to set up virtual hosts, the method below is recommended.</w:t>
      </w:r>
    </w:p>
    <w:p w:rsidR="00A5203C" w:rsidRDefault="00A5203C" w:rsidP="00A5203C">
      <w:pPr>
        <w:pStyle w:val="NormalWeb"/>
        <w:numPr>
          <w:ilvl w:val="0"/>
          <w:numId w:val="16"/>
        </w:numPr>
      </w:pPr>
      <w:r>
        <w:t>Disable the default Apache virtual host:</w:t>
      </w:r>
    </w:p>
    <w:tbl>
      <w:tblPr>
        <w:tblW w:w="0" w:type="auto"/>
        <w:tblCellSpacing w:w="15" w:type="dxa"/>
        <w:tblInd w:w="720" w:type="dxa"/>
        <w:tblCellMar>
          <w:top w:w="15" w:type="dxa"/>
          <w:left w:w="15" w:type="dxa"/>
          <w:bottom w:w="15" w:type="dxa"/>
          <w:right w:w="15" w:type="dxa"/>
        </w:tblCellMar>
        <w:tblLook w:val="04A0"/>
      </w:tblPr>
      <w:tblGrid>
        <w:gridCol w:w="196"/>
        <w:gridCol w:w="3796"/>
      </w:tblGrid>
      <w:tr w:rsidR="00A5203C" w:rsidTr="00A5203C">
        <w:trPr>
          <w:tblCellSpacing w:w="15" w:type="dxa"/>
        </w:trPr>
        <w:tc>
          <w:tcPr>
            <w:tcW w:w="0" w:type="auto"/>
            <w:vAlign w:val="center"/>
            <w:hideMark/>
          </w:tcPr>
          <w:p w:rsidR="00A5203C" w:rsidRDefault="00A5203C">
            <w:pPr>
              <w:pStyle w:val="HTMLPreformatted"/>
              <w:jc w:val="right"/>
            </w:pPr>
            <w:r>
              <w:t>1</w:t>
            </w:r>
          </w:p>
        </w:tc>
        <w:tc>
          <w:tcPr>
            <w:tcW w:w="0" w:type="auto"/>
            <w:vAlign w:val="center"/>
            <w:hideMark/>
          </w:tcPr>
          <w:p w:rsidR="00A5203C" w:rsidRDefault="00A5203C">
            <w:pPr>
              <w:pStyle w:val="HTMLPreformatted"/>
            </w:pPr>
            <w:r>
              <w:t>sudo a2dissite 000-default.conf</w:t>
            </w:r>
          </w:p>
        </w:tc>
      </w:tr>
    </w:tbl>
    <w:p w:rsidR="00A5203C" w:rsidRDefault="00A5203C" w:rsidP="00A5203C">
      <w:pPr>
        <w:pStyle w:val="NormalWeb"/>
        <w:numPr>
          <w:ilvl w:val="0"/>
          <w:numId w:val="16"/>
        </w:numPr>
      </w:pPr>
      <w:r>
        <w:lastRenderedPageBreak/>
        <w:t xml:space="preserve">Create an </w:t>
      </w:r>
      <w:r>
        <w:rPr>
          <w:rStyle w:val="HTMLCode"/>
        </w:rPr>
        <w:t>example.com.conf</w:t>
      </w:r>
      <w:r>
        <w:t xml:space="preserve"> file in </w:t>
      </w:r>
      <w:r>
        <w:rPr>
          <w:rStyle w:val="HTMLCode"/>
        </w:rPr>
        <w:t>/etc/apache2/sites-available</w:t>
      </w:r>
      <w:r>
        <w:t xml:space="preserve"> with your text editor, replacing instances of </w:t>
      </w:r>
      <w:r>
        <w:rPr>
          <w:rStyle w:val="HTMLCode"/>
        </w:rPr>
        <w:t>example.com</w:t>
      </w:r>
      <w:r>
        <w:t xml:space="preserve"> with your own domain URL in both the configuration file and in the file name:</w:t>
      </w:r>
    </w:p>
    <w:p w:rsidR="00A5203C" w:rsidRDefault="00A5203C" w:rsidP="00A5203C">
      <w:pPr>
        <w:ind w:left="720"/>
      </w:pPr>
      <w:r>
        <w:t>/etc/apache2/sites-available/example.com.conf</w:t>
      </w:r>
    </w:p>
    <w:tbl>
      <w:tblPr>
        <w:tblW w:w="0" w:type="auto"/>
        <w:tblCellSpacing w:w="15" w:type="dxa"/>
        <w:tblInd w:w="720" w:type="dxa"/>
        <w:tblCellMar>
          <w:top w:w="15" w:type="dxa"/>
          <w:left w:w="15" w:type="dxa"/>
          <w:bottom w:w="15" w:type="dxa"/>
          <w:right w:w="15" w:type="dxa"/>
        </w:tblCellMar>
        <w:tblLook w:val="04A0"/>
      </w:tblPr>
      <w:tblGrid>
        <w:gridCol w:w="196"/>
        <w:gridCol w:w="7277"/>
      </w:tblGrid>
      <w:tr w:rsidR="00A5203C" w:rsidTr="00A5203C">
        <w:trPr>
          <w:tblCellSpacing w:w="15" w:type="dxa"/>
        </w:trPr>
        <w:tc>
          <w:tcPr>
            <w:tcW w:w="0" w:type="auto"/>
            <w:vAlign w:val="center"/>
            <w:hideMark/>
          </w:tcPr>
          <w:p w:rsidR="00A5203C" w:rsidRDefault="00A5203C">
            <w:pPr>
              <w:pStyle w:val="HTMLPreformatted"/>
              <w:jc w:val="right"/>
            </w:pPr>
            <w:r>
              <w:t>1</w:t>
            </w:r>
          </w:p>
          <w:p w:rsidR="00A5203C" w:rsidRDefault="00A5203C">
            <w:pPr>
              <w:pStyle w:val="HTMLPreformatted"/>
              <w:jc w:val="right"/>
            </w:pPr>
            <w:r>
              <w:t>2</w:t>
            </w:r>
          </w:p>
          <w:p w:rsidR="00A5203C" w:rsidRDefault="00A5203C">
            <w:pPr>
              <w:pStyle w:val="HTMLPreformatted"/>
              <w:jc w:val="right"/>
            </w:pPr>
            <w:r>
              <w:t>3</w:t>
            </w:r>
          </w:p>
          <w:p w:rsidR="00A5203C" w:rsidRDefault="00A5203C">
            <w:pPr>
              <w:pStyle w:val="HTMLPreformatted"/>
              <w:jc w:val="right"/>
            </w:pPr>
            <w:r>
              <w:t>4</w:t>
            </w:r>
          </w:p>
          <w:p w:rsidR="00A5203C" w:rsidRDefault="00A5203C">
            <w:pPr>
              <w:pStyle w:val="HTMLPreformatted"/>
              <w:jc w:val="right"/>
            </w:pPr>
            <w:r>
              <w:t>5</w:t>
            </w:r>
          </w:p>
          <w:p w:rsidR="00A5203C" w:rsidRDefault="00A5203C">
            <w:pPr>
              <w:pStyle w:val="HTMLPreformatted"/>
              <w:jc w:val="right"/>
            </w:pPr>
            <w:r>
              <w:t>6</w:t>
            </w:r>
          </w:p>
          <w:p w:rsidR="00A5203C" w:rsidRDefault="00A5203C">
            <w:pPr>
              <w:pStyle w:val="HTMLPreformatted"/>
              <w:jc w:val="right"/>
            </w:pPr>
            <w:r>
              <w:t>7</w:t>
            </w:r>
          </w:p>
          <w:p w:rsidR="00A5203C" w:rsidRDefault="00A5203C">
            <w:pPr>
              <w:pStyle w:val="HTMLPreformatted"/>
              <w:jc w:val="right"/>
            </w:pPr>
            <w:r>
              <w:t>8</w:t>
            </w:r>
          </w:p>
        </w:tc>
        <w:tc>
          <w:tcPr>
            <w:tcW w:w="0" w:type="auto"/>
            <w:vAlign w:val="center"/>
            <w:hideMark/>
          </w:tcPr>
          <w:p w:rsidR="00A5203C" w:rsidRDefault="00A5203C">
            <w:pPr>
              <w:pStyle w:val="HTMLPreformatted"/>
            </w:pPr>
            <w:r>
              <w:t>&lt;</w:t>
            </w:r>
            <w:r>
              <w:rPr>
                <w:rStyle w:val="n"/>
              </w:rPr>
              <w:t>VirtualHost</w:t>
            </w:r>
            <w:r>
              <w:t xml:space="preserve"> *:</w:t>
            </w:r>
            <w:r>
              <w:rPr>
                <w:rStyle w:val="m"/>
              </w:rPr>
              <w:t>80</w:t>
            </w:r>
            <w:r>
              <w:t xml:space="preserve">&gt; </w:t>
            </w:r>
          </w:p>
          <w:p w:rsidR="00A5203C" w:rsidRDefault="00A5203C">
            <w:pPr>
              <w:pStyle w:val="HTMLPreformatted"/>
            </w:pPr>
            <w:r>
              <w:t xml:space="preserve">     </w:t>
            </w:r>
            <w:r>
              <w:rPr>
                <w:rStyle w:val="n"/>
              </w:rPr>
              <w:t>ServerAdmin</w:t>
            </w:r>
            <w:r>
              <w:t xml:space="preserve"> </w:t>
            </w:r>
            <w:r>
              <w:rPr>
                <w:rStyle w:val="n"/>
              </w:rPr>
              <w:t>webmaster</w:t>
            </w:r>
            <w:r>
              <w:t>@</w:t>
            </w:r>
            <w:r>
              <w:rPr>
                <w:rStyle w:val="n"/>
              </w:rPr>
              <w:t>example</w:t>
            </w:r>
            <w:r>
              <w:t>.</w:t>
            </w:r>
            <w:r>
              <w:rPr>
                <w:rStyle w:val="n"/>
              </w:rPr>
              <w:t>com</w:t>
            </w:r>
          </w:p>
          <w:p w:rsidR="00A5203C" w:rsidRDefault="00A5203C">
            <w:pPr>
              <w:pStyle w:val="HTMLPreformatted"/>
            </w:pPr>
            <w:r>
              <w:t xml:space="preserve">     </w:t>
            </w:r>
            <w:r>
              <w:rPr>
                <w:rStyle w:val="n"/>
              </w:rPr>
              <w:t>ServerName</w:t>
            </w:r>
            <w:r>
              <w:t xml:space="preserve"> </w:t>
            </w:r>
            <w:r>
              <w:rPr>
                <w:rStyle w:val="n"/>
              </w:rPr>
              <w:t>example</w:t>
            </w:r>
            <w:r>
              <w:t>.</w:t>
            </w:r>
            <w:r>
              <w:rPr>
                <w:rStyle w:val="n"/>
              </w:rPr>
              <w:t>com</w:t>
            </w:r>
          </w:p>
          <w:p w:rsidR="00A5203C" w:rsidRDefault="00A5203C">
            <w:pPr>
              <w:pStyle w:val="HTMLPreformatted"/>
            </w:pPr>
            <w:r>
              <w:t xml:space="preserve">     </w:t>
            </w:r>
            <w:r>
              <w:rPr>
                <w:rStyle w:val="n"/>
              </w:rPr>
              <w:t>ServerAlias</w:t>
            </w:r>
            <w:r>
              <w:t xml:space="preserve"> </w:t>
            </w:r>
            <w:r>
              <w:rPr>
                <w:rStyle w:val="n"/>
              </w:rPr>
              <w:t>www</w:t>
            </w:r>
            <w:r>
              <w:t>.</w:t>
            </w:r>
            <w:r>
              <w:rPr>
                <w:rStyle w:val="n"/>
              </w:rPr>
              <w:t>example</w:t>
            </w:r>
            <w:r>
              <w:t>.</w:t>
            </w:r>
            <w:r>
              <w:rPr>
                <w:rStyle w:val="n"/>
              </w:rPr>
              <w:t>com</w:t>
            </w:r>
          </w:p>
          <w:p w:rsidR="00A5203C" w:rsidRDefault="00A5203C">
            <w:pPr>
              <w:pStyle w:val="HTMLPreformatted"/>
            </w:pPr>
            <w:r>
              <w:t xml:space="preserve">     </w:t>
            </w:r>
            <w:r>
              <w:rPr>
                <w:rStyle w:val="n"/>
              </w:rPr>
              <w:t>DocumentRoot</w:t>
            </w:r>
            <w:r>
              <w:t xml:space="preserve"> /</w:t>
            </w:r>
            <w:r>
              <w:rPr>
                <w:rStyle w:val="n"/>
              </w:rPr>
              <w:t>var</w:t>
            </w:r>
            <w:r>
              <w:t>/</w:t>
            </w:r>
            <w:r>
              <w:rPr>
                <w:rStyle w:val="n"/>
              </w:rPr>
              <w:t>www</w:t>
            </w:r>
            <w:r>
              <w:t>/</w:t>
            </w:r>
            <w:r>
              <w:rPr>
                <w:rStyle w:val="n"/>
              </w:rPr>
              <w:t>example</w:t>
            </w:r>
            <w:r>
              <w:t>.</w:t>
            </w:r>
            <w:r>
              <w:rPr>
                <w:rStyle w:val="n"/>
              </w:rPr>
              <w:t>com</w:t>
            </w:r>
            <w:r>
              <w:t>/</w:t>
            </w:r>
            <w:r>
              <w:rPr>
                <w:rStyle w:val="n"/>
              </w:rPr>
              <w:t>public_html</w:t>
            </w:r>
            <w:r>
              <w:t>/</w:t>
            </w:r>
          </w:p>
          <w:p w:rsidR="00A5203C" w:rsidRDefault="00A5203C">
            <w:pPr>
              <w:pStyle w:val="HTMLPreformatted"/>
            </w:pPr>
            <w:r>
              <w:t xml:space="preserve">     </w:t>
            </w:r>
            <w:r>
              <w:rPr>
                <w:rStyle w:val="n"/>
              </w:rPr>
              <w:t>ErrorLog</w:t>
            </w:r>
            <w:r>
              <w:t xml:space="preserve"> /</w:t>
            </w:r>
            <w:r>
              <w:rPr>
                <w:rStyle w:val="n"/>
              </w:rPr>
              <w:t>var</w:t>
            </w:r>
            <w:r>
              <w:t>/</w:t>
            </w:r>
            <w:r>
              <w:rPr>
                <w:rStyle w:val="n"/>
              </w:rPr>
              <w:t>www</w:t>
            </w:r>
            <w:r>
              <w:t>/</w:t>
            </w:r>
            <w:r>
              <w:rPr>
                <w:rStyle w:val="n"/>
              </w:rPr>
              <w:t>example</w:t>
            </w:r>
            <w:r>
              <w:t>.</w:t>
            </w:r>
            <w:r>
              <w:rPr>
                <w:rStyle w:val="n"/>
              </w:rPr>
              <w:t>com</w:t>
            </w:r>
            <w:r>
              <w:t>/</w:t>
            </w:r>
            <w:r>
              <w:rPr>
                <w:rStyle w:val="n"/>
              </w:rPr>
              <w:t>logs</w:t>
            </w:r>
            <w:r>
              <w:t>/</w:t>
            </w:r>
            <w:r>
              <w:rPr>
                <w:rStyle w:val="n"/>
              </w:rPr>
              <w:t>error</w:t>
            </w:r>
            <w:r>
              <w:t>.</w:t>
            </w:r>
            <w:r>
              <w:rPr>
                <w:rStyle w:val="n"/>
              </w:rPr>
              <w:t>log</w:t>
            </w:r>
            <w:r>
              <w:t xml:space="preserve"> </w:t>
            </w:r>
          </w:p>
          <w:p w:rsidR="00A5203C" w:rsidRDefault="00A5203C">
            <w:pPr>
              <w:pStyle w:val="HTMLPreformatted"/>
            </w:pPr>
            <w:r>
              <w:t xml:space="preserve">     </w:t>
            </w:r>
            <w:r>
              <w:rPr>
                <w:rStyle w:val="n"/>
              </w:rPr>
              <w:t>CustomLog</w:t>
            </w:r>
            <w:r>
              <w:t xml:space="preserve"> /</w:t>
            </w:r>
            <w:r>
              <w:rPr>
                <w:rStyle w:val="n"/>
              </w:rPr>
              <w:t>var</w:t>
            </w:r>
            <w:r>
              <w:t>/</w:t>
            </w:r>
            <w:r>
              <w:rPr>
                <w:rStyle w:val="n"/>
              </w:rPr>
              <w:t>www</w:t>
            </w:r>
            <w:r>
              <w:t>/</w:t>
            </w:r>
            <w:r>
              <w:rPr>
                <w:rStyle w:val="n"/>
              </w:rPr>
              <w:t>example</w:t>
            </w:r>
            <w:r>
              <w:t>.</w:t>
            </w:r>
            <w:r>
              <w:rPr>
                <w:rStyle w:val="n"/>
              </w:rPr>
              <w:t>com</w:t>
            </w:r>
            <w:r>
              <w:t>/</w:t>
            </w:r>
            <w:r>
              <w:rPr>
                <w:rStyle w:val="n"/>
              </w:rPr>
              <w:t>logs</w:t>
            </w:r>
            <w:r>
              <w:t>/</w:t>
            </w:r>
            <w:r>
              <w:rPr>
                <w:rStyle w:val="n"/>
              </w:rPr>
              <w:t>access</w:t>
            </w:r>
            <w:r>
              <w:t>.</w:t>
            </w:r>
            <w:r>
              <w:rPr>
                <w:rStyle w:val="n"/>
              </w:rPr>
              <w:t>log</w:t>
            </w:r>
            <w:r>
              <w:t xml:space="preserve"> </w:t>
            </w:r>
            <w:r>
              <w:rPr>
                <w:rStyle w:val="n"/>
              </w:rPr>
              <w:t>combined</w:t>
            </w:r>
          </w:p>
          <w:p w:rsidR="00A5203C" w:rsidRDefault="00A5203C">
            <w:pPr>
              <w:pStyle w:val="HTMLPreformatted"/>
            </w:pPr>
            <w:r>
              <w:t>&lt;/</w:t>
            </w:r>
            <w:r>
              <w:rPr>
                <w:rStyle w:val="n"/>
              </w:rPr>
              <w:t>VirtualHost</w:t>
            </w:r>
            <w:r>
              <w:t>&gt;</w:t>
            </w:r>
          </w:p>
        </w:tc>
      </w:tr>
    </w:tbl>
    <w:p w:rsidR="00A5203C" w:rsidRDefault="00A5203C" w:rsidP="00A5203C">
      <w:pPr>
        <w:pStyle w:val="NormalWeb"/>
        <w:ind w:left="720"/>
      </w:pPr>
      <w:r>
        <w:t>Repeat this process for any other domains you host.</w:t>
      </w:r>
    </w:p>
    <w:p w:rsidR="00A5203C" w:rsidRDefault="00A5203C" w:rsidP="00A5203C">
      <w:pPr>
        <w:pStyle w:val="NormalWeb"/>
        <w:ind w:left="720"/>
      </w:pPr>
      <w:r>
        <w:t xml:space="preserve">If you would like to enable Perl support, add the following lines above the closing </w:t>
      </w:r>
      <w:r>
        <w:rPr>
          <w:rStyle w:val="HTMLCode"/>
        </w:rPr>
        <w:t>&lt;/VirtualHost&gt;</w:t>
      </w:r>
      <w:r>
        <w:t xml:space="preserve"> tag:</w:t>
      </w:r>
    </w:p>
    <w:p w:rsidR="00A5203C" w:rsidRDefault="00A5203C" w:rsidP="00A5203C">
      <w:pPr>
        <w:ind w:left="720"/>
      </w:pPr>
      <w:r>
        <w:t>/etc/apache2/sites-available/example.com.conf</w:t>
      </w:r>
    </w:p>
    <w:tbl>
      <w:tblPr>
        <w:tblW w:w="0" w:type="auto"/>
        <w:tblCellSpacing w:w="15" w:type="dxa"/>
        <w:tblInd w:w="720" w:type="dxa"/>
        <w:tblCellMar>
          <w:top w:w="15" w:type="dxa"/>
          <w:left w:w="15" w:type="dxa"/>
          <w:bottom w:w="15" w:type="dxa"/>
          <w:right w:w="15" w:type="dxa"/>
        </w:tblCellMar>
        <w:tblLook w:val="04A0"/>
      </w:tblPr>
      <w:tblGrid>
        <w:gridCol w:w="196"/>
        <w:gridCol w:w="3076"/>
      </w:tblGrid>
      <w:tr w:rsidR="00A5203C" w:rsidTr="00A5203C">
        <w:trPr>
          <w:tblCellSpacing w:w="15" w:type="dxa"/>
        </w:trPr>
        <w:tc>
          <w:tcPr>
            <w:tcW w:w="0" w:type="auto"/>
            <w:vAlign w:val="center"/>
            <w:hideMark/>
          </w:tcPr>
          <w:p w:rsidR="00A5203C" w:rsidRDefault="00A5203C">
            <w:pPr>
              <w:pStyle w:val="HTMLPreformatted"/>
              <w:jc w:val="right"/>
            </w:pPr>
            <w:r>
              <w:t>1</w:t>
            </w:r>
          </w:p>
          <w:p w:rsidR="00A5203C" w:rsidRDefault="00A5203C">
            <w:pPr>
              <w:pStyle w:val="HTMLPreformatted"/>
              <w:jc w:val="right"/>
            </w:pPr>
            <w:r>
              <w:t>2</w:t>
            </w:r>
          </w:p>
        </w:tc>
        <w:tc>
          <w:tcPr>
            <w:tcW w:w="0" w:type="auto"/>
            <w:vAlign w:val="center"/>
            <w:hideMark/>
          </w:tcPr>
          <w:p w:rsidR="00A5203C" w:rsidRDefault="00A5203C">
            <w:pPr>
              <w:pStyle w:val="HTMLPreformatted"/>
            </w:pPr>
            <w:r>
              <w:rPr>
                <w:rStyle w:val="n"/>
              </w:rPr>
              <w:t>Options</w:t>
            </w:r>
            <w:r>
              <w:t xml:space="preserve"> </w:t>
            </w:r>
            <w:r>
              <w:rPr>
                <w:rStyle w:val="n"/>
              </w:rPr>
              <w:t>ExecCGI</w:t>
            </w:r>
          </w:p>
          <w:p w:rsidR="00A5203C" w:rsidRDefault="00A5203C">
            <w:pPr>
              <w:pStyle w:val="HTMLPreformatted"/>
            </w:pPr>
            <w:r>
              <w:rPr>
                <w:rStyle w:val="n"/>
              </w:rPr>
              <w:t>AddHandler</w:t>
            </w:r>
            <w:r>
              <w:t xml:space="preserve"> </w:t>
            </w:r>
            <w:r>
              <w:rPr>
                <w:rStyle w:val="n"/>
              </w:rPr>
              <w:t>cgi</w:t>
            </w:r>
            <w:r>
              <w:t>-</w:t>
            </w:r>
            <w:r>
              <w:rPr>
                <w:rStyle w:val="n"/>
              </w:rPr>
              <w:t>script</w:t>
            </w:r>
            <w:r>
              <w:t xml:space="preserve"> .</w:t>
            </w:r>
            <w:r>
              <w:rPr>
                <w:rStyle w:val="n"/>
              </w:rPr>
              <w:t>pl</w:t>
            </w:r>
          </w:p>
        </w:tc>
      </w:tr>
    </w:tbl>
    <w:p w:rsidR="00A5203C" w:rsidRDefault="00A5203C" w:rsidP="00A5203C">
      <w:pPr>
        <w:pStyle w:val="NormalWeb"/>
        <w:numPr>
          <w:ilvl w:val="0"/>
          <w:numId w:val="16"/>
        </w:numPr>
      </w:pPr>
      <w:r>
        <w:t xml:space="preserve">Create directories for your websites and websites’ logs, replacing </w:t>
      </w:r>
      <w:r>
        <w:rPr>
          <w:rStyle w:val="HTMLCode"/>
        </w:rPr>
        <w:t>example.com</w:t>
      </w:r>
      <w:r>
        <w:t xml:space="preserve"> with your own domain information:</w:t>
      </w:r>
    </w:p>
    <w:tbl>
      <w:tblPr>
        <w:tblW w:w="0" w:type="auto"/>
        <w:tblCellSpacing w:w="15" w:type="dxa"/>
        <w:tblInd w:w="720" w:type="dxa"/>
        <w:tblCellMar>
          <w:top w:w="15" w:type="dxa"/>
          <w:left w:w="15" w:type="dxa"/>
          <w:bottom w:w="15" w:type="dxa"/>
          <w:right w:w="15" w:type="dxa"/>
        </w:tblCellMar>
        <w:tblLook w:val="04A0"/>
      </w:tblPr>
      <w:tblGrid>
        <w:gridCol w:w="196"/>
        <w:gridCol w:w="5596"/>
      </w:tblGrid>
      <w:tr w:rsidR="00A5203C" w:rsidTr="00A5203C">
        <w:trPr>
          <w:tblCellSpacing w:w="15" w:type="dxa"/>
        </w:trPr>
        <w:tc>
          <w:tcPr>
            <w:tcW w:w="0" w:type="auto"/>
            <w:vAlign w:val="center"/>
            <w:hideMark/>
          </w:tcPr>
          <w:p w:rsidR="00A5203C" w:rsidRDefault="00A5203C">
            <w:pPr>
              <w:pStyle w:val="HTMLPreformatted"/>
              <w:jc w:val="right"/>
            </w:pPr>
            <w:r>
              <w:t>1</w:t>
            </w:r>
          </w:p>
          <w:p w:rsidR="00A5203C" w:rsidRDefault="00A5203C">
            <w:pPr>
              <w:pStyle w:val="HTMLPreformatted"/>
              <w:jc w:val="right"/>
            </w:pPr>
            <w:r>
              <w:t>2</w:t>
            </w:r>
          </w:p>
        </w:tc>
        <w:tc>
          <w:tcPr>
            <w:tcW w:w="0" w:type="auto"/>
            <w:vAlign w:val="center"/>
            <w:hideMark/>
          </w:tcPr>
          <w:p w:rsidR="00A5203C" w:rsidRDefault="00A5203C">
            <w:pPr>
              <w:pStyle w:val="HTMLPreformatted"/>
            </w:pPr>
            <w:r>
              <w:t>sudo mkdir -p /var/www/example.com/public_html</w:t>
            </w:r>
          </w:p>
          <w:p w:rsidR="00A5203C" w:rsidRDefault="00A5203C">
            <w:pPr>
              <w:pStyle w:val="HTMLPreformatted"/>
            </w:pPr>
            <w:r>
              <w:t>sudo mkdir /var/www/example.com/logs</w:t>
            </w:r>
          </w:p>
        </w:tc>
      </w:tr>
    </w:tbl>
    <w:p w:rsidR="00A5203C" w:rsidRDefault="00A5203C" w:rsidP="00A5203C">
      <w:pPr>
        <w:pStyle w:val="NormalWeb"/>
        <w:numPr>
          <w:ilvl w:val="0"/>
          <w:numId w:val="16"/>
        </w:numPr>
      </w:pPr>
      <w:r>
        <w:t>Enable the site:</w:t>
      </w:r>
    </w:p>
    <w:tbl>
      <w:tblPr>
        <w:tblW w:w="0" w:type="auto"/>
        <w:tblCellSpacing w:w="15" w:type="dxa"/>
        <w:tblInd w:w="720" w:type="dxa"/>
        <w:tblCellMar>
          <w:top w:w="15" w:type="dxa"/>
          <w:left w:w="15" w:type="dxa"/>
          <w:bottom w:w="15" w:type="dxa"/>
          <w:right w:w="15" w:type="dxa"/>
        </w:tblCellMar>
        <w:tblLook w:val="04A0"/>
      </w:tblPr>
      <w:tblGrid>
        <w:gridCol w:w="196"/>
        <w:gridCol w:w="3676"/>
      </w:tblGrid>
      <w:tr w:rsidR="00A5203C" w:rsidTr="00A5203C">
        <w:trPr>
          <w:tblCellSpacing w:w="15" w:type="dxa"/>
        </w:trPr>
        <w:tc>
          <w:tcPr>
            <w:tcW w:w="0" w:type="auto"/>
            <w:vAlign w:val="center"/>
            <w:hideMark/>
          </w:tcPr>
          <w:p w:rsidR="00A5203C" w:rsidRDefault="00A5203C">
            <w:pPr>
              <w:pStyle w:val="HTMLPreformatted"/>
              <w:jc w:val="right"/>
            </w:pPr>
            <w:r>
              <w:t>1</w:t>
            </w:r>
          </w:p>
        </w:tc>
        <w:tc>
          <w:tcPr>
            <w:tcW w:w="0" w:type="auto"/>
            <w:vAlign w:val="center"/>
            <w:hideMark/>
          </w:tcPr>
          <w:p w:rsidR="00A5203C" w:rsidRDefault="00A5203C">
            <w:pPr>
              <w:pStyle w:val="HTMLPreformatted"/>
            </w:pPr>
            <w:r>
              <w:t>sudo a2ensite example.com.conf</w:t>
            </w:r>
          </w:p>
        </w:tc>
      </w:tr>
    </w:tbl>
    <w:p w:rsidR="00A5203C" w:rsidRDefault="00A5203C" w:rsidP="00A5203C">
      <w:pPr>
        <w:pStyle w:val="NormalWeb"/>
        <w:numPr>
          <w:ilvl w:val="0"/>
          <w:numId w:val="16"/>
        </w:numPr>
      </w:pPr>
      <w:r>
        <w:t>Restart Apache:</w:t>
      </w:r>
    </w:p>
    <w:tbl>
      <w:tblPr>
        <w:tblW w:w="0" w:type="auto"/>
        <w:tblCellSpacing w:w="15" w:type="dxa"/>
        <w:tblInd w:w="720" w:type="dxa"/>
        <w:tblCellMar>
          <w:top w:w="15" w:type="dxa"/>
          <w:left w:w="15" w:type="dxa"/>
          <w:bottom w:w="15" w:type="dxa"/>
          <w:right w:w="15" w:type="dxa"/>
        </w:tblCellMar>
        <w:tblLook w:val="04A0"/>
      </w:tblPr>
      <w:tblGrid>
        <w:gridCol w:w="196"/>
        <w:gridCol w:w="3436"/>
      </w:tblGrid>
      <w:tr w:rsidR="00A5203C" w:rsidTr="00A5203C">
        <w:trPr>
          <w:tblCellSpacing w:w="15" w:type="dxa"/>
        </w:trPr>
        <w:tc>
          <w:tcPr>
            <w:tcW w:w="0" w:type="auto"/>
            <w:vAlign w:val="center"/>
            <w:hideMark/>
          </w:tcPr>
          <w:p w:rsidR="00A5203C" w:rsidRDefault="00A5203C">
            <w:pPr>
              <w:pStyle w:val="HTMLPreformatted"/>
              <w:jc w:val="right"/>
            </w:pPr>
            <w:r>
              <w:t>1</w:t>
            </w:r>
          </w:p>
        </w:tc>
        <w:tc>
          <w:tcPr>
            <w:tcW w:w="0" w:type="auto"/>
            <w:vAlign w:val="center"/>
            <w:hideMark/>
          </w:tcPr>
          <w:p w:rsidR="00A5203C" w:rsidRDefault="00A5203C">
            <w:pPr>
              <w:pStyle w:val="HTMLPreformatted"/>
            </w:pPr>
            <w:r>
              <w:t>sudo service apache2 restart</w:t>
            </w:r>
          </w:p>
        </w:tc>
      </w:tr>
    </w:tbl>
    <w:p w:rsidR="00A5203C" w:rsidRDefault="00A5203C" w:rsidP="00A5203C">
      <w:pPr>
        <w:pStyle w:val="Heading2"/>
      </w:pPr>
      <w:r>
        <w:t>Apache Mods and Scripting</w:t>
      </w:r>
    </w:p>
    <w:p w:rsidR="00A5203C" w:rsidRDefault="00A5203C" w:rsidP="00A5203C">
      <w:pPr>
        <w:pStyle w:val="Heading3"/>
      </w:pPr>
      <w:r>
        <w:t>Install Apache Modules</w:t>
      </w:r>
    </w:p>
    <w:p w:rsidR="00A5203C" w:rsidRDefault="00A5203C" w:rsidP="00A5203C">
      <w:pPr>
        <w:pStyle w:val="NormalWeb"/>
      </w:pPr>
      <w:r>
        <w:t xml:space="preserve">One of Apache’s strengths is its ability to be customized with modules. The default installation directory for Apache modules is the </w:t>
      </w:r>
      <w:r>
        <w:rPr>
          <w:rStyle w:val="HTMLCode"/>
        </w:rPr>
        <w:t>/etc/apache2/mods-available/</w:t>
      </w:r>
      <w:r>
        <w:t xml:space="preserve"> directory.</w:t>
      </w:r>
    </w:p>
    <w:p w:rsidR="00A5203C" w:rsidRDefault="00A5203C" w:rsidP="00A5203C">
      <w:pPr>
        <w:pStyle w:val="NormalWeb"/>
        <w:numPr>
          <w:ilvl w:val="0"/>
          <w:numId w:val="17"/>
        </w:numPr>
      </w:pPr>
      <w:r>
        <w:t>List available Apache modules:</w:t>
      </w:r>
    </w:p>
    <w:tbl>
      <w:tblPr>
        <w:tblW w:w="0" w:type="auto"/>
        <w:tblCellSpacing w:w="15" w:type="dxa"/>
        <w:tblInd w:w="720" w:type="dxa"/>
        <w:tblCellMar>
          <w:top w:w="15" w:type="dxa"/>
          <w:left w:w="15" w:type="dxa"/>
          <w:bottom w:w="15" w:type="dxa"/>
          <w:right w:w="15" w:type="dxa"/>
        </w:tblCellMar>
        <w:tblLook w:val="04A0"/>
      </w:tblPr>
      <w:tblGrid>
        <w:gridCol w:w="196"/>
        <w:gridCol w:w="4036"/>
      </w:tblGrid>
      <w:tr w:rsidR="00A5203C" w:rsidTr="00A5203C">
        <w:trPr>
          <w:tblCellSpacing w:w="15" w:type="dxa"/>
        </w:trPr>
        <w:tc>
          <w:tcPr>
            <w:tcW w:w="0" w:type="auto"/>
            <w:vAlign w:val="center"/>
            <w:hideMark/>
          </w:tcPr>
          <w:p w:rsidR="00A5203C" w:rsidRDefault="00A5203C">
            <w:pPr>
              <w:pStyle w:val="HTMLPreformatted"/>
              <w:jc w:val="right"/>
            </w:pPr>
            <w:r>
              <w:lastRenderedPageBreak/>
              <w:t>1</w:t>
            </w:r>
          </w:p>
        </w:tc>
        <w:tc>
          <w:tcPr>
            <w:tcW w:w="0" w:type="auto"/>
            <w:vAlign w:val="center"/>
            <w:hideMark/>
          </w:tcPr>
          <w:p w:rsidR="00A5203C" w:rsidRDefault="00A5203C">
            <w:pPr>
              <w:pStyle w:val="HTMLPreformatted"/>
            </w:pPr>
            <w:r>
              <w:t xml:space="preserve">sudo apt-cache search libapache2* </w:t>
            </w:r>
          </w:p>
        </w:tc>
      </w:tr>
    </w:tbl>
    <w:p w:rsidR="00A5203C" w:rsidRDefault="00A5203C" w:rsidP="00A5203C">
      <w:pPr>
        <w:pStyle w:val="NormalWeb"/>
        <w:numPr>
          <w:ilvl w:val="0"/>
          <w:numId w:val="17"/>
        </w:numPr>
      </w:pPr>
      <w:r>
        <w:t>Install any desired modules:</w:t>
      </w:r>
    </w:p>
    <w:tbl>
      <w:tblPr>
        <w:tblW w:w="0" w:type="auto"/>
        <w:tblCellSpacing w:w="15" w:type="dxa"/>
        <w:tblInd w:w="720" w:type="dxa"/>
        <w:tblCellMar>
          <w:top w:w="15" w:type="dxa"/>
          <w:left w:w="15" w:type="dxa"/>
          <w:bottom w:w="15" w:type="dxa"/>
          <w:right w:w="15" w:type="dxa"/>
        </w:tblCellMar>
        <w:tblLook w:val="04A0"/>
      </w:tblPr>
      <w:tblGrid>
        <w:gridCol w:w="196"/>
        <w:gridCol w:w="4156"/>
      </w:tblGrid>
      <w:tr w:rsidR="00A5203C" w:rsidTr="00A5203C">
        <w:trPr>
          <w:tblCellSpacing w:w="15" w:type="dxa"/>
        </w:trPr>
        <w:tc>
          <w:tcPr>
            <w:tcW w:w="0" w:type="auto"/>
            <w:vAlign w:val="center"/>
            <w:hideMark/>
          </w:tcPr>
          <w:p w:rsidR="00A5203C" w:rsidRDefault="00A5203C">
            <w:pPr>
              <w:pStyle w:val="HTMLPreformatted"/>
              <w:jc w:val="right"/>
            </w:pPr>
            <w:r>
              <w:t>1</w:t>
            </w:r>
          </w:p>
        </w:tc>
        <w:tc>
          <w:tcPr>
            <w:tcW w:w="0" w:type="auto"/>
            <w:vAlign w:val="center"/>
            <w:hideMark/>
          </w:tcPr>
          <w:p w:rsidR="00A5203C" w:rsidRDefault="00A5203C">
            <w:pPr>
              <w:pStyle w:val="HTMLPreformatted"/>
            </w:pPr>
            <w:r>
              <w:t>sudo apt-get install [module-name]</w:t>
            </w:r>
          </w:p>
        </w:tc>
      </w:tr>
    </w:tbl>
    <w:p w:rsidR="00A5203C" w:rsidRDefault="00A5203C" w:rsidP="00A5203C">
      <w:pPr>
        <w:pStyle w:val="NormalWeb"/>
        <w:numPr>
          <w:ilvl w:val="0"/>
          <w:numId w:val="17"/>
        </w:numPr>
      </w:pPr>
      <w:r>
        <w:t xml:space="preserve">All mods are located in the </w:t>
      </w:r>
      <w:r>
        <w:rPr>
          <w:rStyle w:val="HTMLCode"/>
        </w:rPr>
        <w:t>/etc/apache2/mods-avaiable</w:t>
      </w:r>
      <w:r>
        <w:t xml:space="preserve"> directory. Edit the </w:t>
      </w:r>
      <w:r>
        <w:rPr>
          <w:rStyle w:val="HTMLCode"/>
        </w:rPr>
        <w:t>.conf</w:t>
      </w:r>
      <w:r>
        <w:t xml:space="preserve"> file of any installed module if needed, then enable the module:</w:t>
      </w:r>
    </w:p>
    <w:tbl>
      <w:tblPr>
        <w:tblW w:w="0" w:type="auto"/>
        <w:tblCellSpacing w:w="15" w:type="dxa"/>
        <w:tblInd w:w="720" w:type="dxa"/>
        <w:tblCellMar>
          <w:top w:w="15" w:type="dxa"/>
          <w:left w:w="15" w:type="dxa"/>
          <w:bottom w:w="15" w:type="dxa"/>
          <w:right w:w="15" w:type="dxa"/>
        </w:tblCellMar>
        <w:tblLook w:val="04A0"/>
      </w:tblPr>
      <w:tblGrid>
        <w:gridCol w:w="196"/>
        <w:gridCol w:w="3196"/>
      </w:tblGrid>
      <w:tr w:rsidR="00A5203C" w:rsidTr="00A5203C">
        <w:trPr>
          <w:tblCellSpacing w:w="15" w:type="dxa"/>
        </w:trPr>
        <w:tc>
          <w:tcPr>
            <w:tcW w:w="0" w:type="auto"/>
            <w:vAlign w:val="center"/>
            <w:hideMark/>
          </w:tcPr>
          <w:p w:rsidR="00A5203C" w:rsidRDefault="00A5203C">
            <w:pPr>
              <w:pStyle w:val="HTMLPreformatted"/>
              <w:jc w:val="right"/>
            </w:pPr>
            <w:r>
              <w:t>1</w:t>
            </w:r>
          </w:p>
        </w:tc>
        <w:tc>
          <w:tcPr>
            <w:tcW w:w="0" w:type="auto"/>
            <w:vAlign w:val="center"/>
            <w:hideMark/>
          </w:tcPr>
          <w:p w:rsidR="00A5203C" w:rsidRDefault="00A5203C">
            <w:pPr>
              <w:pStyle w:val="HTMLPreformatted"/>
            </w:pPr>
            <w:r>
              <w:t>sudo a2enmod [module-name]</w:t>
            </w:r>
          </w:p>
        </w:tc>
      </w:tr>
    </w:tbl>
    <w:p w:rsidR="00A5203C" w:rsidRDefault="00A5203C" w:rsidP="00A5203C">
      <w:pPr>
        <w:pStyle w:val="NormalWeb"/>
        <w:numPr>
          <w:ilvl w:val="0"/>
          <w:numId w:val="17"/>
        </w:numPr>
      </w:pPr>
      <w:r>
        <w:t>To disable a module that is currently enabled:</w:t>
      </w:r>
    </w:p>
    <w:tbl>
      <w:tblPr>
        <w:tblW w:w="0" w:type="auto"/>
        <w:tblCellSpacing w:w="15" w:type="dxa"/>
        <w:tblInd w:w="720" w:type="dxa"/>
        <w:tblCellMar>
          <w:top w:w="15" w:type="dxa"/>
          <w:left w:w="15" w:type="dxa"/>
          <w:bottom w:w="15" w:type="dxa"/>
          <w:right w:w="15" w:type="dxa"/>
        </w:tblCellMar>
        <w:tblLook w:val="04A0"/>
      </w:tblPr>
      <w:tblGrid>
        <w:gridCol w:w="196"/>
        <w:gridCol w:w="2716"/>
      </w:tblGrid>
      <w:tr w:rsidR="00A5203C" w:rsidTr="00A5203C">
        <w:trPr>
          <w:tblCellSpacing w:w="15" w:type="dxa"/>
        </w:trPr>
        <w:tc>
          <w:tcPr>
            <w:tcW w:w="0" w:type="auto"/>
            <w:vAlign w:val="center"/>
            <w:hideMark/>
          </w:tcPr>
          <w:p w:rsidR="00A5203C" w:rsidRDefault="00A5203C">
            <w:pPr>
              <w:pStyle w:val="HTMLPreformatted"/>
              <w:jc w:val="right"/>
            </w:pPr>
            <w:r>
              <w:t>1</w:t>
            </w:r>
          </w:p>
        </w:tc>
        <w:tc>
          <w:tcPr>
            <w:tcW w:w="0" w:type="auto"/>
            <w:vAlign w:val="center"/>
            <w:hideMark/>
          </w:tcPr>
          <w:p w:rsidR="00A5203C" w:rsidRDefault="00A5203C">
            <w:pPr>
              <w:pStyle w:val="HTMLPreformatted"/>
            </w:pPr>
            <w:r>
              <w:t>a2dismod [module-name]</w:t>
            </w:r>
          </w:p>
        </w:tc>
      </w:tr>
    </w:tbl>
    <w:p w:rsidR="00A5203C" w:rsidRDefault="00A5203C" w:rsidP="00A5203C">
      <w:pPr>
        <w:pStyle w:val="Heading3"/>
      </w:pPr>
      <w:r>
        <w:t>Optional: Install Support for Scripting</w:t>
      </w:r>
    </w:p>
    <w:p w:rsidR="00A5203C" w:rsidRDefault="00A5203C" w:rsidP="00A5203C">
      <w:pPr>
        <w:pStyle w:val="NormalWeb"/>
      </w:pPr>
      <w:r>
        <w:t>The following commands install Apache support for server-side scripting in PHP, Ruby, Python, and Perl. Support for these languages is optional based on your server environment.</w:t>
      </w:r>
    </w:p>
    <w:p w:rsidR="00A5203C" w:rsidRDefault="00A5203C" w:rsidP="00A5203C">
      <w:pPr>
        <w:pStyle w:val="NormalWeb"/>
      </w:pPr>
      <w:r>
        <w:t>To install:</w:t>
      </w:r>
    </w:p>
    <w:p w:rsidR="00A5203C" w:rsidRDefault="00A5203C" w:rsidP="00A5203C">
      <w:pPr>
        <w:pStyle w:val="NormalWeb"/>
        <w:numPr>
          <w:ilvl w:val="0"/>
          <w:numId w:val="18"/>
        </w:numPr>
      </w:pPr>
      <w:r>
        <w:t>Perl support:</w:t>
      </w:r>
    </w:p>
    <w:tbl>
      <w:tblPr>
        <w:tblW w:w="0" w:type="auto"/>
        <w:tblCellSpacing w:w="15" w:type="dxa"/>
        <w:tblInd w:w="720" w:type="dxa"/>
        <w:tblCellMar>
          <w:top w:w="15" w:type="dxa"/>
          <w:left w:w="15" w:type="dxa"/>
          <w:bottom w:w="15" w:type="dxa"/>
          <w:right w:w="15" w:type="dxa"/>
        </w:tblCellMar>
        <w:tblLook w:val="04A0"/>
      </w:tblPr>
      <w:tblGrid>
        <w:gridCol w:w="196"/>
        <w:gridCol w:w="4996"/>
      </w:tblGrid>
      <w:tr w:rsidR="00A5203C" w:rsidTr="00A5203C">
        <w:trPr>
          <w:tblCellSpacing w:w="15" w:type="dxa"/>
        </w:trPr>
        <w:tc>
          <w:tcPr>
            <w:tcW w:w="0" w:type="auto"/>
            <w:vAlign w:val="center"/>
            <w:hideMark/>
          </w:tcPr>
          <w:p w:rsidR="00A5203C" w:rsidRDefault="00A5203C">
            <w:pPr>
              <w:pStyle w:val="HTMLPreformatted"/>
              <w:jc w:val="right"/>
            </w:pPr>
            <w:r>
              <w:t>1</w:t>
            </w:r>
          </w:p>
        </w:tc>
        <w:tc>
          <w:tcPr>
            <w:tcW w:w="0" w:type="auto"/>
            <w:vAlign w:val="center"/>
            <w:hideMark/>
          </w:tcPr>
          <w:p w:rsidR="00A5203C" w:rsidRDefault="00A5203C">
            <w:pPr>
              <w:pStyle w:val="HTMLPreformatted"/>
            </w:pPr>
            <w:r>
              <w:t xml:space="preserve">sudo apt-get install libapache2-mod-perl2 </w:t>
            </w:r>
          </w:p>
        </w:tc>
      </w:tr>
    </w:tbl>
    <w:p w:rsidR="00A5203C" w:rsidRDefault="00A5203C" w:rsidP="00A5203C">
      <w:pPr>
        <w:pStyle w:val="NormalWeb"/>
        <w:numPr>
          <w:ilvl w:val="0"/>
          <w:numId w:val="18"/>
        </w:numPr>
      </w:pPr>
      <w:r>
        <w:t>Python support:</w:t>
      </w:r>
    </w:p>
    <w:tbl>
      <w:tblPr>
        <w:tblW w:w="0" w:type="auto"/>
        <w:tblCellSpacing w:w="15" w:type="dxa"/>
        <w:tblInd w:w="720" w:type="dxa"/>
        <w:tblCellMar>
          <w:top w:w="15" w:type="dxa"/>
          <w:left w:w="15" w:type="dxa"/>
          <w:bottom w:w="15" w:type="dxa"/>
          <w:right w:w="15" w:type="dxa"/>
        </w:tblCellMar>
        <w:tblLook w:val="04A0"/>
      </w:tblPr>
      <w:tblGrid>
        <w:gridCol w:w="196"/>
        <w:gridCol w:w="5116"/>
      </w:tblGrid>
      <w:tr w:rsidR="00A5203C" w:rsidTr="00A5203C">
        <w:trPr>
          <w:tblCellSpacing w:w="15" w:type="dxa"/>
        </w:trPr>
        <w:tc>
          <w:tcPr>
            <w:tcW w:w="0" w:type="auto"/>
            <w:vAlign w:val="center"/>
            <w:hideMark/>
          </w:tcPr>
          <w:p w:rsidR="00A5203C" w:rsidRDefault="00A5203C">
            <w:pPr>
              <w:pStyle w:val="HTMLPreformatted"/>
              <w:jc w:val="right"/>
            </w:pPr>
            <w:r>
              <w:t>1</w:t>
            </w:r>
          </w:p>
        </w:tc>
        <w:tc>
          <w:tcPr>
            <w:tcW w:w="0" w:type="auto"/>
            <w:vAlign w:val="center"/>
            <w:hideMark/>
          </w:tcPr>
          <w:p w:rsidR="00A5203C" w:rsidRDefault="00A5203C">
            <w:pPr>
              <w:pStyle w:val="HTMLPreformatted"/>
            </w:pPr>
            <w:r>
              <w:t xml:space="preserve">sudo apt-get install libapache2-mod-python </w:t>
            </w:r>
          </w:p>
        </w:tc>
      </w:tr>
    </w:tbl>
    <w:p w:rsidR="00A5203C" w:rsidRDefault="00A5203C" w:rsidP="00A5203C">
      <w:pPr>
        <w:pStyle w:val="NormalWeb"/>
        <w:numPr>
          <w:ilvl w:val="0"/>
          <w:numId w:val="18"/>
        </w:numPr>
      </w:pPr>
      <w:r>
        <w:t>PHP support:</w:t>
      </w:r>
    </w:p>
    <w:tbl>
      <w:tblPr>
        <w:tblW w:w="0" w:type="auto"/>
        <w:tblCellSpacing w:w="15" w:type="dxa"/>
        <w:tblInd w:w="720" w:type="dxa"/>
        <w:tblCellMar>
          <w:top w:w="15" w:type="dxa"/>
          <w:left w:w="15" w:type="dxa"/>
          <w:bottom w:w="15" w:type="dxa"/>
          <w:right w:w="15" w:type="dxa"/>
        </w:tblCellMar>
        <w:tblLook w:val="04A0"/>
      </w:tblPr>
      <w:tblGrid>
        <w:gridCol w:w="196"/>
        <w:gridCol w:w="7997"/>
      </w:tblGrid>
      <w:tr w:rsidR="00A5203C" w:rsidTr="00A5203C">
        <w:trPr>
          <w:tblCellSpacing w:w="15" w:type="dxa"/>
        </w:trPr>
        <w:tc>
          <w:tcPr>
            <w:tcW w:w="0" w:type="auto"/>
            <w:vAlign w:val="center"/>
            <w:hideMark/>
          </w:tcPr>
          <w:p w:rsidR="00A5203C" w:rsidRDefault="00A5203C">
            <w:pPr>
              <w:pStyle w:val="HTMLPreformatted"/>
              <w:jc w:val="right"/>
            </w:pPr>
            <w:r>
              <w:t>1</w:t>
            </w:r>
          </w:p>
        </w:tc>
        <w:tc>
          <w:tcPr>
            <w:tcW w:w="0" w:type="auto"/>
            <w:vAlign w:val="center"/>
            <w:hideMark/>
          </w:tcPr>
          <w:p w:rsidR="00A5203C" w:rsidRDefault="00A5203C">
            <w:pPr>
              <w:pStyle w:val="HTMLPreformatted"/>
            </w:pPr>
            <w:r>
              <w:t>sudo apt-get install libapache2-mod-php5 php5 php-pear php5-xcache</w:t>
            </w:r>
          </w:p>
        </w:tc>
      </w:tr>
    </w:tbl>
    <w:p w:rsidR="00A5203C" w:rsidRDefault="00A5203C" w:rsidP="00A5203C">
      <w:pPr>
        <w:pStyle w:val="Heading2"/>
      </w:pPr>
      <w:r>
        <w:t>More Information</w:t>
      </w:r>
    </w:p>
    <w:p w:rsidR="00A5203C" w:rsidRDefault="00A5203C" w:rsidP="00A5203C">
      <w:pPr>
        <w:pStyle w:val="NormalWeb"/>
      </w:pPr>
      <w:r>
        <w:t>You may wish to consult the following resources for additional information on this topic. While these are provided in the hope that they will be useful, please note that we cannot vouch for the accuracy or timeliness of externally hosted materials.</w:t>
      </w:r>
    </w:p>
    <w:p w:rsidR="00A5203C" w:rsidRDefault="00A5203C" w:rsidP="00A5203C">
      <w:pPr>
        <w:numPr>
          <w:ilvl w:val="0"/>
          <w:numId w:val="19"/>
        </w:numPr>
        <w:spacing w:before="100" w:beforeAutospacing="1" w:after="100" w:afterAutospacing="1" w:line="240" w:lineRule="auto"/>
      </w:pPr>
      <w:hyperlink r:id="rId122" w:history="1">
        <w:r>
          <w:rPr>
            <w:rStyle w:val="Hyperlink"/>
          </w:rPr>
          <w:t>Apache HTTP Server Version 2.4 Documentation</w:t>
        </w:r>
      </w:hyperlink>
    </w:p>
    <w:p w:rsidR="00A5203C" w:rsidRDefault="00A5203C" w:rsidP="00A5203C">
      <w:pPr>
        <w:numPr>
          <w:ilvl w:val="0"/>
          <w:numId w:val="19"/>
        </w:numPr>
        <w:spacing w:before="100" w:beforeAutospacing="1" w:after="100" w:afterAutospacing="1" w:line="240" w:lineRule="auto"/>
      </w:pPr>
      <w:hyperlink r:id="rId123" w:history="1">
        <w:r>
          <w:rPr>
            <w:rStyle w:val="Hyperlink"/>
          </w:rPr>
          <w:t>Apache Configuration</w:t>
        </w:r>
      </w:hyperlink>
    </w:p>
    <w:p w:rsidR="00A5203C" w:rsidRDefault="00A5203C" w:rsidP="00A5203C">
      <w:pPr>
        <w:pStyle w:val="Heading1"/>
      </w:pPr>
      <w:r>
        <w:lastRenderedPageBreak/>
        <w:t xml:space="preserve">How to Install </w:t>
      </w:r>
      <w:proofErr w:type="gramStart"/>
      <w:r>
        <w:t>And</w:t>
      </w:r>
      <w:proofErr w:type="gramEnd"/>
      <w:r>
        <w:t xml:space="preserve"> Configure Apache In Ubuntu</w:t>
      </w:r>
    </w:p>
    <w:p w:rsidR="00A5203C" w:rsidRDefault="00A5203C" w:rsidP="00A5203C">
      <w:pPr>
        <w:pStyle w:val="NormalWeb"/>
      </w:pPr>
      <w:r>
        <w:t>If you intend to set up a web server (or streaming server) in your Ubuntu machine, apache is one important module that you must install. In this tutorial, we will show you how to install and configure apache for your Ubuntu.</w:t>
      </w:r>
    </w:p>
    <w:p w:rsidR="00A5203C" w:rsidRDefault="00A5203C" w:rsidP="00A5203C">
      <w:pPr>
        <w:pStyle w:val="NormalWeb"/>
      </w:pPr>
      <w:r>
        <w:rPr>
          <w:rStyle w:val="Strong"/>
        </w:rPr>
        <w:t>Note</w:t>
      </w:r>
      <w:r>
        <w:t xml:space="preserve">: If you just want to have a quick setup of LAMP server, </w:t>
      </w:r>
      <w:hyperlink r:id="rId124" w:history="1">
        <w:r>
          <w:rPr>
            <w:rStyle w:val="Hyperlink"/>
          </w:rPr>
          <w:t>follow the guide here</w:t>
        </w:r>
      </w:hyperlink>
      <w:r>
        <w:t>.</w:t>
      </w:r>
    </w:p>
    <w:p w:rsidR="00A5203C" w:rsidRDefault="00A5203C" w:rsidP="00A5203C">
      <w:pPr>
        <w:pStyle w:val="Heading2"/>
      </w:pPr>
      <w:r>
        <w:t>Installing Apache</w:t>
      </w:r>
    </w:p>
    <w:p w:rsidR="00A5203C" w:rsidRDefault="00A5203C" w:rsidP="00A5203C">
      <w:pPr>
        <w:pStyle w:val="NormalWeb"/>
      </w:pPr>
      <w:r>
        <w:t>Getting apache onto your Ubuntu machine is easy. Using either the Synaptic Package Manager, Ubuntu Software Center, search and install the “</w:t>
      </w:r>
      <w:r>
        <w:rPr>
          <w:rStyle w:val="Emphasis"/>
        </w:rPr>
        <w:t>apache2</w:t>
      </w:r>
      <w:r>
        <w:t>” module. Alternatively, you can open a terminal and type the following command:</w:t>
      </w:r>
    </w:p>
    <w:p w:rsidR="00A5203C" w:rsidRDefault="00A5203C" w:rsidP="00A5203C">
      <w:pPr>
        <w:pStyle w:val="HTMLPreformatted"/>
      </w:pPr>
      <w:proofErr w:type="gramStart"/>
      <w:r>
        <w:rPr>
          <w:b/>
          <w:bCs/>
          <w:color w:val="C20CB9"/>
        </w:rPr>
        <w:t>sudo</w:t>
      </w:r>
      <w:proofErr w:type="gramEnd"/>
      <w:r>
        <w:t xml:space="preserve"> </w:t>
      </w:r>
      <w:r>
        <w:rPr>
          <w:b/>
          <w:bCs/>
          <w:color w:val="C20CB9"/>
        </w:rPr>
        <w:t>apt-get install</w:t>
      </w:r>
      <w:r>
        <w:t xml:space="preserve"> apache2</w:t>
      </w:r>
    </w:p>
    <w:p w:rsidR="00A5203C" w:rsidRDefault="00A5203C" w:rsidP="00A5203C">
      <w:pPr>
        <w:pStyle w:val="NormalWeb"/>
      </w:pPr>
      <w:r>
        <w:t>Once the installation finished, open a browser and go to the URL “</w:t>
      </w:r>
      <w:r>
        <w:rPr>
          <w:rStyle w:val="Emphasis"/>
        </w:rPr>
        <w:t>http://localhost</w:t>
      </w:r>
      <w:r>
        <w:t>“. If you see the word “</w:t>
      </w:r>
      <w:r>
        <w:rPr>
          <w:rStyle w:val="Strong"/>
        </w:rPr>
        <w:t>It Works</w:t>
      </w:r>
      <w:proofErr w:type="gramStart"/>
      <w:r>
        <w:rPr>
          <w:rStyle w:val="Strong"/>
        </w:rPr>
        <w:t>!</w:t>
      </w:r>
      <w:r>
        <w:t>“</w:t>
      </w:r>
      <w:proofErr w:type="gramEnd"/>
      <w:r>
        <w:t>, then your installation of apache is successful.</w:t>
      </w:r>
    </w:p>
    <w:p w:rsidR="00A5203C" w:rsidRDefault="00A5203C" w:rsidP="00A5203C">
      <w:pPr>
        <w:pStyle w:val="NormalWeb"/>
      </w:pPr>
      <w:r>
        <w:rPr>
          <w:noProof/>
        </w:rPr>
        <w:drawing>
          <wp:inline distT="0" distB="0" distL="0" distR="0">
            <wp:extent cx="5628640" cy="2755265"/>
            <wp:effectExtent l="19050" t="0" r="0" b="0"/>
            <wp:docPr id="135" name="Picture 135" descr="apache-install-suc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apache-install-success"/>
                    <pic:cNvPicPr>
                      <a:picLocks noChangeAspect="1" noChangeArrowheads="1"/>
                    </pic:cNvPicPr>
                  </pic:nvPicPr>
                  <pic:blipFill>
                    <a:blip r:embed="rId125"/>
                    <a:srcRect/>
                    <a:stretch>
                      <a:fillRect/>
                    </a:stretch>
                  </pic:blipFill>
                  <pic:spPr bwMode="auto">
                    <a:xfrm>
                      <a:off x="0" y="0"/>
                      <a:ext cx="5628640" cy="2755265"/>
                    </a:xfrm>
                    <a:prstGeom prst="rect">
                      <a:avLst/>
                    </a:prstGeom>
                    <a:noFill/>
                    <a:ln w="9525">
                      <a:noFill/>
                      <a:miter lim="800000"/>
                      <a:headEnd/>
                      <a:tailEnd/>
                    </a:ln>
                  </pic:spPr>
                </pic:pic>
              </a:graphicData>
            </a:graphic>
          </wp:inline>
        </w:drawing>
      </w:r>
    </w:p>
    <w:p w:rsidR="00A5203C" w:rsidRDefault="00A5203C" w:rsidP="00A5203C">
      <w:pPr>
        <w:pStyle w:val="Heading2"/>
      </w:pPr>
      <w:r>
        <w:t>Configuring Apache</w:t>
      </w:r>
    </w:p>
    <w:p w:rsidR="00A5203C" w:rsidRDefault="00A5203C" w:rsidP="00A5203C">
      <w:pPr>
        <w:pStyle w:val="NormalWeb"/>
      </w:pPr>
      <w:r>
        <w:rPr>
          <w:rStyle w:val="Strong"/>
        </w:rPr>
        <w:t>Start, Stop and Restart Apache</w:t>
      </w:r>
    </w:p>
    <w:p w:rsidR="00A5203C" w:rsidRDefault="00A5203C" w:rsidP="00A5203C">
      <w:pPr>
        <w:pStyle w:val="NormalWeb"/>
      </w:pPr>
      <w:r>
        <w:t xml:space="preserve">After you have installed Apache, it will be added to the </w:t>
      </w:r>
      <w:r>
        <w:rPr>
          <w:rStyle w:val="Emphasis"/>
        </w:rPr>
        <w:t>init.d</w:t>
      </w:r>
      <w:r>
        <w:t xml:space="preserve"> list and will auto start whenever you boot up your computer. The following commands allow you to start, restart, </w:t>
      </w:r>
      <w:proofErr w:type="gramStart"/>
      <w:r>
        <w:t>stop</w:t>
      </w:r>
      <w:proofErr w:type="gramEnd"/>
      <w:r>
        <w:t xml:space="preserve"> Apache.</w:t>
      </w:r>
    </w:p>
    <w:p w:rsidR="00A5203C" w:rsidRDefault="00A5203C" w:rsidP="00A5203C">
      <w:pPr>
        <w:pStyle w:val="HTMLPreformatted"/>
      </w:pPr>
      <w:proofErr w:type="gramStart"/>
      <w:r>
        <w:rPr>
          <w:b/>
          <w:bCs/>
          <w:color w:val="C20CB9"/>
        </w:rPr>
        <w:lastRenderedPageBreak/>
        <w:t>sudo</w:t>
      </w:r>
      <w:proofErr w:type="gramEnd"/>
      <w:r>
        <w:t xml:space="preserve"> </w:t>
      </w:r>
      <w:r>
        <w:rPr>
          <w:b/>
          <w:bCs/>
          <w:color w:val="000000"/>
        </w:rPr>
        <w:t>/</w:t>
      </w:r>
      <w:r>
        <w:t>etc</w:t>
      </w:r>
      <w:r>
        <w:rPr>
          <w:b/>
          <w:bCs/>
          <w:color w:val="000000"/>
        </w:rPr>
        <w:t>/</w:t>
      </w:r>
      <w:r>
        <w:t>init.d</w:t>
      </w:r>
      <w:r>
        <w:rPr>
          <w:b/>
          <w:bCs/>
          <w:color w:val="000000"/>
        </w:rPr>
        <w:t>/</w:t>
      </w:r>
      <w:r>
        <w:t xml:space="preserve">apache2 start   </w:t>
      </w:r>
      <w:r>
        <w:rPr>
          <w:i/>
          <w:iCs/>
          <w:color w:val="666666"/>
        </w:rPr>
        <w:t>#start apache</w:t>
      </w:r>
    </w:p>
    <w:p w:rsidR="00A5203C" w:rsidRDefault="00A5203C" w:rsidP="00A5203C">
      <w:pPr>
        <w:pStyle w:val="HTMLPreformatted"/>
      </w:pPr>
      <w:proofErr w:type="gramStart"/>
      <w:r>
        <w:rPr>
          <w:b/>
          <w:bCs/>
          <w:color w:val="C20CB9"/>
        </w:rPr>
        <w:t>sudo</w:t>
      </w:r>
      <w:proofErr w:type="gramEnd"/>
      <w:r>
        <w:t xml:space="preserve"> </w:t>
      </w:r>
      <w:r>
        <w:rPr>
          <w:b/>
          <w:bCs/>
          <w:color w:val="000000"/>
        </w:rPr>
        <w:t>/</w:t>
      </w:r>
      <w:r>
        <w:t>etc</w:t>
      </w:r>
      <w:r>
        <w:rPr>
          <w:b/>
          <w:bCs/>
          <w:color w:val="000000"/>
        </w:rPr>
        <w:t>/</w:t>
      </w:r>
      <w:r>
        <w:t>init.d</w:t>
      </w:r>
      <w:r>
        <w:rPr>
          <w:b/>
          <w:bCs/>
          <w:color w:val="000000"/>
        </w:rPr>
        <w:t>/</w:t>
      </w:r>
      <w:r>
        <w:t xml:space="preserve">apache2 stop   </w:t>
      </w:r>
      <w:r>
        <w:rPr>
          <w:i/>
          <w:iCs/>
          <w:color w:val="666666"/>
        </w:rPr>
        <w:t>#stop apache</w:t>
      </w:r>
    </w:p>
    <w:p w:rsidR="00A5203C" w:rsidRDefault="00A5203C" w:rsidP="00A5203C">
      <w:pPr>
        <w:pStyle w:val="HTMLPreformatted"/>
      </w:pPr>
      <w:proofErr w:type="gramStart"/>
      <w:r>
        <w:rPr>
          <w:b/>
          <w:bCs/>
          <w:color w:val="C20CB9"/>
        </w:rPr>
        <w:t>sudo</w:t>
      </w:r>
      <w:proofErr w:type="gramEnd"/>
      <w:r>
        <w:t xml:space="preserve"> </w:t>
      </w:r>
      <w:r>
        <w:rPr>
          <w:b/>
          <w:bCs/>
          <w:color w:val="000000"/>
        </w:rPr>
        <w:t>/</w:t>
      </w:r>
      <w:r>
        <w:t>etc</w:t>
      </w:r>
      <w:r>
        <w:rPr>
          <w:b/>
          <w:bCs/>
          <w:color w:val="000000"/>
        </w:rPr>
        <w:t>/</w:t>
      </w:r>
      <w:r>
        <w:t>init.d</w:t>
      </w:r>
      <w:r>
        <w:rPr>
          <w:b/>
          <w:bCs/>
          <w:color w:val="000000"/>
        </w:rPr>
        <w:t>/</w:t>
      </w:r>
      <w:r>
        <w:t xml:space="preserve">apache2 restart   </w:t>
      </w:r>
      <w:r>
        <w:rPr>
          <w:i/>
          <w:iCs/>
          <w:color w:val="666666"/>
        </w:rPr>
        <w:t>#restart apache</w:t>
      </w:r>
    </w:p>
    <w:p w:rsidR="00A5203C" w:rsidRDefault="00A5203C" w:rsidP="00A5203C">
      <w:pPr>
        <w:pStyle w:val="NormalWeb"/>
      </w:pPr>
      <w:r>
        <w:t>To prevent Apache from autostart when booting up:</w:t>
      </w:r>
    </w:p>
    <w:p w:rsidR="00A5203C" w:rsidRDefault="00A5203C" w:rsidP="00A5203C">
      <w:pPr>
        <w:pStyle w:val="HTMLPreformatted"/>
      </w:pPr>
      <w:proofErr w:type="gramStart"/>
      <w:r>
        <w:rPr>
          <w:b/>
          <w:bCs/>
          <w:color w:val="C20CB9"/>
        </w:rPr>
        <w:t>sudo</w:t>
      </w:r>
      <w:proofErr w:type="gramEnd"/>
      <w:r>
        <w:t xml:space="preserve"> update-rc.d </w:t>
      </w:r>
      <w:r>
        <w:rPr>
          <w:color w:val="660033"/>
        </w:rPr>
        <w:t>-f</w:t>
      </w:r>
      <w:r>
        <w:t xml:space="preserve"> apache2 remove</w:t>
      </w:r>
    </w:p>
    <w:p w:rsidR="00A5203C" w:rsidRDefault="00A5203C" w:rsidP="00A5203C">
      <w:pPr>
        <w:pStyle w:val="NormalWeb"/>
      </w:pPr>
      <w:r>
        <w:t>To restore Apache back to the autostart list:</w:t>
      </w:r>
    </w:p>
    <w:p w:rsidR="00A5203C" w:rsidRDefault="00A5203C" w:rsidP="00A5203C">
      <w:pPr>
        <w:pStyle w:val="HTMLPreformatted"/>
      </w:pPr>
      <w:proofErr w:type="gramStart"/>
      <w:r>
        <w:rPr>
          <w:b/>
          <w:bCs/>
          <w:color w:val="C20CB9"/>
        </w:rPr>
        <w:t>sudo</w:t>
      </w:r>
      <w:proofErr w:type="gramEnd"/>
      <w:r>
        <w:t xml:space="preserve"> update-rc.d apache2 defaults</w:t>
      </w:r>
    </w:p>
    <w:p w:rsidR="00A5203C" w:rsidRDefault="00A5203C" w:rsidP="00A5203C">
      <w:pPr>
        <w:pStyle w:val="NormalWeb"/>
      </w:pPr>
      <w:r>
        <w:rPr>
          <w:rStyle w:val="Strong"/>
        </w:rPr>
        <w:t>Note</w:t>
      </w:r>
      <w:r>
        <w:t xml:space="preserve">: </w:t>
      </w:r>
      <w:r>
        <w:rPr>
          <w:rStyle w:val="Emphasis"/>
        </w:rPr>
        <w:t>the above commands will work in debian-based distro (including Ubuntu) only.</w:t>
      </w:r>
    </w:p>
    <w:p w:rsidR="00A5203C" w:rsidRDefault="00A5203C" w:rsidP="00A5203C">
      <w:pPr>
        <w:pStyle w:val="NormalWeb"/>
      </w:pPr>
      <w:r>
        <w:rPr>
          <w:rStyle w:val="Strong"/>
        </w:rPr>
        <w:t>Changing the default localhost folder</w:t>
      </w:r>
    </w:p>
    <w:p w:rsidR="00A5203C" w:rsidRDefault="00A5203C" w:rsidP="00A5203C">
      <w:pPr>
        <w:pStyle w:val="NormalWeb"/>
      </w:pPr>
      <w:r>
        <w:t>By default, apache will operate on the “</w:t>
      </w:r>
      <w:r>
        <w:rPr>
          <w:rStyle w:val="Emphasis"/>
        </w:rPr>
        <w:t>/var/www</w:t>
      </w:r>
      <w:r>
        <w:t>” folder. This means that whatever files you place in this /var/www folder will be visible from the URL http://localhost. In some instances, you may want the “localhost” to point to another folder instead, say /home/user/public_html. Here is how you do it:</w:t>
      </w:r>
    </w:p>
    <w:p w:rsidR="00A5203C" w:rsidRDefault="00A5203C" w:rsidP="00A5203C">
      <w:pPr>
        <w:pStyle w:val="NormalWeb"/>
      </w:pPr>
      <w:r>
        <w:t xml:space="preserve">First, make sure the </w:t>
      </w:r>
      <w:r>
        <w:rPr>
          <w:rStyle w:val="Emphasis"/>
        </w:rPr>
        <w:t>/home/</w:t>
      </w:r>
      <w:proofErr w:type="gramStart"/>
      <w:r>
        <w:rPr>
          <w:rStyle w:val="Emphasis"/>
        </w:rPr>
        <w:t>damien/</w:t>
      </w:r>
      <w:proofErr w:type="gramEnd"/>
      <w:r>
        <w:rPr>
          <w:rStyle w:val="Emphasis"/>
        </w:rPr>
        <w:t>public_html</w:t>
      </w:r>
      <w:r>
        <w:t xml:space="preserve"> folder exists. Create a simple html file, name it </w:t>
      </w:r>
      <w:r>
        <w:rPr>
          <w:rStyle w:val="Emphasis"/>
        </w:rPr>
        <w:t>index.html</w:t>
      </w:r>
      <w:r>
        <w:t xml:space="preserve"> and place it in the public_html folder.</w:t>
      </w:r>
    </w:p>
    <w:p w:rsidR="00A5203C" w:rsidRDefault="00A5203C" w:rsidP="00A5203C">
      <w:pPr>
        <w:pStyle w:val="NormalWeb"/>
      </w:pPr>
      <w:r>
        <w:t>Open a terminal and type:</w:t>
      </w:r>
    </w:p>
    <w:p w:rsidR="00A5203C" w:rsidRDefault="00A5203C" w:rsidP="00A5203C">
      <w:pPr>
        <w:pStyle w:val="HTMLPreformatted"/>
      </w:pPr>
      <w:proofErr w:type="gramStart"/>
      <w:r>
        <w:t>gksu</w:t>
      </w:r>
      <w:proofErr w:type="gramEnd"/>
      <w:r>
        <w:t xml:space="preserve"> gedit </w:t>
      </w:r>
      <w:r>
        <w:rPr>
          <w:b/>
          <w:bCs/>
          <w:color w:val="000000"/>
        </w:rPr>
        <w:t>/</w:t>
      </w:r>
      <w:r>
        <w:t>etc</w:t>
      </w:r>
      <w:r>
        <w:rPr>
          <w:b/>
          <w:bCs/>
          <w:color w:val="000000"/>
        </w:rPr>
        <w:t>/</w:t>
      </w:r>
      <w:r>
        <w:t>apache2</w:t>
      </w:r>
      <w:r>
        <w:rPr>
          <w:b/>
          <w:bCs/>
          <w:color w:val="000000"/>
        </w:rPr>
        <w:t>/</w:t>
      </w:r>
      <w:r>
        <w:t>sites-enabled</w:t>
      </w:r>
      <w:r>
        <w:rPr>
          <w:b/>
          <w:bCs/>
          <w:color w:val="000000"/>
        </w:rPr>
        <w:t>/</w:t>
      </w:r>
      <w:r>
        <w:t>000-default</w:t>
      </w:r>
    </w:p>
    <w:p w:rsidR="00A5203C" w:rsidRDefault="00A5203C" w:rsidP="00A5203C">
      <w:pPr>
        <w:pStyle w:val="NormalWeb"/>
      </w:pPr>
      <w:r>
        <w:t xml:space="preserve">Change </w:t>
      </w:r>
      <w:r>
        <w:rPr>
          <w:rStyle w:val="HTMLCode"/>
        </w:rPr>
        <w:t>DocumentRoot /var/www</w:t>
      </w:r>
      <w:r>
        <w:t xml:space="preserve"> to </w:t>
      </w:r>
      <w:r>
        <w:rPr>
          <w:rStyle w:val="HTMLCode"/>
        </w:rPr>
        <w:t>DocumentRoot /home/user/public_html</w:t>
      </w:r>
      <w:r>
        <w:t>.</w:t>
      </w:r>
    </w:p>
    <w:p w:rsidR="00A5203C" w:rsidRDefault="00A5203C" w:rsidP="00A5203C">
      <w:pPr>
        <w:pStyle w:val="NormalWeb"/>
      </w:pPr>
      <w:proofErr w:type="gramStart"/>
      <w:r>
        <w:t xml:space="preserve">Change </w:t>
      </w:r>
      <w:r>
        <w:rPr>
          <w:rStyle w:val="HTMLCode"/>
        </w:rPr>
        <w:t>&lt;Directory /var/www/&gt;</w:t>
      </w:r>
      <w:r>
        <w:t xml:space="preserve"> to </w:t>
      </w:r>
      <w:r>
        <w:rPr>
          <w:rStyle w:val="HTMLCode"/>
        </w:rPr>
        <w:t>&lt;Directory /home/user/public_html/&gt;</w:t>
      </w:r>
      <w:r>
        <w:t>.</w:t>
      </w:r>
      <w:proofErr w:type="gramEnd"/>
    </w:p>
    <w:p w:rsidR="00A5203C" w:rsidRDefault="00A5203C" w:rsidP="00A5203C">
      <w:pPr>
        <w:pStyle w:val="NormalWeb"/>
      </w:pPr>
      <w:r>
        <w:rPr>
          <w:noProof/>
        </w:rPr>
        <w:lastRenderedPageBreak/>
        <w:drawing>
          <wp:inline distT="0" distB="0" distL="0" distR="0">
            <wp:extent cx="4655185" cy="3218180"/>
            <wp:effectExtent l="19050" t="0" r="0" b="0"/>
            <wp:docPr id="136" name="Picture 136" descr="apache-edit-virtual-h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apache-edit-virtual-host"/>
                    <pic:cNvPicPr>
                      <a:picLocks noChangeAspect="1" noChangeArrowheads="1"/>
                    </pic:cNvPicPr>
                  </pic:nvPicPr>
                  <pic:blipFill>
                    <a:blip r:embed="rId126"/>
                    <a:srcRect/>
                    <a:stretch>
                      <a:fillRect/>
                    </a:stretch>
                  </pic:blipFill>
                  <pic:spPr bwMode="auto">
                    <a:xfrm>
                      <a:off x="0" y="0"/>
                      <a:ext cx="4655185" cy="3218180"/>
                    </a:xfrm>
                    <a:prstGeom prst="rect">
                      <a:avLst/>
                    </a:prstGeom>
                    <a:noFill/>
                    <a:ln w="9525">
                      <a:noFill/>
                      <a:miter lim="800000"/>
                      <a:headEnd/>
                      <a:tailEnd/>
                    </a:ln>
                  </pic:spPr>
                </pic:pic>
              </a:graphicData>
            </a:graphic>
          </wp:inline>
        </w:drawing>
      </w:r>
    </w:p>
    <w:p w:rsidR="00A5203C" w:rsidRDefault="00A5203C" w:rsidP="00A5203C">
      <w:pPr>
        <w:pStyle w:val="NormalWeb"/>
      </w:pPr>
      <w:r>
        <w:t>Save and exit the file.</w:t>
      </w:r>
    </w:p>
    <w:p w:rsidR="00A5203C" w:rsidRDefault="00A5203C" w:rsidP="00A5203C">
      <w:pPr>
        <w:pStyle w:val="NormalWeb"/>
      </w:pPr>
      <w:r>
        <w:t>Restart the apache</w:t>
      </w:r>
    </w:p>
    <w:p w:rsidR="00A5203C" w:rsidRDefault="00A5203C" w:rsidP="00A5203C">
      <w:pPr>
        <w:pStyle w:val="HTMLPreformatted"/>
      </w:pPr>
      <w:proofErr w:type="gramStart"/>
      <w:r>
        <w:rPr>
          <w:b/>
          <w:bCs/>
          <w:color w:val="C20CB9"/>
        </w:rPr>
        <w:t>sudo</w:t>
      </w:r>
      <w:proofErr w:type="gramEnd"/>
      <w:r>
        <w:t xml:space="preserve"> </w:t>
      </w:r>
      <w:r>
        <w:rPr>
          <w:b/>
          <w:bCs/>
          <w:color w:val="000000"/>
        </w:rPr>
        <w:t>/</w:t>
      </w:r>
      <w:r>
        <w:t>etc</w:t>
      </w:r>
      <w:r>
        <w:rPr>
          <w:b/>
          <w:bCs/>
          <w:color w:val="000000"/>
        </w:rPr>
        <w:t>/</w:t>
      </w:r>
      <w:r>
        <w:t>init.d</w:t>
      </w:r>
      <w:r>
        <w:rPr>
          <w:b/>
          <w:bCs/>
          <w:color w:val="000000"/>
        </w:rPr>
        <w:t>/</w:t>
      </w:r>
      <w:r>
        <w:t>apache2 restart</w:t>
      </w:r>
    </w:p>
    <w:p w:rsidR="00A5203C" w:rsidRDefault="00A5203C" w:rsidP="00A5203C">
      <w:pPr>
        <w:pStyle w:val="NormalWeb"/>
      </w:pPr>
      <w:r>
        <w:t xml:space="preserve">Now, in your browser, reload the URL </w:t>
      </w:r>
      <w:r>
        <w:rPr>
          <w:rStyle w:val="Emphasis"/>
        </w:rPr>
        <w:t>http://localhost</w:t>
      </w:r>
      <w:r>
        <w:t>. You should see the html file that you have placed in the public_html folder.</w:t>
      </w:r>
    </w:p>
    <w:p w:rsidR="00A5203C" w:rsidRDefault="00A5203C" w:rsidP="00A5203C">
      <w:pPr>
        <w:pStyle w:val="NormalWeb"/>
      </w:pPr>
      <w:r>
        <w:rPr>
          <w:noProof/>
        </w:rPr>
        <w:drawing>
          <wp:inline distT="0" distB="0" distL="0" distR="0">
            <wp:extent cx="3752850" cy="2280285"/>
            <wp:effectExtent l="19050" t="0" r="0" b="0"/>
            <wp:docPr id="137" name="Picture 137" descr="apache-test-suc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apache-test-success"/>
                    <pic:cNvPicPr>
                      <a:picLocks noChangeAspect="1" noChangeArrowheads="1"/>
                    </pic:cNvPicPr>
                  </pic:nvPicPr>
                  <pic:blipFill>
                    <a:blip r:embed="rId127"/>
                    <a:srcRect/>
                    <a:stretch>
                      <a:fillRect/>
                    </a:stretch>
                  </pic:blipFill>
                  <pic:spPr bwMode="auto">
                    <a:xfrm>
                      <a:off x="0" y="0"/>
                      <a:ext cx="3752850" cy="2280285"/>
                    </a:xfrm>
                    <a:prstGeom prst="rect">
                      <a:avLst/>
                    </a:prstGeom>
                    <a:noFill/>
                    <a:ln w="9525">
                      <a:noFill/>
                      <a:miter lim="800000"/>
                      <a:headEnd/>
                      <a:tailEnd/>
                    </a:ln>
                  </pic:spPr>
                </pic:pic>
              </a:graphicData>
            </a:graphic>
          </wp:inline>
        </w:drawing>
      </w:r>
    </w:p>
    <w:p w:rsidR="00A5203C" w:rsidRDefault="00A5203C" w:rsidP="00A5203C">
      <w:pPr>
        <w:pStyle w:val="NormalWeb"/>
      </w:pPr>
      <w:r>
        <w:rPr>
          <w:rStyle w:val="Strong"/>
        </w:rPr>
        <w:t>Configuring different sites</w:t>
      </w:r>
    </w:p>
    <w:p w:rsidR="00A5203C" w:rsidRDefault="00A5203C" w:rsidP="00A5203C">
      <w:pPr>
        <w:pStyle w:val="NormalWeb"/>
      </w:pPr>
      <w:r>
        <w:lastRenderedPageBreak/>
        <w:t xml:space="preserve">The above trick allows you to change the default operating folder of </w:t>
      </w:r>
      <w:proofErr w:type="gramStart"/>
      <w:r>
        <w:t>apache,</w:t>
      </w:r>
      <w:proofErr w:type="gramEnd"/>
      <w:r>
        <w:t xml:space="preserve"> however, some of you might not want to override the default settings. An alternative is to create multiple sites and point apache to the active site.</w:t>
      </w:r>
    </w:p>
    <w:p w:rsidR="00A5203C" w:rsidRDefault="00A5203C" w:rsidP="00A5203C">
      <w:pPr>
        <w:pStyle w:val="NormalWeb"/>
      </w:pPr>
      <w:r>
        <w:t>Create a new settings file for your new site.</w:t>
      </w:r>
    </w:p>
    <w:p w:rsidR="00A5203C" w:rsidRDefault="00A5203C" w:rsidP="00A5203C">
      <w:pPr>
        <w:pStyle w:val="HTMLPreformatted"/>
      </w:pPr>
      <w:proofErr w:type="gramStart"/>
      <w:r>
        <w:rPr>
          <w:b/>
          <w:bCs/>
          <w:color w:val="C20CB9"/>
        </w:rPr>
        <w:t>sudo</w:t>
      </w:r>
      <w:proofErr w:type="gramEnd"/>
      <w:r>
        <w:t xml:space="preserve"> </w:t>
      </w:r>
      <w:r>
        <w:rPr>
          <w:b/>
          <w:bCs/>
          <w:color w:val="C20CB9"/>
        </w:rPr>
        <w:t>cp</w:t>
      </w:r>
      <w:r>
        <w:t xml:space="preserve"> </w:t>
      </w:r>
      <w:r>
        <w:rPr>
          <w:b/>
          <w:bCs/>
          <w:color w:val="000000"/>
        </w:rPr>
        <w:t>/</w:t>
      </w:r>
      <w:r>
        <w:t>etc</w:t>
      </w:r>
      <w:r>
        <w:rPr>
          <w:b/>
          <w:bCs/>
          <w:color w:val="000000"/>
        </w:rPr>
        <w:t>/</w:t>
      </w:r>
      <w:r>
        <w:t>apache2</w:t>
      </w:r>
      <w:r>
        <w:rPr>
          <w:b/>
          <w:bCs/>
          <w:color w:val="000000"/>
        </w:rPr>
        <w:t>/</w:t>
      </w:r>
      <w:r>
        <w:t>sites-available</w:t>
      </w:r>
      <w:r>
        <w:rPr>
          <w:b/>
          <w:bCs/>
          <w:color w:val="000000"/>
        </w:rPr>
        <w:t>/</w:t>
      </w:r>
      <w:r>
        <w:t xml:space="preserve">default </w:t>
      </w:r>
      <w:r>
        <w:rPr>
          <w:b/>
          <w:bCs/>
          <w:color w:val="000000"/>
        </w:rPr>
        <w:t>/</w:t>
      </w:r>
      <w:r>
        <w:t>etc</w:t>
      </w:r>
      <w:r>
        <w:rPr>
          <w:b/>
          <w:bCs/>
          <w:color w:val="000000"/>
        </w:rPr>
        <w:t>/</w:t>
      </w:r>
      <w:r>
        <w:t>apache2</w:t>
      </w:r>
      <w:r>
        <w:rPr>
          <w:b/>
          <w:bCs/>
          <w:color w:val="000000"/>
        </w:rPr>
        <w:t>/</w:t>
      </w:r>
      <w:r>
        <w:t>sites-available</w:t>
      </w:r>
      <w:r>
        <w:rPr>
          <w:b/>
          <w:bCs/>
          <w:color w:val="000000"/>
        </w:rPr>
        <w:t>/</w:t>
      </w:r>
      <w:r>
        <w:t>site1</w:t>
      </w:r>
    </w:p>
    <w:p w:rsidR="00A5203C" w:rsidRDefault="00A5203C" w:rsidP="00A5203C">
      <w:pPr>
        <w:pStyle w:val="NormalWeb"/>
      </w:pPr>
      <w:r>
        <w:t>Next, edit this settings file.</w:t>
      </w:r>
    </w:p>
    <w:p w:rsidR="00A5203C" w:rsidRDefault="00A5203C" w:rsidP="00A5203C">
      <w:pPr>
        <w:pStyle w:val="HTMLPreformatted"/>
      </w:pPr>
      <w:proofErr w:type="gramStart"/>
      <w:r>
        <w:t>gksu</w:t>
      </w:r>
      <w:proofErr w:type="gramEnd"/>
      <w:r>
        <w:t xml:space="preserve"> gedit </w:t>
      </w:r>
      <w:r>
        <w:rPr>
          <w:b/>
          <w:bCs/>
          <w:color w:val="000000"/>
        </w:rPr>
        <w:t>/</w:t>
      </w:r>
      <w:r>
        <w:t>etc</w:t>
      </w:r>
      <w:r>
        <w:rPr>
          <w:b/>
          <w:bCs/>
          <w:color w:val="000000"/>
        </w:rPr>
        <w:t>/</w:t>
      </w:r>
      <w:r>
        <w:t>apache2</w:t>
      </w:r>
      <w:r>
        <w:rPr>
          <w:b/>
          <w:bCs/>
          <w:color w:val="000000"/>
        </w:rPr>
        <w:t>/</w:t>
      </w:r>
      <w:r>
        <w:t>sites-available</w:t>
      </w:r>
      <w:r>
        <w:rPr>
          <w:b/>
          <w:bCs/>
          <w:color w:val="000000"/>
        </w:rPr>
        <w:t>/</w:t>
      </w:r>
      <w:r>
        <w:t>site1</w:t>
      </w:r>
    </w:p>
    <w:p w:rsidR="00A5203C" w:rsidRDefault="00A5203C" w:rsidP="00A5203C">
      <w:pPr>
        <w:pStyle w:val="NormalWeb"/>
      </w:pPr>
      <w:r>
        <w:t xml:space="preserve">Change </w:t>
      </w:r>
      <w:r>
        <w:rPr>
          <w:rStyle w:val="HTMLCode"/>
        </w:rPr>
        <w:t>DocumentRoot /var/www</w:t>
      </w:r>
      <w:r>
        <w:t xml:space="preserve"> to </w:t>
      </w:r>
      <w:r>
        <w:rPr>
          <w:rStyle w:val="HTMLCode"/>
        </w:rPr>
        <w:t>DocumentRoot /home/user/public_html</w:t>
      </w:r>
      <w:r>
        <w:t>.</w:t>
      </w:r>
    </w:p>
    <w:p w:rsidR="00A5203C" w:rsidRDefault="00A5203C" w:rsidP="00A5203C">
      <w:pPr>
        <w:pStyle w:val="NormalWeb"/>
      </w:pPr>
      <w:proofErr w:type="gramStart"/>
      <w:r>
        <w:t xml:space="preserve">Change </w:t>
      </w:r>
      <w:r>
        <w:rPr>
          <w:rStyle w:val="HTMLCode"/>
        </w:rPr>
        <w:t>&lt;Directory /var/www/&gt;</w:t>
      </w:r>
      <w:r>
        <w:t xml:space="preserve"> to </w:t>
      </w:r>
      <w:r>
        <w:rPr>
          <w:rStyle w:val="HTMLCode"/>
        </w:rPr>
        <w:t>&lt;Directory /home/user/public_html/&gt;</w:t>
      </w:r>
      <w:r>
        <w:t>.</w:t>
      </w:r>
      <w:proofErr w:type="gramEnd"/>
    </w:p>
    <w:p w:rsidR="00A5203C" w:rsidRDefault="00A5203C" w:rsidP="00A5203C">
      <w:pPr>
        <w:pStyle w:val="NormalWeb"/>
      </w:pPr>
      <w:r>
        <w:t>Save and exit the file.</w:t>
      </w:r>
    </w:p>
    <w:p w:rsidR="00A5203C" w:rsidRDefault="00A5203C" w:rsidP="00A5203C">
      <w:pPr>
        <w:pStyle w:val="NormalWeb"/>
      </w:pPr>
      <w:r>
        <w:t xml:space="preserve">Disable the </w:t>
      </w:r>
      <w:r>
        <w:rPr>
          <w:rStyle w:val="Emphasis"/>
        </w:rPr>
        <w:t>default</w:t>
      </w:r>
      <w:r>
        <w:t xml:space="preserve"> setting and make active the </w:t>
      </w:r>
      <w:r>
        <w:rPr>
          <w:rStyle w:val="Emphasis"/>
        </w:rPr>
        <w:t>site1</w:t>
      </w:r>
      <w:r>
        <w:t xml:space="preserve"> settings</w:t>
      </w:r>
    </w:p>
    <w:p w:rsidR="00A5203C" w:rsidRDefault="00A5203C" w:rsidP="00A5203C">
      <w:pPr>
        <w:pStyle w:val="HTMLPreformatted"/>
      </w:pPr>
      <w:proofErr w:type="gramStart"/>
      <w:r>
        <w:rPr>
          <w:b/>
          <w:bCs/>
          <w:color w:val="C20CB9"/>
        </w:rPr>
        <w:t>sudo</w:t>
      </w:r>
      <w:proofErr w:type="gramEnd"/>
      <w:r>
        <w:t xml:space="preserve"> a2dissite default </w:t>
      </w:r>
      <w:r>
        <w:rPr>
          <w:b/>
          <w:bCs/>
          <w:color w:val="000000"/>
        </w:rPr>
        <w:t>&amp;&amp;</w:t>
      </w:r>
      <w:r>
        <w:t xml:space="preserve"> </w:t>
      </w:r>
      <w:r>
        <w:rPr>
          <w:b/>
          <w:bCs/>
          <w:color w:val="C20CB9"/>
        </w:rPr>
        <w:t>sudo</w:t>
      </w:r>
      <w:r>
        <w:t xml:space="preserve"> a2ensite site1</w:t>
      </w:r>
    </w:p>
    <w:p w:rsidR="00A5203C" w:rsidRDefault="00A5203C" w:rsidP="00A5203C">
      <w:pPr>
        <w:pStyle w:val="NormalWeb"/>
      </w:pPr>
      <w:r>
        <w:t>Lastly, restart the apache.</w:t>
      </w:r>
    </w:p>
    <w:p w:rsidR="00A5203C" w:rsidRDefault="00A5203C" w:rsidP="00A5203C">
      <w:pPr>
        <w:pStyle w:val="HTMLPreformatted"/>
      </w:pPr>
      <w:proofErr w:type="gramStart"/>
      <w:r>
        <w:rPr>
          <w:b/>
          <w:bCs/>
          <w:color w:val="C20CB9"/>
        </w:rPr>
        <w:t>sudo</w:t>
      </w:r>
      <w:proofErr w:type="gramEnd"/>
      <w:r>
        <w:t xml:space="preserve"> </w:t>
      </w:r>
      <w:r>
        <w:rPr>
          <w:b/>
          <w:bCs/>
          <w:color w:val="000000"/>
        </w:rPr>
        <w:t>/</w:t>
      </w:r>
      <w:r>
        <w:t>etc</w:t>
      </w:r>
      <w:r>
        <w:rPr>
          <w:b/>
          <w:bCs/>
          <w:color w:val="000000"/>
        </w:rPr>
        <w:t>/</w:t>
      </w:r>
      <w:r>
        <w:t>init.d</w:t>
      </w:r>
      <w:r>
        <w:rPr>
          <w:b/>
          <w:bCs/>
          <w:color w:val="000000"/>
        </w:rPr>
        <w:t>/</w:t>
      </w:r>
      <w:r>
        <w:t>apache2 restart</w:t>
      </w:r>
    </w:p>
    <w:p w:rsidR="00A5203C" w:rsidRDefault="00A5203C" w:rsidP="00A5203C">
      <w:pPr>
        <w:pStyle w:val="NormalWeb"/>
      </w:pPr>
      <w:r>
        <w:t xml:space="preserve">With this trick, you can create multiple site configuration file, each pointing to a different folder. You can then easily switch between the sites with the </w:t>
      </w:r>
      <w:r>
        <w:rPr>
          <w:rStyle w:val="Emphasis"/>
        </w:rPr>
        <w:t>a2dissite</w:t>
      </w:r>
      <w:r>
        <w:t xml:space="preserve"> and </w:t>
      </w:r>
      <w:r>
        <w:rPr>
          <w:rStyle w:val="Emphasis"/>
        </w:rPr>
        <w:t>a2ensite</w:t>
      </w:r>
      <w:r>
        <w:t xml:space="preserve"> command</w:t>
      </w:r>
    </w:p>
    <w:p w:rsidR="00A5203C" w:rsidRDefault="00A5203C" w:rsidP="00A5203C">
      <w:pPr>
        <w:pStyle w:val="NormalWeb"/>
      </w:pPr>
      <w:r>
        <w:rPr>
          <w:rStyle w:val="Strong"/>
        </w:rPr>
        <w:t>Enabling .htaccess file</w:t>
      </w:r>
    </w:p>
    <w:p w:rsidR="00A5203C" w:rsidRDefault="00A5203C" w:rsidP="00A5203C">
      <w:pPr>
        <w:pStyle w:val="NormalWeb"/>
      </w:pPr>
      <w:r>
        <w:rPr>
          <w:rStyle w:val="Emphasis"/>
        </w:rPr>
        <w:t>.htaccess</w:t>
      </w:r>
      <w:r>
        <w:t xml:space="preserve"> file is a powerful file that can be used to control and customize a site server behavior without editing the core Apache module. By default, the </w:t>
      </w:r>
      <w:r>
        <w:rPr>
          <w:rStyle w:val="Emphasis"/>
        </w:rPr>
        <w:t>.htaccess</w:t>
      </w:r>
      <w:r>
        <w:t xml:space="preserve"> functionality is turned off and all instances of </w:t>
      </w:r>
      <w:r>
        <w:rPr>
          <w:rStyle w:val="Emphasis"/>
        </w:rPr>
        <w:t>.htaccess</w:t>
      </w:r>
      <w:r>
        <w:t xml:space="preserve"> files are completely ignored. The server will not even attempt to read .htaccess files in the filesystem.</w:t>
      </w:r>
    </w:p>
    <w:p w:rsidR="00A5203C" w:rsidRDefault="00A5203C" w:rsidP="00A5203C">
      <w:pPr>
        <w:pStyle w:val="NormalWeb"/>
      </w:pPr>
      <w:r>
        <w:t>To enable .htaccess file, open up the settings file that you have created earlier:</w:t>
      </w:r>
    </w:p>
    <w:p w:rsidR="00A5203C" w:rsidRDefault="00A5203C" w:rsidP="00A5203C">
      <w:pPr>
        <w:pStyle w:val="HTMLPreformatted"/>
      </w:pPr>
      <w:proofErr w:type="gramStart"/>
      <w:r>
        <w:t>gksu</w:t>
      </w:r>
      <w:proofErr w:type="gramEnd"/>
      <w:r>
        <w:t xml:space="preserve"> gedit </w:t>
      </w:r>
      <w:r>
        <w:rPr>
          <w:b/>
          <w:bCs/>
          <w:color w:val="000000"/>
        </w:rPr>
        <w:t>/</w:t>
      </w:r>
      <w:r>
        <w:t>etc</w:t>
      </w:r>
      <w:r>
        <w:rPr>
          <w:b/>
          <w:bCs/>
          <w:color w:val="000000"/>
        </w:rPr>
        <w:t>/</w:t>
      </w:r>
      <w:r>
        <w:t>apache2</w:t>
      </w:r>
      <w:r>
        <w:rPr>
          <w:b/>
          <w:bCs/>
          <w:color w:val="000000"/>
        </w:rPr>
        <w:t>/</w:t>
      </w:r>
      <w:r>
        <w:t>sites-available</w:t>
      </w:r>
      <w:r>
        <w:rPr>
          <w:b/>
          <w:bCs/>
          <w:color w:val="000000"/>
        </w:rPr>
        <w:t>/</w:t>
      </w:r>
      <w:r>
        <w:t>site1</w:t>
      </w:r>
    </w:p>
    <w:p w:rsidR="00A5203C" w:rsidRDefault="00A5203C" w:rsidP="00A5203C">
      <w:pPr>
        <w:pStyle w:val="NormalWeb"/>
      </w:pPr>
      <w:r>
        <w:t>Scroll down the file until you see the part “</w:t>
      </w:r>
      <w:r>
        <w:rPr>
          <w:rStyle w:val="HTMLCode"/>
        </w:rPr>
        <w:t>&lt;Directory /home/user/public_html/&gt;</w:t>
      </w:r>
      <w:r>
        <w:t xml:space="preserve">“. Underneath that line of code, change </w:t>
      </w:r>
      <w:r>
        <w:rPr>
          <w:rStyle w:val="HTMLCode"/>
        </w:rPr>
        <w:t>AllowOverride None</w:t>
      </w:r>
      <w:r>
        <w:t xml:space="preserve"> to </w:t>
      </w:r>
      <w:r>
        <w:rPr>
          <w:rStyle w:val="HTMLCode"/>
        </w:rPr>
        <w:t>AllowOverride All</w:t>
      </w:r>
      <w:r>
        <w:t>.</w:t>
      </w:r>
    </w:p>
    <w:p w:rsidR="00A5203C" w:rsidRDefault="00A5203C" w:rsidP="00A5203C">
      <w:pPr>
        <w:pStyle w:val="NormalWeb"/>
      </w:pPr>
      <w:r>
        <w:rPr>
          <w:noProof/>
        </w:rPr>
        <w:lastRenderedPageBreak/>
        <w:drawing>
          <wp:inline distT="0" distB="0" distL="0" distR="0">
            <wp:extent cx="4001770" cy="2458085"/>
            <wp:effectExtent l="19050" t="0" r="0" b="0"/>
            <wp:docPr id="138" name="Picture 138" descr="apache-allowoverr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apache-allowoverride"/>
                    <pic:cNvPicPr>
                      <a:picLocks noChangeAspect="1" noChangeArrowheads="1"/>
                    </pic:cNvPicPr>
                  </pic:nvPicPr>
                  <pic:blipFill>
                    <a:blip r:embed="rId128"/>
                    <a:srcRect/>
                    <a:stretch>
                      <a:fillRect/>
                    </a:stretch>
                  </pic:blipFill>
                  <pic:spPr bwMode="auto">
                    <a:xfrm>
                      <a:off x="0" y="0"/>
                      <a:ext cx="4001770" cy="2458085"/>
                    </a:xfrm>
                    <a:prstGeom prst="rect">
                      <a:avLst/>
                    </a:prstGeom>
                    <a:noFill/>
                    <a:ln w="9525">
                      <a:noFill/>
                      <a:miter lim="800000"/>
                      <a:headEnd/>
                      <a:tailEnd/>
                    </a:ln>
                  </pic:spPr>
                </pic:pic>
              </a:graphicData>
            </a:graphic>
          </wp:inline>
        </w:drawing>
      </w:r>
    </w:p>
    <w:p w:rsidR="00A5203C" w:rsidRDefault="00A5203C" w:rsidP="00A5203C">
      <w:pPr>
        <w:pStyle w:val="NormalWeb"/>
      </w:pPr>
      <w:r>
        <w:t>Save and exit the file.</w:t>
      </w:r>
    </w:p>
    <w:p w:rsidR="00A5203C" w:rsidRPr="00A5203C" w:rsidRDefault="00A5203C" w:rsidP="00A5203C">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A5203C">
        <w:rPr>
          <w:rFonts w:ascii="Times New Roman" w:eastAsia="Times New Roman" w:hAnsi="Times New Roman" w:cs="Times New Roman"/>
          <w:b/>
          <w:bCs/>
          <w:kern w:val="36"/>
          <w:sz w:val="48"/>
          <w:szCs w:val="48"/>
        </w:rPr>
        <w:t xml:space="preserve">How </w:t>
      </w:r>
      <w:proofErr w:type="gramStart"/>
      <w:r w:rsidRPr="00A5203C">
        <w:rPr>
          <w:rFonts w:ascii="Times New Roman" w:eastAsia="Times New Roman" w:hAnsi="Times New Roman" w:cs="Times New Roman"/>
          <w:b/>
          <w:bCs/>
          <w:kern w:val="36"/>
          <w:sz w:val="48"/>
          <w:szCs w:val="48"/>
        </w:rPr>
        <w:t>To</w:t>
      </w:r>
      <w:proofErr w:type="gramEnd"/>
      <w:r w:rsidRPr="00A5203C">
        <w:rPr>
          <w:rFonts w:ascii="Times New Roman" w:eastAsia="Times New Roman" w:hAnsi="Times New Roman" w:cs="Times New Roman"/>
          <w:b/>
          <w:bCs/>
          <w:kern w:val="36"/>
          <w:sz w:val="48"/>
          <w:szCs w:val="48"/>
        </w:rPr>
        <w:t xml:space="preserve"> Install Linux, Apache, MySQL, PHP (LAMP) stack on Ubuntu</w:t>
      </w:r>
    </w:p>
    <w:p w:rsidR="00A5203C" w:rsidRPr="00A5203C" w:rsidRDefault="00A5203C" w:rsidP="00A5203C">
      <w:pPr>
        <w:spacing w:after="0" w:line="240" w:lineRule="auto"/>
        <w:rPr>
          <w:rFonts w:ascii="Times New Roman" w:eastAsia="Times New Roman" w:hAnsi="Times New Roman" w:cs="Times New Roman"/>
          <w:sz w:val="24"/>
          <w:szCs w:val="24"/>
        </w:rPr>
      </w:pPr>
      <w:r w:rsidRPr="00A5203C">
        <w:rPr>
          <w:rFonts w:ascii="Times New Roman" w:eastAsia="Times New Roman" w:hAnsi="Times New Roman" w:cs="Times New Roman"/>
          <w:sz w:val="24"/>
          <w:szCs w:val="24"/>
        </w:rPr>
        <w:t xml:space="preserve">Posted May 31, 2012 </w:t>
      </w:r>
    </w:p>
    <w:p w:rsidR="00A5203C" w:rsidRPr="00A5203C" w:rsidRDefault="00A5203C" w:rsidP="00A5203C">
      <w:pPr>
        <w:pBdr>
          <w:bottom w:val="single" w:sz="6" w:space="1" w:color="auto"/>
        </w:pBdr>
        <w:spacing w:after="0" w:line="240" w:lineRule="auto"/>
        <w:jc w:val="center"/>
        <w:rPr>
          <w:rFonts w:ascii="Arial" w:eastAsia="Times New Roman" w:hAnsi="Arial" w:cs="Arial"/>
          <w:vanish/>
          <w:sz w:val="16"/>
          <w:szCs w:val="16"/>
        </w:rPr>
      </w:pPr>
      <w:r w:rsidRPr="00A5203C">
        <w:rPr>
          <w:rFonts w:ascii="Arial" w:eastAsia="Times New Roman" w:hAnsi="Arial" w:cs="Arial"/>
          <w:vanish/>
          <w:sz w:val="16"/>
          <w:szCs w:val="16"/>
        </w:rPr>
        <w:t>Top of Form</w:t>
      </w:r>
    </w:p>
    <w:p w:rsidR="00A5203C" w:rsidRPr="00A5203C" w:rsidRDefault="00A5203C" w:rsidP="00A5203C">
      <w:pPr>
        <w:pBdr>
          <w:top w:val="single" w:sz="6" w:space="1" w:color="auto"/>
        </w:pBdr>
        <w:spacing w:after="0" w:line="240" w:lineRule="auto"/>
        <w:jc w:val="center"/>
        <w:rPr>
          <w:rFonts w:ascii="Arial" w:eastAsia="Times New Roman" w:hAnsi="Arial" w:cs="Arial"/>
          <w:vanish/>
          <w:sz w:val="16"/>
          <w:szCs w:val="16"/>
        </w:rPr>
      </w:pPr>
      <w:r w:rsidRPr="00A5203C">
        <w:rPr>
          <w:rFonts w:ascii="Arial" w:eastAsia="Times New Roman" w:hAnsi="Arial" w:cs="Arial"/>
          <w:vanish/>
          <w:sz w:val="16"/>
          <w:szCs w:val="16"/>
        </w:rPr>
        <w:t>Bottom of Form</w:t>
      </w:r>
    </w:p>
    <w:p w:rsidR="00A5203C" w:rsidRPr="00A5203C" w:rsidRDefault="00A5203C" w:rsidP="00A5203C">
      <w:pPr>
        <w:spacing w:after="0" w:line="240" w:lineRule="auto"/>
        <w:rPr>
          <w:rFonts w:ascii="Times New Roman" w:eastAsia="Times New Roman" w:hAnsi="Times New Roman" w:cs="Times New Roman"/>
          <w:sz w:val="24"/>
          <w:szCs w:val="24"/>
        </w:rPr>
      </w:pPr>
      <w:r w:rsidRPr="00A5203C">
        <w:rPr>
          <w:rFonts w:ascii="Times New Roman" w:eastAsia="Times New Roman" w:hAnsi="Times New Roman" w:cs="Times New Roman"/>
          <w:sz w:val="24"/>
          <w:szCs w:val="24"/>
        </w:rPr>
        <w:t>159</w:t>
      </w:r>
    </w:p>
    <w:p w:rsidR="00A5203C" w:rsidRPr="00A5203C" w:rsidRDefault="00A5203C" w:rsidP="00A5203C">
      <w:pPr>
        <w:spacing w:after="0" w:line="240" w:lineRule="auto"/>
        <w:rPr>
          <w:rFonts w:ascii="Times New Roman" w:eastAsia="Times New Roman" w:hAnsi="Times New Roman" w:cs="Times New Roman"/>
          <w:sz w:val="24"/>
          <w:szCs w:val="24"/>
        </w:rPr>
      </w:pPr>
      <w:r w:rsidRPr="00A5203C">
        <w:rPr>
          <w:rFonts w:ascii="Times New Roman" w:eastAsia="Times New Roman" w:hAnsi="Times New Roman" w:cs="Times New Roman"/>
          <w:sz w:val="24"/>
          <w:szCs w:val="24"/>
        </w:rPr>
        <w:t xml:space="preserve">2.4m views </w:t>
      </w:r>
      <w:hyperlink r:id="rId129" w:history="1">
        <w:r w:rsidRPr="00A5203C">
          <w:rPr>
            <w:rFonts w:ascii="Times New Roman" w:eastAsia="Times New Roman" w:hAnsi="Times New Roman" w:cs="Times New Roman"/>
            <w:color w:val="0000FF"/>
            <w:sz w:val="24"/>
            <w:szCs w:val="24"/>
            <w:u w:val="single"/>
          </w:rPr>
          <w:t>LAMP Stack</w:t>
        </w:r>
      </w:hyperlink>
      <w:r w:rsidRPr="00A5203C">
        <w:rPr>
          <w:rFonts w:ascii="Times New Roman" w:eastAsia="Times New Roman" w:hAnsi="Times New Roman" w:cs="Times New Roman"/>
          <w:sz w:val="24"/>
          <w:szCs w:val="24"/>
        </w:rPr>
        <w:t xml:space="preserve"> </w:t>
      </w:r>
      <w:hyperlink r:id="rId130" w:history="1">
        <w:r w:rsidRPr="00A5203C">
          <w:rPr>
            <w:rFonts w:ascii="Times New Roman" w:eastAsia="Times New Roman" w:hAnsi="Times New Roman" w:cs="Times New Roman"/>
            <w:color w:val="0000FF"/>
            <w:sz w:val="24"/>
            <w:szCs w:val="24"/>
            <w:u w:val="single"/>
          </w:rPr>
          <w:t>Apache</w:t>
        </w:r>
      </w:hyperlink>
      <w:r w:rsidRPr="00A5203C">
        <w:rPr>
          <w:rFonts w:ascii="Times New Roman" w:eastAsia="Times New Roman" w:hAnsi="Times New Roman" w:cs="Times New Roman"/>
          <w:sz w:val="24"/>
          <w:szCs w:val="24"/>
        </w:rPr>
        <w:t xml:space="preserve"> </w:t>
      </w:r>
      <w:hyperlink r:id="rId131" w:history="1">
        <w:r w:rsidRPr="00A5203C">
          <w:rPr>
            <w:rFonts w:ascii="Times New Roman" w:eastAsia="Times New Roman" w:hAnsi="Times New Roman" w:cs="Times New Roman"/>
            <w:color w:val="0000FF"/>
            <w:sz w:val="24"/>
            <w:szCs w:val="24"/>
            <w:u w:val="single"/>
          </w:rPr>
          <w:t>MySQL</w:t>
        </w:r>
      </w:hyperlink>
      <w:r w:rsidRPr="00A5203C">
        <w:rPr>
          <w:rFonts w:ascii="Times New Roman" w:eastAsia="Times New Roman" w:hAnsi="Times New Roman" w:cs="Times New Roman"/>
          <w:sz w:val="24"/>
          <w:szCs w:val="24"/>
        </w:rPr>
        <w:t xml:space="preserve"> </w:t>
      </w:r>
      <w:hyperlink r:id="rId132" w:history="1">
        <w:r w:rsidRPr="00A5203C">
          <w:rPr>
            <w:rFonts w:ascii="Times New Roman" w:eastAsia="Times New Roman" w:hAnsi="Times New Roman" w:cs="Times New Roman"/>
            <w:color w:val="0000FF"/>
            <w:sz w:val="24"/>
            <w:szCs w:val="24"/>
            <w:u w:val="single"/>
          </w:rPr>
          <w:t>PHP</w:t>
        </w:r>
      </w:hyperlink>
      <w:r w:rsidRPr="00A5203C">
        <w:rPr>
          <w:rFonts w:ascii="Times New Roman" w:eastAsia="Times New Roman" w:hAnsi="Times New Roman" w:cs="Times New Roman"/>
          <w:sz w:val="24"/>
          <w:szCs w:val="24"/>
        </w:rPr>
        <w:t xml:space="preserve"> </w:t>
      </w:r>
      <w:hyperlink r:id="rId133" w:history="1">
        <w:r w:rsidRPr="00A5203C">
          <w:rPr>
            <w:rFonts w:ascii="Times New Roman" w:eastAsia="Times New Roman" w:hAnsi="Times New Roman" w:cs="Times New Roman"/>
            <w:color w:val="0000FF"/>
            <w:sz w:val="24"/>
            <w:szCs w:val="24"/>
            <w:u w:val="single"/>
          </w:rPr>
          <w:t>Ubuntu</w:t>
        </w:r>
      </w:hyperlink>
      <w:r w:rsidRPr="00A5203C">
        <w:rPr>
          <w:rFonts w:ascii="Times New Roman" w:eastAsia="Times New Roman" w:hAnsi="Times New Roman" w:cs="Times New Roman"/>
          <w:sz w:val="24"/>
          <w:szCs w:val="24"/>
        </w:rPr>
        <w:t xml:space="preserve"> </w:t>
      </w:r>
    </w:p>
    <w:p w:rsidR="00A5203C" w:rsidRPr="00A5203C" w:rsidRDefault="00A5203C" w:rsidP="00A520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5203C">
        <w:rPr>
          <w:rFonts w:ascii="Courier New" w:eastAsia="Times New Roman" w:hAnsi="Courier New" w:cs="Courier New"/>
          <w:sz w:val="20"/>
          <w:szCs w:val="20"/>
        </w:rPr>
        <w:t xml:space="preserve">For Ubuntu 12.04 - see </w:t>
      </w:r>
      <w:hyperlink r:id="rId134" w:history="1">
        <w:r w:rsidRPr="00A5203C">
          <w:rPr>
            <w:rFonts w:ascii="Courier New" w:eastAsia="Times New Roman" w:hAnsi="Courier New" w:cs="Courier New"/>
            <w:color w:val="0000FF"/>
            <w:sz w:val="20"/>
            <w:szCs w:val="20"/>
            <w:u w:val="single"/>
          </w:rPr>
          <w:t>this updated tutorial for Ubuntu 14.04</w:t>
        </w:r>
      </w:hyperlink>
      <w:r w:rsidRPr="00A5203C">
        <w:rPr>
          <w:rFonts w:ascii="Courier New" w:eastAsia="Times New Roman" w:hAnsi="Courier New" w:cs="Courier New"/>
          <w:sz w:val="20"/>
          <w:szCs w:val="20"/>
        </w:rPr>
        <w:t>.</w:t>
      </w:r>
    </w:p>
    <w:p w:rsidR="00A5203C" w:rsidRPr="00A5203C" w:rsidRDefault="00A5203C" w:rsidP="00A5203C">
      <w:pPr>
        <w:spacing w:before="100" w:beforeAutospacing="1" w:after="100" w:afterAutospacing="1" w:line="240" w:lineRule="auto"/>
        <w:outlineLvl w:val="2"/>
        <w:rPr>
          <w:rFonts w:ascii="Times New Roman" w:eastAsia="Times New Roman" w:hAnsi="Times New Roman" w:cs="Times New Roman"/>
          <w:b/>
          <w:bCs/>
          <w:sz w:val="27"/>
          <w:szCs w:val="27"/>
        </w:rPr>
      </w:pPr>
      <w:r w:rsidRPr="00A5203C">
        <w:rPr>
          <w:rFonts w:ascii="Times New Roman" w:eastAsia="Times New Roman" w:hAnsi="Times New Roman" w:cs="Times New Roman"/>
          <w:b/>
          <w:bCs/>
          <w:sz w:val="27"/>
          <w:szCs w:val="27"/>
        </w:rPr>
        <w:t>About LAMP</w:t>
      </w:r>
    </w:p>
    <w:p w:rsidR="00A5203C" w:rsidRPr="00A5203C" w:rsidRDefault="00A5203C" w:rsidP="00A5203C">
      <w:pPr>
        <w:spacing w:before="100" w:beforeAutospacing="1" w:after="100" w:afterAutospacing="1" w:line="240" w:lineRule="auto"/>
        <w:rPr>
          <w:rFonts w:ascii="Times New Roman" w:eastAsia="Times New Roman" w:hAnsi="Times New Roman" w:cs="Times New Roman"/>
          <w:sz w:val="24"/>
          <w:szCs w:val="24"/>
        </w:rPr>
      </w:pPr>
      <w:r w:rsidRPr="00A5203C">
        <w:rPr>
          <w:rFonts w:ascii="Times New Roman" w:eastAsia="Times New Roman" w:hAnsi="Times New Roman" w:cs="Times New Roman"/>
          <w:sz w:val="24"/>
          <w:szCs w:val="24"/>
        </w:rPr>
        <w:t>LAMP stack is a group of open source software used to get web servers up and running. The acronym stands for Linux, Apache, MySQL, and PHP. Since the virtual private server is already running Ubuntu, the linux part is taken care of. Here is how to install the rest.</w:t>
      </w:r>
    </w:p>
    <w:p w:rsidR="00A5203C" w:rsidRPr="00A5203C" w:rsidRDefault="00A5203C" w:rsidP="00A5203C">
      <w:pPr>
        <w:spacing w:before="100" w:beforeAutospacing="1" w:after="100" w:afterAutospacing="1" w:line="240" w:lineRule="auto"/>
        <w:outlineLvl w:val="1"/>
        <w:rPr>
          <w:rFonts w:ascii="Times New Roman" w:eastAsia="Times New Roman" w:hAnsi="Times New Roman" w:cs="Times New Roman"/>
          <w:b/>
          <w:bCs/>
          <w:sz w:val="36"/>
          <w:szCs w:val="36"/>
        </w:rPr>
      </w:pPr>
      <w:r w:rsidRPr="00A5203C">
        <w:rPr>
          <w:rFonts w:ascii="Times New Roman" w:eastAsia="Times New Roman" w:hAnsi="Times New Roman" w:cs="Times New Roman"/>
          <w:b/>
          <w:bCs/>
          <w:sz w:val="36"/>
          <w:szCs w:val="36"/>
        </w:rPr>
        <w:t>Set Up</w:t>
      </w:r>
    </w:p>
    <w:p w:rsidR="00A5203C" w:rsidRPr="00A5203C" w:rsidRDefault="00A5203C" w:rsidP="00A5203C">
      <w:pPr>
        <w:spacing w:before="100" w:beforeAutospacing="1" w:after="100" w:afterAutospacing="1" w:line="240" w:lineRule="auto"/>
        <w:rPr>
          <w:rFonts w:ascii="Times New Roman" w:eastAsia="Times New Roman" w:hAnsi="Times New Roman" w:cs="Times New Roman"/>
          <w:sz w:val="24"/>
          <w:szCs w:val="24"/>
        </w:rPr>
      </w:pPr>
      <w:r w:rsidRPr="00A5203C">
        <w:rPr>
          <w:rFonts w:ascii="Times New Roman" w:eastAsia="Times New Roman" w:hAnsi="Times New Roman" w:cs="Times New Roman"/>
          <w:sz w:val="24"/>
          <w:szCs w:val="24"/>
        </w:rPr>
        <w:t xml:space="preserve">The steps in this tutorial require the user to have root privileges on your VPS. You can see how to set that up in the </w:t>
      </w:r>
      <w:hyperlink r:id="rId135" w:history="1">
        <w:r w:rsidRPr="00A5203C">
          <w:rPr>
            <w:rFonts w:ascii="Times New Roman" w:eastAsia="Times New Roman" w:hAnsi="Times New Roman" w:cs="Times New Roman"/>
            <w:color w:val="0000FF"/>
            <w:sz w:val="24"/>
            <w:szCs w:val="24"/>
            <w:u w:val="single"/>
          </w:rPr>
          <w:t>Initial Server Setup</w:t>
        </w:r>
      </w:hyperlink>
      <w:r w:rsidRPr="00A5203C">
        <w:rPr>
          <w:rFonts w:ascii="Times New Roman" w:eastAsia="Times New Roman" w:hAnsi="Times New Roman" w:cs="Times New Roman"/>
          <w:sz w:val="24"/>
          <w:szCs w:val="24"/>
        </w:rPr>
        <w:t xml:space="preserve"> in steps 3 and 4.</w:t>
      </w:r>
    </w:p>
    <w:p w:rsidR="00A5203C" w:rsidRPr="00A5203C" w:rsidRDefault="00A5203C" w:rsidP="00A5203C">
      <w:pPr>
        <w:spacing w:before="100" w:beforeAutospacing="1" w:after="100" w:afterAutospacing="1" w:line="240" w:lineRule="auto"/>
        <w:outlineLvl w:val="1"/>
        <w:rPr>
          <w:rFonts w:ascii="Times New Roman" w:eastAsia="Times New Roman" w:hAnsi="Times New Roman" w:cs="Times New Roman"/>
          <w:b/>
          <w:bCs/>
          <w:sz w:val="36"/>
          <w:szCs w:val="36"/>
        </w:rPr>
      </w:pPr>
      <w:r w:rsidRPr="00A5203C">
        <w:rPr>
          <w:rFonts w:ascii="Times New Roman" w:eastAsia="Times New Roman" w:hAnsi="Times New Roman" w:cs="Times New Roman"/>
          <w:b/>
          <w:bCs/>
          <w:sz w:val="36"/>
          <w:szCs w:val="36"/>
        </w:rPr>
        <w:t>Step 1: Install Apache</w:t>
      </w:r>
    </w:p>
    <w:p w:rsidR="00A5203C" w:rsidRPr="00A5203C" w:rsidRDefault="00A5203C" w:rsidP="00A5203C">
      <w:pPr>
        <w:spacing w:before="100" w:beforeAutospacing="1" w:after="100" w:afterAutospacing="1" w:line="240" w:lineRule="auto"/>
        <w:rPr>
          <w:rFonts w:ascii="Times New Roman" w:eastAsia="Times New Roman" w:hAnsi="Times New Roman" w:cs="Times New Roman"/>
          <w:sz w:val="24"/>
          <w:szCs w:val="24"/>
        </w:rPr>
      </w:pPr>
      <w:r w:rsidRPr="00A5203C">
        <w:rPr>
          <w:rFonts w:ascii="Times New Roman" w:eastAsia="Times New Roman" w:hAnsi="Times New Roman" w:cs="Times New Roman"/>
          <w:sz w:val="24"/>
          <w:szCs w:val="24"/>
        </w:rPr>
        <w:t xml:space="preserve">Apache is </w:t>
      </w:r>
      <w:proofErr w:type="gramStart"/>
      <w:r w:rsidRPr="00A5203C">
        <w:rPr>
          <w:rFonts w:ascii="Times New Roman" w:eastAsia="Times New Roman" w:hAnsi="Times New Roman" w:cs="Times New Roman"/>
          <w:sz w:val="24"/>
          <w:szCs w:val="24"/>
        </w:rPr>
        <w:t>a free</w:t>
      </w:r>
      <w:proofErr w:type="gramEnd"/>
      <w:r w:rsidRPr="00A5203C">
        <w:rPr>
          <w:rFonts w:ascii="Times New Roman" w:eastAsia="Times New Roman" w:hAnsi="Times New Roman" w:cs="Times New Roman"/>
          <w:sz w:val="24"/>
          <w:szCs w:val="24"/>
        </w:rPr>
        <w:t xml:space="preserve"> open source software which runs over 50% of the world’s web servers.</w:t>
      </w:r>
    </w:p>
    <w:p w:rsidR="00A5203C" w:rsidRPr="00A5203C" w:rsidRDefault="00A5203C" w:rsidP="00A5203C">
      <w:pPr>
        <w:spacing w:before="100" w:beforeAutospacing="1" w:after="100" w:afterAutospacing="1" w:line="240" w:lineRule="auto"/>
        <w:rPr>
          <w:rFonts w:ascii="Times New Roman" w:eastAsia="Times New Roman" w:hAnsi="Times New Roman" w:cs="Times New Roman"/>
          <w:sz w:val="24"/>
          <w:szCs w:val="24"/>
        </w:rPr>
      </w:pPr>
      <w:r w:rsidRPr="00A5203C">
        <w:rPr>
          <w:rFonts w:ascii="Times New Roman" w:eastAsia="Times New Roman" w:hAnsi="Times New Roman" w:cs="Times New Roman"/>
          <w:sz w:val="24"/>
          <w:szCs w:val="24"/>
        </w:rPr>
        <w:t>To install apache, open terminal and type in these commands:</w:t>
      </w:r>
    </w:p>
    <w:p w:rsidR="00A5203C" w:rsidRPr="00A5203C" w:rsidRDefault="00A5203C" w:rsidP="00A520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A5203C">
        <w:rPr>
          <w:rFonts w:ascii="Courier New" w:eastAsia="Times New Roman" w:hAnsi="Courier New" w:cs="Courier New"/>
          <w:sz w:val="20"/>
          <w:szCs w:val="20"/>
        </w:rPr>
        <w:t>sudo</w:t>
      </w:r>
      <w:proofErr w:type="gramEnd"/>
      <w:r w:rsidRPr="00A5203C">
        <w:rPr>
          <w:rFonts w:ascii="Courier New" w:eastAsia="Times New Roman" w:hAnsi="Courier New" w:cs="Courier New"/>
          <w:sz w:val="20"/>
          <w:szCs w:val="20"/>
        </w:rPr>
        <w:t xml:space="preserve"> apt-get update</w:t>
      </w:r>
    </w:p>
    <w:p w:rsidR="00A5203C" w:rsidRPr="00A5203C" w:rsidRDefault="00A5203C" w:rsidP="00A520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A5203C">
        <w:rPr>
          <w:rFonts w:ascii="Courier New" w:eastAsia="Times New Roman" w:hAnsi="Courier New" w:cs="Courier New"/>
          <w:sz w:val="20"/>
          <w:szCs w:val="20"/>
        </w:rPr>
        <w:t>sudo</w:t>
      </w:r>
      <w:proofErr w:type="gramEnd"/>
      <w:r w:rsidRPr="00A5203C">
        <w:rPr>
          <w:rFonts w:ascii="Courier New" w:eastAsia="Times New Roman" w:hAnsi="Courier New" w:cs="Courier New"/>
          <w:sz w:val="20"/>
          <w:szCs w:val="20"/>
        </w:rPr>
        <w:t xml:space="preserve"> apt-get install apache2</w:t>
      </w:r>
    </w:p>
    <w:p w:rsidR="00A5203C" w:rsidRPr="00A5203C" w:rsidRDefault="00A5203C" w:rsidP="00A5203C">
      <w:pPr>
        <w:spacing w:before="100" w:beforeAutospacing="1" w:after="100" w:afterAutospacing="1" w:line="240" w:lineRule="auto"/>
        <w:rPr>
          <w:rFonts w:ascii="Times New Roman" w:eastAsia="Times New Roman" w:hAnsi="Times New Roman" w:cs="Times New Roman"/>
          <w:sz w:val="24"/>
          <w:szCs w:val="24"/>
        </w:rPr>
      </w:pPr>
      <w:r w:rsidRPr="00A5203C">
        <w:rPr>
          <w:rFonts w:ascii="Times New Roman" w:eastAsia="Times New Roman" w:hAnsi="Times New Roman" w:cs="Times New Roman"/>
          <w:sz w:val="24"/>
          <w:szCs w:val="24"/>
        </w:rPr>
        <w:lastRenderedPageBreak/>
        <w:t xml:space="preserve">That’s it. To check if Apache is installed, direct your browser to your server’s IP address (eg. http://12.34.56.789). The page should display the words “It works!" like </w:t>
      </w:r>
      <w:hyperlink r:id="rId136" w:history="1">
        <w:r w:rsidRPr="00A5203C">
          <w:rPr>
            <w:rFonts w:ascii="Times New Roman" w:eastAsia="Times New Roman" w:hAnsi="Times New Roman" w:cs="Times New Roman"/>
            <w:color w:val="0000FF"/>
            <w:sz w:val="24"/>
            <w:szCs w:val="24"/>
            <w:u w:val="single"/>
          </w:rPr>
          <w:t>this</w:t>
        </w:r>
      </w:hyperlink>
      <w:r w:rsidRPr="00A5203C">
        <w:rPr>
          <w:rFonts w:ascii="Times New Roman" w:eastAsia="Times New Roman" w:hAnsi="Times New Roman" w:cs="Times New Roman"/>
          <w:sz w:val="24"/>
          <w:szCs w:val="24"/>
        </w:rPr>
        <w:t>.</w:t>
      </w:r>
    </w:p>
    <w:p w:rsidR="00A5203C" w:rsidRPr="00A5203C" w:rsidRDefault="00A5203C" w:rsidP="00A5203C">
      <w:pPr>
        <w:spacing w:before="100" w:beforeAutospacing="1" w:after="100" w:afterAutospacing="1" w:line="240" w:lineRule="auto"/>
        <w:outlineLvl w:val="2"/>
        <w:rPr>
          <w:rFonts w:ascii="Times New Roman" w:eastAsia="Times New Roman" w:hAnsi="Times New Roman" w:cs="Times New Roman"/>
          <w:b/>
          <w:bCs/>
          <w:sz w:val="27"/>
          <w:szCs w:val="27"/>
        </w:rPr>
      </w:pPr>
      <w:r w:rsidRPr="00A5203C">
        <w:rPr>
          <w:rFonts w:ascii="Times New Roman" w:eastAsia="Times New Roman" w:hAnsi="Times New Roman" w:cs="Times New Roman"/>
          <w:b/>
          <w:bCs/>
          <w:sz w:val="27"/>
          <w:szCs w:val="27"/>
        </w:rPr>
        <w:t xml:space="preserve">How to </w:t>
      </w:r>
      <w:proofErr w:type="gramStart"/>
      <w:r w:rsidRPr="00A5203C">
        <w:rPr>
          <w:rFonts w:ascii="Times New Roman" w:eastAsia="Times New Roman" w:hAnsi="Times New Roman" w:cs="Times New Roman"/>
          <w:b/>
          <w:bCs/>
          <w:sz w:val="27"/>
          <w:szCs w:val="27"/>
        </w:rPr>
        <w:t>Find</w:t>
      </w:r>
      <w:proofErr w:type="gramEnd"/>
      <w:r w:rsidRPr="00A5203C">
        <w:rPr>
          <w:rFonts w:ascii="Times New Roman" w:eastAsia="Times New Roman" w:hAnsi="Times New Roman" w:cs="Times New Roman"/>
          <w:b/>
          <w:bCs/>
          <w:sz w:val="27"/>
          <w:szCs w:val="27"/>
        </w:rPr>
        <w:t xml:space="preserve"> your Server’s IP address</w:t>
      </w:r>
    </w:p>
    <w:p w:rsidR="00A5203C" w:rsidRPr="00A5203C" w:rsidRDefault="00A5203C" w:rsidP="00A5203C">
      <w:pPr>
        <w:spacing w:before="100" w:beforeAutospacing="1" w:after="100" w:afterAutospacing="1" w:line="240" w:lineRule="auto"/>
        <w:rPr>
          <w:rFonts w:ascii="Times New Roman" w:eastAsia="Times New Roman" w:hAnsi="Times New Roman" w:cs="Times New Roman"/>
          <w:sz w:val="24"/>
          <w:szCs w:val="24"/>
        </w:rPr>
      </w:pPr>
      <w:r w:rsidRPr="00A5203C">
        <w:rPr>
          <w:rFonts w:ascii="Times New Roman" w:eastAsia="Times New Roman" w:hAnsi="Times New Roman" w:cs="Times New Roman"/>
          <w:sz w:val="24"/>
          <w:szCs w:val="24"/>
        </w:rPr>
        <w:t>You can run the following command to reveal your server’s IP address.</w:t>
      </w:r>
    </w:p>
    <w:p w:rsidR="00A5203C" w:rsidRPr="00A5203C" w:rsidRDefault="00A5203C" w:rsidP="00A520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A5203C">
        <w:rPr>
          <w:rFonts w:ascii="Courier New" w:eastAsia="Times New Roman" w:hAnsi="Courier New" w:cs="Courier New"/>
          <w:sz w:val="20"/>
          <w:szCs w:val="20"/>
        </w:rPr>
        <w:t>ifconfig</w:t>
      </w:r>
      <w:proofErr w:type="gramEnd"/>
      <w:r w:rsidRPr="00A5203C">
        <w:rPr>
          <w:rFonts w:ascii="Courier New" w:eastAsia="Times New Roman" w:hAnsi="Courier New" w:cs="Courier New"/>
          <w:sz w:val="20"/>
          <w:szCs w:val="20"/>
        </w:rPr>
        <w:t xml:space="preserve"> eth0 | grep inet | awk '{ print $2 }'</w:t>
      </w:r>
    </w:p>
    <w:p w:rsidR="00A5203C" w:rsidRPr="00A5203C" w:rsidRDefault="00A5203C" w:rsidP="00A5203C">
      <w:pPr>
        <w:spacing w:before="100" w:beforeAutospacing="1" w:after="100" w:afterAutospacing="1" w:line="240" w:lineRule="auto"/>
        <w:outlineLvl w:val="1"/>
        <w:rPr>
          <w:rFonts w:ascii="Times New Roman" w:eastAsia="Times New Roman" w:hAnsi="Times New Roman" w:cs="Times New Roman"/>
          <w:b/>
          <w:bCs/>
          <w:sz w:val="36"/>
          <w:szCs w:val="36"/>
        </w:rPr>
      </w:pPr>
      <w:r w:rsidRPr="00A5203C">
        <w:rPr>
          <w:rFonts w:ascii="Times New Roman" w:eastAsia="Times New Roman" w:hAnsi="Times New Roman" w:cs="Times New Roman"/>
          <w:b/>
          <w:bCs/>
          <w:sz w:val="36"/>
          <w:szCs w:val="36"/>
        </w:rPr>
        <w:t>Step 2: Install MySQL</w:t>
      </w:r>
    </w:p>
    <w:p w:rsidR="00A5203C" w:rsidRPr="00A5203C" w:rsidRDefault="00A5203C" w:rsidP="00A5203C">
      <w:pPr>
        <w:spacing w:before="100" w:beforeAutospacing="1" w:after="100" w:afterAutospacing="1" w:line="240" w:lineRule="auto"/>
        <w:rPr>
          <w:rFonts w:ascii="Times New Roman" w:eastAsia="Times New Roman" w:hAnsi="Times New Roman" w:cs="Times New Roman"/>
          <w:sz w:val="24"/>
          <w:szCs w:val="24"/>
        </w:rPr>
      </w:pPr>
      <w:r w:rsidRPr="00A5203C">
        <w:rPr>
          <w:rFonts w:ascii="Times New Roman" w:eastAsia="Times New Roman" w:hAnsi="Times New Roman" w:cs="Times New Roman"/>
          <w:sz w:val="24"/>
          <w:szCs w:val="24"/>
        </w:rPr>
        <w:t>MySQL is a powerful database management system used for organizing and retrieving data</w:t>
      </w:r>
    </w:p>
    <w:p w:rsidR="00A5203C" w:rsidRPr="00A5203C" w:rsidRDefault="00A5203C" w:rsidP="00A5203C">
      <w:pPr>
        <w:spacing w:before="100" w:beforeAutospacing="1" w:after="100" w:afterAutospacing="1" w:line="240" w:lineRule="auto"/>
        <w:rPr>
          <w:rFonts w:ascii="Times New Roman" w:eastAsia="Times New Roman" w:hAnsi="Times New Roman" w:cs="Times New Roman"/>
          <w:sz w:val="24"/>
          <w:szCs w:val="24"/>
        </w:rPr>
      </w:pPr>
      <w:r w:rsidRPr="00A5203C">
        <w:rPr>
          <w:rFonts w:ascii="Times New Roman" w:eastAsia="Times New Roman" w:hAnsi="Times New Roman" w:cs="Times New Roman"/>
          <w:sz w:val="24"/>
          <w:szCs w:val="24"/>
        </w:rPr>
        <w:t>To install MySQL, open terminal and type in these commands:</w:t>
      </w:r>
    </w:p>
    <w:p w:rsidR="00A5203C" w:rsidRPr="00A5203C" w:rsidRDefault="00A5203C" w:rsidP="00A520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A5203C">
        <w:rPr>
          <w:rFonts w:ascii="Courier New" w:eastAsia="Times New Roman" w:hAnsi="Courier New" w:cs="Courier New"/>
          <w:sz w:val="20"/>
          <w:szCs w:val="20"/>
        </w:rPr>
        <w:t>sudo</w:t>
      </w:r>
      <w:proofErr w:type="gramEnd"/>
      <w:r w:rsidRPr="00A5203C">
        <w:rPr>
          <w:rFonts w:ascii="Courier New" w:eastAsia="Times New Roman" w:hAnsi="Courier New" w:cs="Courier New"/>
          <w:sz w:val="20"/>
          <w:szCs w:val="20"/>
        </w:rPr>
        <w:t xml:space="preserve"> apt-get install mysql-server libapache2-mod-auth-mysql php5-mysql</w:t>
      </w:r>
    </w:p>
    <w:p w:rsidR="00A5203C" w:rsidRPr="00A5203C" w:rsidRDefault="00A5203C" w:rsidP="00A5203C">
      <w:pPr>
        <w:spacing w:before="100" w:beforeAutospacing="1" w:after="100" w:afterAutospacing="1" w:line="240" w:lineRule="auto"/>
        <w:rPr>
          <w:rFonts w:ascii="Times New Roman" w:eastAsia="Times New Roman" w:hAnsi="Times New Roman" w:cs="Times New Roman"/>
          <w:sz w:val="24"/>
          <w:szCs w:val="24"/>
        </w:rPr>
      </w:pPr>
      <w:r w:rsidRPr="00A5203C">
        <w:rPr>
          <w:rFonts w:ascii="Times New Roman" w:eastAsia="Times New Roman" w:hAnsi="Times New Roman" w:cs="Times New Roman"/>
          <w:sz w:val="24"/>
          <w:szCs w:val="24"/>
        </w:rPr>
        <w:t>During the installation, MySQL will ask you to set a root password. If you miss the chance to set the password while the program is installing, it is very easy to set the password later from within the MySQL shell.</w:t>
      </w:r>
    </w:p>
    <w:p w:rsidR="00A5203C" w:rsidRPr="00A5203C" w:rsidRDefault="00A5203C" w:rsidP="00A5203C">
      <w:pPr>
        <w:spacing w:before="100" w:beforeAutospacing="1" w:after="100" w:afterAutospacing="1" w:line="240" w:lineRule="auto"/>
        <w:rPr>
          <w:rFonts w:ascii="Times New Roman" w:eastAsia="Times New Roman" w:hAnsi="Times New Roman" w:cs="Times New Roman"/>
          <w:sz w:val="24"/>
          <w:szCs w:val="24"/>
        </w:rPr>
      </w:pPr>
      <w:r w:rsidRPr="00A5203C">
        <w:rPr>
          <w:rFonts w:ascii="Times New Roman" w:eastAsia="Times New Roman" w:hAnsi="Times New Roman" w:cs="Times New Roman"/>
          <w:sz w:val="24"/>
          <w:szCs w:val="24"/>
        </w:rPr>
        <w:t>Once you have installed MySQL, we should activate it with this command:</w:t>
      </w:r>
    </w:p>
    <w:p w:rsidR="00A5203C" w:rsidRPr="00A5203C" w:rsidRDefault="00A5203C" w:rsidP="00A520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A5203C">
        <w:rPr>
          <w:rFonts w:ascii="Courier New" w:eastAsia="Times New Roman" w:hAnsi="Courier New" w:cs="Courier New"/>
          <w:sz w:val="20"/>
          <w:szCs w:val="20"/>
        </w:rPr>
        <w:t>sudo</w:t>
      </w:r>
      <w:proofErr w:type="gramEnd"/>
      <w:r w:rsidRPr="00A5203C">
        <w:rPr>
          <w:rFonts w:ascii="Courier New" w:eastAsia="Times New Roman" w:hAnsi="Courier New" w:cs="Courier New"/>
          <w:sz w:val="20"/>
          <w:szCs w:val="20"/>
        </w:rPr>
        <w:t xml:space="preserve"> mysql_install_db</w:t>
      </w:r>
    </w:p>
    <w:p w:rsidR="00A5203C" w:rsidRPr="00A5203C" w:rsidRDefault="00A5203C" w:rsidP="00A5203C">
      <w:pPr>
        <w:spacing w:before="100" w:beforeAutospacing="1" w:after="100" w:afterAutospacing="1" w:line="240" w:lineRule="auto"/>
        <w:rPr>
          <w:rFonts w:ascii="Times New Roman" w:eastAsia="Times New Roman" w:hAnsi="Times New Roman" w:cs="Times New Roman"/>
          <w:sz w:val="24"/>
          <w:szCs w:val="24"/>
        </w:rPr>
      </w:pPr>
      <w:r w:rsidRPr="00A5203C">
        <w:rPr>
          <w:rFonts w:ascii="Times New Roman" w:eastAsia="Times New Roman" w:hAnsi="Times New Roman" w:cs="Times New Roman"/>
          <w:sz w:val="24"/>
          <w:szCs w:val="24"/>
        </w:rPr>
        <w:t>Finish up by running the MySQL set up script:</w:t>
      </w:r>
    </w:p>
    <w:p w:rsidR="00A5203C" w:rsidRPr="00A5203C" w:rsidRDefault="00A5203C" w:rsidP="00A520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A5203C">
        <w:rPr>
          <w:rFonts w:ascii="Courier New" w:eastAsia="Times New Roman" w:hAnsi="Courier New" w:cs="Courier New"/>
          <w:sz w:val="20"/>
          <w:szCs w:val="20"/>
        </w:rPr>
        <w:t>sudo</w:t>
      </w:r>
      <w:proofErr w:type="gramEnd"/>
      <w:r w:rsidRPr="00A5203C">
        <w:rPr>
          <w:rFonts w:ascii="Courier New" w:eastAsia="Times New Roman" w:hAnsi="Courier New" w:cs="Courier New"/>
          <w:sz w:val="20"/>
          <w:szCs w:val="20"/>
        </w:rPr>
        <w:t xml:space="preserve"> /usr/bin/mysql_secure_installation</w:t>
      </w:r>
    </w:p>
    <w:p w:rsidR="00A5203C" w:rsidRPr="00A5203C" w:rsidRDefault="00A5203C" w:rsidP="00A5203C">
      <w:pPr>
        <w:spacing w:before="100" w:beforeAutospacing="1" w:after="100" w:afterAutospacing="1" w:line="240" w:lineRule="auto"/>
        <w:rPr>
          <w:rFonts w:ascii="Times New Roman" w:eastAsia="Times New Roman" w:hAnsi="Times New Roman" w:cs="Times New Roman"/>
          <w:sz w:val="24"/>
          <w:szCs w:val="24"/>
        </w:rPr>
      </w:pPr>
      <w:r w:rsidRPr="00A5203C">
        <w:rPr>
          <w:rFonts w:ascii="Times New Roman" w:eastAsia="Times New Roman" w:hAnsi="Times New Roman" w:cs="Times New Roman"/>
          <w:sz w:val="24"/>
          <w:szCs w:val="24"/>
        </w:rPr>
        <w:t>The prompt will ask you for your current root password.</w:t>
      </w:r>
    </w:p>
    <w:p w:rsidR="00A5203C" w:rsidRPr="00A5203C" w:rsidRDefault="00A5203C" w:rsidP="00A5203C">
      <w:pPr>
        <w:spacing w:before="100" w:beforeAutospacing="1" w:after="100" w:afterAutospacing="1" w:line="240" w:lineRule="auto"/>
        <w:rPr>
          <w:rFonts w:ascii="Times New Roman" w:eastAsia="Times New Roman" w:hAnsi="Times New Roman" w:cs="Times New Roman"/>
          <w:sz w:val="24"/>
          <w:szCs w:val="24"/>
        </w:rPr>
      </w:pPr>
      <w:r w:rsidRPr="00A5203C">
        <w:rPr>
          <w:rFonts w:ascii="Times New Roman" w:eastAsia="Times New Roman" w:hAnsi="Times New Roman" w:cs="Times New Roman"/>
          <w:sz w:val="24"/>
          <w:szCs w:val="24"/>
        </w:rPr>
        <w:t>Type it in.</w:t>
      </w:r>
    </w:p>
    <w:p w:rsidR="00A5203C" w:rsidRPr="00A5203C" w:rsidRDefault="00A5203C" w:rsidP="00A520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5203C">
        <w:rPr>
          <w:rFonts w:ascii="Courier New" w:eastAsia="Times New Roman" w:hAnsi="Courier New" w:cs="Courier New"/>
          <w:sz w:val="20"/>
          <w:szCs w:val="20"/>
        </w:rPr>
        <w:t xml:space="preserve">Enter current password for root (enter for none): </w:t>
      </w:r>
    </w:p>
    <w:p w:rsidR="00A5203C" w:rsidRPr="00A5203C" w:rsidRDefault="00A5203C" w:rsidP="00A520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A5203C" w:rsidRPr="00A5203C" w:rsidRDefault="00A5203C" w:rsidP="00A520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5203C">
        <w:rPr>
          <w:rFonts w:ascii="Courier New" w:eastAsia="Times New Roman" w:hAnsi="Courier New" w:cs="Courier New"/>
          <w:sz w:val="20"/>
          <w:szCs w:val="20"/>
        </w:rPr>
        <w:t>OK, successfully used password, moving on...</w:t>
      </w:r>
    </w:p>
    <w:p w:rsidR="00A5203C" w:rsidRPr="00A5203C" w:rsidRDefault="00A5203C" w:rsidP="00A5203C">
      <w:pPr>
        <w:spacing w:before="100" w:beforeAutospacing="1" w:after="100" w:afterAutospacing="1" w:line="240" w:lineRule="auto"/>
        <w:rPr>
          <w:rFonts w:ascii="Times New Roman" w:eastAsia="Times New Roman" w:hAnsi="Times New Roman" w:cs="Times New Roman"/>
          <w:sz w:val="24"/>
          <w:szCs w:val="24"/>
        </w:rPr>
      </w:pPr>
      <w:r w:rsidRPr="00A5203C">
        <w:rPr>
          <w:rFonts w:ascii="Times New Roman" w:eastAsia="Times New Roman" w:hAnsi="Times New Roman" w:cs="Times New Roman"/>
          <w:sz w:val="24"/>
          <w:szCs w:val="24"/>
        </w:rPr>
        <w:t>Then the prompt will ask you if you want to change the root password. Go ahead and choose N and move on to the next steps.</w:t>
      </w:r>
    </w:p>
    <w:p w:rsidR="00A5203C" w:rsidRPr="00A5203C" w:rsidRDefault="00A5203C" w:rsidP="00A5203C">
      <w:pPr>
        <w:spacing w:before="100" w:beforeAutospacing="1" w:after="100" w:afterAutospacing="1" w:line="240" w:lineRule="auto"/>
        <w:rPr>
          <w:rFonts w:ascii="Times New Roman" w:eastAsia="Times New Roman" w:hAnsi="Times New Roman" w:cs="Times New Roman"/>
          <w:sz w:val="24"/>
          <w:szCs w:val="24"/>
        </w:rPr>
      </w:pPr>
      <w:r w:rsidRPr="00A5203C">
        <w:rPr>
          <w:rFonts w:ascii="Times New Roman" w:eastAsia="Times New Roman" w:hAnsi="Times New Roman" w:cs="Times New Roman"/>
          <w:sz w:val="24"/>
          <w:szCs w:val="24"/>
        </w:rPr>
        <w:t xml:space="preserve">It’s easiest just to say </w:t>
      </w:r>
      <w:proofErr w:type="gramStart"/>
      <w:r w:rsidRPr="00A5203C">
        <w:rPr>
          <w:rFonts w:ascii="Times New Roman" w:eastAsia="Times New Roman" w:hAnsi="Times New Roman" w:cs="Times New Roman"/>
          <w:sz w:val="24"/>
          <w:szCs w:val="24"/>
        </w:rPr>
        <w:t>Yes</w:t>
      </w:r>
      <w:proofErr w:type="gramEnd"/>
      <w:r w:rsidRPr="00A5203C">
        <w:rPr>
          <w:rFonts w:ascii="Times New Roman" w:eastAsia="Times New Roman" w:hAnsi="Times New Roman" w:cs="Times New Roman"/>
          <w:sz w:val="24"/>
          <w:szCs w:val="24"/>
        </w:rPr>
        <w:t xml:space="preserve"> to all the options. At the end, MySQL will reload and implement the new changes.</w:t>
      </w:r>
    </w:p>
    <w:p w:rsidR="00A5203C" w:rsidRPr="00A5203C" w:rsidRDefault="00A5203C" w:rsidP="00A520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5203C">
        <w:rPr>
          <w:rFonts w:ascii="Courier New" w:eastAsia="Times New Roman" w:hAnsi="Courier New" w:cs="Courier New"/>
          <w:sz w:val="20"/>
          <w:szCs w:val="20"/>
        </w:rPr>
        <w:t>By default, a MySQL installation has an anonymous user, allowing anyone</w:t>
      </w:r>
    </w:p>
    <w:p w:rsidR="00A5203C" w:rsidRPr="00A5203C" w:rsidRDefault="00A5203C" w:rsidP="00A520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A5203C">
        <w:rPr>
          <w:rFonts w:ascii="Courier New" w:eastAsia="Times New Roman" w:hAnsi="Courier New" w:cs="Courier New"/>
          <w:sz w:val="20"/>
          <w:szCs w:val="20"/>
        </w:rPr>
        <w:t>to</w:t>
      </w:r>
      <w:proofErr w:type="gramEnd"/>
      <w:r w:rsidRPr="00A5203C">
        <w:rPr>
          <w:rFonts w:ascii="Courier New" w:eastAsia="Times New Roman" w:hAnsi="Courier New" w:cs="Courier New"/>
          <w:sz w:val="20"/>
          <w:szCs w:val="20"/>
        </w:rPr>
        <w:t xml:space="preserve"> log into MySQL without having to have a user account created for</w:t>
      </w:r>
    </w:p>
    <w:p w:rsidR="00A5203C" w:rsidRPr="00A5203C" w:rsidRDefault="00A5203C" w:rsidP="00A520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A5203C">
        <w:rPr>
          <w:rFonts w:ascii="Courier New" w:eastAsia="Times New Roman" w:hAnsi="Courier New" w:cs="Courier New"/>
          <w:sz w:val="20"/>
          <w:szCs w:val="20"/>
        </w:rPr>
        <w:t>them</w:t>
      </w:r>
      <w:proofErr w:type="gramEnd"/>
      <w:r w:rsidRPr="00A5203C">
        <w:rPr>
          <w:rFonts w:ascii="Courier New" w:eastAsia="Times New Roman" w:hAnsi="Courier New" w:cs="Courier New"/>
          <w:sz w:val="20"/>
          <w:szCs w:val="20"/>
        </w:rPr>
        <w:t>.  This is intended only for testing, and to make the installation</w:t>
      </w:r>
    </w:p>
    <w:p w:rsidR="00A5203C" w:rsidRPr="00A5203C" w:rsidRDefault="00A5203C" w:rsidP="00A520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A5203C">
        <w:rPr>
          <w:rFonts w:ascii="Courier New" w:eastAsia="Times New Roman" w:hAnsi="Courier New" w:cs="Courier New"/>
          <w:sz w:val="20"/>
          <w:szCs w:val="20"/>
        </w:rPr>
        <w:t>go</w:t>
      </w:r>
      <w:proofErr w:type="gramEnd"/>
      <w:r w:rsidRPr="00A5203C">
        <w:rPr>
          <w:rFonts w:ascii="Courier New" w:eastAsia="Times New Roman" w:hAnsi="Courier New" w:cs="Courier New"/>
          <w:sz w:val="20"/>
          <w:szCs w:val="20"/>
        </w:rPr>
        <w:t xml:space="preserve"> a bit smoother.  You should remove them before moving into a</w:t>
      </w:r>
    </w:p>
    <w:p w:rsidR="00A5203C" w:rsidRPr="00A5203C" w:rsidRDefault="00A5203C" w:rsidP="00A520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A5203C">
        <w:rPr>
          <w:rFonts w:ascii="Courier New" w:eastAsia="Times New Roman" w:hAnsi="Courier New" w:cs="Courier New"/>
          <w:sz w:val="20"/>
          <w:szCs w:val="20"/>
        </w:rPr>
        <w:t>production</w:t>
      </w:r>
      <w:proofErr w:type="gramEnd"/>
      <w:r w:rsidRPr="00A5203C">
        <w:rPr>
          <w:rFonts w:ascii="Courier New" w:eastAsia="Times New Roman" w:hAnsi="Courier New" w:cs="Courier New"/>
          <w:sz w:val="20"/>
          <w:szCs w:val="20"/>
        </w:rPr>
        <w:t xml:space="preserve"> environment.</w:t>
      </w:r>
    </w:p>
    <w:p w:rsidR="00A5203C" w:rsidRPr="00A5203C" w:rsidRDefault="00A5203C" w:rsidP="00A520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A5203C" w:rsidRPr="00A5203C" w:rsidRDefault="00A5203C" w:rsidP="00A520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5203C">
        <w:rPr>
          <w:rFonts w:ascii="Courier New" w:eastAsia="Times New Roman" w:hAnsi="Courier New" w:cs="Courier New"/>
          <w:sz w:val="20"/>
          <w:szCs w:val="20"/>
        </w:rPr>
        <w:t xml:space="preserve">Remove anonymous users? [Y/n] y                                            </w:t>
      </w:r>
    </w:p>
    <w:p w:rsidR="00A5203C" w:rsidRPr="00A5203C" w:rsidRDefault="00A5203C" w:rsidP="00A520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5203C">
        <w:rPr>
          <w:rFonts w:ascii="Courier New" w:eastAsia="Times New Roman" w:hAnsi="Courier New" w:cs="Courier New"/>
          <w:sz w:val="20"/>
          <w:szCs w:val="20"/>
        </w:rPr>
        <w:t xml:space="preserve"> ... Success!</w:t>
      </w:r>
    </w:p>
    <w:p w:rsidR="00A5203C" w:rsidRPr="00A5203C" w:rsidRDefault="00A5203C" w:rsidP="00A520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A5203C" w:rsidRPr="00A5203C" w:rsidRDefault="00A5203C" w:rsidP="00A520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5203C">
        <w:rPr>
          <w:rFonts w:ascii="Courier New" w:eastAsia="Times New Roman" w:hAnsi="Courier New" w:cs="Courier New"/>
          <w:sz w:val="20"/>
          <w:szCs w:val="20"/>
        </w:rPr>
        <w:t>Normally, root should only be allowed to connect from 'localhost'.  This</w:t>
      </w:r>
    </w:p>
    <w:p w:rsidR="00A5203C" w:rsidRPr="00A5203C" w:rsidRDefault="00A5203C" w:rsidP="00A520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A5203C">
        <w:rPr>
          <w:rFonts w:ascii="Courier New" w:eastAsia="Times New Roman" w:hAnsi="Courier New" w:cs="Courier New"/>
          <w:sz w:val="20"/>
          <w:szCs w:val="20"/>
        </w:rPr>
        <w:t>ensures</w:t>
      </w:r>
      <w:proofErr w:type="gramEnd"/>
      <w:r w:rsidRPr="00A5203C">
        <w:rPr>
          <w:rFonts w:ascii="Courier New" w:eastAsia="Times New Roman" w:hAnsi="Courier New" w:cs="Courier New"/>
          <w:sz w:val="20"/>
          <w:szCs w:val="20"/>
        </w:rPr>
        <w:t xml:space="preserve"> that someone cannot guess at the root password from the network.</w:t>
      </w:r>
    </w:p>
    <w:p w:rsidR="00A5203C" w:rsidRPr="00A5203C" w:rsidRDefault="00A5203C" w:rsidP="00A520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A5203C" w:rsidRPr="00A5203C" w:rsidRDefault="00A5203C" w:rsidP="00A520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5203C">
        <w:rPr>
          <w:rFonts w:ascii="Courier New" w:eastAsia="Times New Roman" w:hAnsi="Courier New" w:cs="Courier New"/>
          <w:sz w:val="20"/>
          <w:szCs w:val="20"/>
        </w:rPr>
        <w:t>Disallow root login remotely? [Y/n] y</w:t>
      </w:r>
    </w:p>
    <w:p w:rsidR="00A5203C" w:rsidRPr="00A5203C" w:rsidRDefault="00A5203C" w:rsidP="00A520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5203C">
        <w:rPr>
          <w:rFonts w:ascii="Courier New" w:eastAsia="Times New Roman" w:hAnsi="Courier New" w:cs="Courier New"/>
          <w:sz w:val="20"/>
          <w:szCs w:val="20"/>
        </w:rPr>
        <w:t>... Success!</w:t>
      </w:r>
    </w:p>
    <w:p w:rsidR="00A5203C" w:rsidRPr="00A5203C" w:rsidRDefault="00A5203C" w:rsidP="00A520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A5203C" w:rsidRPr="00A5203C" w:rsidRDefault="00A5203C" w:rsidP="00A520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5203C">
        <w:rPr>
          <w:rFonts w:ascii="Courier New" w:eastAsia="Times New Roman" w:hAnsi="Courier New" w:cs="Courier New"/>
          <w:sz w:val="20"/>
          <w:szCs w:val="20"/>
        </w:rPr>
        <w:t>By default, MySQL comes with a database named 'test' that anyone can</w:t>
      </w:r>
    </w:p>
    <w:p w:rsidR="00A5203C" w:rsidRPr="00A5203C" w:rsidRDefault="00A5203C" w:rsidP="00A520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A5203C">
        <w:rPr>
          <w:rFonts w:ascii="Courier New" w:eastAsia="Times New Roman" w:hAnsi="Courier New" w:cs="Courier New"/>
          <w:sz w:val="20"/>
          <w:szCs w:val="20"/>
        </w:rPr>
        <w:t>access</w:t>
      </w:r>
      <w:proofErr w:type="gramEnd"/>
      <w:r w:rsidRPr="00A5203C">
        <w:rPr>
          <w:rFonts w:ascii="Courier New" w:eastAsia="Times New Roman" w:hAnsi="Courier New" w:cs="Courier New"/>
          <w:sz w:val="20"/>
          <w:szCs w:val="20"/>
        </w:rPr>
        <w:t>.  This is also intended only for testing, and should be removed</w:t>
      </w:r>
    </w:p>
    <w:p w:rsidR="00A5203C" w:rsidRPr="00A5203C" w:rsidRDefault="00A5203C" w:rsidP="00A520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A5203C">
        <w:rPr>
          <w:rFonts w:ascii="Courier New" w:eastAsia="Times New Roman" w:hAnsi="Courier New" w:cs="Courier New"/>
          <w:sz w:val="20"/>
          <w:szCs w:val="20"/>
        </w:rPr>
        <w:t>before</w:t>
      </w:r>
      <w:proofErr w:type="gramEnd"/>
      <w:r w:rsidRPr="00A5203C">
        <w:rPr>
          <w:rFonts w:ascii="Courier New" w:eastAsia="Times New Roman" w:hAnsi="Courier New" w:cs="Courier New"/>
          <w:sz w:val="20"/>
          <w:szCs w:val="20"/>
        </w:rPr>
        <w:t xml:space="preserve"> moving into a production environment.</w:t>
      </w:r>
    </w:p>
    <w:p w:rsidR="00A5203C" w:rsidRPr="00A5203C" w:rsidRDefault="00A5203C" w:rsidP="00A520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A5203C" w:rsidRPr="00A5203C" w:rsidRDefault="00A5203C" w:rsidP="00A520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5203C">
        <w:rPr>
          <w:rFonts w:ascii="Courier New" w:eastAsia="Times New Roman" w:hAnsi="Courier New" w:cs="Courier New"/>
          <w:sz w:val="20"/>
          <w:szCs w:val="20"/>
        </w:rPr>
        <w:t>Remove test database and access to it? [Y/n] y</w:t>
      </w:r>
    </w:p>
    <w:p w:rsidR="00A5203C" w:rsidRPr="00A5203C" w:rsidRDefault="00A5203C" w:rsidP="00A520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5203C">
        <w:rPr>
          <w:rFonts w:ascii="Courier New" w:eastAsia="Times New Roman" w:hAnsi="Courier New" w:cs="Courier New"/>
          <w:sz w:val="20"/>
          <w:szCs w:val="20"/>
        </w:rPr>
        <w:t xml:space="preserve"> - Dropping test database...</w:t>
      </w:r>
    </w:p>
    <w:p w:rsidR="00A5203C" w:rsidRPr="00A5203C" w:rsidRDefault="00A5203C" w:rsidP="00A520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5203C">
        <w:rPr>
          <w:rFonts w:ascii="Courier New" w:eastAsia="Times New Roman" w:hAnsi="Courier New" w:cs="Courier New"/>
          <w:sz w:val="20"/>
          <w:szCs w:val="20"/>
        </w:rPr>
        <w:t xml:space="preserve"> ... Success!</w:t>
      </w:r>
    </w:p>
    <w:p w:rsidR="00A5203C" w:rsidRPr="00A5203C" w:rsidRDefault="00A5203C" w:rsidP="00A520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5203C">
        <w:rPr>
          <w:rFonts w:ascii="Courier New" w:eastAsia="Times New Roman" w:hAnsi="Courier New" w:cs="Courier New"/>
          <w:sz w:val="20"/>
          <w:szCs w:val="20"/>
        </w:rPr>
        <w:t xml:space="preserve"> - Removing privileges on test database...</w:t>
      </w:r>
    </w:p>
    <w:p w:rsidR="00A5203C" w:rsidRPr="00A5203C" w:rsidRDefault="00A5203C" w:rsidP="00A520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5203C">
        <w:rPr>
          <w:rFonts w:ascii="Courier New" w:eastAsia="Times New Roman" w:hAnsi="Courier New" w:cs="Courier New"/>
          <w:sz w:val="20"/>
          <w:szCs w:val="20"/>
        </w:rPr>
        <w:t xml:space="preserve"> ... Success!</w:t>
      </w:r>
    </w:p>
    <w:p w:rsidR="00A5203C" w:rsidRPr="00A5203C" w:rsidRDefault="00A5203C" w:rsidP="00A520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A5203C" w:rsidRPr="00A5203C" w:rsidRDefault="00A5203C" w:rsidP="00A520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5203C">
        <w:rPr>
          <w:rFonts w:ascii="Courier New" w:eastAsia="Times New Roman" w:hAnsi="Courier New" w:cs="Courier New"/>
          <w:sz w:val="20"/>
          <w:szCs w:val="20"/>
        </w:rPr>
        <w:t>Reloading the privilege tables will ensure that all changes made so far</w:t>
      </w:r>
    </w:p>
    <w:p w:rsidR="00A5203C" w:rsidRPr="00A5203C" w:rsidRDefault="00A5203C" w:rsidP="00A520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A5203C">
        <w:rPr>
          <w:rFonts w:ascii="Courier New" w:eastAsia="Times New Roman" w:hAnsi="Courier New" w:cs="Courier New"/>
          <w:sz w:val="20"/>
          <w:szCs w:val="20"/>
        </w:rPr>
        <w:t>will</w:t>
      </w:r>
      <w:proofErr w:type="gramEnd"/>
      <w:r w:rsidRPr="00A5203C">
        <w:rPr>
          <w:rFonts w:ascii="Courier New" w:eastAsia="Times New Roman" w:hAnsi="Courier New" w:cs="Courier New"/>
          <w:sz w:val="20"/>
          <w:szCs w:val="20"/>
        </w:rPr>
        <w:t xml:space="preserve"> take effect immediately.</w:t>
      </w:r>
    </w:p>
    <w:p w:rsidR="00A5203C" w:rsidRPr="00A5203C" w:rsidRDefault="00A5203C" w:rsidP="00A520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A5203C" w:rsidRPr="00A5203C" w:rsidRDefault="00A5203C" w:rsidP="00A520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5203C">
        <w:rPr>
          <w:rFonts w:ascii="Courier New" w:eastAsia="Times New Roman" w:hAnsi="Courier New" w:cs="Courier New"/>
          <w:sz w:val="20"/>
          <w:szCs w:val="20"/>
        </w:rPr>
        <w:t>Reload privilege tables now? [Y/n] y</w:t>
      </w:r>
    </w:p>
    <w:p w:rsidR="00A5203C" w:rsidRPr="00A5203C" w:rsidRDefault="00A5203C" w:rsidP="00A520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5203C">
        <w:rPr>
          <w:rFonts w:ascii="Courier New" w:eastAsia="Times New Roman" w:hAnsi="Courier New" w:cs="Courier New"/>
          <w:sz w:val="20"/>
          <w:szCs w:val="20"/>
        </w:rPr>
        <w:t xml:space="preserve"> ... Success!</w:t>
      </w:r>
    </w:p>
    <w:p w:rsidR="00A5203C" w:rsidRPr="00A5203C" w:rsidRDefault="00A5203C" w:rsidP="00A520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A5203C" w:rsidRPr="00A5203C" w:rsidRDefault="00A5203C" w:rsidP="00A520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5203C">
        <w:rPr>
          <w:rFonts w:ascii="Courier New" w:eastAsia="Times New Roman" w:hAnsi="Courier New" w:cs="Courier New"/>
          <w:sz w:val="20"/>
          <w:szCs w:val="20"/>
        </w:rPr>
        <w:t>Cleaning up...</w:t>
      </w:r>
    </w:p>
    <w:p w:rsidR="00A5203C" w:rsidRPr="00A5203C" w:rsidRDefault="00A5203C" w:rsidP="00A5203C">
      <w:pPr>
        <w:spacing w:before="100" w:beforeAutospacing="1" w:after="100" w:afterAutospacing="1" w:line="240" w:lineRule="auto"/>
        <w:rPr>
          <w:rFonts w:ascii="Times New Roman" w:eastAsia="Times New Roman" w:hAnsi="Times New Roman" w:cs="Times New Roman"/>
          <w:sz w:val="24"/>
          <w:szCs w:val="24"/>
        </w:rPr>
      </w:pPr>
      <w:r w:rsidRPr="00A5203C">
        <w:rPr>
          <w:rFonts w:ascii="Times New Roman" w:eastAsia="Times New Roman" w:hAnsi="Times New Roman" w:cs="Times New Roman"/>
          <w:sz w:val="24"/>
          <w:szCs w:val="24"/>
        </w:rPr>
        <w:t>Once you're done with that you can finish up by installing PHP.</w:t>
      </w:r>
    </w:p>
    <w:p w:rsidR="00A5203C" w:rsidRPr="00A5203C" w:rsidRDefault="00A5203C" w:rsidP="00A5203C">
      <w:pPr>
        <w:spacing w:before="100" w:beforeAutospacing="1" w:after="100" w:afterAutospacing="1" w:line="240" w:lineRule="auto"/>
        <w:outlineLvl w:val="1"/>
        <w:rPr>
          <w:rFonts w:ascii="Times New Roman" w:eastAsia="Times New Roman" w:hAnsi="Times New Roman" w:cs="Times New Roman"/>
          <w:b/>
          <w:bCs/>
          <w:sz w:val="36"/>
          <w:szCs w:val="36"/>
        </w:rPr>
      </w:pPr>
      <w:r w:rsidRPr="00A5203C">
        <w:rPr>
          <w:rFonts w:ascii="Times New Roman" w:eastAsia="Times New Roman" w:hAnsi="Times New Roman" w:cs="Times New Roman"/>
          <w:b/>
          <w:bCs/>
          <w:sz w:val="36"/>
          <w:szCs w:val="36"/>
        </w:rPr>
        <w:t>Step 3: Install PHP</w:t>
      </w:r>
    </w:p>
    <w:p w:rsidR="00A5203C" w:rsidRPr="00A5203C" w:rsidRDefault="00A5203C" w:rsidP="00A5203C">
      <w:pPr>
        <w:spacing w:before="100" w:beforeAutospacing="1" w:after="100" w:afterAutospacing="1" w:line="240" w:lineRule="auto"/>
        <w:rPr>
          <w:rFonts w:ascii="Times New Roman" w:eastAsia="Times New Roman" w:hAnsi="Times New Roman" w:cs="Times New Roman"/>
          <w:sz w:val="24"/>
          <w:szCs w:val="24"/>
        </w:rPr>
      </w:pPr>
      <w:r w:rsidRPr="00A5203C">
        <w:rPr>
          <w:rFonts w:ascii="Times New Roman" w:eastAsia="Times New Roman" w:hAnsi="Times New Roman" w:cs="Times New Roman"/>
          <w:sz w:val="24"/>
          <w:szCs w:val="24"/>
        </w:rPr>
        <w:t xml:space="preserve">PHP is an open source web scripting language that is widely </w:t>
      </w:r>
      <w:proofErr w:type="gramStart"/>
      <w:r w:rsidRPr="00A5203C">
        <w:rPr>
          <w:rFonts w:ascii="Times New Roman" w:eastAsia="Times New Roman" w:hAnsi="Times New Roman" w:cs="Times New Roman"/>
          <w:sz w:val="24"/>
          <w:szCs w:val="24"/>
        </w:rPr>
        <w:t>use</w:t>
      </w:r>
      <w:proofErr w:type="gramEnd"/>
      <w:r w:rsidRPr="00A5203C">
        <w:rPr>
          <w:rFonts w:ascii="Times New Roman" w:eastAsia="Times New Roman" w:hAnsi="Times New Roman" w:cs="Times New Roman"/>
          <w:sz w:val="24"/>
          <w:szCs w:val="24"/>
        </w:rPr>
        <w:t xml:space="preserve"> to build dynamic webpages.</w:t>
      </w:r>
    </w:p>
    <w:p w:rsidR="00A5203C" w:rsidRPr="00A5203C" w:rsidRDefault="00A5203C" w:rsidP="00A5203C">
      <w:pPr>
        <w:spacing w:before="100" w:beforeAutospacing="1" w:after="100" w:afterAutospacing="1" w:line="240" w:lineRule="auto"/>
        <w:rPr>
          <w:rFonts w:ascii="Times New Roman" w:eastAsia="Times New Roman" w:hAnsi="Times New Roman" w:cs="Times New Roman"/>
          <w:sz w:val="24"/>
          <w:szCs w:val="24"/>
        </w:rPr>
      </w:pPr>
      <w:r w:rsidRPr="00A5203C">
        <w:rPr>
          <w:rFonts w:ascii="Times New Roman" w:eastAsia="Times New Roman" w:hAnsi="Times New Roman" w:cs="Times New Roman"/>
          <w:sz w:val="24"/>
          <w:szCs w:val="24"/>
        </w:rPr>
        <w:t>To install PHP, open terminal and type in this command.</w:t>
      </w:r>
    </w:p>
    <w:p w:rsidR="00A5203C" w:rsidRPr="00A5203C" w:rsidRDefault="00A5203C" w:rsidP="00A520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A5203C">
        <w:rPr>
          <w:rFonts w:ascii="Courier New" w:eastAsia="Times New Roman" w:hAnsi="Courier New" w:cs="Courier New"/>
          <w:sz w:val="20"/>
          <w:szCs w:val="20"/>
        </w:rPr>
        <w:t>sudo</w:t>
      </w:r>
      <w:proofErr w:type="gramEnd"/>
      <w:r w:rsidRPr="00A5203C">
        <w:rPr>
          <w:rFonts w:ascii="Courier New" w:eastAsia="Times New Roman" w:hAnsi="Courier New" w:cs="Courier New"/>
          <w:sz w:val="20"/>
          <w:szCs w:val="20"/>
        </w:rPr>
        <w:t xml:space="preserve"> apt-get install php5 libapache2-mod-php5 php5-mcrypt</w:t>
      </w:r>
    </w:p>
    <w:p w:rsidR="00A5203C" w:rsidRPr="00A5203C" w:rsidRDefault="00A5203C" w:rsidP="00A5203C">
      <w:pPr>
        <w:spacing w:before="100" w:beforeAutospacing="1" w:after="100" w:afterAutospacing="1" w:line="240" w:lineRule="auto"/>
        <w:rPr>
          <w:rFonts w:ascii="Times New Roman" w:eastAsia="Times New Roman" w:hAnsi="Times New Roman" w:cs="Times New Roman"/>
          <w:sz w:val="24"/>
          <w:szCs w:val="24"/>
        </w:rPr>
      </w:pPr>
      <w:r w:rsidRPr="00A5203C">
        <w:rPr>
          <w:rFonts w:ascii="Times New Roman" w:eastAsia="Times New Roman" w:hAnsi="Times New Roman" w:cs="Times New Roman"/>
          <w:sz w:val="24"/>
          <w:szCs w:val="24"/>
        </w:rPr>
        <w:t>After you answer yes to the prompt twice, PHP will install itself.</w:t>
      </w:r>
    </w:p>
    <w:p w:rsidR="00A5203C" w:rsidRPr="00A5203C" w:rsidRDefault="00A5203C" w:rsidP="00A5203C">
      <w:pPr>
        <w:spacing w:before="100" w:beforeAutospacing="1" w:after="100" w:afterAutospacing="1" w:line="240" w:lineRule="auto"/>
        <w:rPr>
          <w:rFonts w:ascii="Times New Roman" w:eastAsia="Times New Roman" w:hAnsi="Times New Roman" w:cs="Times New Roman"/>
          <w:sz w:val="24"/>
          <w:szCs w:val="24"/>
        </w:rPr>
      </w:pPr>
      <w:r w:rsidRPr="00A5203C">
        <w:rPr>
          <w:rFonts w:ascii="Times New Roman" w:eastAsia="Times New Roman" w:hAnsi="Times New Roman" w:cs="Times New Roman"/>
          <w:sz w:val="24"/>
          <w:szCs w:val="24"/>
        </w:rPr>
        <w:t>It may also be useful to add php to the directory index, to serve the relevant php index files:</w:t>
      </w:r>
    </w:p>
    <w:p w:rsidR="00A5203C" w:rsidRPr="00A5203C" w:rsidRDefault="00A5203C" w:rsidP="00A520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A5203C">
        <w:rPr>
          <w:rFonts w:ascii="Courier New" w:eastAsia="Times New Roman" w:hAnsi="Courier New" w:cs="Courier New"/>
          <w:sz w:val="20"/>
          <w:szCs w:val="20"/>
        </w:rPr>
        <w:t>sudo</w:t>
      </w:r>
      <w:proofErr w:type="gramEnd"/>
      <w:r w:rsidRPr="00A5203C">
        <w:rPr>
          <w:rFonts w:ascii="Courier New" w:eastAsia="Times New Roman" w:hAnsi="Courier New" w:cs="Courier New"/>
          <w:sz w:val="20"/>
          <w:szCs w:val="20"/>
        </w:rPr>
        <w:t xml:space="preserve"> nano /etc/apache2/mods-enabled/dir.conf</w:t>
      </w:r>
    </w:p>
    <w:p w:rsidR="00A5203C" w:rsidRPr="00A5203C" w:rsidRDefault="00A5203C" w:rsidP="00A5203C">
      <w:pPr>
        <w:spacing w:before="100" w:beforeAutospacing="1" w:after="100" w:afterAutospacing="1" w:line="240" w:lineRule="auto"/>
        <w:rPr>
          <w:rFonts w:ascii="Times New Roman" w:eastAsia="Times New Roman" w:hAnsi="Times New Roman" w:cs="Times New Roman"/>
          <w:sz w:val="24"/>
          <w:szCs w:val="24"/>
        </w:rPr>
      </w:pPr>
      <w:r w:rsidRPr="00A5203C">
        <w:rPr>
          <w:rFonts w:ascii="Times New Roman" w:eastAsia="Times New Roman" w:hAnsi="Times New Roman" w:cs="Times New Roman"/>
          <w:sz w:val="24"/>
          <w:szCs w:val="24"/>
        </w:rPr>
        <w:t>Add index.php to the beginning of index files. The page should now look like this:</w:t>
      </w:r>
    </w:p>
    <w:p w:rsidR="00A5203C" w:rsidRPr="00A5203C" w:rsidRDefault="00A5203C" w:rsidP="00A520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5203C">
        <w:rPr>
          <w:rFonts w:ascii="Courier New" w:eastAsia="Times New Roman" w:hAnsi="Courier New" w:cs="Courier New"/>
          <w:sz w:val="20"/>
          <w:szCs w:val="20"/>
        </w:rPr>
        <w:t>&lt;IfModule mod_dir.c&gt;</w:t>
      </w:r>
    </w:p>
    <w:p w:rsidR="00A5203C" w:rsidRPr="00A5203C" w:rsidRDefault="00A5203C" w:rsidP="00A520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A5203C" w:rsidRPr="00A5203C" w:rsidRDefault="00A5203C" w:rsidP="00A520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5203C">
        <w:rPr>
          <w:rFonts w:ascii="Courier New" w:eastAsia="Times New Roman" w:hAnsi="Courier New" w:cs="Courier New"/>
          <w:sz w:val="20"/>
          <w:szCs w:val="20"/>
        </w:rPr>
        <w:t xml:space="preserve">          DirectoryIndex index.php index.html index.cgi index.pl index.php index.xhtml index.htm</w:t>
      </w:r>
    </w:p>
    <w:p w:rsidR="00A5203C" w:rsidRPr="00A5203C" w:rsidRDefault="00A5203C" w:rsidP="00A520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A5203C" w:rsidRPr="00A5203C" w:rsidRDefault="00A5203C" w:rsidP="00A520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5203C">
        <w:rPr>
          <w:rFonts w:ascii="Courier New" w:eastAsia="Times New Roman" w:hAnsi="Courier New" w:cs="Courier New"/>
          <w:sz w:val="20"/>
          <w:szCs w:val="20"/>
        </w:rPr>
        <w:t>&lt;/IfModule&gt;</w:t>
      </w:r>
    </w:p>
    <w:p w:rsidR="00A5203C" w:rsidRPr="00A5203C" w:rsidRDefault="00A5203C" w:rsidP="00A5203C">
      <w:pPr>
        <w:spacing w:before="100" w:beforeAutospacing="1" w:after="100" w:afterAutospacing="1" w:line="240" w:lineRule="auto"/>
        <w:outlineLvl w:val="1"/>
        <w:rPr>
          <w:rFonts w:ascii="Times New Roman" w:eastAsia="Times New Roman" w:hAnsi="Times New Roman" w:cs="Times New Roman"/>
          <w:b/>
          <w:bCs/>
          <w:sz w:val="36"/>
          <w:szCs w:val="36"/>
        </w:rPr>
      </w:pPr>
      <w:r w:rsidRPr="00A5203C">
        <w:rPr>
          <w:rFonts w:ascii="Times New Roman" w:eastAsia="Times New Roman" w:hAnsi="Times New Roman" w:cs="Times New Roman"/>
          <w:b/>
          <w:bCs/>
          <w:sz w:val="36"/>
          <w:szCs w:val="36"/>
        </w:rPr>
        <w:lastRenderedPageBreak/>
        <w:t>PHP Modules</w:t>
      </w:r>
    </w:p>
    <w:p w:rsidR="00A5203C" w:rsidRPr="00A5203C" w:rsidRDefault="00A5203C" w:rsidP="00A5203C">
      <w:pPr>
        <w:spacing w:before="100" w:beforeAutospacing="1" w:after="100" w:afterAutospacing="1" w:line="240" w:lineRule="auto"/>
        <w:rPr>
          <w:rFonts w:ascii="Times New Roman" w:eastAsia="Times New Roman" w:hAnsi="Times New Roman" w:cs="Times New Roman"/>
          <w:sz w:val="24"/>
          <w:szCs w:val="24"/>
        </w:rPr>
      </w:pPr>
      <w:r w:rsidRPr="00A5203C">
        <w:rPr>
          <w:rFonts w:ascii="Times New Roman" w:eastAsia="Times New Roman" w:hAnsi="Times New Roman" w:cs="Times New Roman"/>
          <w:sz w:val="24"/>
          <w:szCs w:val="24"/>
        </w:rPr>
        <w:t>PHP also has a variety of useful libraries and modules that you can add onto your virtual server. You can see the libraries that are available.</w:t>
      </w:r>
    </w:p>
    <w:p w:rsidR="00A5203C" w:rsidRPr="00A5203C" w:rsidRDefault="00A5203C" w:rsidP="00A520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A5203C">
        <w:rPr>
          <w:rFonts w:ascii="Courier New" w:eastAsia="Times New Roman" w:hAnsi="Courier New" w:cs="Courier New"/>
          <w:sz w:val="20"/>
          <w:szCs w:val="20"/>
        </w:rPr>
        <w:t>apt-cache</w:t>
      </w:r>
      <w:proofErr w:type="gramEnd"/>
      <w:r w:rsidRPr="00A5203C">
        <w:rPr>
          <w:rFonts w:ascii="Courier New" w:eastAsia="Times New Roman" w:hAnsi="Courier New" w:cs="Courier New"/>
          <w:sz w:val="20"/>
          <w:szCs w:val="20"/>
        </w:rPr>
        <w:t xml:space="preserve"> search php5-</w:t>
      </w:r>
    </w:p>
    <w:p w:rsidR="00A5203C" w:rsidRPr="00A5203C" w:rsidRDefault="00A5203C" w:rsidP="00A5203C">
      <w:pPr>
        <w:spacing w:before="100" w:beforeAutospacing="1" w:after="100" w:afterAutospacing="1" w:line="240" w:lineRule="auto"/>
        <w:rPr>
          <w:rFonts w:ascii="Times New Roman" w:eastAsia="Times New Roman" w:hAnsi="Times New Roman" w:cs="Times New Roman"/>
          <w:sz w:val="24"/>
          <w:szCs w:val="24"/>
        </w:rPr>
      </w:pPr>
      <w:r w:rsidRPr="00A5203C">
        <w:rPr>
          <w:rFonts w:ascii="Times New Roman" w:eastAsia="Times New Roman" w:hAnsi="Times New Roman" w:cs="Times New Roman"/>
          <w:sz w:val="24"/>
          <w:szCs w:val="24"/>
        </w:rPr>
        <w:t>Terminal will then display the list of possible modules. The beginning looks like this:</w:t>
      </w:r>
    </w:p>
    <w:p w:rsidR="00A5203C" w:rsidRPr="00A5203C" w:rsidRDefault="00A5203C" w:rsidP="00A520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A5203C">
        <w:rPr>
          <w:rFonts w:ascii="Courier New" w:eastAsia="Times New Roman" w:hAnsi="Courier New" w:cs="Courier New"/>
          <w:sz w:val="20"/>
          <w:szCs w:val="20"/>
        </w:rPr>
        <w:t>php5-cgi</w:t>
      </w:r>
      <w:proofErr w:type="gramEnd"/>
      <w:r w:rsidRPr="00A5203C">
        <w:rPr>
          <w:rFonts w:ascii="Courier New" w:eastAsia="Times New Roman" w:hAnsi="Courier New" w:cs="Courier New"/>
          <w:sz w:val="20"/>
          <w:szCs w:val="20"/>
        </w:rPr>
        <w:t xml:space="preserve"> - server-side, HTML-embedded scripting language (CGI binary)</w:t>
      </w:r>
    </w:p>
    <w:p w:rsidR="00A5203C" w:rsidRPr="00A5203C" w:rsidRDefault="00A5203C" w:rsidP="00A520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A5203C">
        <w:rPr>
          <w:rFonts w:ascii="Courier New" w:eastAsia="Times New Roman" w:hAnsi="Courier New" w:cs="Courier New"/>
          <w:sz w:val="20"/>
          <w:szCs w:val="20"/>
        </w:rPr>
        <w:t>php5-cli</w:t>
      </w:r>
      <w:proofErr w:type="gramEnd"/>
      <w:r w:rsidRPr="00A5203C">
        <w:rPr>
          <w:rFonts w:ascii="Courier New" w:eastAsia="Times New Roman" w:hAnsi="Courier New" w:cs="Courier New"/>
          <w:sz w:val="20"/>
          <w:szCs w:val="20"/>
        </w:rPr>
        <w:t xml:space="preserve"> - command-line interpreter for the php5 scripting language</w:t>
      </w:r>
    </w:p>
    <w:p w:rsidR="00A5203C" w:rsidRPr="00A5203C" w:rsidRDefault="00A5203C" w:rsidP="00A520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A5203C">
        <w:rPr>
          <w:rFonts w:ascii="Courier New" w:eastAsia="Times New Roman" w:hAnsi="Courier New" w:cs="Courier New"/>
          <w:sz w:val="20"/>
          <w:szCs w:val="20"/>
        </w:rPr>
        <w:t>php5-common</w:t>
      </w:r>
      <w:proofErr w:type="gramEnd"/>
      <w:r w:rsidRPr="00A5203C">
        <w:rPr>
          <w:rFonts w:ascii="Courier New" w:eastAsia="Times New Roman" w:hAnsi="Courier New" w:cs="Courier New"/>
          <w:sz w:val="20"/>
          <w:szCs w:val="20"/>
        </w:rPr>
        <w:t xml:space="preserve"> - Common files for packages built from the php5 source</w:t>
      </w:r>
    </w:p>
    <w:p w:rsidR="00A5203C" w:rsidRPr="00A5203C" w:rsidRDefault="00A5203C" w:rsidP="00A520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A5203C">
        <w:rPr>
          <w:rFonts w:ascii="Courier New" w:eastAsia="Times New Roman" w:hAnsi="Courier New" w:cs="Courier New"/>
          <w:sz w:val="20"/>
          <w:szCs w:val="20"/>
        </w:rPr>
        <w:t>php5-curl</w:t>
      </w:r>
      <w:proofErr w:type="gramEnd"/>
      <w:r w:rsidRPr="00A5203C">
        <w:rPr>
          <w:rFonts w:ascii="Courier New" w:eastAsia="Times New Roman" w:hAnsi="Courier New" w:cs="Courier New"/>
          <w:sz w:val="20"/>
          <w:szCs w:val="20"/>
        </w:rPr>
        <w:t xml:space="preserve"> - CURL module for php5</w:t>
      </w:r>
    </w:p>
    <w:p w:rsidR="00A5203C" w:rsidRPr="00A5203C" w:rsidRDefault="00A5203C" w:rsidP="00A520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A5203C">
        <w:rPr>
          <w:rFonts w:ascii="Courier New" w:eastAsia="Times New Roman" w:hAnsi="Courier New" w:cs="Courier New"/>
          <w:sz w:val="20"/>
          <w:szCs w:val="20"/>
        </w:rPr>
        <w:t>php5-dbg</w:t>
      </w:r>
      <w:proofErr w:type="gramEnd"/>
      <w:r w:rsidRPr="00A5203C">
        <w:rPr>
          <w:rFonts w:ascii="Courier New" w:eastAsia="Times New Roman" w:hAnsi="Courier New" w:cs="Courier New"/>
          <w:sz w:val="20"/>
          <w:szCs w:val="20"/>
        </w:rPr>
        <w:t xml:space="preserve"> - Debug symbols for PHP5</w:t>
      </w:r>
    </w:p>
    <w:p w:rsidR="00A5203C" w:rsidRPr="00A5203C" w:rsidRDefault="00A5203C" w:rsidP="00A520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A5203C">
        <w:rPr>
          <w:rFonts w:ascii="Courier New" w:eastAsia="Times New Roman" w:hAnsi="Courier New" w:cs="Courier New"/>
          <w:sz w:val="20"/>
          <w:szCs w:val="20"/>
        </w:rPr>
        <w:t>php5-dev</w:t>
      </w:r>
      <w:proofErr w:type="gramEnd"/>
      <w:r w:rsidRPr="00A5203C">
        <w:rPr>
          <w:rFonts w:ascii="Courier New" w:eastAsia="Times New Roman" w:hAnsi="Courier New" w:cs="Courier New"/>
          <w:sz w:val="20"/>
          <w:szCs w:val="20"/>
        </w:rPr>
        <w:t xml:space="preserve"> - Files for PHP5 module development</w:t>
      </w:r>
    </w:p>
    <w:p w:rsidR="00A5203C" w:rsidRPr="00A5203C" w:rsidRDefault="00A5203C" w:rsidP="00A520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A5203C">
        <w:rPr>
          <w:rFonts w:ascii="Courier New" w:eastAsia="Times New Roman" w:hAnsi="Courier New" w:cs="Courier New"/>
          <w:sz w:val="20"/>
          <w:szCs w:val="20"/>
        </w:rPr>
        <w:t>php5-gd</w:t>
      </w:r>
      <w:proofErr w:type="gramEnd"/>
      <w:r w:rsidRPr="00A5203C">
        <w:rPr>
          <w:rFonts w:ascii="Courier New" w:eastAsia="Times New Roman" w:hAnsi="Courier New" w:cs="Courier New"/>
          <w:sz w:val="20"/>
          <w:szCs w:val="20"/>
        </w:rPr>
        <w:t xml:space="preserve"> - GD module for php5</w:t>
      </w:r>
    </w:p>
    <w:p w:rsidR="00A5203C" w:rsidRPr="00A5203C" w:rsidRDefault="00A5203C" w:rsidP="00A520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A5203C">
        <w:rPr>
          <w:rFonts w:ascii="Courier New" w:eastAsia="Times New Roman" w:hAnsi="Courier New" w:cs="Courier New"/>
          <w:sz w:val="20"/>
          <w:szCs w:val="20"/>
        </w:rPr>
        <w:t>php5-gmp</w:t>
      </w:r>
      <w:proofErr w:type="gramEnd"/>
      <w:r w:rsidRPr="00A5203C">
        <w:rPr>
          <w:rFonts w:ascii="Courier New" w:eastAsia="Times New Roman" w:hAnsi="Courier New" w:cs="Courier New"/>
          <w:sz w:val="20"/>
          <w:szCs w:val="20"/>
        </w:rPr>
        <w:t xml:space="preserve"> - GMP module for php5</w:t>
      </w:r>
    </w:p>
    <w:p w:rsidR="00A5203C" w:rsidRPr="00A5203C" w:rsidRDefault="00A5203C" w:rsidP="00A520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A5203C">
        <w:rPr>
          <w:rFonts w:ascii="Courier New" w:eastAsia="Times New Roman" w:hAnsi="Courier New" w:cs="Courier New"/>
          <w:sz w:val="20"/>
          <w:szCs w:val="20"/>
        </w:rPr>
        <w:t>php5-ldap</w:t>
      </w:r>
      <w:proofErr w:type="gramEnd"/>
      <w:r w:rsidRPr="00A5203C">
        <w:rPr>
          <w:rFonts w:ascii="Courier New" w:eastAsia="Times New Roman" w:hAnsi="Courier New" w:cs="Courier New"/>
          <w:sz w:val="20"/>
          <w:szCs w:val="20"/>
        </w:rPr>
        <w:t xml:space="preserve"> - LDAP module for php5</w:t>
      </w:r>
    </w:p>
    <w:p w:rsidR="00A5203C" w:rsidRPr="00A5203C" w:rsidRDefault="00A5203C" w:rsidP="00A520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A5203C">
        <w:rPr>
          <w:rFonts w:ascii="Courier New" w:eastAsia="Times New Roman" w:hAnsi="Courier New" w:cs="Courier New"/>
          <w:sz w:val="20"/>
          <w:szCs w:val="20"/>
        </w:rPr>
        <w:t>php5-mysql</w:t>
      </w:r>
      <w:proofErr w:type="gramEnd"/>
      <w:r w:rsidRPr="00A5203C">
        <w:rPr>
          <w:rFonts w:ascii="Courier New" w:eastAsia="Times New Roman" w:hAnsi="Courier New" w:cs="Courier New"/>
          <w:sz w:val="20"/>
          <w:szCs w:val="20"/>
        </w:rPr>
        <w:t xml:space="preserve"> - MySQL module for php5</w:t>
      </w:r>
    </w:p>
    <w:p w:rsidR="00A5203C" w:rsidRPr="00A5203C" w:rsidRDefault="00A5203C" w:rsidP="00A520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A5203C">
        <w:rPr>
          <w:rFonts w:ascii="Courier New" w:eastAsia="Times New Roman" w:hAnsi="Courier New" w:cs="Courier New"/>
          <w:sz w:val="20"/>
          <w:szCs w:val="20"/>
        </w:rPr>
        <w:t>php5-odbc</w:t>
      </w:r>
      <w:proofErr w:type="gramEnd"/>
      <w:r w:rsidRPr="00A5203C">
        <w:rPr>
          <w:rFonts w:ascii="Courier New" w:eastAsia="Times New Roman" w:hAnsi="Courier New" w:cs="Courier New"/>
          <w:sz w:val="20"/>
          <w:szCs w:val="20"/>
        </w:rPr>
        <w:t xml:space="preserve"> - ODBC module for php5</w:t>
      </w:r>
    </w:p>
    <w:p w:rsidR="00A5203C" w:rsidRPr="00A5203C" w:rsidRDefault="00A5203C" w:rsidP="00A520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A5203C">
        <w:rPr>
          <w:rFonts w:ascii="Courier New" w:eastAsia="Times New Roman" w:hAnsi="Courier New" w:cs="Courier New"/>
          <w:sz w:val="20"/>
          <w:szCs w:val="20"/>
        </w:rPr>
        <w:t>php5-pgsql</w:t>
      </w:r>
      <w:proofErr w:type="gramEnd"/>
      <w:r w:rsidRPr="00A5203C">
        <w:rPr>
          <w:rFonts w:ascii="Courier New" w:eastAsia="Times New Roman" w:hAnsi="Courier New" w:cs="Courier New"/>
          <w:sz w:val="20"/>
          <w:szCs w:val="20"/>
        </w:rPr>
        <w:t xml:space="preserve"> - PostgreSQL module for php5</w:t>
      </w:r>
    </w:p>
    <w:p w:rsidR="00A5203C" w:rsidRPr="00A5203C" w:rsidRDefault="00A5203C" w:rsidP="00A520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A5203C">
        <w:rPr>
          <w:rFonts w:ascii="Courier New" w:eastAsia="Times New Roman" w:hAnsi="Courier New" w:cs="Courier New"/>
          <w:sz w:val="20"/>
          <w:szCs w:val="20"/>
        </w:rPr>
        <w:t>php5-pspell</w:t>
      </w:r>
      <w:proofErr w:type="gramEnd"/>
      <w:r w:rsidRPr="00A5203C">
        <w:rPr>
          <w:rFonts w:ascii="Courier New" w:eastAsia="Times New Roman" w:hAnsi="Courier New" w:cs="Courier New"/>
          <w:sz w:val="20"/>
          <w:szCs w:val="20"/>
        </w:rPr>
        <w:t xml:space="preserve"> - pspell module for php5</w:t>
      </w:r>
    </w:p>
    <w:p w:rsidR="00A5203C" w:rsidRPr="00A5203C" w:rsidRDefault="00A5203C" w:rsidP="00A520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A5203C">
        <w:rPr>
          <w:rFonts w:ascii="Courier New" w:eastAsia="Times New Roman" w:hAnsi="Courier New" w:cs="Courier New"/>
          <w:sz w:val="20"/>
          <w:szCs w:val="20"/>
        </w:rPr>
        <w:t>php5-recode</w:t>
      </w:r>
      <w:proofErr w:type="gramEnd"/>
      <w:r w:rsidRPr="00A5203C">
        <w:rPr>
          <w:rFonts w:ascii="Courier New" w:eastAsia="Times New Roman" w:hAnsi="Courier New" w:cs="Courier New"/>
          <w:sz w:val="20"/>
          <w:szCs w:val="20"/>
        </w:rPr>
        <w:t xml:space="preserve"> - recode module for php5</w:t>
      </w:r>
    </w:p>
    <w:p w:rsidR="00A5203C" w:rsidRPr="00A5203C" w:rsidRDefault="00A5203C" w:rsidP="00A520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A5203C">
        <w:rPr>
          <w:rFonts w:ascii="Courier New" w:eastAsia="Times New Roman" w:hAnsi="Courier New" w:cs="Courier New"/>
          <w:sz w:val="20"/>
          <w:szCs w:val="20"/>
        </w:rPr>
        <w:t>php5-snmp</w:t>
      </w:r>
      <w:proofErr w:type="gramEnd"/>
      <w:r w:rsidRPr="00A5203C">
        <w:rPr>
          <w:rFonts w:ascii="Courier New" w:eastAsia="Times New Roman" w:hAnsi="Courier New" w:cs="Courier New"/>
          <w:sz w:val="20"/>
          <w:szCs w:val="20"/>
        </w:rPr>
        <w:t xml:space="preserve"> - SNMP module for php5</w:t>
      </w:r>
    </w:p>
    <w:p w:rsidR="00A5203C" w:rsidRPr="00A5203C" w:rsidRDefault="00A5203C" w:rsidP="00A520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A5203C">
        <w:rPr>
          <w:rFonts w:ascii="Courier New" w:eastAsia="Times New Roman" w:hAnsi="Courier New" w:cs="Courier New"/>
          <w:sz w:val="20"/>
          <w:szCs w:val="20"/>
        </w:rPr>
        <w:t>php5-sqlite</w:t>
      </w:r>
      <w:proofErr w:type="gramEnd"/>
      <w:r w:rsidRPr="00A5203C">
        <w:rPr>
          <w:rFonts w:ascii="Courier New" w:eastAsia="Times New Roman" w:hAnsi="Courier New" w:cs="Courier New"/>
          <w:sz w:val="20"/>
          <w:szCs w:val="20"/>
        </w:rPr>
        <w:t xml:space="preserve"> - SQLite module for php5</w:t>
      </w:r>
    </w:p>
    <w:p w:rsidR="00A5203C" w:rsidRPr="00A5203C" w:rsidRDefault="00A5203C" w:rsidP="00A520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A5203C">
        <w:rPr>
          <w:rFonts w:ascii="Courier New" w:eastAsia="Times New Roman" w:hAnsi="Courier New" w:cs="Courier New"/>
          <w:sz w:val="20"/>
          <w:szCs w:val="20"/>
        </w:rPr>
        <w:t>php5-tidy</w:t>
      </w:r>
      <w:proofErr w:type="gramEnd"/>
      <w:r w:rsidRPr="00A5203C">
        <w:rPr>
          <w:rFonts w:ascii="Courier New" w:eastAsia="Times New Roman" w:hAnsi="Courier New" w:cs="Courier New"/>
          <w:sz w:val="20"/>
          <w:szCs w:val="20"/>
        </w:rPr>
        <w:t xml:space="preserve"> - tidy module for php5</w:t>
      </w:r>
    </w:p>
    <w:p w:rsidR="00A5203C" w:rsidRPr="00A5203C" w:rsidRDefault="00A5203C" w:rsidP="00A520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A5203C">
        <w:rPr>
          <w:rFonts w:ascii="Courier New" w:eastAsia="Times New Roman" w:hAnsi="Courier New" w:cs="Courier New"/>
          <w:sz w:val="20"/>
          <w:szCs w:val="20"/>
        </w:rPr>
        <w:t>php5-xmlrpc</w:t>
      </w:r>
      <w:proofErr w:type="gramEnd"/>
      <w:r w:rsidRPr="00A5203C">
        <w:rPr>
          <w:rFonts w:ascii="Courier New" w:eastAsia="Times New Roman" w:hAnsi="Courier New" w:cs="Courier New"/>
          <w:sz w:val="20"/>
          <w:szCs w:val="20"/>
        </w:rPr>
        <w:t xml:space="preserve"> - XML-RPC module for php5</w:t>
      </w:r>
    </w:p>
    <w:p w:rsidR="00A5203C" w:rsidRPr="00A5203C" w:rsidRDefault="00A5203C" w:rsidP="00A520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A5203C">
        <w:rPr>
          <w:rFonts w:ascii="Courier New" w:eastAsia="Times New Roman" w:hAnsi="Courier New" w:cs="Courier New"/>
          <w:sz w:val="20"/>
          <w:szCs w:val="20"/>
        </w:rPr>
        <w:t>php5-xsl</w:t>
      </w:r>
      <w:proofErr w:type="gramEnd"/>
      <w:r w:rsidRPr="00A5203C">
        <w:rPr>
          <w:rFonts w:ascii="Courier New" w:eastAsia="Times New Roman" w:hAnsi="Courier New" w:cs="Courier New"/>
          <w:sz w:val="20"/>
          <w:szCs w:val="20"/>
        </w:rPr>
        <w:t xml:space="preserve"> - XSL module for php5</w:t>
      </w:r>
    </w:p>
    <w:p w:rsidR="00A5203C" w:rsidRPr="00A5203C" w:rsidRDefault="00A5203C" w:rsidP="00A520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A5203C">
        <w:rPr>
          <w:rFonts w:ascii="Courier New" w:eastAsia="Times New Roman" w:hAnsi="Courier New" w:cs="Courier New"/>
          <w:sz w:val="20"/>
          <w:szCs w:val="20"/>
        </w:rPr>
        <w:t>php5-adodb</w:t>
      </w:r>
      <w:proofErr w:type="gramEnd"/>
      <w:r w:rsidRPr="00A5203C">
        <w:rPr>
          <w:rFonts w:ascii="Courier New" w:eastAsia="Times New Roman" w:hAnsi="Courier New" w:cs="Courier New"/>
          <w:sz w:val="20"/>
          <w:szCs w:val="20"/>
        </w:rPr>
        <w:t xml:space="preserve"> - Extension optimising the ADOdb database abstraction library</w:t>
      </w:r>
    </w:p>
    <w:p w:rsidR="00A5203C" w:rsidRPr="00A5203C" w:rsidRDefault="00A5203C" w:rsidP="00A520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A5203C">
        <w:rPr>
          <w:rFonts w:ascii="Courier New" w:eastAsia="Times New Roman" w:hAnsi="Courier New" w:cs="Courier New"/>
          <w:sz w:val="20"/>
          <w:szCs w:val="20"/>
        </w:rPr>
        <w:t>php5-auth-pam</w:t>
      </w:r>
      <w:proofErr w:type="gramEnd"/>
      <w:r w:rsidRPr="00A5203C">
        <w:rPr>
          <w:rFonts w:ascii="Courier New" w:eastAsia="Times New Roman" w:hAnsi="Courier New" w:cs="Courier New"/>
          <w:sz w:val="20"/>
          <w:szCs w:val="20"/>
        </w:rPr>
        <w:t xml:space="preserve"> - A PHP5 extension for PAM authentication</w:t>
      </w:r>
    </w:p>
    <w:p w:rsidR="00A5203C" w:rsidRPr="00A5203C" w:rsidRDefault="00A5203C" w:rsidP="00A520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5203C">
        <w:rPr>
          <w:rFonts w:ascii="Courier New" w:eastAsia="Times New Roman" w:hAnsi="Courier New" w:cs="Courier New"/>
          <w:sz w:val="20"/>
          <w:szCs w:val="20"/>
        </w:rPr>
        <w:t>[...]</w:t>
      </w:r>
    </w:p>
    <w:p w:rsidR="00A5203C" w:rsidRPr="00A5203C" w:rsidRDefault="00A5203C" w:rsidP="00A5203C">
      <w:pPr>
        <w:spacing w:before="100" w:beforeAutospacing="1" w:after="100" w:afterAutospacing="1" w:line="240" w:lineRule="auto"/>
        <w:rPr>
          <w:rFonts w:ascii="Times New Roman" w:eastAsia="Times New Roman" w:hAnsi="Times New Roman" w:cs="Times New Roman"/>
          <w:sz w:val="24"/>
          <w:szCs w:val="24"/>
        </w:rPr>
      </w:pPr>
      <w:r w:rsidRPr="00A5203C">
        <w:rPr>
          <w:rFonts w:ascii="Times New Roman" w:eastAsia="Times New Roman" w:hAnsi="Times New Roman" w:cs="Times New Roman"/>
          <w:sz w:val="24"/>
          <w:szCs w:val="24"/>
        </w:rPr>
        <w:t>Once you decide to install the module, type:</w:t>
      </w:r>
    </w:p>
    <w:p w:rsidR="00A5203C" w:rsidRPr="00A5203C" w:rsidRDefault="00A5203C" w:rsidP="00A520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A5203C">
        <w:rPr>
          <w:rFonts w:ascii="Courier New" w:eastAsia="Times New Roman" w:hAnsi="Courier New" w:cs="Courier New"/>
          <w:sz w:val="20"/>
          <w:szCs w:val="20"/>
        </w:rPr>
        <w:t>sudo</w:t>
      </w:r>
      <w:proofErr w:type="gramEnd"/>
      <w:r w:rsidRPr="00A5203C">
        <w:rPr>
          <w:rFonts w:ascii="Courier New" w:eastAsia="Times New Roman" w:hAnsi="Courier New" w:cs="Courier New"/>
          <w:sz w:val="20"/>
          <w:szCs w:val="20"/>
        </w:rPr>
        <w:t xml:space="preserve"> apt-get install </w:t>
      </w:r>
      <w:r w:rsidRPr="00A5203C">
        <w:rPr>
          <w:rFonts w:ascii="Courier New" w:eastAsia="Times New Roman" w:hAnsi="Courier New" w:cs="Courier New"/>
          <w:i/>
          <w:iCs/>
          <w:sz w:val="20"/>
          <w:szCs w:val="20"/>
        </w:rPr>
        <w:t>name of the module</w:t>
      </w:r>
    </w:p>
    <w:p w:rsidR="00A5203C" w:rsidRPr="00A5203C" w:rsidRDefault="00A5203C" w:rsidP="00A5203C">
      <w:pPr>
        <w:spacing w:before="100" w:beforeAutospacing="1" w:after="100" w:afterAutospacing="1" w:line="240" w:lineRule="auto"/>
        <w:rPr>
          <w:rFonts w:ascii="Times New Roman" w:eastAsia="Times New Roman" w:hAnsi="Times New Roman" w:cs="Times New Roman"/>
          <w:sz w:val="24"/>
          <w:szCs w:val="24"/>
        </w:rPr>
      </w:pPr>
      <w:r w:rsidRPr="00A5203C">
        <w:rPr>
          <w:rFonts w:ascii="Times New Roman" w:eastAsia="Times New Roman" w:hAnsi="Times New Roman" w:cs="Times New Roman"/>
          <w:sz w:val="24"/>
          <w:szCs w:val="24"/>
        </w:rPr>
        <w:t>You can install multiple libraries at once by separating the name of each module with a space.</w:t>
      </w:r>
    </w:p>
    <w:p w:rsidR="00A5203C" w:rsidRPr="00A5203C" w:rsidRDefault="00A5203C" w:rsidP="00A5203C">
      <w:pPr>
        <w:spacing w:before="100" w:beforeAutospacing="1" w:after="100" w:afterAutospacing="1" w:line="240" w:lineRule="auto"/>
        <w:rPr>
          <w:rFonts w:ascii="Times New Roman" w:eastAsia="Times New Roman" w:hAnsi="Times New Roman" w:cs="Times New Roman"/>
          <w:sz w:val="24"/>
          <w:szCs w:val="24"/>
        </w:rPr>
      </w:pPr>
      <w:r w:rsidRPr="00A5203C">
        <w:rPr>
          <w:rFonts w:ascii="Times New Roman" w:eastAsia="Times New Roman" w:hAnsi="Times New Roman" w:cs="Times New Roman"/>
          <w:sz w:val="24"/>
          <w:szCs w:val="24"/>
        </w:rPr>
        <w:t>Congratulations! You now have LAMP stack on your droplet!</w:t>
      </w:r>
    </w:p>
    <w:p w:rsidR="00A5203C" w:rsidRPr="00A5203C" w:rsidRDefault="00A5203C" w:rsidP="00A5203C">
      <w:pPr>
        <w:spacing w:before="100" w:beforeAutospacing="1" w:after="100" w:afterAutospacing="1" w:line="240" w:lineRule="auto"/>
        <w:outlineLvl w:val="1"/>
        <w:rPr>
          <w:rFonts w:ascii="Times New Roman" w:eastAsia="Times New Roman" w:hAnsi="Times New Roman" w:cs="Times New Roman"/>
          <w:b/>
          <w:bCs/>
          <w:sz w:val="36"/>
          <w:szCs w:val="36"/>
        </w:rPr>
      </w:pPr>
      <w:r w:rsidRPr="00A5203C">
        <w:rPr>
          <w:rFonts w:ascii="Times New Roman" w:eastAsia="Times New Roman" w:hAnsi="Times New Roman" w:cs="Times New Roman"/>
          <w:b/>
          <w:bCs/>
          <w:sz w:val="36"/>
          <w:szCs w:val="36"/>
        </w:rPr>
        <w:t>Step 4: RESULTS — See PHP on your Server</w:t>
      </w:r>
    </w:p>
    <w:p w:rsidR="00A5203C" w:rsidRPr="00A5203C" w:rsidRDefault="00A5203C" w:rsidP="00A5203C">
      <w:pPr>
        <w:spacing w:before="100" w:beforeAutospacing="1" w:after="100" w:afterAutospacing="1" w:line="240" w:lineRule="auto"/>
        <w:rPr>
          <w:rFonts w:ascii="Times New Roman" w:eastAsia="Times New Roman" w:hAnsi="Times New Roman" w:cs="Times New Roman"/>
          <w:sz w:val="24"/>
          <w:szCs w:val="24"/>
        </w:rPr>
      </w:pPr>
      <w:r w:rsidRPr="00A5203C">
        <w:rPr>
          <w:rFonts w:ascii="Times New Roman" w:eastAsia="Times New Roman" w:hAnsi="Times New Roman" w:cs="Times New Roman"/>
          <w:sz w:val="24"/>
          <w:szCs w:val="24"/>
        </w:rPr>
        <w:t>Although LAMP is installed, we can still take a look and see the components online by creating a quick php info page</w:t>
      </w:r>
    </w:p>
    <w:p w:rsidR="00A5203C" w:rsidRPr="00A5203C" w:rsidRDefault="00A5203C" w:rsidP="00A5203C">
      <w:pPr>
        <w:spacing w:before="100" w:beforeAutospacing="1" w:after="100" w:afterAutospacing="1" w:line="240" w:lineRule="auto"/>
        <w:rPr>
          <w:rFonts w:ascii="Times New Roman" w:eastAsia="Times New Roman" w:hAnsi="Times New Roman" w:cs="Times New Roman"/>
          <w:sz w:val="24"/>
          <w:szCs w:val="24"/>
        </w:rPr>
      </w:pPr>
      <w:r w:rsidRPr="00A5203C">
        <w:rPr>
          <w:rFonts w:ascii="Times New Roman" w:eastAsia="Times New Roman" w:hAnsi="Times New Roman" w:cs="Times New Roman"/>
          <w:sz w:val="24"/>
          <w:szCs w:val="24"/>
        </w:rPr>
        <w:t>To set this up, first create a new file:</w:t>
      </w:r>
    </w:p>
    <w:p w:rsidR="00A5203C" w:rsidRPr="00A5203C" w:rsidRDefault="00A5203C" w:rsidP="00A520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A5203C">
        <w:rPr>
          <w:rFonts w:ascii="Courier New" w:eastAsia="Times New Roman" w:hAnsi="Courier New" w:cs="Courier New"/>
          <w:sz w:val="20"/>
          <w:szCs w:val="20"/>
        </w:rPr>
        <w:t>sudo</w:t>
      </w:r>
      <w:proofErr w:type="gramEnd"/>
      <w:r w:rsidRPr="00A5203C">
        <w:rPr>
          <w:rFonts w:ascii="Courier New" w:eastAsia="Times New Roman" w:hAnsi="Courier New" w:cs="Courier New"/>
          <w:sz w:val="20"/>
          <w:szCs w:val="20"/>
        </w:rPr>
        <w:t xml:space="preserve"> nano /var/www/info.php</w:t>
      </w:r>
    </w:p>
    <w:p w:rsidR="00A5203C" w:rsidRPr="00A5203C" w:rsidRDefault="00A5203C" w:rsidP="00A5203C">
      <w:pPr>
        <w:spacing w:before="100" w:beforeAutospacing="1" w:after="100" w:afterAutospacing="1" w:line="240" w:lineRule="auto"/>
        <w:rPr>
          <w:rFonts w:ascii="Times New Roman" w:eastAsia="Times New Roman" w:hAnsi="Times New Roman" w:cs="Times New Roman"/>
          <w:sz w:val="24"/>
          <w:szCs w:val="24"/>
        </w:rPr>
      </w:pPr>
      <w:r w:rsidRPr="00A5203C">
        <w:rPr>
          <w:rFonts w:ascii="Times New Roman" w:eastAsia="Times New Roman" w:hAnsi="Times New Roman" w:cs="Times New Roman"/>
          <w:sz w:val="24"/>
          <w:szCs w:val="24"/>
        </w:rPr>
        <w:t>Add in the following line:</w:t>
      </w:r>
    </w:p>
    <w:p w:rsidR="00A5203C" w:rsidRPr="00A5203C" w:rsidRDefault="00A5203C" w:rsidP="00A520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A5203C">
        <w:rPr>
          <w:rFonts w:ascii="Courier New" w:eastAsia="Times New Roman" w:hAnsi="Courier New" w:cs="Courier New"/>
          <w:sz w:val="20"/>
          <w:szCs w:val="20"/>
        </w:rPr>
        <w:lastRenderedPageBreak/>
        <w:t>&lt;?php</w:t>
      </w:r>
      <w:proofErr w:type="gramEnd"/>
    </w:p>
    <w:p w:rsidR="00A5203C" w:rsidRPr="00A5203C" w:rsidRDefault="00A5203C" w:rsidP="00A520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A5203C">
        <w:rPr>
          <w:rFonts w:ascii="Courier New" w:eastAsia="Times New Roman" w:hAnsi="Courier New" w:cs="Courier New"/>
          <w:sz w:val="20"/>
          <w:szCs w:val="20"/>
        </w:rPr>
        <w:t>phpinfo(</w:t>
      </w:r>
      <w:proofErr w:type="gramEnd"/>
      <w:r w:rsidRPr="00A5203C">
        <w:rPr>
          <w:rFonts w:ascii="Courier New" w:eastAsia="Times New Roman" w:hAnsi="Courier New" w:cs="Courier New"/>
          <w:sz w:val="20"/>
          <w:szCs w:val="20"/>
        </w:rPr>
        <w:t>);</w:t>
      </w:r>
    </w:p>
    <w:p w:rsidR="00A5203C" w:rsidRPr="00A5203C" w:rsidRDefault="00A5203C" w:rsidP="00A520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5203C">
        <w:rPr>
          <w:rFonts w:ascii="Courier New" w:eastAsia="Times New Roman" w:hAnsi="Courier New" w:cs="Courier New"/>
          <w:sz w:val="20"/>
          <w:szCs w:val="20"/>
        </w:rPr>
        <w:t>?&gt;</w:t>
      </w:r>
    </w:p>
    <w:p w:rsidR="00A5203C" w:rsidRPr="00A5203C" w:rsidRDefault="00A5203C" w:rsidP="00A5203C">
      <w:pPr>
        <w:spacing w:before="100" w:beforeAutospacing="1" w:after="100" w:afterAutospacing="1" w:line="240" w:lineRule="auto"/>
        <w:rPr>
          <w:rFonts w:ascii="Times New Roman" w:eastAsia="Times New Roman" w:hAnsi="Times New Roman" w:cs="Times New Roman"/>
          <w:sz w:val="24"/>
          <w:szCs w:val="24"/>
        </w:rPr>
      </w:pPr>
      <w:r w:rsidRPr="00A5203C">
        <w:rPr>
          <w:rFonts w:ascii="Times New Roman" w:eastAsia="Times New Roman" w:hAnsi="Times New Roman" w:cs="Times New Roman"/>
          <w:sz w:val="24"/>
          <w:szCs w:val="24"/>
        </w:rPr>
        <w:t>Then Save and Exit.</w:t>
      </w:r>
    </w:p>
    <w:p w:rsidR="00A5203C" w:rsidRPr="00A5203C" w:rsidRDefault="00A5203C" w:rsidP="00A5203C">
      <w:pPr>
        <w:spacing w:before="100" w:beforeAutospacing="1" w:after="100" w:afterAutospacing="1" w:line="240" w:lineRule="auto"/>
        <w:rPr>
          <w:rFonts w:ascii="Times New Roman" w:eastAsia="Times New Roman" w:hAnsi="Times New Roman" w:cs="Times New Roman"/>
          <w:sz w:val="24"/>
          <w:szCs w:val="24"/>
        </w:rPr>
      </w:pPr>
      <w:r w:rsidRPr="00A5203C">
        <w:rPr>
          <w:rFonts w:ascii="Times New Roman" w:eastAsia="Times New Roman" w:hAnsi="Times New Roman" w:cs="Times New Roman"/>
          <w:sz w:val="24"/>
          <w:szCs w:val="24"/>
        </w:rPr>
        <w:t>Restart apache so that all of the changes take effect:</w:t>
      </w:r>
    </w:p>
    <w:p w:rsidR="00A5203C" w:rsidRPr="00A5203C" w:rsidRDefault="00A5203C" w:rsidP="00A520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A5203C">
        <w:rPr>
          <w:rFonts w:ascii="Courier New" w:eastAsia="Times New Roman" w:hAnsi="Courier New" w:cs="Courier New"/>
          <w:sz w:val="20"/>
          <w:szCs w:val="20"/>
        </w:rPr>
        <w:t>sudo</w:t>
      </w:r>
      <w:proofErr w:type="gramEnd"/>
      <w:r w:rsidRPr="00A5203C">
        <w:rPr>
          <w:rFonts w:ascii="Courier New" w:eastAsia="Times New Roman" w:hAnsi="Courier New" w:cs="Courier New"/>
          <w:sz w:val="20"/>
          <w:szCs w:val="20"/>
        </w:rPr>
        <w:t xml:space="preserve"> service apache2 restart</w:t>
      </w:r>
    </w:p>
    <w:p w:rsidR="00A5203C" w:rsidRPr="00A5203C" w:rsidRDefault="00A5203C" w:rsidP="00A5203C">
      <w:pPr>
        <w:spacing w:before="100" w:beforeAutospacing="1" w:after="100" w:afterAutospacing="1" w:line="240" w:lineRule="auto"/>
        <w:rPr>
          <w:rFonts w:ascii="Times New Roman" w:eastAsia="Times New Roman" w:hAnsi="Times New Roman" w:cs="Times New Roman"/>
          <w:sz w:val="24"/>
          <w:szCs w:val="24"/>
        </w:rPr>
      </w:pPr>
      <w:r w:rsidRPr="00A5203C">
        <w:rPr>
          <w:rFonts w:ascii="Times New Roman" w:eastAsia="Times New Roman" w:hAnsi="Times New Roman" w:cs="Times New Roman"/>
          <w:sz w:val="24"/>
          <w:szCs w:val="24"/>
        </w:rPr>
        <w:t>Finish up by visiting your php info page (make sure you replace the example ip address with your correct one): http://12.34.56.789/info.php</w:t>
      </w:r>
    </w:p>
    <w:p w:rsidR="00A5203C" w:rsidRPr="00A5203C" w:rsidRDefault="00A5203C" w:rsidP="00A5203C">
      <w:pPr>
        <w:spacing w:before="100" w:beforeAutospacing="1" w:after="100" w:afterAutospacing="1" w:line="240" w:lineRule="auto"/>
        <w:rPr>
          <w:rFonts w:ascii="Times New Roman" w:eastAsia="Times New Roman" w:hAnsi="Times New Roman" w:cs="Times New Roman"/>
          <w:sz w:val="24"/>
          <w:szCs w:val="24"/>
        </w:rPr>
      </w:pPr>
      <w:r w:rsidRPr="00A5203C">
        <w:rPr>
          <w:rFonts w:ascii="Times New Roman" w:eastAsia="Times New Roman" w:hAnsi="Times New Roman" w:cs="Times New Roman"/>
          <w:sz w:val="24"/>
          <w:szCs w:val="24"/>
        </w:rPr>
        <w:t xml:space="preserve">It should look similar to </w:t>
      </w:r>
      <w:hyperlink r:id="rId137" w:history="1">
        <w:r w:rsidRPr="00A5203C">
          <w:rPr>
            <w:rFonts w:ascii="Times New Roman" w:eastAsia="Times New Roman" w:hAnsi="Times New Roman" w:cs="Times New Roman"/>
            <w:color w:val="0000FF"/>
            <w:sz w:val="24"/>
            <w:szCs w:val="24"/>
            <w:u w:val="single"/>
          </w:rPr>
          <w:t>this</w:t>
        </w:r>
      </w:hyperlink>
      <w:r w:rsidRPr="00A5203C">
        <w:rPr>
          <w:rFonts w:ascii="Times New Roman" w:eastAsia="Times New Roman" w:hAnsi="Times New Roman" w:cs="Times New Roman"/>
          <w:sz w:val="24"/>
          <w:szCs w:val="24"/>
        </w:rPr>
        <w:t>.</w:t>
      </w:r>
    </w:p>
    <w:p w:rsidR="00A5203C" w:rsidRPr="00A5203C" w:rsidRDefault="00A5203C" w:rsidP="00A5203C">
      <w:pPr>
        <w:spacing w:before="100" w:beforeAutospacing="1" w:after="100" w:afterAutospacing="1" w:line="240" w:lineRule="auto"/>
        <w:outlineLvl w:val="1"/>
        <w:rPr>
          <w:rFonts w:ascii="Times New Roman" w:eastAsia="Times New Roman" w:hAnsi="Times New Roman" w:cs="Times New Roman"/>
          <w:b/>
          <w:bCs/>
          <w:sz w:val="36"/>
          <w:szCs w:val="36"/>
        </w:rPr>
      </w:pPr>
      <w:r w:rsidRPr="00A5203C">
        <w:rPr>
          <w:rFonts w:ascii="Times New Roman" w:eastAsia="Times New Roman" w:hAnsi="Times New Roman" w:cs="Times New Roman"/>
          <w:b/>
          <w:bCs/>
          <w:sz w:val="36"/>
          <w:szCs w:val="36"/>
        </w:rPr>
        <w:t>See More</w:t>
      </w:r>
    </w:p>
    <w:p w:rsidR="00A5203C" w:rsidRPr="00A5203C" w:rsidRDefault="00A5203C" w:rsidP="00A5203C">
      <w:pPr>
        <w:spacing w:before="100" w:beforeAutospacing="1" w:after="100" w:afterAutospacing="1" w:line="240" w:lineRule="auto"/>
        <w:rPr>
          <w:rFonts w:ascii="Times New Roman" w:eastAsia="Times New Roman" w:hAnsi="Times New Roman" w:cs="Times New Roman"/>
          <w:sz w:val="24"/>
          <w:szCs w:val="24"/>
        </w:rPr>
      </w:pPr>
      <w:r w:rsidRPr="00A5203C">
        <w:rPr>
          <w:rFonts w:ascii="Times New Roman" w:eastAsia="Times New Roman" w:hAnsi="Times New Roman" w:cs="Times New Roman"/>
          <w:sz w:val="24"/>
          <w:szCs w:val="24"/>
        </w:rPr>
        <w:t xml:space="preserve">After installing LAMP, you can </w:t>
      </w:r>
      <w:hyperlink r:id="rId138" w:history="1">
        <w:r w:rsidRPr="00A5203C">
          <w:rPr>
            <w:rFonts w:ascii="Times New Roman" w:eastAsia="Times New Roman" w:hAnsi="Times New Roman" w:cs="Times New Roman"/>
            <w:color w:val="0000FF"/>
            <w:sz w:val="24"/>
            <w:szCs w:val="24"/>
            <w:u w:val="single"/>
          </w:rPr>
          <w:t>Set Up phpMyAdmin</w:t>
        </w:r>
      </w:hyperlink>
      <w:r w:rsidRPr="00A5203C">
        <w:rPr>
          <w:rFonts w:ascii="Times New Roman" w:eastAsia="Times New Roman" w:hAnsi="Times New Roman" w:cs="Times New Roman"/>
          <w:sz w:val="24"/>
          <w:szCs w:val="24"/>
        </w:rPr>
        <w:t xml:space="preserve">, </w:t>
      </w:r>
      <w:hyperlink r:id="rId139" w:history="1">
        <w:r w:rsidRPr="00A5203C">
          <w:rPr>
            <w:rFonts w:ascii="Times New Roman" w:eastAsia="Times New Roman" w:hAnsi="Times New Roman" w:cs="Times New Roman"/>
            <w:color w:val="0000FF"/>
            <w:sz w:val="24"/>
            <w:szCs w:val="24"/>
            <w:u w:val="single"/>
          </w:rPr>
          <w:t>Install WordPress</w:t>
        </w:r>
      </w:hyperlink>
      <w:r w:rsidRPr="00A5203C">
        <w:rPr>
          <w:rFonts w:ascii="Times New Roman" w:eastAsia="Times New Roman" w:hAnsi="Times New Roman" w:cs="Times New Roman"/>
          <w:sz w:val="24"/>
          <w:szCs w:val="24"/>
        </w:rPr>
        <w:t>, go on to do more with MySQL (</w:t>
      </w:r>
      <w:hyperlink r:id="rId140" w:history="1">
        <w:r w:rsidRPr="00A5203C">
          <w:rPr>
            <w:rFonts w:ascii="Times New Roman" w:eastAsia="Times New Roman" w:hAnsi="Times New Roman" w:cs="Times New Roman"/>
            <w:color w:val="0000FF"/>
            <w:sz w:val="24"/>
            <w:szCs w:val="24"/>
            <w:u w:val="single"/>
          </w:rPr>
          <w:t>A Basic MySQL Tutorial</w:t>
        </w:r>
      </w:hyperlink>
      <w:r w:rsidRPr="00A5203C">
        <w:rPr>
          <w:rFonts w:ascii="Times New Roman" w:eastAsia="Times New Roman" w:hAnsi="Times New Roman" w:cs="Times New Roman"/>
          <w:sz w:val="24"/>
          <w:szCs w:val="24"/>
        </w:rPr>
        <w:t xml:space="preserve">), </w:t>
      </w:r>
      <w:hyperlink r:id="rId141" w:history="1">
        <w:r w:rsidRPr="00A5203C">
          <w:rPr>
            <w:rFonts w:ascii="Times New Roman" w:eastAsia="Times New Roman" w:hAnsi="Times New Roman" w:cs="Times New Roman"/>
            <w:color w:val="0000FF"/>
            <w:sz w:val="24"/>
            <w:szCs w:val="24"/>
            <w:u w:val="single"/>
          </w:rPr>
          <w:t>Create an SSL Certificate</w:t>
        </w:r>
      </w:hyperlink>
      <w:r w:rsidRPr="00A5203C">
        <w:rPr>
          <w:rFonts w:ascii="Times New Roman" w:eastAsia="Times New Roman" w:hAnsi="Times New Roman" w:cs="Times New Roman"/>
          <w:sz w:val="24"/>
          <w:szCs w:val="24"/>
        </w:rPr>
        <w:t xml:space="preserve">, or </w:t>
      </w:r>
      <w:hyperlink r:id="rId142" w:history="1">
        <w:r w:rsidRPr="00A5203C">
          <w:rPr>
            <w:rFonts w:ascii="Times New Roman" w:eastAsia="Times New Roman" w:hAnsi="Times New Roman" w:cs="Times New Roman"/>
            <w:color w:val="0000FF"/>
            <w:sz w:val="24"/>
            <w:szCs w:val="24"/>
            <w:u w:val="single"/>
          </w:rPr>
          <w:t>Install an FTP Server</w:t>
        </w:r>
      </w:hyperlink>
      <w:r w:rsidRPr="00A5203C">
        <w:rPr>
          <w:rFonts w:ascii="Times New Roman" w:eastAsia="Times New Roman" w:hAnsi="Times New Roman" w:cs="Times New Roman"/>
          <w:sz w:val="24"/>
          <w:szCs w:val="24"/>
        </w:rPr>
        <w:t xml:space="preserve">. </w:t>
      </w:r>
    </w:p>
    <w:p w:rsidR="00555FAA" w:rsidRPr="00555FAA" w:rsidRDefault="00555FAA" w:rsidP="00555FAA">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555FAA">
        <w:rPr>
          <w:rFonts w:ascii="Times New Roman" w:eastAsia="Times New Roman" w:hAnsi="Times New Roman" w:cs="Times New Roman"/>
          <w:b/>
          <w:bCs/>
          <w:kern w:val="36"/>
          <w:sz w:val="48"/>
          <w:szCs w:val="48"/>
        </w:rPr>
        <w:t xml:space="preserve">How </w:t>
      </w:r>
      <w:proofErr w:type="gramStart"/>
      <w:r w:rsidRPr="00555FAA">
        <w:rPr>
          <w:rFonts w:ascii="Times New Roman" w:eastAsia="Times New Roman" w:hAnsi="Times New Roman" w:cs="Times New Roman"/>
          <w:b/>
          <w:bCs/>
          <w:kern w:val="36"/>
          <w:sz w:val="48"/>
          <w:szCs w:val="48"/>
        </w:rPr>
        <w:t>To</w:t>
      </w:r>
      <w:proofErr w:type="gramEnd"/>
      <w:r w:rsidRPr="00555FAA">
        <w:rPr>
          <w:rFonts w:ascii="Times New Roman" w:eastAsia="Times New Roman" w:hAnsi="Times New Roman" w:cs="Times New Roman"/>
          <w:b/>
          <w:bCs/>
          <w:kern w:val="36"/>
          <w:sz w:val="48"/>
          <w:szCs w:val="48"/>
        </w:rPr>
        <w:t xml:space="preserve"> Configure the Apache Web Server on an Ubuntu or Debian VPS</w:t>
      </w:r>
    </w:p>
    <w:p w:rsidR="00555FAA" w:rsidRPr="00555FAA" w:rsidRDefault="00555FAA" w:rsidP="00555FAA">
      <w:pPr>
        <w:spacing w:after="0" w:line="240" w:lineRule="auto"/>
        <w:rPr>
          <w:rFonts w:ascii="Times New Roman" w:eastAsia="Times New Roman" w:hAnsi="Times New Roman" w:cs="Times New Roman"/>
          <w:sz w:val="24"/>
          <w:szCs w:val="24"/>
        </w:rPr>
      </w:pPr>
      <w:r w:rsidRPr="00555FAA">
        <w:rPr>
          <w:rFonts w:ascii="Times New Roman" w:eastAsia="Times New Roman" w:hAnsi="Times New Roman" w:cs="Times New Roman"/>
          <w:sz w:val="24"/>
          <w:szCs w:val="24"/>
        </w:rPr>
        <w:t xml:space="preserve">Posted Aug 7, 2013 </w:t>
      </w:r>
    </w:p>
    <w:p w:rsidR="00555FAA" w:rsidRPr="00555FAA" w:rsidRDefault="00555FAA" w:rsidP="00555FAA">
      <w:pPr>
        <w:pBdr>
          <w:bottom w:val="single" w:sz="6" w:space="1" w:color="auto"/>
        </w:pBdr>
        <w:spacing w:after="0" w:line="240" w:lineRule="auto"/>
        <w:jc w:val="center"/>
        <w:rPr>
          <w:rFonts w:ascii="Arial" w:eastAsia="Times New Roman" w:hAnsi="Arial" w:cs="Arial"/>
          <w:vanish/>
          <w:sz w:val="16"/>
          <w:szCs w:val="16"/>
        </w:rPr>
      </w:pPr>
      <w:r w:rsidRPr="00555FAA">
        <w:rPr>
          <w:rFonts w:ascii="Arial" w:eastAsia="Times New Roman" w:hAnsi="Arial" w:cs="Arial"/>
          <w:vanish/>
          <w:sz w:val="16"/>
          <w:szCs w:val="16"/>
        </w:rPr>
        <w:t>Top of Form</w:t>
      </w:r>
    </w:p>
    <w:p w:rsidR="00555FAA" w:rsidRPr="00555FAA" w:rsidRDefault="00555FAA" w:rsidP="00555FAA">
      <w:pPr>
        <w:pBdr>
          <w:top w:val="single" w:sz="6" w:space="1" w:color="auto"/>
        </w:pBdr>
        <w:spacing w:after="0" w:line="240" w:lineRule="auto"/>
        <w:jc w:val="center"/>
        <w:rPr>
          <w:rFonts w:ascii="Arial" w:eastAsia="Times New Roman" w:hAnsi="Arial" w:cs="Arial"/>
          <w:vanish/>
          <w:sz w:val="16"/>
          <w:szCs w:val="16"/>
        </w:rPr>
      </w:pPr>
      <w:r w:rsidRPr="00555FAA">
        <w:rPr>
          <w:rFonts w:ascii="Arial" w:eastAsia="Times New Roman" w:hAnsi="Arial" w:cs="Arial"/>
          <w:vanish/>
          <w:sz w:val="16"/>
          <w:szCs w:val="16"/>
        </w:rPr>
        <w:t>Bottom of Form</w:t>
      </w:r>
    </w:p>
    <w:p w:rsidR="00555FAA" w:rsidRPr="00555FAA" w:rsidRDefault="00555FAA" w:rsidP="00555FAA">
      <w:pPr>
        <w:spacing w:after="0" w:line="240" w:lineRule="auto"/>
        <w:rPr>
          <w:rFonts w:ascii="Times New Roman" w:eastAsia="Times New Roman" w:hAnsi="Times New Roman" w:cs="Times New Roman"/>
          <w:sz w:val="24"/>
          <w:szCs w:val="24"/>
        </w:rPr>
      </w:pPr>
      <w:r w:rsidRPr="00555FAA">
        <w:rPr>
          <w:rFonts w:ascii="Times New Roman" w:eastAsia="Times New Roman" w:hAnsi="Times New Roman" w:cs="Times New Roman"/>
          <w:sz w:val="24"/>
          <w:szCs w:val="24"/>
        </w:rPr>
        <w:t>35</w:t>
      </w:r>
    </w:p>
    <w:p w:rsidR="00555FAA" w:rsidRPr="00555FAA" w:rsidRDefault="00555FAA" w:rsidP="00555FAA">
      <w:pPr>
        <w:spacing w:after="0" w:line="240" w:lineRule="auto"/>
        <w:rPr>
          <w:rFonts w:ascii="Times New Roman" w:eastAsia="Times New Roman" w:hAnsi="Times New Roman" w:cs="Times New Roman"/>
          <w:sz w:val="24"/>
          <w:szCs w:val="24"/>
        </w:rPr>
      </w:pPr>
      <w:r w:rsidRPr="00555FAA">
        <w:rPr>
          <w:rFonts w:ascii="Times New Roman" w:eastAsia="Times New Roman" w:hAnsi="Times New Roman" w:cs="Times New Roman"/>
          <w:sz w:val="24"/>
          <w:szCs w:val="24"/>
        </w:rPr>
        <w:t xml:space="preserve">795.2k views </w:t>
      </w:r>
      <w:hyperlink r:id="rId143" w:history="1">
        <w:r w:rsidRPr="00555FAA">
          <w:rPr>
            <w:rFonts w:ascii="Times New Roman" w:eastAsia="Times New Roman" w:hAnsi="Times New Roman" w:cs="Times New Roman"/>
            <w:color w:val="0000FF"/>
            <w:sz w:val="24"/>
            <w:szCs w:val="24"/>
            <w:u w:val="single"/>
          </w:rPr>
          <w:t>Apache</w:t>
        </w:r>
      </w:hyperlink>
      <w:r w:rsidRPr="00555FAA">
        <w:rPr>
          <w:rFonts w:ascii="Times New Roman" w:eastAsia="Times New Roman" w:hAnsi="Times New Roman" w:cs="Times New Roman"/>
          <w:sz w:val="24"/>
          <w:szCs w:val="24"/>
        </w:rPr>
        <w:t xml:space="preserve"> </w:t>
      </w:r>
      <w:hyperlink r:id="rId144" w:history="1">
        <w:r w:rsidRPr="00555FAA">
          <w:rPr>
            <w:rFonts w:ascii="Times New Roman" w:eastAsia="Times New Roman" w:hAnsi="Times New Roman" w:cs="Times New Roman"/>
            <w:color w:val="0000FF"/>
            <w:sz w:val="24"/>
            <w:szCs w:val="24"/>
            <w:u w:val="single"/>
          </w:rPr>
          <w:t>Ubuntu</w:t>
        </w:r>
      </w:hyperlink>
      <w:r w:rsidRPr="00555FAA">
        <w:rPr>
          <w:rFonts w:ascii="Times New Roman" w:eastAsia="Times New Roman" w:hAnsi="Times New Roman" w:cs="Times New Roman"/>
          <w:sz w:val="24"/>
          <w:szCs w:val="24"/>
        </w:rPr>
        <w:t xml:space="preserve"> </w:t>
      </w:r>
      <w:hyperlink r:id="rId145" w:history="1">
        <w:r w:rsidRPr="00555FAA">
          <w:rPr>
            <w:rFonts w:ascii="Times New Roman" w:eastAsia="Times New Roman" w:hAnsi="Times New Roman" w:cs="Times New Roman"/>
            <w:color w:val="0000FF"/>
            <w:sz w:val="24"/>
            <w:szCs w:val="24"/>
            <w:u w:val="single"/>
          </w:rPr>
          <w:t>Debian</w:t>
        </w:r>
      </w:hyperlink>
      <w:r w:rsidRPr="00555FAA">
        <w:rPr>
          <w:rFonts w:ascii="Times New Roman" w:eastAsia="Times New Roman" w:hAnsi="Times New Roman" w:cs="Times New Roman"/>
          <w:sz w:val="24"/>
          <w:szCs w:val="24"/>
        </w:rPr>
        <w:t xml:space="preserve"> </w:t>
      </w:r>
    </w:p>
    <w:p w:rsidR="00555FAA" w:rsidRPr="00555FAA" w:rsidRDefault="00555FAA" w:rsidP="00555FAA">
      <w:pPr>
        <w:spacing w:before="100" w:beforeAutospacing="1" w:after="100" w:afterAutospacing="1" w:line="240" w:lineRule="auto"/>
        <w:outlineLvl w:val="2"/>
        <w:rPr>
          <w:rFonts w:ascii="Times New Roman" w:eastAsia="Times New Roman" w:hAnsi="Times New Roman" w:cs="Times New Roman"/>
          <w:b/>
          <w:bCs/>
          <w:sz w:val="27"/>
          <w:szCs w:val="27"/>
        </w:rPr>
      </w:pPr>
      <w:r w:rsidRPr="00555FAA">
        <w:rPr>
          <w:rFonts w:ascii="Times New Roman" w:eastAsia="Times New Roman" w:hAnsi="Times New Roman" w:cs="Times New Roman"/>
          <w:b/>
          <w:bCs/>
          <w:sz w:val="27"/>
          <w:szCs w:val="27"/>
        </w:rPr>
        <w:t>What is Apache?</w:t>
      </w:r>
    </w:p>
    <w:p w:rsidR="00555FAA" w:rsidRPr="00555FAA" w:rsidRDefault="00555FAA" w:rsidP="00555FAA">
      <w:pPr>
        <w:spacing w:before="100" w:beforeAutospacing="1" w:after="100" w:afterAutospacing="1" w:line="240" w:lineRule="auto"/>
        <w:rPr>
          <w:rFonts w:ascii="Times New Roman" w:eastAsia="Times New Roman" w:hAnsi="Times New Roman" w:cs="Times New Roman"/>
          <w:sz w:val="24"/>
          <w:szCs w:val="24"/>
        </w:rPr>
      </w:pPr>
      <w:r w:rsidRPr="00555FAA">
        <w:rPr>
          <w:rFonts w:ascii="Times New Roman" w:eastAsia="Times New Roman" w:hAnsi="Times New Roman" w:cs="Times New Roman"/>
          <w:sz w:val="24"/>
          <w:szCs w:val="24"/>
        </w:rPr>
        <w:t>Apache is the most popular web server on the internet. It is used to serve more than half of all active websites.</w:t>
      </w:r>
    </w:p>
    <w:p w:rsidR="00555FAA" w:rsidRPr="00555FAA" w:rsidRDefault="00555FAA" w:rsidP="00555FAA">
      <w:pPr>
        <w:spacing w:before="100" w:beforeAutospacing="1" w:after="100" w:afterAutospacing="1" w:line="240" w:lineRule="auto"/>
        <w:rPr>
          <w:rFonts w:ascii="Times New Roman" w:eastAsia="Times New Roman" w:hAnsi="Times New Roman" w:cs="Times New Roman"/>
          <w:sz w:val="24"/>
          <w:szCs w:val="24"/>
        </w:rPr>
      </w:pPr>
      <w:r w:rsidRPr="00555FAA">
        <w:rPr>
          <w:rFonts w:ascii="Times New Roman" w:eastAsia="Times New Roman" w:hAnsi="Times New Roman" w:cs="Times New Roman"/>
          <w:sz w:val="24"/>
          <w:szCs w:val="24"/>
        </w:rPr>
        <w:t>Although there are many viable web servers that will serve your content, it is helpful to understand how Apache works because of its ubiquity.</w:t>
      </w:r>
    </w:p>
    <w:p w:rsidR="00555FAA" w:rsidRPr="00555FAA" w:rsidRDefault="00555FAA" w:rsidP="00555FAA">
      <w:pPr>
        <w:spacing w:before="100" w:beforeAutospacing="1" w:after="100" w:afterAutospacing="1" w:line="240" w:lineRule="auto"/>
        <w:rPr>
          <w:rFonts w:ascii="Times New Roman" w:eastAsia="Times New Roman" w:hAnsi="Times New Roman" w:cs="Times New Roman"/>
          <w:sz w:val="24"/>
          <w:szCs w:val="24"/>
        </w:rPr>
      </w:pPr>
      <w:r w:rsidRPr="00555FAA">
        <w:rPr>
          <w:rFonts w:ascii="Times New Roman" w:eastAsia="Times New Roman" w:hAnsi="Times New Roman" w:cs="Times New Roman"/>
          <w:sz w:val="24"/>
          <w:szCs w:val="24"/>
        </w:rPr>
        <w:t>In this article, we will examine some general configuration files and options that can be controlled within them. This article will follow the Ubuntu/Debian layout of Apache files, which is different from how other distributions build the configuration hierarchy.</w:t>
      </w:r>
    </w:p>
    <w:p w:rsidR="00555FAA" w:rsidRPr="00555FAA" w:rsidRDefault="00555FAA" w:rsidP="00555FAA">
      <w:pPr>
        <w:spacing w:before="100" w:beforeAutospacing="1" w:after="100" w:afterAutospacing="1" w:line="240" w:lineRule="auto"/>
        <w:outlineLvl w:val="1"/>
        <w:rPr>
          <w:rFonts w:ascii="Times New Roman" w:eastAsia="Times New Roman" w:hAnsi="Times New Roman" w:cs="Times New Roman"/>
          <w:b/>
          <w:bCs/>
          <w:sz w:val="36"/>
          <w:szCs w:val="36"/>
        </w:rPr>
      </w:pPr>
      <w:r w:rsidRPr="00555FAA">
        <w:rPr>
          <w:rFonts w:ascii="Times New Roman" w:eastAsia="Times New Roman" w:hAnsi="Times New Roman" w:cs="Times New Roman"/>
          <w:b/>
          <w:bCs/>
          <w:sz w:val="36"/>
          <w:szCs w:val="36"/>
        </w:rPr>
        <w:t>How to Install Apache on Ubuntu and Debian</w:t>
      </w:r>
    </w:p>
    <w:p w:rsidR="00555FAA" w:rsidRPr="00555FAA" w:rsidRDefault="00555FAA" w:rsidP="00555FAA">
      <w:pPr>
        <w:spacing w:before="100" w:beforeAutospacing="1" w:after="100" w:afterAutospacing="1" w:line="240" w:lineRule="auto"/>
        <w:rPr>
          <w:rFonts w:ascii="Times New Roman" w:eastAsia="Times New Roman" w:hAnsi="Times New Roman" w:cs="Times New Roman"/>
          <w:sz w:val="24"/>
          <w:szCs w:val="24"/>
        </w:rPr>
      </w:pPr>
      <w:r w:rsidRPr="00555FAA">
        <w:rPr>
          <w:rFonts w:ascii="Times New Roman" w:eastAsia="Times New Roman" w:hAnsi="Times New Roman" w:cs="Times New Roman"/>
          <w:sz w:val="24"/>
          <w:szCs w:val="24"/>
        </w:rPr>
        <w:t>If you do not already have Apache installed, you can do so now by issuing the following commands:</w:t>
      </w:r>
    </w:p>
    <w:p w:rsidR="00555FAA" w:rsidRPr="00555FAA" w:rsidRDefault="00555FAA" w:rsidP="00555F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555FAA">
        <w:rPr>
          <w:rFonts w:ascii="Courier New" w:eastAsia="Times New Roman" w:hAnsi="Courier New" w:cs="Courier New"/>
          <w:sz w:val="20"/>
          <w:szCs w:val="20"/>
        </w:rPr>
        <w:lastRenderedPageBreak/>
        <w:t>sudo</w:t>
      </w:r>
      <w:proofErr w:type="gramEnd"/>
      <w:r w:rsidRPr="00555FAA">
        <w:rPr>
          <w:rFonts w:ascii="Courier New" w:eastAsia="Times New Roman" w:hAnsi="Courier New" w:cs="Courier New"/>
          <w:sz w:val="20"/>
          <w:szCs w:val="20"/>
        </w:rPr>
        <w:t xml:space="preserve"> apt-get update</w:t>
      </w:r>
    </w:p>
    <w:p w:rsidR="00555FAA" w:rsidRPr="00555FAA" w:rsidRDefault="00555FAA" w:rsidP="00555F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555FAA">
        <w:rPr>
          <w:rFonts w:ascii="Courier New" w:eastAsia="Times New Roman" w:hAnsi="Courier New" w:cs="Courier New"/>
          <w:sz w:val="20"/>
          <w:szCs w:val="20"/>
        </w:rPr>
        <w:t>sudo</w:t>
      </w:r>
      <w:proofErr w:type="gramEnd"/>
      <w:r w:rsidRPr="00555FAA">
        <w:rPr>
          <w:rFonts w:ascii="Courier New" w:eastAsia="Times New Roman" w:hAnsi="Courier New" w:cs="Courier New"/>
          <w:sz w:val="20"/>
          <w:szCs w:val="20"/>
        </w:rPr>
        <w:t xml:space="preserve"> apt-get install apache2</w:t>
      </w:r>
    </w:p>
    <w:p w:rsidR="00555FAA" w:rsidRPr="00555FAA" w:rsidRDefault="00555FAA" w:rsidP="00555FAA">
      <w:pPr>
        <w:spacing w:before="100" w:beforeAutospacing="1" w:after="100" w:afterAutospacing="1" w:line="240" w:lineRule="auto"/>
        <w:rPr>
          <w:rFonts w:ascii="Times New Roman" w:eastAsia="Times New Roman" w:hAnsi="Times New Roman" w:cs="Times New Roman"/>
          <w:sz w:val="24"/>
          <w:szCs w:val="24"/>
        </w:rPr>
      </w:pPr>
      <w:r w:rsidRPr="00555FAA">
        <w:rPr>
          <w:rFonts w:ascii="Times New Roman" w:eastAsia="Times New Roman" w:hAnsi="Times New Roman" w:cs="Times New Roman"/>
          <w:sz w:val="24"/>
          <w:szCs w:val="24"/>
        </w:rPr>
        <w:t>This is all that is necessary to have a working web server. If you visit your VPS's IP address in a web browser, you will get the default Apache index page:</w:t>
      </w:r>
    </w:p>
    <w:p w:rsidR="00555FAA" w:rsidRPr="00555FAA" w:rsidRDefault="00555FAA" w:rsidP="00555F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555FAA">
        <w:rPr>
          <w:rFonts w:ascii="Courier New" w:eastAsia="Times New Roman" w:hAnsi="Courier New" w:cs="Courier New"/>
          <w:sz w:val="20"/>
          <w:szCs w:val="20"/>
        </w:rPr>
        <w:t>your_domain_name_or_ip_address</w:t>
      </w:r>
    </w:p>
    <w:p w:rsidR="00555FAA" w:rsidRPr="00555FAA" w:rsidRDefault="00555FAA" w:rsidP="00555F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555FAA">
        <w:rPr>
          <w:rFonts w:ascii="Courier New" w:eastAsia="Times New Roman" w:hAnsi="Courier New" w:cs="Courier New"/>
          <w:sz w:val="20"/>
          <w:szCs w:val="20"/>
        </w:rPr>
        <w:t>It works!</w:t>
      </w:r>
    </w:p>
    <w:p w:rsidR="00555FAA" w:rsidRPr="00555FAA" w:rsidRDefault="00555FAA" w:rsidP="00555F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555FAA">
        <w:rPr>
          <w:rFonts w:ascii="Courier New" w:eastAsia="Times New Roman" w:hAnsi="Courier New" w:cs="Courier New"/>
          <w:sz w:val="20"/>
          <w:szCs w:val="20"/>
        </w:rPr>
        <w:t>This is the default web page for this server.</w:t>
      </w:r>
    </w:p>
    <w:p w:rsidR="00555FAA" w:rsidRPr="00555FAA" w:rsidRDefault="00555FAA" w:rsidP="00555F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555FAA">
        <w:rPr>
          <w:rFonts w:ascii="Courier New" w:eastAsia="Times New Roman" w:hAnsi="Courier New" w:cs="Courier New"/>
          <w:sz w:val="20"/>
          <w:szCs w:val="20"/>
        </w:rPr>
        <w:t>The web server software is running but no content has been added, yet.</w:t>
      </w:r>
    </w:p>
    <w:p w:rsidR="00555FAA" w:rsidRPr="00555FAA" w:rsidRDefault="00555FAA" w:rsidP="00555FAA">
      <w:pPr>
        <w:spacing w:before="100" w:beforeAutospacing="1" w:after="100" w:afterAutospacing="1" w:line="240" w:lineRule="auto"/>
        <w:outlineLvl w:val="1"/>
        <w:rPr>
          <w:rFonts w:ascii="Times New Roman" w:eastAsia="Times New Roman" w:hAnsi="Times New Roman" w:cs="Times New Roman"/>
          <w:b/>
          <w:bCs/>
          <w:sz w:val="36"/>
          <w:szCs w:val="36"/>
        </w:rPr>
      </w:pPr>
      <w:r w:rsidRPr="00555FAA">
        <w:rPr>
          <w:rFonts w:ascii="Times New Roman" w:eastAsia="Times New Roman" w:hAnsi="Times New Roman" w:cs="Times New Roman"/>
          <w:b/>
          <w:bCs/>
          <w:sz w:val="36"/>
          <w:szCs w:val="36"/>
        </w:rPr>
        <w:t>The Apache File Hierarchy in Ubuntu and Debian</w:t>
      </w:r>
    </w:p>
    <w:p w:rsidR="00555FAA" w:rsidRPr="00555FAA" w:rsidRDefault="00555FAA" w:rsidP="00555FAA">
      <w:pPr>
        <w:spacing w:before="100" w:beforeAutospacing="1" w:after="100" w:afterAutospacing="1" w:line="240" w:lineRule="auto"/>
        <w:rPr>
          <w:rFonts w:ascii="Times New Roman" w:eastAsia="Times New Roman" w:hAnsi="Times New Roman" w:cs="Times New Roman"/>
          <w:sz w:val="24"/>
          <w:szCs w:val="24"/>
        </w:rPr>
      </w:pPr>
      <w:r w:rsidRPr="00555FAA">
        <w:rPr>
          <w:rFonts w:ascii="Times New Roman" w:eastAsia="Times New Roman" w:hAnsi="Times New Roman" w:cs="Times New Roman"/>
          <w:sz w:val="24"/>
          <w:szCs w:val="24"/>
        </w:rPr>
        <w:t>On Ubuntu and Debian, Apache keeps its main configuration files within the "/etc/apache2" folder:</w:t>
      </w:r>
    </w:p>
    <w:p w:rsidR="00555FAA" w:rsidRPr="00555FAA" w:rsidRDefault="00555FAA" w:rsidP="00555F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555FAA">
        <w:rPr>
          <w:rFonts w:ascii="Courier New" w:eastAsia="Times New Roman" w:hAnsi="Courier New" w:cs="Courier New"/>
          <w:sz w:val="20"/>
          <w:szCs w:val="20"/>
        </w:rPr>
        <w:t>cd</w:t>
      </w:r>
      <w:proofErr w:type="gramEnd"/>
      <w:r w:rsidRPr="00555FAA">
        <w:rPr>
          <w:rFonts w:ascii="Courier New" w:eastAsia="Times New Roman" w:hAnsi="Courier New" w:cs="Courier New"/>
          <w:sz w:val="20"/>
          <w:szCs w:val="20"/>
        </w:rPr>
        <w:t xml:space="preserve"> /etc/apache2</w:t>
      </w:r>
    </w:p>
    <w:p w:rsidR="00555FAA" w:rsidRPr="00555FAA" w:rsidRDefault="00555FAA" w:rsidP="00555F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555FAA">
        <w:rPr>
          <w:rFonts w:ascii="Courier New" w:eastAsia="Times New Roman" w:hAnsi="Courier New" w:cs="Courier New"/>
          <w:sz w:val="20"/>
          <w:szCs w:val="20"/>
        </w:rPr>
        <w:t>ls</w:t>
      </w:r>
      <w:proofErr w:type="gramEnd"/>
      <w:r w:rsidRPr="00555FAA">
        <w:rPr>
          <w:rFonts w:ascii="Courier New" w:eastAsia="Times New Roman" w:hAnsi="Courier New" w:cs="Courier New"/>
          <w:sz w:val="20"/>
          <w:szCs w:val="20"/>
        </w:rPr>
        <w:t xml:space="preserve"> -F</w:t>
      </w:r>
    </w:p>
    <w:p w:rsidR="00555FAA" w:rsidRPr="00555FAA" w:rsidRDefault="00555FAA" w:rsidP="00555F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555FAA">
        <w:rPr>
          <w:rFonts w:ascii="Courier New" w:eastAsia="Times New Roman" w:hAnsi="Courier New" w:cs="Courier New"/>
          <w:sz w:val="20"/>
          <w:szCs w:val="20"/>
        </w:rPr>
        <w:t>apache2.conf  envvars</w:t>
      </w:r>
      <w:proofErr w:type="gramEnd"/>
      <w:r w:rsidRPr="00555FAA">
        <w:rPr>
          <w:rFonts w:ascii="Courier New" w:eastAsia="Times New Roman" w:hAnsi="Courier New" w:cs="Courier New"/>
          <w:sz w:val="20"/>
          <w:szCs w:val="20"/>
        </w:rPr>
        <w:t xml:space="preserve">     magic            mods-enabled/  sites-available/</w:t>
      </w:r>
    </w:p>
    <w:p w:rsidR="00555FAA" w:rsidRPr="00555FAA" w:rsidRDefault="00555FAA" w:rsidP="00555F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555FAA">
        <w:rPr>
          <w:rFonts w:ascii="Courier New" w:eastAsia="Times New Roman" w:hAnsi="Courier New" w:cs="Courier New"/>
          <w:sz w:val="20"/>
          <w:szCs w:val="20"/>
        </w:rPr>
        <w:t xml:space="preserve">conf.d/       </w:t>
      </w:r>
      <w:proofErr w:type="gramStart"/>
      <w:r w:rsidRPr="00555FAA">
        <w:rPr>
          <w:rFonts w:ascii="Courier New" w:eastAsia="Times New Roman" w:hAnsi="Courier New" w:cs="Courier New"/>
          <w:sz w:val="20"/>
          <w:szCs w:val="20"/>
        </w:rPr>
        <w:t>httpd.conf  mods</w:t>
      </w:r>
      <w:proofErr w:type="gramEnd"/>
      <w:r w:rsidRPr="00555FAA">
        <w:rPr>
          <w:rFonts w:ascii="Courier New" w:eastAsia="Times New Roman" w:hAnsi="Courier New" w:cs="Courier New"/>
          <w:sz w:val="20"/>
          <w:szCs w:val="20"/>
        </w:rPr>
        <w:t>-available/  ports.conf     sites-enabled/</w:t>
      </w:r>
    </w:p>
    <w:p w:rsidR="00555FAA" w:rsidRPr="00555FAA" w:rsidRDefault="00555FAA" w:rsidP="00555FAA">
      <w:pPr>
        <w:spacing w:before="100" w:beforeAutospacing="1" w:after="100" w:afterAutospacing="1" w:line="240" w:lineRule="auto"/>
        <w:rPr>
          <w:rFonts w:ascii="Times New Roman" w:eastAsia="Times New Roman" w:hAnsi="Times New Roman" w:cs="Times New Roman"/>
          <w:sz w:val="24"/>
          <w:szCs w:val="24"/>
        </w:rPr>
      </w:pPr>
      <w:r w:rsidRPr="00555FAA">
        <w:rPr>
          <w:rFonts w:ascii="Times New Roman" w:eastAsia="Times New Roman" w:hAnsi="Times New Roman" w:cs="Times New Roman"/>
          <w:sz w:val="24"/>
          <w:szCs w:val="24"/>
        </w:rPr>
        <w:t>There are a number of plain text files and some sub-directories in this directory. These are some of the more useful locations to be familiar with:</w:t>
      </w:r>
    </w:p>
    <w:p w:rsidR="00555FAA" w:rsidRPr="00555FAA" w:rsidRDefault="00555FAA" w:rsidP="00555FAA">
      <w:pPr>
        <w:numPr>
          <w:ilvl w:val="0"/>
          <w:numId w:val="20"/>
        </w:numPr>
        <w:spacing w:before="100" w:beforeAutospacing="1" w:after="100" w:afterAutospacing="1" w:line="240" w:lineRule="auto"/>
        <w:rPr>
          <w:rFonts w:ascii="Times New Roman" w:eastAsia="Times New Roman" w:hAnsi="Times New Roman" w:cs="Times New Roman"/>
          <w:sz w:val="24"/>
          <w:szCs w:val="24"/>
        </w:rPr>
      </w:pPr>
      <w:r w:rsidRPr="00555FAA">
        <w:rPr>
          <w:rFonts w:ascii="Times New Roman" w:eastAsia="Times New Roman" w:hAnsi="Times New Roman" w:cs="Times New Roman"/>
          <w:b/>
          <w:bCs/>
          <w:sz w:val="24"/>
          <w:szCs w:val="24"/>
        </w:rPr>
        <w:t>apache2.conf</w:t>
      </w:r>
      <w:r w:rsidRPr="00555FAA">
        <w:rPr>
          <w:rFonts w:ascii="Times New Roman" w:eastAsia="Times New Roman" w:hAnsi="Times New Roman" w:cs="Times New Roman"/>
          <w:sz w:val="24"/>
          <w:szCs w:val="24"/>
        </w:rPr>
        <w:t xml:space="preserve">: This is the main configuration file for the server. Almost all </w:t>
      </w:r>
      <w:proofErr w:type="gramStart"/>
      <w:r w:rsidRPr="00555FAA">
        <w:rPr>
          <w:rFonts w:ascii="Times New Roman" w:eastAsia="Times New Roman" w:hAnsi="Times New Roman" w:cs="Times New Roman"/>
          <w:sz w:val="24"/>
          <w:szCs w:val="24"/>
        </w:rPr>
        <w:t>configuration</w:t>
      </w:r>
      <w:proofErr w:type="gramEnd"/>
      <w:r w:rsidRPr="00555FAA">
        <w:rPr>
          <w:rFonts w:ascii="Times New Roman" w:eastAsia="Times New Roman" w:hAnsi="Times New Roman" w:cs="Times New Roman"/>
          <w:sz w:val="24"/>
          <w:szCs w:val="24"/>
        </w:rPr>
        <w:t xml:space="preserve"> can be done from within this file, although it is recommended to use separate, designated files for simplicity. This file will configure defaults and be the central point of access for the server to read configuration details.</w:t>
      </w:r>
    </w:p>
    <w:p w:rsidR="00555FAA" w:rsidRPr="00555FAA" w:rsidRDefault="00555FAA" w:rsidP="00555FAA">
      <w:pPr>
        <w:numPr>
          <w:ilvl w:val="0"/>
          <w:numId w:val="20"/>
        </w:numPr>
        <w:spacing w:before="100" w:beforeAutospacing="1" w:after="100" w:afterAutospacing="1" w:line="240" w:lineRule="auto"/>
        <w:rPr>
          <w:rFonts w:ascii="Times New Roman" w:eastAsia="Times New Roman" w:hAnsi="Times New Roman" w:cs="Times New Roman"/>
          <w:sz w:val="24"/>
          <w:szCs w:val="24"/>
        </w:rPr>
      </w:pPr>
      <w:r w:rsidRPr="00555FAA">
        <w:rPr>
          <w:rFonts w:ascii="Times New Roman" w:eastAsia="Times New Roman" w:hAnsi="Times New Roman" w:cs="Times New Roman"/>
          <w:b/>
          <w:bCs/>
          <w:sz w:val="24"/>
          <w:szCs w:val="24"/>
        </w:rPr>
        <w:t>ports.conf</w:t>
      </w:r>
      <w:r w:rsidRPr="00555FAA">
        <w:rPr>
          <w:rFonts w:ascii="Times New Roman" w:eastAsia="Times New Roman" w:hAnsi="Times New Roman" w:cs="Times New Roman"/>
          <w:sz w:val="24"/>
          <w:szCs w:val="24"/>
        </w:rPr>
        <w:t>: This file is used to specify the ports that virtual hosts should listen on. Be sure to check that this file is correct if you are configuring SSL.</w:t>
      </w:r>
    </w:p>
    <w:p w:rsidR="00555FAA" w:rsidRPr="00555FAA" w:rsidRDefault="00555FAA" w:rsidP="00555FAA">
      <w:pPr>
        <w:numPr>
          <w:ilvl w:val="0"/>
          <w:numId w:val="20"/>
        </w:numPr>
        <w:spacing w:before="100" w:beforeAutospacing="1" w:after="100" w:afterAutospacing="1" w:line="240" w:lineRule="auto"/>
        <w:rPr>
          <w:rFonts w:ascii="Times New Roman" w:eastAsia="Times New Roman" w:hAnsi="Times New Roman" w:cs="Times New Roman"/>
          <w:sz w:val="24"/>
          <w:szCs w:val="24"/>
        </w:rPr>
      </w:pPr>
      <w:r w:rsidRPr="00555FAA">
        <w:rPr>
          <w:rFonts w:ascii="Times New Roman" w:eastAsia="Times New Roman" w:hAnsi="Times New Roman" w:cs="Times New Roman"/>
          <w:b/>
          <w:bCs/>
          <w:sz w:val="24"/>
          <w:szCs w:val="24"/>
        </w:rPr>
        <w:t>conf.d/</w:t>
      </w:r>
      <w:r w:rsidRPr="00555FAA">
        <w:rPr>
          <w:rFonts w:ascii="Times New Roman" w:eastAsia="Times New Roman" w:hAnsi="Times New Roman" w:cs="Times New Roman"/>
          <w:sz w:val="24"/>
          <w:szCs w:val="24"/>
        </w:rPr>
        <w:t>: This directory is used for controlling specific aspects of the Apache configuration. For example, it is often used to define SSL configuration and default security choices.</w:t>
      </w:r>
    </w:p>
    <w:p w:rsidR="00555FAA" w:rsidRPr="00555FAA" w:rsidRDefault="00555FAA" w:rsidP="00555FAA">
      <w:pPr>
        <w:numPr>
          <w:ilvl w:val="0"/>
          <w:numId w:val="20"/>
        </w:numPr>
        <w:spacing w:before="100" w:beforeAutospacing="1" w:after="100" w:afterAutospacing="1" w:line="240" w:lineRule="auto"/>
        <w:rPr>
          <w:rFonts w:ascii="Times New Roman" w:eastAsia="Times New Roman" w:hAnsi="Times New Roman" w:cs="Times New Roman"/>
          <w:sz w:val="24"/>
          <w:szCs w:val="24"/>
        </w:rPr>
      </w:pPr>
      <w:proofErr w:type="gramStart"/>
      <w:r w:rsidRPr="00555FAA">
        <w:rPr>
          <w:rFonts w:ascii="Times New Roman" w:eastAsia="Times New Roman" w:hAnsi="Times New Roman" w:cs="Times New Roman"/>
          <w:b/>
          <w:bCs/>
          <w:sz w:val="24"/>
          <w:szCs w:val="24"/>
        </w:rPr>
        <w:t>sites-available</w:t>
      </w:r>
      <w:proofErr w:type="gramEnd"/>
      <w:r w:rsidRPr="00555FAA">
        <w:rPr>
          <w:rFonts w:ascii="Times New Roman" w:eastAsia="Times New Roman" w:hAnsi="Times New Roman" w:cs="Times New Roman"/>
          <w:b/>
          <w:bCs/>
          <w:sz w:val="24"/>
          <w:szCs w:val="24"/>
        </w:rPr>
        <w:t>/</w:t>
      </w:r>
      <w:r w:rsidRPr="00555FAA">
        <w:rPr>
          <w:rFonts w:ascii="Times New Roman" w:eastAsia="Times New Roman" w:hAnsi="Times New Roman" w:cs="Times New Roman"/>
          <w:sz w:val="24"/>
          <w:szCs w:val="24"/>
        </w:rPr>
        <w:t>: This directory contains all of the virtual host files that define different web sites. These will establish which content gets served for which requests. These are available configurations, not active configurations.</w:t>
      </w:r>
    </w:p>
    <w:p w:rsidR="00555FAA" w:rsidRPr="00555FAA" w:rsidRDefault="00555FAA" w:rsidP="00555FAA">
      <w:pPr>
        <w:numPr>
          <w:ilvl w:val="0"/>
          <w:numId w:val="20"/>
        </w:numPr>
        <w:spacing w:before="100" w:beforeAutospacing="1" w:after="100" w:afterAutospacing="1" w:line="240" w:lineRule="auto"/>
        <w:rPr>
          <w:rFonts w:ascii="Times New Roman" w:eastAsia="Times New Roman" w:hAnsi="Times New Roman" w:cs="Times New Roman"/>
          <w:sz w:val="24"/>
          <w:szCs w:val="24"/>
        </w:rPr>
      </w:pPr>
      <w:proofErr w:type="gramStart"/>
      <w:r w:rsidRPr="00555FAA">
        <w:rPr>
          <w:rFonts w:ascii="Times New Roman" w:eastAsia="Times New Roman" w:hAnsi="Times New Roman" w:cs="Times New Roman"/>
          <w:b/>
          <w:bCs/>
          <w:sz w:val="24"/>
          <w:szCs w:val="24"/>
        </w:rPr>
        <w:t>sites-enabled</w:t>
      </w:r>
      <w:proofErr w:type="gramEnd"/>
      <w:r w:rsidRPr="00555FAA">
        <w:rPr>
          <w:rFonts w:ascii="Times New Roman" w:eastAsia="Times New Roman" w:hAnsi="Times New Roman" w:cs="Times New Roman"/>
          <w:b/>
          <w:bCs/>
          <w:sz w:val="24"/>
          <w:szCs w:val="24"/>
        </w:rPr>
        <w:t>/</w:t>
      </w:r>
      <w:r w:rsidRPr="00555FAA">
        <w:rPr>
          <w:rFonts w:ascii="Times New Roman" w:eastAsia="Times New Roman" w:hAnsi="Times New Roman" w:cs="Times New Roman"/>
          <w:sz w:val="24"/>
          <w:szCs w:val="24"/>
        </w:rPr>
        <w:t>: This directory establishes which virtual host definitions are actually being used. Usually, this directory consists of symbolic links to files defined in the "sites-available" directory.</w:t>
      </w:r>
    </w:p>
    <w:p w:rsidR="00555FAA" w:rsidRPr="00555FAA" w:rsidRDefault="00555FAA" w:rsidP="00555FAA">
      <w:pPr>
        <w:numPr>
          <w:ilvl w:val="0"/>
          <w:numId w:val="20"/>
        </w:numPr>
        <w:spacing w:before="100" w:beforeAutospacing="1" w:after="100" w:afterAutospacing="1" w:line="240" w:lineRule="auto"/>
        <w:rPr>
          <w:rFonts w:ascii="Times New Roman" w:eastAsia="Times New Roman" w:hAnsi="Times New Roman" w:cs="Times New Roman"/>
          <w:sz w:val="24"/>
          <w:szCs w:val="24"/>
        </w:rPr>
      </w:pPr>
      <w:proofErr w:type="gramStart"/>
      <w:r w:rsidRPr="00555FAA">
        <w:rPr>
          <w:rFonts w:ascii="Times New Roman" w:eastAsia="Times New Roman" w:hAnsi="Times New Roman" w:cs="Times New Roman"/>
          <w:b/>
          <w:bCs/>
          <w:sz w:val="24"/>
          <w:szCs w:val="24"/>
        </w:rPr>
        <w:t>mods-[</w:t>
      </w:r>
      <w:proofErr w:type="gramEnd"/>
      <w:r w:rsidRPr="00555FAA">
        <w:rPr>
          <w:rFonts w:ascii="Times New Roman" w:eastAsia="Times New Roman" w:hAnsi="Times New Roman" w:cs="Times New Roman"/>
          <w:b/>
          <w:bCs/>
          <w:sz w:val="24"/>
          <w:szCs w:val="24"/>
        </w:rPr>
        <w:t>enabled,available]/</w:t>
      </w:r>
      <w:r w:rsidRPr="00555FAA">
        <w:rPr>
          <w:rFonts w:ascii="Times New Roman" w:eastAsia="Times New Roman" w:hAnsi="Times New Roman" w:cs="Times New Roman"/>
          <w:sz w:val="24"/>
          <w:szCs w:val="24"/>
        </w:rPr>
        <w:t>: These directories are similar in function to the sites directories, but they define modules that can be optionally loaded instead.</w:t>
      </w:r>
    </w:p>
    <w:p w:rsidR="00555FAA" w:rsidRPr="00555FAA" w:rsidRDefault="00555FAA" w:rsidP="00555FAA">
      <w:pPr>
        <w:spacing w:before="100" w:beforeAutospacing="1" w:after="100" w:afterAutospacing="1" w:line="240" w:lineRule="auto"/>
        <w:rPr>
          <w:rFonts w:ascii="Times New Roman" w:eastAsia="Times New Roman" w:hAnsi="Times New Roman" w:cs="Times New Roman"/>
          <w:sz w:val="24"/>
          <w:szCs w:val="24"/>
        </w:rPr>
      </w:pPr>
      <w:r w:rsidRPr="00555FAA">
        <w:rPr>
          <w:rFonts w:ascii="Times New Roman" w:eastAsia="Times New Roman" w:hAnsi="Times New Roman" w:cs="Times New Roman"/>
          <w:sz w:val="24"/>
          <w:szCs w:val="24"/>
        </w:rPr>
        <w:t>As you can see, Apache configuration does not take place in a single monolithic file, but instead happens through a modular design where new files can be added and modified as needed.</w:t>
      </w:r>
    </w:p>
    <w:p w:rsidR="00555FAA" w:rsidRPr="00555FAA" w:rsidRDefault="00555FAA" w:rsidP="00555FAA">
      <w:pPr>
        <w:spacing w:before="100" w:beforeAutospacing="1" w:after="100" w:afterAutospacing="1" w:line="240" w:lineRule="auto"/>
        <w:outlineLvl w:val="1"/>
        <w:rPr>
          <w:rFonts w:ascii="Times New Roman" w:eastAsia="Times New Roman" w:hAnsi="Times New Roman" w:cs="Times New Roman"/>
          <w:b/>
          <w:bCs/>
          <w:sz w:val="36"/>
          <w:szCs w:val="36"/>
        </w:rPr>
      </w:pPr>
      <w:r w:rsidRPr="00555FAA">
        <w:rPr>
          <w:rFonts w:ascii="Times New Roman" w:eastAsia="Times New Roman" w:hAnsi="Times New Roman" w:cs="Times New Roman"/>
          <w:b/>
          <w:bCs/>
          <w:sz w:val="36"/>
          <w:szCs w:val="36"/>
        </w:rPr>
        <w:t>Looking at the Apache2.conf File</w:t>
      </w:r>
    </w:p>
    <w:p w:rsidR="00555FAA" w:rsidRPr="00555FAA" w:rsidRDefault="00555FAA" w:rsidP="00555FAA">
      <w:pPr>
        <w:spacing w:before="100" w:beforeAutospacing="1" w:after="100" w:afterAutospacing="1" w:line="240" w:lineRule="auto"/>
        <w:rPr>
          <w:rFonts w:ascii="Times New Roman" w:eastAsia="Times New Roman" w:hAnsi="Times New Roman" w:cs="Times New Roman"/>
          <w:sz w:val="24"/>
          <w:szCs w:val="24"/>
        </w:rPr>
      </w:pPr>
      <w:r w:rsidRPr="00555FAA">
        <w:rPr>
          <w:rFonts w:ascii="Times New Roman" w:eastAsia="Times New Roman" w:hAnsi="Times New Roman" w:cs="Times New Roman"/>
          <w:sz w:val="24"/>
          <w:szCs w:val="24"/>
        </w:rPr>
        <w:lastRenderedPageBreak/>
        <w:t>The main configuration details for your Apache server are held in the "/etc/apache2/apache2.conf" file.</w:t>
      </w:r>
    </w:p>
    <w:p w:rsidR="00555FAA" w:rsidRPr="00555FAA" w:rsidRDefault="00555FAA" w:rsidP="00555FAA">
      <w:pPr>
        <w:spacing w:before="100" w:beforeAutospacing="1" w:after="100" w:afterAutospacing="1" w:line="240" w:lineRule="auto"/>
        <w:rPr>
          <w:rFonts w:ascii="Times New Roman" w:eastAsia="Times New Roman" w:hAnsi="Times New Roman" w:cs="Times New Roman"/>
          <w:sz w:val="24"/>
          <w:szCs w:val="24"/>
        </w:rPr>
      </w:pPr>
      <w:r w:rsidRPr="00555FAA">
        <w:rPr>
          <w:rFonts w:ascii="Times New Roman" w:eastAsia="Times New Roman" w:hAnsi="Times New Roman" w:cs="Times New Roman"/>
          <w:sz w:val="24"/>
          <w:szCs w:val="24"/>
        </w:rPr>
        <w:t>This file is divided into three main sections: configuration for the global Apache server process, configuration for the default server, and configuration of Virtual Hosts.</w:t>
      </w:r>
    </w:p>
    <w:p w:rsidR="00555FAA" w:rsidRPr="00555FAA" w:rsidRDefault="00555FAA" w:rsidP="00555FAA">
      <w:pPr>
        <w:spacing w:before="100" w:beforeAutospacing="1" w:after="100" w:afterAutospacing="1" w:line="240" w:lineRule="auto"/>
        <w:rPr>
          <w:rFonts w:ascii="Times New Roman" w:eastAsia="Times New Roman" w:hAnsi="Times New Roman" w:cs="Times New Roman"/>
          <w:sz w:val="24"/>
          <w:szCs w:val="24"/>
        </w:rPr>
      </w:pPr>
      <w:r w:rsidRPr="00555FAA">
        <w:rPr>
          <w:rFonts w:ascii="Times New Roman" w:eastAsia="Times New Roman" w:hAnsi="Times New Roman" w:cs="Times New Roman"/>
          <w:sz w:val="24"/>
          <w:szCs w:val="24"/>
        </w:rPr>
        <w:t>In Ubuntu and Debian, the majority of the file is for global definitions, and the configuration of the default server and virtual hosts is handled at the end, by using the "Include ..." directive.</w:t>
      </w:r>
    </w:p>
    <w:p w:rsidR="00555FAA" w:rsidRPr="00555FAA" w:rsidRDefault="00555FAA" w:rsidP="00555FAA">
      <w:pPr>
        <w:spacing w:before="100" w:beforeAutospacing="1" w:after="100" w:afterAutospacing="1" w:line="240" w:lineRule="auto"/>
        <w:rPr>
          <w:rFonts w:ascii="Times New Roman" w:eastAsia="Times New Roman" w:hAnsi="Times New Roman" w:cs="Times New Roman"/>
          <w:sz w:val="24"/>
          <w:szCs w:val="24"/>
        </w:rPr>
      </w:pPr>
      <w:r w:rsidRPr="00555FAA">
        <w:rPr>
          <w:rFonts w:ascii="Times New Roman" w:eastAsia="Times New Roman" w:hAnsi="Times New Roman" w:cs="Times New Roman"/>
          <w:sz w:val="24"/>
          <w:szCs w:val="24"/>
        </w:rPr>
        <w:t>The "Include" directive allows Apache to read other configuration files into the current file at the location that the statement appears. The result is that Apache dynamically generates an overarching configuration file on startup.</w:t>
      </w:r>
    </w:p>
    <w:p w:rsidR="00555FAA" w:rsidRPr="00555FAA" w:rsidRDefault="00555FAA" w:rsidP="00555FAA">
      <w:pPr>
        <w:spacing w:before="100" w:beforeAutospacing="1" w:after="100" w:afterAutospacing="1" w:line="240" w:lineRule="auto"/>
        <w:rPr>
          <w:rFonts w:ascii="Times New Roman" w:eastAsia="Times New Roman" w:hAnsi="Times New Roman" w:cs="Times New Roman"/>
          <w:sz w:val="24"/>
          <w:szCs w:val="24"/>
        </w:rPr>
      </w:pPr>
      <w:r w:rsidRPr="00555FAA">
        <w:rPr>
          <w:rFonts w:ascii="Times New Roman" w:eastAsia="Times New Roman" w:hAnsi="Times New Roman" w:cs="Times New Roman"/>
          <w:sz w:val="24"/>
          <w:szCs w:val="24"/>
        </w:rPr>
        <w:t>If you scroll to the bottom of the file, there are a number of different "Include" statements. These load module definitions, the ports.conf document, the specific configuration files in the "conf.d/" directory, and finally, the Virtual Host definitions in the "sites-enabled/" directory.</w:t>
      </w:r>
    </w:p>
    <w:p w:rsidR="00555FAA" w:rsidRPr="00555FAA" w:rsidRDefault="00555FAA" w:rsidP="00555FAA">
      <w:pPr>
        <w:spacing w:before="100" w:beforeAutospacing="1" w:after="100" w:afterAutospacing="1" w:line="240" w:lineRule="auto"/>
        <w:rPr>
          <w:rFonts w:ascii="Times New Roman" w:eastAsia="Times New Roman" w:hAnsi="Times New Roman" w:cs="Times New Roman"/>
          <w:sz w:val="24"/>
          <w:szCs w:val="24"/>
        </w:rPr>
      </w:pPr>
      <w:r w:rsidRPr="00555FAA">
        <w:rPr>
          <w:rFonts w:ascii="Times New Roman" w:eastAsia="Times New Roman" w:hAnsi="Times New Roman" w:cs="Times New Roman"/>
          <w:sz w:val="24"/>
          <w:szCs w:val="24"/>
        </w:rPr>
        <w:t>We will focus on the first part of the file to learn how Apache defines its global settings.</w:t>
      </w:r>
    </w:p>
    <w:p w:rsidR="00555FAA" w:rsidRPr="00555FAA" w:rsidRDefault="00555FAA" w:rsidP="00555FAA">
      <w:pPr>
        <w:spacing w:before="100" w:beforeAutospacing="1" w:after="100" w:afterAutospacing="1" w:line="240" w:lineRule="auto"/>
        <w:outlineLvl w:val="1"/>
        <w:rPr>
          <w:rFonts w:ascii="Times New Roman" w:eastAsia="Times New Roman" w:hAnsi="Times New Roman" w:cs="Times New Roman"/>
          <w:b/>
          <w:bCs/>
          <w:sz w:val="36"/>
          <w:szCs w:val="36"/>
        </w:rPr>
      </w:pPr>
      <w:r w:rsidRPr="00555FAA">
        <w:rPr>
          <w:rFonts w:ascii="Times New Roman" w:eastAsia="Times New Roman" w:hAnsi="Times New Roman" w:cs="Times New Roman"/>
          <w:b/>
          <w:bCs/>
          <w:sz w:val="36"/>
          <w:szCs w:val="36"/>
        </w:rPr>
        <w:t>Global Configuration Section</w:t>
      </w:r>
    </w:p>
    <w:p w:rsidR="00555FAA" w:rsidRPr="00555FAA" w:rsidRDefault="00555FAA" w:rsidP="00555FAA">
      <w:pPr>
        <w:spacing w:before="100" w:beforeAutospacing="1" w:after="100" w:afterAutospacing="1" w:line="240" w:lineRule="auto"/>
        <w:rPr>
          <w:rFonts w:ascii="Times New Roman" w:eastAsia="Times New Roman" w:hAnsi="Times New Roman" w:cs="Times New Roman"/>
          <w:sz w:val="24"/>
          <w:szCs w:val="24"/>
        </w:rPr>
      </w:pPr>
      <w:r w:rsidRPr="00555FAA">
        <w:rPr>
          <w:rFonts w:ascii="Times New Roman" w:eastAsia="Times New Roman" w:hAnsi="Times New Roman" w:cs="Times New Roman"/>
          <w:sz w:val="24"/>
          <w:szCs w:val="24"/>
        </w:rPr>
        <w:t>This section is used to configure some options that control how Apache works as a whole.</w:t>
      </w:r>
    </w:p>
    <w:p w:rsidR="00555FAA" w:rsidRPr="00555FAA" w:rsidRDefault="00555FAA" w:rsidP="00555FAA">
      <w:pPr>
        <w:spacing w:before="100" w:beforeAutospacing="1" w:after="100" w:afterAutospacing="1" w:line="240" w:lineRule="auto"/>
        <w:rPr>
          <w:rFonts w:ascii="Times New Roman" w:eastAsia="Times New Roman" w:hAnsi="Times New Roman" w:cs="Times New Roman"/>
          <w:sz w:val="24"/>
          <w:szCs w:val="24"/>
        </w:rPr>
      </w:pPr>
      <w:r w:rsidRPr="00555FAA">
        <w:rPr>
          <w:rFonts w:ascii="Times New Roman" w:eastAsia="Times New Roman" w:hAnsi="Times New Roman" w:cs="Times New Roman"/>
          <w:sz w:val="24"/>
          <w:szCs w:val="24"/>
        </w:rPr>
        <w:t>There are some interesting options you may want to modify in this section:</w:t>
      </w:r>
    </w:p>
    <w:p w:rsidR="00555FAA" w:rsidRPr="00555FAA" w:rsidRDefault="00555FAA" w:rsidP="00555FAA">
      <w:pPr>
        <w:spacing w:before="100" w:beforeAutospacing="1" w:after="100" w:afterAutospacing="1" w:line="240" w:lineRule="auto"/>
        <w:outlineLvl w:val="2"/>
        <w:rPr>
          <w:rFonts w:ascii="Times New Roman" w:eastAsia="Times New Roman" w:hAnsi="Times New Roman" w:cs="Times New Roman"/>
          <w:b/>
          <w:bCs/>
          <w:sz w:val="27"/>
          <w:szCs w:val="27"/>
        </w:rPr>
      </w:pPr>
      <w:r w:rsidRPr="00555FAA">
        <w:rPr>
          <w:rFonts w:ascii="Times New Roman" w:eastAsia="Times New Roman" w:hAnsi="Times New Roman" w:cs="Times New Roman"/>
          <w:b/>
          <w:bCs/>
          <w:sz w:val="27"/>
          <w:szCs w:val="27"/>
        </w:rPr>
        <w:t>Timeout</w:t>
      </w:r>
    </w:p>
    <w:p w:rsidR="00555FAA" w:rsidRPr="00555FAA" w:rsidRDefault="00555FAA" w:rsidP="00555FAA">
      <w:pPr>
        <w:spacing w:before="100" w:beforeAutospacing="1" w:after="100" w:afterAutospacing="1" w:line="240" w:lineRule="auto"/>
        <w:rPr>
          <w:rFonts w:ascii="Times New Roman" w:eastAsia="Times New Roman" w:hAnsi="Times New Roman" w:cs="Times New Roman"/>
          <w:sz w:val="24"/>
          <w:szCs w:val="24"/>
        </w:rPr>
      </w:pPr>
      <w:r w:rsidRPr="00555FAA">
        <w:rPr>
          <w:rFonts w:ascii="Times New Roman" w:eastAsia="Times New Roman" w:hAnsi="Times New Roman" w:cs="Times New Roman"/>
          <w:sz w:val="24"/>
          <w:szCs w:val="24"/>
        </w:rPr>
        <w:t>By default, this parameter is set to "300", which means that the server has a maximum of 300 seconds to fulfill each request.</w:t>
      </w:r>
    </w:p>
    <w:p w:rsidR="00555FAA" w:rsidRPr="00555FAA" w:rsidRDefault="00555FAA" w:rsidP="00555FAA">
      <w:pPr>
        <w:spacing w:before="100" w:beforeAutospacing="1" w:after="100" w:afterAutospacing="1" w:line="240" w:lineRule="auto"/>
        <w:rPr>
          <w:rFonts w:ascii="Times New Roman" w:eastAsia="Times New Roman" w:hAnsi="Times New Roman" w:cs="Times New Roman"/>
          <w:sz w:val="24"/>
          <w:szCs w:val="24"/>
        </w:rPr>
      </w:pPr>
      <w:r w:rsidRPr="00555FAA">
        <w:rPr>
          <w:rFonts w:ascii="Times New Roman" w:eastAsia="Times New Roman" w:hAnsi="Times New Roman" w:cs="Times New Roman"/>
          <w:sz w:val="24"/>
          <w:szCs w:val="24"/>
        </w:rPr>
        <w:t>This is probably too high for most set ups and can safely be dropped to something between 30 and 60 seconds.</w:t>
      </w:r>
    </w:p>
    <w:p w:rsidR="00555FAA" w:rsidRPr="00555FAA" w:rsidRDefault="00555FAA" w:rsidP="00555FAA">
      <w:pPr>
        <w:spacing w:before="100" w:beforeAutospacing="1" w:after="100" w:afterAutospacing="1" w:line="240" w:lineRule="auto"/>
        <w:outlineLvl w:val="2"/>
        <w:rPr>
          <w:rFonts w:ascii="Times New Roman" w:eastAsia="Times New Roman" w:hAnsi="Times New Roman" w:cs="Times New Roman"/>
          <w:b/>
          <w:bCs/>
          <w:sz w:val="27"/>
          <w:szCs w:val="27"/>
        </w:rPr>
      </w:pPr>
      <w:r w:rsidRPr="00555FAA">
        <w:rPr>
          <w:rFonts w:ascii="Times New Roman" w:eastAsia="Times New Roman" w:hAnsi="Times New Roman" w:cs="Times New Roman"/>
          <w:b/>
          <w:bCs/>
          <w:sz w:val="27"/>
          <w:szCs w:val="27"/>
        </w:rPr>
        <w:t>KeepAlive</w:t>
      </w:r>
    </w:p>
    <w:p w:rsidR="00555FAA" w:rsidRPr="00555FAA" w:rsidRDefault="00555FAA" w:rsidP="00555FAA">
      <w:pPr>
        <w:spacing w:before="100" w:beforeAutospacing="1" w:after="100" w:afterAutospacing="1" w:line="240" w:lineRule="auto"/>
        <w:rPr>
          <w:rFonts w:ascii="Times New Roman" w:eastAsia="Times New Roman" w:hAnsi="Times New Roman" w:cs="Times New Roman"/>
          <w:sz w:val="24"/>
          <w:szCs w:val="24"/>
        </w:rPr>
      </w:pPr>
      <w:r w:rsidRPr="00555FAA">
        <w:rPr>
          <w:rFonts w:ascii="Times New Roman" w:eastAsia="Times New Roman" w:hAnsi="Times New Roman" w:cs="Times New Roman"/>
          <w:sz w:val="24"/>
          <w:szCs w:val="24"/>
        </w:rPr>
        <w:t>This option, if set to "On", will allow each connection to remain open to handle multiple requests from the same client.</w:t>
      </w:r>
    </w:p>
    <w:p w:rsidR="00555FAA" w:rsidRPr="00555FAA" w:rsidRDefault="00555FAA" w:rsidP="00555FAA">
      <w:pPr>
        <w:spacing w:before="100" w:beforeAutospacing="1" w:after="100" w:afterAutospacing="1" w:line="240" w:lineRule="auto"/>
        <w:rPr>
          <w:rFonts w:ascii="Times New Roman" w:eastAsia="Times New Roman" w:hAnsi="Times New Roman" w:cs="Times New Roman"/>
          <w:sz w:val="24"/>
          <w:szCs w:val="24"/>
        </w:rPr>
      </w:pPr>
      <w:r w:rsidRPr="00555FAA">
        <w:rPr>
          <w:rFonts w:ascii="Times New Roman" w:eastAsia="Times New Roman" w:hAnsi="Times New Roman" w:cs="Times New Roman"/>
          <w:sz w:val="24"/>
          <w:szCs w:val="24"/>
        </w:rPr>
        <w:t>If this is set to "Off", each request will have to establish a new connection, which can result in significant overhead depending on your setup and traffic situation.</w:t>
      </w:r>
    </w:p>
    <w:p w:rsidR="00555FAA" w:rsidRPr="00555FAA" w:rsidRDefault="00555FAA" w:rsidP="00555FAA">
      <w:pPr>
        <w:spacing w:before="100" w:beforeAutospacing="1" w:after="100" w:afterAutospacing="1" w:line="240" w:lineRule="auto"/>
        <w:outlineLvl w:val="2"/>
        <w:rPr>
          <w:rFonts w:ascii="Times New Roman" w:eastAsia="Times New Roman" w:hAnsi="Times New Roman" w:cs="Times New Roman"/>
          <w:b/>
          <w:bCs/>
          <w:sz w:val="27"/>
          <w:szCs w:val="27"/>
        </w:rPr>
      </w:pPr>
      <w:r w:rsidRPr="00555FAA">
        <w:rPr>
          <w:rFonts w:ascii="Times New Roman" w:eastAsia="Times New Roman" w:hAnsi="Times New Roman" w:cs="Times New Roman"/>
          <w:b/>
          <w:bCs/>
          <w:sz w:val="27"/>
          <w:szCs w:val="27"/>
        </w:rPr>
        <w:t>MaxKeepAliveRequests</w:t>
      </w:r>
    </w:p>
    <w:p w:rsidR="00555FAA" w:rsidRPr="00555FAA" w:rsidRDefault="00555FAA" w:rsidP="00555FAA">
      <w:pPr>
        <w:spacing w:before="100" w:beforeAutospacing="1" w:after="100" w:afterAutospacing="1" w:line="240" w:lineRule="auto"/>
        <w:rPr>
          <w:rFonts w:ascii="Times New Roman" w:eastAsia="Times New Roman" w:hAnsi="Times New Roman" w:cs="Times New Roman"/>
          <w:sz w:val="24"/>
          <w:szCs w:val="24"/>
        </w:rPr>
      </w:pPr>
      <w:r w:rsidRPr="00555FAA">
        <w:rPr>
          <w:rFonts w:ascii="Times New Roman" w:eastAsia="Times New Roman" w:hAnsi="Times New Roman" w:cs="Times New Roman"/>
          <w:sz w:val="24"/>
          <w:szCs w:val="24"/>
        </w:rPr>
        <w:t>This controls how many separate request each connection will handle before dying. Keeping this number high will allow Apache to serve content to each client more effectively.</w:t>
      </w:r>
    </w:p>
    <w:p w:rsidR="00555FAA" w:rsidRPr="00555FAA" w:rsidRDefault="00555FAA" w:rsidP="00555FAA">
      <w:pPr>
        <w:spacing w:before="100" w:beforeAutospacing="1" w:after="100" w:afterAutospacing="1" w:line="240" w:lineRule="auto"/>
        <w:rPr>
          <w:rFonts w:ascii="Times New Roman" w:eastAsia="Times New Roman" w:hAnsi="Times New Roman" w:cs="Times New Roman"/>
          <w:sz w:val="24"/>
          <w:szCs w:val="24"/>
        </w:rPr>
      </w:pPr>
      <w:r w:rsidRPr="00555FAA">
        <w:rPr>
          <w:rFonts w:ascii="Times New Roman" w:eastAsia="Times New Roman" w:hAnsi="Times New Roman" w:cs="Times New Roman"/>
          <w:sz w:val="24"/>
          <w:szCs w:val="24"/>
        </w:rPr>
        <w:lastRenderedPageBreak/>
        <w:t>Setting this value to 0 will allow Apache to serve an unlimited amount of request for each connection.</w:t>
      </w:r>
    </w:p>
    <w:p w:rsidR="00555FAA" w:rsidRPr="00555FAA" w:rsidRDefault="00555FAA" w:rsidP="00555FAA">
      <w:pPr>
        <w:spacing w:before="100" w:beforeAutospacing="1" w:after="100" w:afterAutospacing="1" w:line="240" w:lineRule="auto"/>
        <w:outlineLvl w:val="2"/>
        <w:rPr>
          <w:rFonts w:ascii="Times New Roman" w:eastAsia="Times New Roman" w:hAnsi="Times New Roman" w:cs="Times New Roman"/>
          <w:b/>
          <w:bCs/>
          <w:sz w:val="27"/>
          <w:szCs w:val="27"/>
        </w:rPr>
      </w:pPr>
      <w:r w:rsidRPr="00555FAA">
        <w:rPr>
          <w:rFonts w:ascii="Times New Roman" w:eastAsia="Times New Roman" w:hAnsi="Times New Roman" w:cs="Times New Roman"/>
          <w:b/>
          <w:bCs/>
          <w:sz w:val="27"/>
          <w:szCs w:val="27"/>
        </w:rPr>
        <w:t>KeepAliveTimeout</w:t>
      </w:r>
    </w:p>
    <w:p w:rsidR="00555FAA" w:rsidRPr="00555FAA" w:rsidRDefault="00555FAA" w:rsidP="00555FAA">
      <w:pPr>
        <w:spacing w:before="100" w:beforeAutospacing="1" w:after="100" w:afterAutospacing="1" w:line="240" w:lineRule="auto"/>
        <w:rPr>
          <w:rFonts w:ascii="Times New Roman" w:eastAsia="Times New Roman" w:hAnsi="Times New Roman" w:cs="Times New Roman"/>
          <w:sz w:val="24"/>
          <w:szCs w:val="24"/>
        </w:rPr>
      </w:pPr>
      <w:r w:rsidRPr="00555FAA">
        <w:rPr>
          <w:rFonts w:ascii="Times New Roman" w:eastAsia="Times New Roman" w:hAnsi="Times New Roman" w:cs="Times New Roman"/>
          <w:sz w:val="24"/>
          <w:szCs w:val="24"/>
        </w:rPr>
        <w:t>This setting specifies how long to wait for the next request after finishing the last one. If the timeout threshold is reached, then the connection will die.</w:t>
      </w:r>
    </w:p>
    <w:p w:rsidR="00555FAA" w:rsidRPr="00555FAA" w:rsidRDefault="00555FAA" w:rsidP="00555FAA">
      <w:pPr>
        <w:spacing w:before="100" w:beforeAutospacing="1" w:after="100" w:afterAutospacing="1" w:line="240" w:lineRule="auto"/>
        <w:rPr>
          <w:rFonts w:ascii="Times New Roman" w:eastAsia="Times New Roman" w:hAnsi="Times New Roman" w:cs="Times New Roman"/>
          <w:sz w:val="24"/>
          <w:szCs w:val="24"/>
        </w:rPr>
      </w:pPr>
      <w:r w:rsidRPr="00555FAA">
        <w:rPr>
          <w:rFonts w:ascii="Times New Roman" w:eastAsia="Times New Roman" w:hAnsi="Times New Roman" w:cs="Times New Roman"/>
          <w:sz w:val="24"/>
          <w:szCs w:val="24"/>
        </w:rPr>
        <w:t>This just means that the next time content is requested, the server will establish a new connection to handle the request for the content that make up the page the client is visiting.</w:t>
      </w:r>
    </w:p>
    <w:p w:rsidR="00555FAA" w:rsidRPr="00555FAA" w:rsidRDefault="00555FAA" w:rsidP="00555FAA">
      <w:pPr>
        <w:spacing w:before="100" w:beforeAutospacing="1" w:after="100" w:afterAutospacing="1" w:line="240" w:lineRule="auto"/>
        <w:outlineLvl w:val="2"/>
        <w:rPr>
          <w:rFonts w:ascii="Times New Roman" w:eastAsia="Times New Roman" w:hAnsi="Times New Roman" w:cs="Times New Roman"/>
          <w:b/>
          <w:bCs/>
          <w:sz w:val="27"/>
          <w:szCs w:val="27"/>
        </w:rPr>
      </w:pPr>
      <w:r w:rsidRPr="00555FAA">
        <w:rPr>
          <w:rFonts w:ascii="Times New Roman" w:eastAsia="Times New Roman" w:hAnsi="Times New Roman" w:cs="Times New Roman"/>
          <w:b/>
          <w:bCs/>
          <w:sz w:val="27"/>
          <w:szCs w:val="27"/>
        </w:rPr>
        <w:t>MPM Configuration</w:t>
      </w:r>
    </w:p>
    <w:p w:rsidR="00555FAA" w:rsidRPr="00555FAA" w:rsidRDefault="00555FAA" w:rsidP="00555FAA">
      <w:pPr>
        <w:spacing w:before="100" w:beforeAutospacing="1" w:after="100" w:afterAutospacing="1" w:line="240" w:lineRule="auto"/>
        <w:rPr>
          <w:rFonts w:ascii="Times New Roman" w:eastAsia="Times New Roman" w:hAnsi="Times New Roman" w:cs="Times New Roman"/>
          <w:sz w:val="24"/>
          <w:szCs w:val="24"/>
        </w:rPr>
      </w:pPr>
      <w:r w:rsidRPr="00555FAA">
        <w:rPr>
          <w:rFonts w:ascii="Times New Roman" w:eastAsia="Times New Roman" w:hAnsi="Times New Roman" w:cs="Times New Roman"/>
          <w:sz w:val="24"/>
          <w:szCs w:val="24"/>
        </w:rPr>
        <w:t>The next section specifies the configuration of the MPM (Multi-Processing Module) options. You can cross-reference which section your Apache installation was compiled with by exiting into the terminal and typing:</w:t>
      </w:r>
    </w:p>
    <w:p w:rsidR="00555FAA" w:rsidRPr="00555FAA" w:rsidRDefault="00555FAA" w:rsidP="00555F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555FAA">
        <w:rPr>
          <w:rFonts w:ascii="Courier New" w:eastAsia="Times New Roman" w:hAnsi="Courier New" w:cs="Courier New"/>
          <w:sz w:val="20"/>
          <w:szCs w:val="20"/>
        </w:rPr>
        <w:t>apache2 -l</w:t>
      </w:r>
    </w:p>
    <w:p w:rsidR="00555FAA" w:rsidRPr="00555FAA" w:rsidRDefault="00555FAA" w:rsidP="00555F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555FAA">
        <w:rPr>
          <w:rFonts w:ascii="Courier New" w:eastAsia="Times New Roman" w:hAnsi="Courier New" w:cs="Courier New"/>
          <w:sz w:val="20"/>
          <w:szCs w:val="20"/>
        </w:rPr>
        <w:t>Compiled in modules:</w:t>
      </w:r>
    </w:p>
    <w:p w:rsidR="00555FAA" w:rsidRPr="00555FAA" w:rsidRDefault="00555FAA" w:rsidP="00555F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555FAA">
        <w:rPr>
          <w:rFonts w:ascii="Courier New" w:eastAsia="Times New Roman" w:hAnsi="Courier New" w:cs="Courier New"/>
          <w:sz w:val="20"/>
          <w:szCs w:val="20"/>
        </w:rPr>
        <w:t xml:space="preserve">  core.c</w:t>
      </w:r>
    </w:p>
    <w:p w:rsidR="00555FAA" w:rsidRPr="00555FAA" w:rsidRDefault="00555FAA" w:rsidP="00555F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555FAA">
        <w:rPr>
          <w:rFonts w:ascii="Courier New" w:eastAsia="Times New Roman" w:hAnsi="Courier New" w:cs="Courier New"/>
          <w:sz w:val="20"/>
          <w:szCs w:val="20"/>
        </w:rPr>
        <w:t xml:space="preserve">  mod_log_config.c</w:t>
      </w:r>
    </w:p>
    <w:p w:rsidR="00555FAA" w:rsidRPr="00555FAA" w:rsidRDefault="00555FAA" w:rsidP="00555F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555FAA">
        <w:rPr>
          <w:rFonts w:ascii="Courier New" w:eastAsia="Times New Roman" w:hAnsi="Courier New" w:cs="Courier New"/>
          <w:sz w:val="20"/>
          <w:szCs w:val="20"/>
        </w:rPr>
        <w:t xml:space="preserve">  mod_logio.c</w:t>
      </w:r>
    </w:p>
    <w:p w:rsidR="00555FAA" w:rsidRPr="00555FAA" w:rsidRDefault="00555FAA" w:rsidP="00555F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555FAA">
        <w:rPr>
          <w:rFonts w:ascii="Courier New" w:eastAsia="Times New Roman" w:hAnsi="Courier New" w:cs="Courier New"/>
          <w:sz w:val="20"/>
          <w:szCs w:val="20"/>
        </w:rPr>
        <w:t xml:space="preserve">  prefork.c</w:t>
      </w:r>
    </w:p>
    <w:p w:rsidR="00555FAA" w:rsidRPr="00555FAA" w:rsidRDefault="00555FAA" w:rsidP="00555F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555FAA">
        <w:rPr>
          <w:rFonts w:ascii="Courier New" w:eastAsia="Times New Roman" w:hAnsi="Courier New" w:cs="Courier New"/>
          <w:sz w:val="20"/>
          <w:szCs w:val="20"/>
        </w:rPr>
        <w:t xml:space="preserve">  http_core.c</w:t>
      </w:r>
    </w:p>
    <w:p w:rsidR="00555FAA" w:rsidRPr="00555FAA" w:rsidRDefault="00555FAA" w:rsidP="00555F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555FAA">
        <w:rPr>
          <w:rFonts w:ascii="Courier New" w:eastAsia="Times New Roman" w:hAnsi="Courier New" w:cs="Courier New"/>
          <w:sz w:val="20"/>
          <w:szCs w:val="20"/>
        </w:rPr>
        <w:t xml:space="preserve">  mod_so.c</w:t>
      </w:r>
    </w:p>
    <w:p w:rsidR="00555FAA" w:rsidRPr="00555FAA" w:rsidRDefault="00555FAA" w:rsidP="00555FAA">
      <w:pPr>
        <w:spacing w:before="100" w:beforeAutospacing="1" w:after="100" w:afterAutospacing="1" w:line="240" w:lineRule="auto"/>
        <w:rPr>
          <w:rFonts w:ascii="Times New Roman" w:eastAsia="Times New Roman" w:hAnsi="Times New Roman" w:cs="Times New Roman"/>
          <w:sz w:val="24"/>
          <w:szCs w:val="24"/>
        </w:rPr>
      </w:pPr>
      <w:r w:rsidRPr="00555FAA">
        <w:rPr>
          <w:rFonts w:ascii="Times New Roman" w:eastAsia="Times New Roman" w:hAnsi="Times New Roman" w:cs="Times New Roman"/>
          <w:sz w:val="24"/>
          <w:szCs w:val="24"/>
        </w:rPr>
        <w:t>As you can see, in this server, "prefork.c" is a module that was compiled in and is also in the "apache2.conf" file. Your installation may have multiple to choose from, but only one can be selected.</w:t>
      </w:r>
    </w:p>
    <w:p w:rsidR="00555FAA" w:rsidRPr="00555FAA" w:rsidRDefault="00555FAA" w:rsidP="00555FAA">
      <w:pPr>
        <w:spacing w:before="100" w:beforeAutospacing="1" w:after="100" w:afterAutospacing="1" w:line="240" w:lineRule="auto"/>
        <w:rPr>
          <w:rFonts w:ascii="Times New Roman" w:eastAsia="Times New Roman" w:hAnsi="Times New Roman" w:cs="Times New Roman"/>
          <w:sz w:val="24"/>
          <w:szCs w:val="24"/>
        </w:rPr>
      </w:pPr>
      <w:r w:rsidRPr="00555FAA">
        <w:rPr>
          <w:rFonts w:ascii="Times New Roman" w:eastAsia="Times New Roman" w:hAnsi="Times New Roman" w:cs="Times New Roman"/>
          <w:sz w:val="24"/>
          <w:szCs w:val="24"/>
        </w:rPr>
        <w:t>You can adjust the configuration of the prefork MPM in the appropriate section.</w:t>
      </w:r>
    </w:p>
    <w:p w:rsidR="00555FAA" w:rsidRPr="00555FAA" w:rsidRDefault="00555FAA" w:rsidP="00555FAA">
      <w:pPr>
        <w:spacing w:before="100" w:beforeAutospacing="1" w:after="100" w:afterAutospacing="1" w:line="240" w:lineRule="auto"/>
        <w:outlineLvl w:val="1"/>
        <w:rPr>
          <w:rFonts w:ascii="Times New Roman" w:eastAsia="Times New Roman" w:hAnsi="Times New Roman" w:cs="Times New Roman"/>
          <w:b/>
          <w:bCs/>
          <w:sz w:val="36"/>
          <w:szCs w:val="36"/>
        </w:rPr>
      </w:pPr>
      <w:r w:rsidRPr="00555FAA">
        <w:rPr>
          <w:rFonts w:ascii="Times New Roman" w:eastAsia="Times New Roman" w:hAnsi="Times New Roman" w:cs="Times New Roman"/>
          <w:b/>
          <w:bCs/>
          <w:sz w:val="36"/>
          <w:szCs w:val="36"/>
        </w:rPr>
        <w:t>Exploring the Default Virtual Host File</w:t>
      </w:r>
    </w:p>
    <w:p w:rsidR="00555FAA" w:rsidRPr="00555FAA" w:rsidRDefault="00555FAA" w:rsidP="00555FAA">
      <w:pPr>
        <w:spacing w:before="100" w:beforeAutospacing="1" w:after="100" w:afterAutospacing="1" w:line="240" w:lineRule="auto"/>
        <w:rPr>
          <w:rFonts w:ascii="Times New Roman" w:eastAsia="Times New Roman" w:hAnsi="Times New Roman" w:cs="Times New Roman"/>
          <w:sz w:val="24"/>
          <w:szCs w:val="24"/>
        </w:rPr>
      </w:pPr>
      <w:r w:rsidRPr="00555FAA">
        <w:rPr>
          <w:rFonts w:ascii="Times New Roman" w:eastAsia="Times New Roman" w:hAnsi="Times New Roman" w:cs="Times New Roman"/>
          <w:sz w:val="24"/>
          <w:szCs w:val="24"/>
        </w:rPr>
        <w:t>The default Virtual Host declaration can be found in a file called "default" in the "sites-available" directory.</w:t>
      </w:r>
    </w:p>
    <w:p w:rsidR="00555FAA" w:rsidRPr="00555FAA" w:rsidRDefault="00555FAA" w:rsidP="00555FAA">
      <w:pPr>
        <w:spacing w:before="100" w:beforeAutospacing="1" w:after="100" w:afterAutospacing="1" w:line="240" w:lineRule="auto"/>
        <w:rPr>
          <w:rFonts w:ascii="Times New Roman" w:eastAsia="Times New Roman" w:hAnsi="Times New Roman" w:cs="Times New Roman"/>
          <w:sz w:val="24"/>
          <w:szCs w:val="24"/>
        </w:rPr>
      </w:pPr>
      <w:r w:rsidRPr="00555FAA">
        <w:rPr>
          <w:rFonts w:ascii="Times New Roman" w:eastAsia="Times New Roman" w:hAnsi="Times New Roman" w:cs="Times New Roman"/>
          <w:sz w:val="24"/>
          <w:szCs w:val="24"/>
        </w:rPr>
        <w:t>We can learn about the general format of a Virtual Host file by examining this file. Open the file with the following command:</w:t>
      </w:r>
    </w:p>
    <w:p w:rsidR="00555FAA" w:rsidRPr="00555FAA" w:rsidRDefault="00555FAA" w:rsidP="00555F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555FAA">
        <w:rPr>
          <w:rFonts w:ascii="Courier New" w:eastAsia="Times New Roman" w:hAnsi="Courier New" w:cs="Courier New"/>
          <w:sz w:val="20"/>
          <w:szCs w:val="20"/>
        </w:rPr>
        <w:t>sudo</w:t>
      </w:r>
      <w:proofErr w:type="gramEnd"/>
      <w:r w:rsidRPr="00555FAA">
        <w:rPr>
          <w:rFonts w:ascii="Courier New" w:eastAsia="Times New Roman" w:hAnsi="Courier New" w:cs="Courier New"/>
          <w:sz w:val="20"/>
          <w:szCs w:val="20"/>
        </w:rPr>
        <w:t xml:space="preserve"> nano /etc/apache2/sites-available/default</w:t>
      </w:r>
    </w:p>
    <w:p w:rsidR="00555FAA" w:rsidRPr="00555FAA" w:rsidRDefault="00555FAA" w:rsidP="00555F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555FAA">
        <w:rPr>
          <w:rFonts w:ascii="Courier New" w:eastAsia="Times New Roman" w:hAnsi="Courier New" w:cs="Courier New"/>
          <w:sz w:val="20"/>
          <w:szCs w:val="20"/>
        </w:rPr>
        <w:t>&lt;VirtualHost *:80&gt;</w:t>
      </w:r>
    </w:p>
    <w:p w:rsidR="00555FAA" w:rsidRPr="00555FAA" w:rsidRDefault="00555FAA" w:rsidP="00555F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555FAA">
        <w:rPr>
          <w:rFonts w:ascii="Courier New" w:eastAsia="Times New Roman" w:hAnsi="Courier New" w:cs="Courier New"/>
          <w:sz w:val="20"/>
          <w:szCs w:val="20"/>
        </w:rPr>
        <w:t xml:space="preserve">        ServerAdmin webmaster@localhost</w:t>
      </w:r>
    </w:p>
    <w:p w:rsidR="00555FAA" w:rsidRPr="00555FAA" w:rsidRDefault="00555FAA" w:rsidP="00555F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555FAA" w:rsidRPr="00555FAA" w:rsidRDefault="00555FAA" w:rsidP="00555F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555FAA">
        <w:rPr>
          <w:rFonts w:ascii="Courier New" w:eastAsia="Times New Roman" w:hAnsi="Courier New" w:cs="Courier New"/>
          <w:sz w:val="20"/>
          <w:szCs w:val="20"/>
        </w:rPr>
        <w:t xml:space="preserve">        DocumentRoot /var/www</w:t>
      </w:r>
    </w:p>
    <w:p w:rsidR="00555FAA" w:rsidRPr="00555FAA" w:rsidRDefault="00555FAA" w:rsidP="00555F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555FAA">
        <w:rPr>
          <w:rFonts w:ascii="Courier New" w:eastAsia="Times New Roman" w:hAnsi="Courier New" w:cs="Courier New"/>
          <w:sz w:val="20"/>
          <w:szCs w:val="20"/>
        </w:rPr>
        <w:t xml:space="preserve">        &lt;Directory /&gt;</w:t>
      </w:r>
    </w:p>
    <w:p w:rsidR="00555FAA" w:rsidRPr="00555FAA" w:rsidRDefault="00555FAA" w:rsidP="00555F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555FAA">
        <w:rPr>
          <w:rFonts w:ascii="Courier New" w:eastAsia="Times New Roman" w:hAnsi="Courier New" w:cs="Courier New"/>
          <w:sz w:val="20"/>
          <w:szCs w:val="20"/>
        </w:rPr>
        <w:t xml:space="preserve">                Options FollowSymLinks</w:t>
      </w:r>
    </w:p>
    <w:p w:rsidR="00555FAA" w:rsidRPr="00555FAA" w:rsidRDefault="00555FAA" w:rsidP="00555F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555FAA">
        <w:rPr>
          <w:rFonts w:ascii="Courier New" w:eastAsia="Times New Roman" w:hAnsi="Courier New" w:cs="Courier New"/>
          <w:sz w:val="20"/>
          <w:szCs w:val="20"/>
        </w:rPr>
        <w:t xml:space="preserve">                AllowOverride None</w:t>
      </w:r>
    </w:p>
    <w:p w:rsidR="00555FAA" w:rsidRPr="00555FAA" w:rsidRDefault="00555FAA" w:rsidP="00555F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555FAA">
        <w:rPr>
          <w:rFonts w:ascii="Courier New" w:eastAsia="Times New Roman" w:hAnsi="Courier New" w:cs="Courier New"/>
          <w:sz w:val="20"/>
          <w:szCs w:val="20"/>
        </w:rPr>
        <w:t xml:space="preserve">        &lt;/Directory&gt;</w:t>
      </w:r>
    </w:p>
    <w:p w:rsidR="00555FAA" w:rsidRPr="00555FAA" w:rsidRDefault="00555FAA" w:rsidP="00555F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555FAA">
        <w:rPr>
          <w:rFonts w:ascii="Courier New" w:eastAsia="Times New Roman" w:hAnsi="Courier New" w:cs="Courier New"/>
          <w:sz w:val="20"/>
          <w:szCs w:val="20"/>
        </w:rPr>
        <w:lastRenderedPageBreak/>
        <w:t xml:space="preserve">        &lt;Directory /var/www/&gt;</w:t>
      </w:r>
    </w:p>
    <w:p w:rsidR="00555FAA" w:rsidRPr="00555FAA" w:rsidRDefault="00555FAA" w:rsidP="00555F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555FAA">
        <w:rPr>
          <w:rFonts w:ascii="Courier New" w:eastAsia="Times New Roman" w:hAnsi="Courier New" w:cs="Courier New"/>
          <w:sz w:val="20"/>
          <w:szCs w:val="20"/>
        </w:rPr>
        <w:t xml:space="preserve">                Options Indexes FollowSymLinks MultiViews</w:t>
      </w:r>
    </w:p>
    <w:p w:rsidR="00555FAA" w:rsidRPr="00555FAA" w:rsidRDefault="00555FAA" w:rsidP="00555F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555FAA">
        <w:rPr>
          <w:rFonts w:ascii="Courier New" w:eastAsia="Times New Roman" w:hAnsi="Courier New" w:cs="Courier New"/>
          <w:sz w:val="20"/>
          <w:szCs w:val="20"/>
        </w:rPr>
        <w:t xml:space="preserve">                AllowOverride None</w:t>
      </w:r>
    </w:p>
    <w:p w:rsidR="00555FAA" w:rsidRPr="00555FAA" w:rsidRDefault="00555FAA" w:rsidP="00555F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555FAA">
        <w:rPr>
          <w:rFonts w:ascii="Courier New" w:eastAsia="Times New Roman" w:hAnsi="Courier New" w:cs="Courier New"/>
          <w:sz w:val="20"/>
          <w:szCs w:val="20"/>
        </w:rPr>
        <w:t xml:space="preserve">                Order allow</w:t>
      </w:r>
      <w:proofErr w:type="gramStart"/>
      <w:r w:rsidRPr="00555FAA">
        <w:rPr>
          <w:rFonts w:ascii="Courier New" w:eastAsia="Times New Roman" w:hAnsi="Courier New" w:cs="Courier New"/>
          <w:sz w:val="20"/>
          <w:szCs w:val="20"/>
        </w:rPr>
        <w:t>,deny</w:t>
      </w:r>
      <w:proofErr w:type="gramEnd"/>
    </w:p>
    <w:p w:rsidR="00555FAA" w:rsidRPr="00555FAA" w:rsidRDefault="00555FAA" w:rsidP="00555F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555FAA">
        <w:rPr>
          <w:rFonts w:ascii="Courier New" w:eastAsia="Times New Roman" w:hAnsi="Courier New" w:cs="Courier New"/>
          <w:sz w:val="20"/>
          <w:szCs w:val="20"/>
        </w:rPr>
        <w:t xml:space="preserve">                </w:t>
      </w:r>
      <w:proofErr w:type="gramStart"/>
      <w:r w:rsidRPr="00555FAA">
        <w:rPr>
          <w:rFonts w:ascii="Courier New" w:eastAsia="Times New Roman" w:hAnsi="Courier New" w:cs="Courier New"/>
          <w:sz w:val="20"/>
          <w:szCs w:val="20"/>
        </w:rPr>
        <w:t>allow</w:t>
      </w:r>
      <w:proofErr w:type="gramEnd"/>
      <w:r w:rsidRPr="00555FAA">
        <w:rPr>
          <w:rFonts w:ascii="Courier New" w:eastAsia="Times New Roman" w:hAnsi="Courier New" w:cs="Courier New"/>
          <w:sz w:val="20"/>
          <w:szCs w:val="20"/>
        </w:rPr>
        <w:t xml:space="preserve"> from all</w:t>
      </w:r>
    </w:p>
    <w:p w:rsidR="00555FAA" w:rsidRPr="00555FAA" w:rsidRDefault="00555FAA" w:rsidP="00555F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555FAA">
        <w:rPr>
          <w:rFonts w:ascii="Courier New" w:eastAsia="Times New Roman" w:hAnsi="Courier New" w:cs="Courier New"/>
          <w:sz w:val="20"/>
          <w:szCs w:val="20"/>
        </w:rPr>
        <w:t xml:space="preserve">        &lt;/Directory&gt;</w:t>
      </w:r>
    </w:p>
    <w:p w:rsidR="00555FAA" w:rsidRPr="00555FAA" w:rsidRDefault="00555FAA" w:rsidP="00555F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555FAA">
        <w:rPr>
          <w:rFonts w:ascii="Courier New" w:eastAsia="Times New Roman" w:hAnsi="Courier New" w:cs="Courier New"/>
          <w:sz w:val="20"/>
          <w:szCs w:val="20"/>
        </w:rPr>
        <w:t>. . .</w:t>
      </w:r>
    </w:p>
    <w:p w:rsidR="00555FAA" w:rsidRPr="00555FAA" w:rsidRDefault="00555FAA" w:rsidP="00555FAA">
      <w:pPr>
        <w:spacing w:before="100" w:beforeAutospacing="1" w:after="100" w:afterAutospacing="1" w:line="240" w:lineRule="auto"/>
        <w:rPr>
          <w:rFonts w:ascii="Times New Roman" w:eastAsia="Times New Roman" w:hAnsi="Times New Roman" w:cs="Times New Roman"/>
          <w:sz w:val="24"/>
          <w:szCs w:val="24"/>
        </w:rPr>
      </w:pPr>
      <w:r w:rsidRPr="00555FAA">
        <w:rPr>
          <w:rFonts w:ascii="Times New Roman" w:eastAsia="Times New Roman" w:hAnsi="Times New Roman" w:cs="Times New Roman"/>
          <w:sz w:val="24"/>
          <w:szCs w:val="24"/>
        </w:rPr>
        <w:t>The default Virtual Host is configured to handle any request on port 80, the standard http port. This is defined in the declaration header where it says "*:80", meaning port 80 on any interface.</w:t>
      </w:r>
    </w:p>
    <w:p w:rsidR="00555FAA" w:rsidRPr="00555FAA" w:rsidRDefault="00555FAA" w:rsidP="00555FAA">
      <w:pPr>
        <w:spacing w:before="100" w:beforeAutospacing="1" w:after="100" w:afterAutospacing="1" w:line="240" w:lineRule="auto"/>
        <w:rPr>
          <w:rFonts w:ascii="Times New Roman" w:eastAsia="Times New Roman" w:hAnsi="Times New Roman" w:cs="Times New Roman"/>
          <w:sz w:val="24"/>
          <w:szCs w:val="24"/>
        </w:rPr>
      </w:pPr>
      <w:r w:rsidRPr="00555FAA">
        <w:rPr>
          <w:rFonts w:ascii="Times New Roman" w:eastAsia="Times New Roman" w:hAnsi="Times New Roman" w:cs="Times New Roman"/>
          <w:sz w:val="24"/>
          <w:szCs w:val="24"/>
        </w:rPr>
        <w:t>This does not mean that it will necessarily handle each request to the server on this port however. Apache uses the most specific Virtual Host definition that matches the request. This means that if there was a more specific definition, it could supersede this definition.</w:t>
      </w:r>
    </w:p>
    <w:p w:rsidR="00555FAA" w:rsidRPr="00555FAA" w:rsidRDefault="00555FAA" w:rsidP="00555FAA">
      <w:pPr>
        <w:spacing w:before="100" w:beforeAutospacing="1" w:after="100" w:afterAutospacing="1" w:line="240" w:lineRule="auto"/>
        <w:outlineLvl w:val="2"/>
        <w:rPr>
          <w:rFonts w:ascii="Times New Roman" w:eastAsia="Times New Roman" w:hAnsi="Times New Roman" w:cs="Times New Roman"/>
          <w:b/>
          <w:bCs/>
          <w:sz w:val="27"/>
          <w:szCs w:val="27"/>
        </w:rPr>
      </w:pPr>
      <w:r w:rsidRPr="00555FAA">
        <w:rPr>
          <w:rFonts w:ascii="Times New Roman" w:eastAsia="Times New Roman" w:hAnsi="Times New Roman" w:cs="Times New Roman"/>
          <w:b/>
          <w:bCs/>
          <w:sz w:val="27"/>
          <w:szCs w:val="27"/>
        </w:rPr>
        <w:t>Virtual Host Top Level Configuration</w:t>
      </w:r>
    </w:p>
    <w:p w:rsidR="00555FAA" w:rsidRPr="00555FAA" w:rsidRDefault="00555FAA" w:rsidP="00555FAA">
      <w:pPr>
        <w:spacing w:before="100" w:beforeAutospacing="1" w:after="100" w:afterAutospacing="1" w:line="240" w:lineRule="auto"/>
        <w:rPr>
          <w:rFonts w:ascii="Times New Roman" w:eastAsia="Times New Roman" w:hAnsi="Times New Roman" w:cs="Times New Roman"/>
          <w:sz w:val="24"/>
          <w:szCs w:val="24"/>
        </w:rPr>
      </w:pPr>
      <w:r w:rsidRPr="00555FAA">
        <w:rPr>
          <w:rFonts w:ascii="Times New Roman" w:eastAsia="Times New Roman" w:hAnsi="Times New Roman" w:cs="Times New Roman"/>
          <w:sz w:val="24"/>
          <w:szCs w:val="24"/>
        </w:rPr>
        <w:t>These options are set within the Virtual Host definition outside of any other lower level sub-declaration. They apply to the whole Virtual Host.</w:t>
      </w:r>
    </w:p>
    <w:p w:rsidR="00555FAA" w:rsidRPr="00555FAA" w:rsidRDefault="00555FAA" w:rsidP="00555FAA">
      <w:pPr>
        <w:spacing w:before="100" w:beforeAutospacing="1" w:after="100" w:afterAutospacing="1" w:line="240" w:lineRule="auto"/>
        <w:rPr>
          <w:rFonts w:ascii="Times New Roman" w:eastAsia="Times New Roman" w:hAnsi="Times New Roman" w:cs="Times New Roman"/>
          <w:sz w:val="24"/>
          <w:szCs w:val="24"/>
        </w:rPr>
      </w:pPr>
      <w:r w:rsidRPr="00555FAA">
        <w:rPr>
          <w:rFonts w:ascii="Times New Roman" w:eastAsia="Times New Roman" w:hAnsi="Times New Roman" w:cs="Times New Roman"/>
          <w:sz w:val="24"/>
          <w:szCs w:val="24"/>
        </w:rPr>
        <w:t>The "ServerAdmin" option specifies a contact email that should be used when there are server problems.</w:t>
      </w:r>
    </w:p>
    <w:p w:rsidR="00555FAA" w:rsidRPr="00555FAA" w:rsidRDefault="00555FAA" w:rsidP="00555FAA">
      <w:pPr>
        <w:spacing w:before="100" w:beforeAutospacing="1" w:after="100" w:afterAutospacing="1" w:line="240" w:lineRule="auto"/>
        <w:rPr>
          <w:rFonts w:ascii="Times New Roman" w:eastAsia="Times New Roman" w:hAnsi="Times New Roman" w:cs="Times New Roman"/>
          <w:sz w:val="24"/>
          <w:szCs w:val="24"/>
        </w:rPr>
      </w:pPr>
      <w:r w:rsidRPr="00555FAA">
        <w:rPr>
          <w:rFonts w:ascii="Times New Roman" w:eastAsia="Times New Roman" w:hAnsi="Times New Roman" w:cs="Times New Roman"/>
          <w:sz w:val="24"/>
          <w:szCs w:val="24"/>
        </w:rPr>
        <w:t>This can be inserted into an error page if you have "ServerSignature" set to "Email" in the "/etc/apache2/conf.d/security" file, so make sure you are willing to receive the mail if you adjust that setting.</w:t>
      </w:r>
    </w:p>
    <w:p w:rsidR="00555FAA" w:rsidRPr="00555FAA" w:rsidRDefault="00555FAA" w:rsidP="00555FAA">
      <w:pPr>
        <w:spacing w:before="100" w:beforeAutospacing="1" w:after="100" w:afterAutospacing="1" w:line="240" w:lineRule="auto"/>
        <w:rPr>
          <w:rFonts w:ascii="Times New Roman" w:eastAsia="Times New Roman" w:hAnsi="Times New Roman" w:cs="Times New Roman"/>
          <w:sz w:val="24"/>
          <w:szCs w:val="24"/>
        </w:rPr>
      </w:pPr>
      <w:r w:rsidRPr="00555FAA">
        <w:rPr>
          <w:rFonts w:ascii="Times New Roman" w:eastAsia="Times New Roman" w:hAnsi="Times New Roman" w:cs="Times New Roman"/>
          <w:sz w:val="24"/>
          <w:szCs w:val="24"/>
        </w:rPr>
        <w:t>If we were using this as a template for other Virtual Host definitions, we would want to add a "ServerName" definition that specifies the domain name or IP address that this request should handle. This is the option that would add specificity to the Virtual Host, allowing it to trump the default definition if it matches the ServerName value.</w:t>
      </w:r>
    </w:p>
    <w:p w:rsidR="00555FAA" w:rsidRPr="00555FAA" w:rsidRDefault="00555FAA" w:rsidP="00555FAA">
      <w:pPr>
        <w:spacing w:before="100" w:beforeAutospacing="1" w:after="100" w:afterAutospacing="1" w:line="240" w:lineRule="auto"/>
        <w:rPr>
          <w:rFonts w:ascii="Times New Roman" w:eastAsia="Times New Roman" w:hAnsi="Times New Roman" w:cs="Times New Roman"/>
          <w:sz w:val="24"/>
          <w:szCs w:val="24"/>
        </w:rPr>
      </w:pPr>
      <w:r w:rsidRPr="00555FAA">
        <w:rPr>
          <w:rFonts w:ascii="Times New Roman" w:eastAsia="Times New Roman" w:hAnsi="Times New Roman" w:cs="Times New Roman"/>
          <w:sz w:val="24"/>
          <w:szCs w:val="24"/>
        </w:rPr>
        <w:t xml:space="preserve">You can also make the Virtual Host apply to more than one name by using the "ServerAlias" definition. </w:t>
      </w:r>
      <w:proofErr w:type="gramStart"/>
      <w:r w:rsidRPr="00555FAA">
        <w:rPr>
          <w:rFonts w:ascii="Times New Roman" w:eastAsia="Times New Roman" w:hAnsi="Times New Roman" w:cs="Times New Roman"/>
          <w:sz w:val="24"/>
          <w:szCs w:val="24"/>
        </w:rPr>
        <w:t>This provide</w:t>
      </w:r>
      <w:proofErr w:type="gramEnd"/>
      <w:r w:rsidRPr="00555FAA">
        <w:rPr>
          <w:rFonts w:ascii="Times New Roman" w:eastAsia="Times New Roman" w:hAnsi="Times New Roman" w:cs="Times New Roman"/>
          <w:sz w:val="24"/>
          <w:szCs w:val="24"/>
        </w:rPr>
        <w:t xml:space="preserve"> alternate paths to get to the same content. A good use-case for this is adding the same domain, preceded by "www".</w:t>
      </w:r>
    </w:p>
    <w:p w:rsidR="00555FAA" w:rsidRPr="00555FAA" w:rsidRDefault="00555FAA" w:rsidP="00555FAA">
      <w:pPr>
        <w:spacing w:before="100" w:beforeAutospacing="1" w:after="100" w:afterAutospacing="1" w:line="240" w:lineRule="auto"/>
        <w:rPr>
          <w:rFonts w:ascii="Times New Roman" w:eastAsia="Times New Roman" w:hAnsi="Times New Roman" w:cs="Times New Roman"/>
          <w:sz w:val="24"/>
          <w:szCs w:val="24"/>
        </w:rPr>
      </w:pPr>
      <w:r w:rsidRPr="00555FAA">
        <w:rPr>
          <w:rFonts w:ascii="Times New Roman" w:eastAsia="Times New Roman" w:hAnsi="Times New Roman" w:cs="Times New Roman"/>
          <w:sz w:val="24"/>
          <w:szCs w:val="24"/>
        </w:rPr>
        <w:t>The "DocumentRoot" option specifies where the content that is requested for this Virtual Host will be located. The default Virtual Host is set up to serve content out of the "/var/www" directory on Ubuntu.</w:t>
      </w:r>
    </w:p>
    <w:p w:rsidR="00555FAA" w:rsidRPr="00555FAA" w:rsidRDefault="00555FAA" w:rsidP="00555FAA">
      <w:pPr>
        <w:spacing w:before="100" w:beforeAutospacing="1" w:after="100" w:afterAutospacing="1" w:line="240" w:lineRule="auto"/>
        <w:outlineLvl w:val="2"/>
        <w:rPr>
          <w:rFonts w:ascii="Times New Roman" w:eastAsia="Times New Roman" w:hAnsi="Times New Roman" w:cs="Times New Roman"/>
          <w:b/>
          <w:bCs/>
          <w:sz w:val="27"/>
          <w:szCs w:val="27"/>
        </w:rPr>
      </w:pPr>
      <w:r w:rsidRPr="00555FAA">
        <w:rPr>
          <w:rFonts w:ascii="Times New Roman" w:eastAsia="Times New Roman" w:hAnsi="Times New Roman" w:cs="Times New Roman"/>
          <w:b/>
          <w:bCs/>
          <w:sz w:val="27"/>
          <w:szCs w:val="27"/>
        </w:rPr>
        <w:t>Directory Definitions</w:t>
      </w:r>
    </w:p>
    <w:p w:rsidR="00555FAA" w:rsidRPr="00555FAA" w:rsidRDefault="00555FAA" w:rsidP="00555FAA">
      <w:pPr>
        <w:spacing w:before="100" w:beforeAutospacing="1" w:after="100" w:afterAutospacing="1" w:line="240" w:lineRule="auto"/>
        <w:rPr>
          <w:rFonts w:ascii="Times New Roman" w:eastAsia="Times New Roman" w:hAnsi="Times New Roman" w:cs="Times New Roman"/>
          <w:sz w:val="24"/>
          <w:szCs w:val="24"/>
        </w:rPr>
      </w:pPr>
      <w:r w:rsidRPr="00555FAA">
        <w:rPr>
          <w:rFonts w:ascii="Times New Roman" w:eastAsia="Times New Roman" w:hAnsi="Times New Roman" w:cs="Times New Roman"/>
          <w:sz w:val="24"/>
          <w:szCs w:val="24"/>
        </w:rPr>
        <w:t>Within the Virtual Host definition, there are definitions for how the server handles different directories within the file system. Apache will apply all of these directions in order from shortest to longest, so there is again a chance to override previous options.</w:t>
      </w:r>
    </w:p>
    <w:p w:rsidR="00555FAA" w:rsidRPr="00555FAA" w:rsidRDefault="00555FAA" w:rsidP="00555FAA">
      <w:pPr>
        <w:spacing w:before="100" w:beforeAutospacing="1" w:after="100" w:afterAutospacing="1" w:line="240" w:lineRule="auto"/>
        <w:rPr>
          <w:rFonts w:ascii="Times New Roman" w:eastAsia="Times New Roman" w:hAnsi="Times New Roman" w:cs="Times New Roman"/>
          <w:sz w:val="24"/>
          <w:szCs w:val="24"/>
        </w:rPr>
      </w:pPr>
      <w:r w:rsidRPr="00555FAA">
        <w:rPr>
          <w:rFonts w:ascii="Times New Roman" w:eastAsia="Times New Roman" w:hAnsi="Times New Roman" w:cs="Times New Roman"/>
          <w:sz w:val="24"/>
          <w:szCs w:val="24"/>
        </w:rPr>
        <w:lastRenderedPageBreak/>
        <w:t>The first directory definition applies rules for the "/", or root, directory. This will provide the baseline configuration for your Virtual Host, as it applies to all files served on the file system.</w:t>
      </w:r>
    </w:p>
    <w:p w:rsidR="00555FAA" w:rsidRPr="00555FAA" w:rsidRDefault="00555FAA" w:rsidP="00555FAA">
      <w:pPr>
        <w:spacing w:before="100" w:beforeAutospacing="1" w:after="100" w:afterAutospacing="1" w:line="240" w:lineRule="auto"/>
        <w:rPr>
          <w:rFonts w:ascii="Times New Roman" w:eastAsia="Times New Roman" w:hAnsi="Times New Roman" w:cs="Times New Roman"/>
          <w:sz w:val="24"/>
          <w:szCs w:val="24"/>
        </w:rPr>
      </w:pPr>
      <w:r w:rsidRPr="00555FAA">
        <w:rPr>
          <w:rFonts w:ascii="Times New Roman" w:eastAsia="Times New Roman" w:hAnsi="Times New Roman" w:cs="Times New Roman"/>
          <w:sz w:val="24"/>
          <w:szCs w:val="24"/>
        </w:rPr>
        <w:t>By default, Ubuntu does not set up any access restrictions to the filesystem. Apache recommends that you add some default access restrictions. You can modify this like so:</w:t>
      </w:r>
    </w:p>
    <w:p w:rsidR="00555FAA" w:rsidRPr="00555FAA" w:rsidRDefault="00555FAA" w:rsidP="00555F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555FAA">
        <w:rPr>
          <w:rFonts w:ascii="Courier New" w:eastAsia="Times New Roman" w:hAnsi="Courier New" w:cs="Courier New"/>
          <w:sz w:val="20"/>
          <w:szCs w:val="20"/>
        </w:rPr>
        <w:t>&lt;Directory /&gt;</w:t>
      </w:r>
    </w:p>
    <w:p w:rsidR="00555FAA" w:rsidRPr="00555FAA" w:rsidRDefault="00555FAA" w:rsidP="00555F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555FAA">
        <w:rPr>
          <w:rFonts w:ascii="Courier New" w:eastAsia="Times New Roman" w:hAnsi="Courier New" w:cs="Courier New"/>
          <w:sz w:val="20"/>
          <w:szCs w:val="20"/>
        </w:rPr>
        <w:tab/>
        <w:t>Options FollowSymLinks</w:t>
      </w:r>
    </w:p>
    <w:p w:rsidR="00555FAA" w:rsidRPr="00555FAA" w:rsidRDefault="00555FAA" w:rsidP="00555F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555FAA">
        <w:rPr>
          <w:rFonts w:ascii="Courier New" w:eastAsia="Times New Roman" w:hAnsi="Courier New" w:cs="Courier New"/>
          <w:sz w:val="20"/>
          <w:szCs w:val="20"/>
        </w:rPr>
        <w:tab/>
        <w:t>AllowOverride None</w:t>
      </w:r>
    </w:p>
    <w:p w:rsidR="00555FAA" w:rsidRPr="00555FAA" w:rsidRDefault="00555FAA" w:rsidP="00555F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555FAA">
        <w:rPr>
          <w:rFonts w:ascii="Courier New" w:eastAsia="Times New Roman" w:hAnsi="Courier New" w:cs="Courier New"/>
          <w:sz w:val="20"/>
          <w:szCs w:val="20"/>
        </w:rPr>
        <w:tab/>
        <w:t>Order Deny</w:t>
      </w:r>
      <w:proofErr w:type="gramStart"/>
      <w:r w:rsidRPr="00555FAA">
        <w:rPr>
          <w:rFonts w:ascii="Courier New" w:eastAsia="Times New Roman" w:hAnsi="Courier New" w:cs="Courier New"/>
          <w:sz w:val="20"/>
          <w:szCs w:val="20"/>
        </w:rPr>
        <w:t>,Allow</w:t>
      </w:r>
      <w:proofErr w:type="gramEnd"/>
    </w:p>
    <w:p w:rsidR="00555FAA" w:rsidRPr="00555FAA" w:rsidRDefault="00555FAA" w:rsidP="00555F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555FAA">
        <w:rPr>
          <w:rFonts w:ascii="Courier New" w:eastAsia="Times New Roman" w:hAnsi="Courier New" w:cs="Courier New"/>
          <w:sz w:val="20"/>
          <w:szCs w:val="20"/>
        </w:rPr>
        <w:tab/>
        <w:t>Deny from All</w:t>
      </w:r>
    </w:p>
    <w:p w:rsidR="00555FAA" w:rsidRPr="00555FAA" w:rsidRDefault="00555FAA" w:rsidP="00555F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555FAA">
        <w:rPr>
          <w:rFonts w:ascii="Courier New" w:eastAsia="Times New Roman" w:hAnsi="Courier New" w:cs="Courier New"/>
          <w:sz w:val="20"/>
          <w:szCs w:val="20"/>
        </w:rPr>
        <w:t>&lt;/Directory&gt;</w:t>
      </w:r>
    </w:p>
    <w:p w:rsidR="00555FAA" w:rsidRPr="00555FAA" w:rsidRDefault="00555FAA" w:rsidP="00555FAA">
      <w:pPr>
        <w:spacing w:before="100" w:beforeAutospacing="1" w:after="100" w:afterAutospacing="1" w:line="240" w:lineRule="auto"/>
        <w:rPr>
          <w:rFonts w:ascii="Times New Roman" w:eastAsia="Times New Roman" w:hAnsi="Times New Roman" w:cs="Times New Roman"/>
          <w:sz w:val="24"/>
          <w:szCs w:val="24"/>
        </w:rPr>
      </w:pPr>
      <w:r w:rsidRPr="00555FAA">
        <w:rPr>
          <w:rFonts w:ascii="Times New Roman" w:eastAsia="Times New Roman" w:hAnsi="Times New Roman" w:cs="Times New Roman"/>
          <w:sz w:val="24"/>
          <w:szCs w:val="24"/>
        </w:rPr>
        <w:t>This will deny access to all content unless specified otherwise in subsequent directory definitions.</w:t>
      </w:r>
    </w:p>
    <w:p w:rsidR="00555FAA" w:rsidRPr="00555FAA" w:rsidRDefault="00555FAA" w:rsidP="00555FAA">
      <w:pPr>
        <w:spacing w:before="100" w:beforeAutospacing="1" w:after="100" w:afterAutospacing="1" w:line="240" w:lineRule="auto"/>
        <w:rPr>
          <w:rFonts w:ascii="Times New Roman" w:eastAsia="Times New Roman" w:hAnsi="Times New Roman" w:cs="Times New Roman"/>
          <w:sz w:val="24"/>
          <w:szCs w:val="24"/>
        </w:rPr>
      </w:pPr>
      <w:r w:rsidRPr="00555FAA">
        <w:rPr>
          <w:rFonts w:ascii="Times New Roman" w:eastAsia="Times New Roman" w:hAnsi="Times New Roman" w:cs="Times New Roman"/>
          <w:sz w:val="24"/>
          <w:szCs w:val="24"/>
        </w:rPr>
        <w:t>The next directory definition is for the document root, so it specifies the "allow from all" option that overrides the "/" option for this directory.</w:t>
      </w:r>
    </w:p>
    <w:p w:rsidR="00555FAA" w:rsidRPr="00555FAA" w:rsidRDefault="00555FAA" w:rsidP="00555FAA">
      <w:pPr>
        <w:spacing w:before="100" w:beforeAutospacing="1" w:after="100" w:afterAutospacing="1" w:line="240" w:lineRule="auto"/>
        <w:rPr>
          <w:rFonts w:ascii="Times New Roman" w:eastAsia="Times New Roman" w:hAnsi="Times New Roman" w:cs="Times New Roman"/>
          <w:sz w:val="24"/>
          <w:szCs w:val="24"/>
        </w:rPr>
      </w:pPr>
      <w:r w:rsidRPr="00555FAA">
        <w:rPr>
          <w:rFonts w:ascii="Times New Roman" w:eastAsia="Times New Roman" w:hAnsi="Times New Roman" w:cs="Times New Roman"/>
          <w:sz w:val="24"/>
          <w:szCs w:val="24"/>
        </w:rPr>
        <w:t>The "AllowOverride" option is used to decide whether an ".htaccess" file can override settings if it is placed in the content directory. This is not allowed by default, but can be useful to enable in a variety of circumstances.</w:t>
      </w:r>
    </w:p>
    <w:p w:rsidR="00555FAA" w:rsidRPr="00555FAA" w:rsidRDefault="00555FAA" w:rsidP="00555FAA">
      <w:pPr>
        <w:spacing w:before="100" w:beforeAutospacing="1" w:after="100" w:afterAutospacing="1" w:line="240" w:lineRule="auto"/>
        <w:outlineLvl w:val="2"/>
        <w:rPr>
          <w:rFonts w:ascii="Times New Roman" w:eastAsia="Times New Roman" w:hAnsi="Times New Roman" w:cs="Times New Roman"/>
          <w:b/>
          <w:bCs/>
          <w:sz w:val="27"/>
          <w:szCs w:val="27"/>
        </w:rPr>
      </w:pPr>
      <w:r w:rsidRPr="00555FAA">
        <w:rPr>
          <w:rFonts w:ascii="Times New Roman" w:eastAsia="Times New Roman" w:hAnsi="Times New Roman" w:cs="Times New Roman"/>
          <w:b/>
          <w:bCs/>
          <w:sz w:val="27"/>
          <w:szCs w:val="27"/>
        </w:rPr>
        <w:t>Alias and ScriptAlias Statements</w:t>
      </w:r>
    </w:p>
    <w:p w:rsidR="00555FAA" w:rsidRPr="00555FAA" w:rsidRDefault="00555FAA" w:rsidP="00555FAA">
      <w:pPr>
        <w:spacing w:before="100" w:beforeAutospacing="1" w:after="100" w:afterAutospacing="1" w:line="240" w:lineRule="auto"/>
        <w:rPr>
          <w:rFonts w:ascii="Times New Roman" w:eastAsia="Times New Roman" w:hAnsi="Times New Roman" w:cs="Times New Roman"/>
          <w:sz w:val="24"/>
          <w:szCs w:val="24"/>
        </w:rPr>
      </w:pPr>
      <w:r w:rsidRPr="00555FAA">
        <w:rPr>
          <w:rFonts w:ascii="Times New Roman" w:eastAsia="Times New Roman" w:hAnsi="Times New Roman" w:cs="Times New Roman"/>
          <w:sz w:val="24"/>
          <w:szCs w:val="24"/>
        </w:rPr>
        <w:t xml:space="preserve">Directory definitions are sometimes preceded by "Alias" or "ScriptAlias" statements. Alias maps a </w:t>
      </w:r>
      <w:proofErr w:type="gramStart"/>
      <w:r w:rsidRPr="00555FAA">
        <w:rPr>
          <w:rFonts w:ascii="Times New Roman" w:eastAsia="Times New Roman" w:hAnsi="Times New Roman" w:cs="Times New Roman"/>
          <w:sz w:val="24"/>
          <w:szCs w:val="24"/>
        </w:rPr>
        <w:t>url</w:t>
      </w:r>
      <w:proofErr w:type="gramEnd"/>
      <w:r w:rsidRPr="00555FAA">
        <w:rPr>
          <w:rFonts w:ascii="Times New Roman" w:eastAsia="Times New Roman" w:hAnsi="Times New Roman" w:cs="Times New Roman"/>
          <w:sz w:val="24"/>
          <w:szCs w:val="24"/>
        </w:rPr>
        <w:t xml:space="preserve"> path to a directory path.</w:t>
      </w:r>
    </w:p>
    <w:p w:rsidR="00555FAA" w:rsidRPr="00555FAA" w:rsidRDefault="00555FAA" w:rsidP="00555FAA">
      <w:pPr>
        <w:spacing w:before="100" w:beforeAutospacing="1" w:after="100" w:afterAutospacing="1" w:line="240" w:lineRule="auto"/>
        <w:rPr>
          <w:rFonts w:ascii="Times New Roman" w:eastAsia="Times New Roman" w:hAnsi="Times New Roman" w:cs="Times New Roman"/>
          <w:sz w:val="24"/>
          <w:szCs w:val="24"/>
        </w:rPr>
      </w:pPr>
      <w:r w:rsidRPr="00555FAA">
        <w:rPr>
          <w:rFonts w:ascii="Times New Roman" w:eastAsia="Times New Roman" w:hAnsi="Times New Roman" w:cs="Times New Roman"/>
          <w:sz w:val="24"/>
          <w:szCs w:val="24"/>
        </w:rPr>
        <w:t>ScriptAlias operates in the same way, but is used to define directories that will have executable components in them.</w:t>
      </w:r>
    </w:p>
    <w:p w:rsidR="00555FAA" w:rsidRPr="00555FAA" w:rsidRDefault="00555FAA" w:rsidP="00555FAA">
      <w:pPr>
        <w:spacing w:before="100" w:beforeAutospacing="1" w:after="100" w:afterAutospacing="1" w:line="240" w:lineRule="auto"/>
        <w:rPr>
          <w:rFonts w:ascii="Times New Roman" w:eastAsia="Times New Roman" w:hAnsi="Times New Roman" w:cs="Times New Roman"/>
          <w:sz w:val="24"/>
          <w:szCs w:val="24"/>
        </w:rPr>
      </w:pPr>
      <w:r w:rsidRPr="00555FAA">
        <w:rPr>
          <w:rFonts w:ascii="Times New Roman" w:eastAsia="Times New Roman" w:hAnsi="Times New Roman" w:cs="Times New Roman"/>
          <w:sz w:val="24"/>
          <w:szCs w:val="24"/>
        </w:rPr>
        <w:t>For instance, this line in a Virtual Host that handles request to "example.com" would allow access to content within "/path/to/content/" by navigating to "example.com/content/":</w:t>
      </w:r>
    </w:p>
    <w:p w:rsidR="00555FAA" w:rsidRPr="00555FAA" w:rsidRDefault="00555FAA" w:rsidP="00555F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555FAA">
        <w:rPr>
          <w:rFonts w:ascii="Courier New" w:eastAsia="Times New Roman" w:hAnsi="Courier New" w:cs="Courier New"/>
          <w:sz w:val="20"/>
          <w:szCs w:val="20"/>
        </w:rPr>
        <w:t>Alias /content/ /path/to/content/</w:t>
      </w:r>
    </w:p>
    <w:p w:rsidR="00555FAA" w:rsidRPr="00555FAA" w:rsidRDefault="00555FAA" w:rsidP="00555FAA">
      <w:pPr>
        <w:spacing w:before="100" w:beforeAutospacing="1" w:after="100" w:afterAutospacing="1" w:line="240" w:lineRule="auto"/>
        <w:rPr>
          <w:rFonts w:ascii="Times New Roman" w:eastAsia="Times New Roman" w:hAnsi="Times New Roman" w:cs="Times New Roman"/>
          <w:sz w:val="24"/>
          <w:szCs w:val="24"/>
        </w:rPr>
      </w:pPr>
      <w:r w:rsidRPr="00555FAA">
        <w:rPr>
          <w:rFonts w:ascii="Times New Roman" w:eastAsia="Times New Roman" w:hAnsi="Times New Roman" w:cs="Times New Roman"/>
          <w:sz w:val="24"/>
          <w:szCs w:val="24"/>
        </w:rPr>
        <w:t>Following the alias, you should remember to define the directory with access privileges as discussed in the previous section.</w:t>
      </w:r>
    </w:p>
    <w:p w:rsidR="00555FAA" w:rsidRPr="00555FAA" w:rsidRDefault="00555FAA" w:rsidP="00555FAA">
      <w:pPr>
        <w:spacing w:before="100" w:beforeAutospacing="1" w:after="100" w:afterAutospacing="1" w:line="240" w:lineRule="auto"/>
        <w:outlineLvl w:val="1"/>
        <w:rPr>
          <w:rFonts w:ascii="Times New Roman" w:eastAsia="Times New Roman" w:hAnsi="Times New Roman" w:cs="Times New Roman"/>
          <w:b/>
          <w:bCs/>
          <w:sz w:val="36"/>
          <w:szCs w:val="36"/>
        </w:rPr>
      </w:pPr>
      <w:r w:rsidRPr="00555FAA">
        <w:rPr>
          <w:rFonts w:ascii="Times New Roman" w:eastAsia="Times New Roman" w:hAnsi="Times New Roman" w:cs="Times New Roman"/>
          <w:b/>
          <w:bCs/>
          <w:sz w:val="36"/>
          <w:szCs w:val="36"/>
        </w:rPr>
        <w:t>Enabling Sites and Modules in Apache</w:t>
      </w:r>
    </w:p>
    <w:p w:rsidR="00555FAA" w:rsidRPr="00555FAA" w:rsidRDefault="00555FAA" w:rsidP="00555FAA">
      <w:pPr>
        <w:spacing w:before="100" w:beforeAutospacing="1" w:after="100" w:afterAutospacing="1" w:line="240" w:lineRule="auto"/>
        <w:rPr>
          <w:rFonts w:ascii="Times New Roman" w:eastAsia="Times New Roman" w:hAnsi="Times New Roman" w:cs="Times New Roman"/>
          <w:sz w:val="24"/>
          <w:szCs w:val="24"/>
        </w:rPr>
      </w:pPr>
      <w:r w:rsidRPr="00555FAA">
        <w:rPr>
          <w:rFonts w:ascii="Times New Roman" w:eastAsia="Times New Roman" w:hAnsi="Times New Roman" w:cs="Times New Roman"/>
          <w:sz w:val="24"/>
          <w:szCs w:val="24"/>
        </w:rPr>
        <w:t>Once you have a Virtual Host file that meets your requirements, you can use the tools included with Apache to transition them into live sites.</w:t>
      </w:r>
    </w:p>
    <w:p w:rsidR="00555FAA" w:rsidRPr="00555FAA" w:rsidRDefault="00555FAA" w:rsidP="00555FAA">
      <w:pPr>
        <w:spacing w:before="100" w:beforeAutospacing="1" w:after="100" w:afterAutospacing="1" w:line="240" w:lineRule="auto"/>
        <w:rPr>
          <w:rFonts w:ascii="Times New Roman" w:eastAsia="Times New Roman" w:hAnsi="Times New Roman" w:cs="Times New Roman"/>
          <w:sz w:val="24"/>
          <w:szCs w:val="24"/>
        </w:rPr>
      </w:pPr>
      <w:r w:rsidRPr="00555FAA">
        <w:rPr>
          <w:rFonts w:ascii="Times New Roman" w:eastAsia="Times New Roman" w:hAnsi="Times New Roman" w:cs="Times New Roman"/>
          <w:sz w:val="24"/>
          <w:szCs w:val="24"/>
        </w:rPr>
        <w:t>To automatically create a symbolic link in the "sites-enabled" directory to an existing file in the "sites-available" directory, issue the following command:</w:t>
      </w:r>
    </w:p>
    <w:p w:rsidR="00555FAA" w:rsidRPr="00555FAA" w:rsidRDefault="00555FAA" w:rsidP="00555F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555FAA">
        <w:rPr>
          <w:rFonts w:ascii="Courier New" w:eastAsia="Times New Roman" w:hAnsi="Courier New" w:cs="Courier New"/>
          <w:sz w:val="20"/>
          <w:szCs w:val="20"/>
        </w:rPr>
        <w:lastRenderedPageBreak/>
        <w:t>sudo</w:t>
      </w:r>
      <w:proofErr w:type="gramEnd"/>
      <w:r w:rsidRPr="00555FAA">
        <w:rPr>
          <w:rFonts w:ascii="Courier New" w:eastAsia="Times New Roman" w:hAnsi="Courier New" w:cs="Courier New"/>
          <w:sz w:val="20"/>
          <w:szCs w:val="20"/>
        </w:rPr>
        <w:t xml:space="preserve"> a2ensite virtual_host_file_name</w:t>
      </w:r>
    </w:p>
    <w:p w:rsidR="00555FAA" w:rsidRPr="00555FAA" w:rsidRDefault="00555FAA" w:rsidP="00555FAA">
      <w:pPr>
        <w:spacing w:before="100" w:beforeAutospacing="1" w:after="100" w:afterAutospacing="1" w:line="240" w:lineRule="auto"/>
        <w:rPr>
          <w:rFonts w:ascii="Times New Roman" w:eastAsia="Times New Roman" w:hAnsi="Times New Roman" w:cs="Times New Roman"/>
          <w:sz w:val="24"/>
          <w:szCs w:val="24"/>
        </w:rPr>
      </w:pPr>
      <w:r w:rsidRPr="00555FAA">
        <w:rPr>
          <w:rFonts w:ascii="Times New Roman" w:eastAsia="Times New Roman" w:hAnsi="Times New Roman" w:cs="Times New Roman"/>
          <w:sz w:val="24"/>
          <w:szCs w:val="24"/>
        </w:rPr>
        <w:t>After enabling a site, issue the following command to tell Apache to re-read its configuration files, allowing the change to propagate:</w:t>
      </w:r>
    </w:p>
    <w:p w:rsidR="00555FAA" w:rsidRPr="00555FAA" w:rsidRDefault="00555FAA" w:rsidP="00555F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555FAA">
        <w:rPr>
          <w:rFonts w:ascii="Courier New" w:eastAsia="Times New Roman" w:hAnsi="Courier New" w:cs="Courier New"/>
          <w:sz w:val="20"/>
          <w:szCs w:val="20"/>
        </w:rPr>
        <w:t>sudo</w:t>
      </w:r>
      <w:proofErr w:type="gramEnd"/>
      <w:r w:rsidRPr="00555FAA">
        <w:rPr>
          <w:rFonts w:ascii="Courier New" w:eastAsia="Times New Roman" w:hAnsi="Courier New" w:cs="Courier New"/>
          <w:sz w:val="20"/>
          <w:szCs w:val="20"/>
        </w:rPr>
        <w:t xml:space="preserve"> service apache2 reload</w:t>
      </w:r>
    </w:p>
    <w:p w:rsidR="00555FAA" w:rsidRPr="00555FAA" w:rsidRDefault="00555FAA" w:rsidP="00555FAA">
      <w:pPr>
        <w:spacing w:before="100" w:beforeAutospacing="1" w:after="100" w:afterAutospacing="1" w:line="240" w:lineRule="auto"/>
        <w:rPr>
          <w:rFonts w:ascii="Times New Roman" w:eastAsia="Times New Roman" w:hAnsi="Times New Roman" w:cs="Times New Roman"/>
          <w:sz w:val="24"/>
          <w:szCs w:val="24"/>
        </w:rPr>
      </w:pPr>
      <w:r w:rsidRPr="00555FAA">
        <w:rPr>
          <w:rFonts w:ascii="Times New Roman" w:eastAsia="Times New Roman" w:hAnsi="Times New Roman" w:cs="Times New Roman"/>
          <w:sz w:val="24"/>
          <w:szCs w:val="24"/>
        </w:rPr>
        <w:t>There is also a companion command for disabling a Virtual Host. It operates by removing the symbolic link from the "sites-enabled" directory:</w:t>
      </w:r>
    </w:p>
    <w:p w:rsidR="00555FAA" w:rsidRPr="00555FAA" w:rsidRDefault="00555FAA" w:rsidP="00555F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555FAA">
        <w:rPr>
          <w:rFonts w:ascii="Courier New" w:eastAsia="Times New Roman" w:hAnsi="Courier New" w:cs="Courier New"/>
          <w:sz w:val="20"/>
          <w:szCs w:val="20"/>
        </w:rPr>
        <w:t>sudo</w:t>
      </w:r>
      <w:proofErr w:type="gramEnd"/>
      <w:r w:rsidRPr="00555FAA">
        <w:rPr>
          <w:rFonts w:ascii="Courier New" w:eastAsia="Times New Roman" w:hAnsi="Courier New" w:cs="Courier New"/>
          <w:sz w:val="20"/>
          <w:szCs w:val="20"/>
        </w:rPr>
        <w:t xml:space="preserve"> a2dissite virtual_host_file_name</w:t>
      </w:r>
    </w:p>
    <w:p w:rsidR="00555FAA" w:rsidRPr="00555FAA" w:rsidRDefault="00555FAA" w:rsidP="00555FAA">
      <w:pPr>
        <w:spacing w:before="100" w:beforeAutospacing="1" w:after="100" w:afterAutospacing="1" w:line="240" w:lineRule="auto"/>
        <w:rPr>
          <w:rFonts w:ascii="Times New Roman" w:eastAsia="Times New Roman" w:hAnsi="Times New Roman" w:cs="Times New Roman"/>
          <w:sz w:val="24"/>
          <w:szCs w:val="24"/>
        </w:rPr>
      </w:pPr>
      <w:r w:rsidRPr="00555FAA">
        <w:rPr>
          <w:rFonts w:ascii="Times New Roman" w:eastAsia="Times New Roman" w:hAnsi="Times New Roman" w:cs="Times New Roman"/>
          <w:sz w:val="24"/>
          <w:szCs w:val="24"/>
        </w:rPr>
        <w:t>Again, reload the configuration to make the change happen:</w:t>
      </w:r>
    </w:p>
    <w:p w:rsidR="00555FAA" w:rsidRPr="00555FAA" w:rsidRDefault="00555FAA" w:rsidP="00555F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555FAA">
        <w:rPr>
          <w:rFonts w:ascii="Courier New" w:eastAsia="Times New Roman" w:hAnsi="Courier New" w:cs="Courier New"/>
          <w:sz w:val="20"/>
          <w:szCs w:val="20"/>
        </w:rPr>
        <w:t>sudo</w:t>
      </w:r>
      <w:proofErr w:type="gramEnd"/>
      <w:r w:rsidRPr="00555FAA">
        <w:rPr>
          <w:rFonts w:ascii="Courier New" w:eastAsia="Times New Roman" w:hAnsi="Courier New" w:cs="Courier New"/>
          <w:sz w:val="20"/>
          <w:szCs w:val="20"/>
        </w:rPr>
        <w:t xml:space="preserve"> service apache2 reload</w:t>
      </w:r>
    </w:p>
    <w:p w:rsidR="00555FAA" w:rsidRPr="00555FAA" w:rsidRDefault="00555FAA" w:rsidP="00555FAA">
      <w:pPr>
        <w:spacing w:before="100" w:beforeAutospacing="1" w:after="100" w:afterAutospacing="1" w:line="240" w:lineRule="auto"/>
        <w:rPr>
          <w:rFonts w:ascii="Times New Roman" w:eastAsia="Times New Roman" w:hAnsi="Times New Roman" w:cs="Times New Roman"/>
          <w:sz w:val="24"/>
          <w:szCs w:val="24"/>
        </w:rPr>
      </w:pPr>
      <w:r w:rsidRPr="00555FAA">
        <w:rPr>
          <w:rFonts w:ascii="Times New Roman" w:eastAsia="Times New Roman" w:hAnsi="Times New Roman" w:cs="Times New Roman"/>
          <w:sz w:val="24"/>
          <w:szCs w:val="24"/>
        </w:rPr>
        <w:t>Modules can be enabled or disabled by using the "a2enmod" and "a2dismod" commands respectively. They work in the same way as the "site" versions of these commands.</w:t>
      </w:r>
    </w:p>
    <w:p w:rsidR="00555FAA" w:rsidRPr="00555FAA" w:rsidRDefault="00555FAA" w:rsidP="00555FAA">
      <w:pPr>
        <w:spacing w:before="100" w:beforeAutospacing="1" w:after="100" w:afterAutospacing="1" w:line="240" w:lineRule="auto"/>
        <w:rPr>
          <w:rFonts w:ascii="Times New Roman" w:eastAsia="Times New Roman" w:hAnsi="Times New Roman" w:cs="Times New Roman"/>
          <w:sz w:val="24"/>
          <w:szCs w:val="24"/>
        </w:rPr>
      </w:pPr>
      <w:r w:rsidRPr="00555FAA">
        <w:rPr>
          <w:rFonts w:ascii="Times New Roman" w:eastAsia="Times New Roman" w:hAnsi="Times New Roman" w:cs="Times New Roman"/>
          <w:sz w:val="24"/>
          <w:szCs w:val="24"/>
        </w:rPr>
        <w:t>Remember to reload your configuration changes after modules have been enabled or disabled as well.</w:t>
      </w:r>
    </w:p>
    <w:p w:rsidR="00555FAA" w:rsidRPr="00555FAA" w:rsidRDefault="00555FAA" w:rsidP="00555FAA">
      <w:pPr>
        <w:spacing w:before="100" w:beforeAutospacing="1" w:after="100" w:afterAutospacing="1" w:line="240" w:lineRule="auto"/>
        <w:outlineLvl w:val="1"/>
        <w:rPr>
          <w:rFonts w:ascii="Times New Roman" w:eastAsia="Times New Roman" w:hAnsi="Times New Roman" w:cs="Times New Roman"/>
          <w:b/>
          <w:bCs/>
          <w:sz w:val="36"/>
          <w:szCs w:val="36"/>
        </w:rPr>
      </w:pPr>
      <w:r w:rsidRPr="00555FAA">
        <w:rPr>
          <w:rFonts w:ascii="Times New Roman" w:eastAsia="Times New Roman" w:hAnsi="Times New Roman" w:cs="Times New Roman"/>
          <w:b/>
          <w:bCs/>
          <w:sz w:val="36"/>
          <w:szCs w:val="36"/>
        </w:rPr>
        <w:t>Conclusion</w:t>
      </w:r>
    </w:p>
    <w:p w:rsidR="00555FAA" w:rsidRPr="00555FAA" w:rsidRDefault="00555FAA" w:rsidP="00555FAA">
      <w:pPr>
        <w:spacing w:before="100" w:beforeAutospacing="1" w:after="100" w:afterAutospacing="1" w:line="240" w:lineRule="auto"/>
        <w:rPr>
          <w:rFonts w:ascii="Times New Roman" w:eastAsia="Times New Roman" w:hAnsi="Times New Roman" w:cs="Times New Roman"/>
          <w:sz w:val="24"/>
          <w:szCs w:val="24"/>
        </w:rPr>
      </w:pPr>
      <w:r w:rsidRPr="00555FAA">
        <w:rPr>
          <w:rFonts w:ascii="Times New Roman" w:eastAsia="Times New Roman" w:hAnsi="Times New Roman" w:cs="Times New Roman"/>
          <w:sz w:val="24"/>
          <w:szCs w:val="24"/>
        </w:rPr>
        <w:t>We have gone over some basic Apache configuration files. Apache is versatile and very modular, so configuration needs will be different depending on your setup.</w:t>
      </w:r>
    </w:p>
    <w:p w:rsidR="00555FAA" w:rsidRPr="00555FAA" w:rsidRDefault="00555FAA" w:rsidP="00555FAA">
      <w:pPr>
        <w:spacing w:before="100" w:beforeAutospacing="1" w:after="100" w:afterAutospacing="1" w:line="240" w:lineRule="auto"/>
        <w:rPr>
          <w:rFonts w:ascii="Times New Roman" w:eastAsia="Times New Roman" w:hAnsi="Times New Roman" w:cs="Times New Roman"/>
          <w:sz w:val="24"/>
          <w:szCs w:val="24"/>
        </w:rPr>
      </w:pPr>
      <w:r w:rsidRPr="00555FAA">
        <w:rPr>
          <w:rFonts w:ascii="Times New Roman" w:eastAsia="Times New Roman" w:hAnsi="Times New Roman" w:cs="Times New Roman"/>
          <w:sz w:val="24"/>
          <w:szCs w:val="24"/>
        </w:rPr>
        <w:t xml:space="preserve">You should have a good understanding of what the main configuration files are used for and how they interact with each other. If you need to know about specific configuration options, the provided files are well commented and </w:t>
      </w:r>
      <w:hyperlink r:id="rId146" w:history="1">
        <w:r w:rsidRPr="00555FAA">
          <w:rPr>
            <w:rFonts w:ascii="Times New Roman" w:eastAsia="Times New Roman" w:hAnsi="Times New Roman" w:cs="Times New Roman"/>
            <w:color w:val="0000FF"/>
            <w:sz w:val="24"/>
            <w:szCs w:val="24"/>
            <w:u w:val="single"/>
          </w:rPr>
          <w:t>Apache provides excellent documentation</w:t>
        </w:r>
      </w:hyperlink>
      <w:r w:rsidRPr="00555FAA">
        <w:rPr>
          <w:rFonts w:ascii="Times New Roman" w:eastAsia="Times New Roman" w:hAnsi="Times New Roman" w:cs="Times New Roman"/>
          <w:sz w:val="24"/>
          <w:szCs w:val="24"/>
        </w:rPr>
        <w:t>.</w:t>
      </w:r>
    </w:p>
    <w:p w:rsidR="00555FAA" w:rsidRPr="00555FAA" w:rsidRDefault="00555FAA" w:rsidP="00555FAA">
      <w:pPr>
        <w:spacing w:before="100" w:beforeAutospacing="1" w:after="100" w:afterAutospacing="1" w:line="240" w:lineRule="auto"/>
        <w:rPr>
          <w:rFonts w:ascii="Times New Roman" w:eastAsia="Times New Roman" w:hAnsi="Times New Roman" w:cs="Times New Roman"/>
          <w:sz w:val="24"/>
          <w:szCs w:val="24"/>
        </w:rPr>
      </w:pPr>
      <w:r w:rsidRPr="00555FAA">
        <w:rPr>
          <w:rFonts w:ascii="Times New Roman" w:eastAsia="Times New Roman" w:hAnsi="Times New Roman" w:cs="Times New Roman"/>
          <w:sz w:val="24"/>
          <w:szCs w:val="24"/>
        </w:rPr>
        <w:t>Hopefully, the configuration files will not be as intimidating now, and you feel more comfortable experimenting and modifying to suit your needs.</w:t>
      </w:r>
    </w:p>
    <w:p w:rsidR="00E1049B" w:rsidRPr="00E1049B" w:rsidRDefault="00E1049B" w:rsidP="00E1049B">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E1049B">
        <w:rPr>
          <w:rFonts w:ascii="Times New Roman" w:eastAsia="Times New Roman" w:hAnsi="Times New Roman" w:cs="Times New Roman"/>
          <w:b/>
          <w:bCs/>
          <w:kern w:val="36"/>
          <w:sz w:val="48"/>
          <w:szCs w:val="48"/>
        </w:rPr>
        <w:t>6 Excellent Linux/Open Source Web Servers</w:t>
      </w:r>
    </w:p>
    <w:p w:rsidR="00E1049B" w:rsidRPr="00E1049B" w:rsidRDefault="00E1049B" w:rsidP="00E1049B">
      <w:pPr>
        <w:spacing w:before="100" w:beforeAutospacing="1" w:after="100" w:afterAutospacing="1" w:line="240" w:lineRule="auto"/>
        <w:outlineLvl w:val="2"/>
        <w:rPr>
          <w:rFonts w:ascii="Times New Roman" w:eastAsia="Times New Roman" w:hAnsi="Times New Roman" w:cs="Times New Roman"/>
          <w:b/>
          <w:bCs/>
          <w:sz w:val="27"/>
          <w:szCs w:val="27"/>
        </w:rPr>
      </w:pPr>
      <w:r w:rsidRPr="00E1049B">
        <w:rPr>
          <w:rFonts w:ascii="Times New Roman" w:eastAsia="Times New Roman" w:hAnsi="Times New Roman" w:cs="Times New Roman"/>
          <w:b/>
          <w:bCs/>
          <w:sz w:val="27"/>
          <w:szCs w:val="27"/>
        </w:rPr>
        <w:t>Apache, Nginx, Lighttpd</w:t>
      </w:r>
    </w:p>
    <w:p w:rsidR="00E1049B" w:rsidRPr="00E1049B" w:rsidRDefault="00E1049B" w:rsidP="00E1049B">
      <w:pPr>
        <w:numPr>
          <w:ilvl w:val="0"/>
          <w:numId w:val="21"/>
        </w:numPr>
        <w:spacing w:before="100" w:beforeAutospacing="1" w:after="100" w:afterAutospacing="1" w:line="240" w:lineRule="auto"/>
        <w:rPr>
          <w:rFonts w:ascii="Times New Roman" w:eastAsia="Times New Roman" w:hAnsi="Times New Roman" w:cs="Times New Roman"/>
          <w:sz w:val="24"/>
          <w:szCs w:val="24"/>
        </w:rPr>
      </w:pPr>
      <w:r w:rsidRPr="00E1049B">
        <w:rPr>
          <w:rFonts w:ascii="Times New Roman" w:eastAsia="Times New Roman" w:hAnsi="Times New Roman" w:cs="Times New Roman"/>
          <w:sz w:val="24"/>
          <w:szCs w:val="24"/>
        </w:rPr>
        <w:t>December 6, 2010</w:t>
      </w:r>
    </w:p>
    <w:p w:rsidR="00E1049B" w:rsidRPr="00E1049B" w:rsidRDefault="00E1049B" w:rsidP="00E1049B">
      <w:pPr>
        <w:numPr>
          <w:ilvl w:val="0"/>
          <w:numId w:val="21"/>
        </w:numPr>
        <w:spacing w:before="100" w:beforeAutospacing="1" w:after="100" w:afterAutospacing="1" w:line="240" w:lineRule="auto"/>
        <w:rPr>
          <w:rFonts w:ascii="Times New Roman" w:eastAsia="Times New Roman" w:hAnsi="Times New Roman" w:cs="Times New Roman"/>
          <w:sz w:val="24"/>
          <w:szCs w:val="24"/>
        </w:rPr>
      </w:pPr>
      <w:r w:rsidRPr="00E1049B">
        <w:rPr>
          <w:rFonts w:ascii="Times New Roman" w:eastAsia="Times New Roman" w:hAnsi="Times New Roman" w:cs="Times New Roman"/>
          <w:sz w:val="24"/>
          <w:szCs w:val="24"/>
        </w:rPr>
        <w:t xml:space="preserve">By Eric Geier </w:t>
      </w:r>
    </w:p>
    <w:p w:rsidR="00E1049B" w:rsidRPr="00E1049B" w:rsidRDefault="00E1049B" w:rsidP="00E1049B">
      <w:pPr>
        <w:spacing w:before="100" w:beforeAutospacing="1" w:after="100" w:afterAutospacing="1" w:line="240" w:lineRule="auto"/>
        <w:rPr>
          <w:rFonts w:ascii="Times New Roman" w:eastAsia="Times New Roman" w:hAnsi="Times New Roman" w:cs="Times New Roman"/>
          <w:sz w:val="24"/>
          <w:szCs w:val="24"/>
        </w:rPr>
      </w:pPr>
      <w:r w:rsidRPr="00E1049B">
        <w:rPr>
          <w:rFonts w:ascii="Times New Roman" w:eastAsia="Times New Roman" w:hAnsi="Times New Roman" w:cs="Times New Roman"/>
          <w:sz w:val="24"/>
          <w:szCs w:val="24"/>
        </w:rPr>
        <w:t xml:space="preserve">By </w:t>
      </w:r>
      <w:hyperlink r:id="rId147" w:history="1">
        <w:r w:rsidRPr="00E1049B">
          <w:rPr>
            <w:rFonts w:ascii="Times New Roman" w:eastAsia="Times New Roman" w:hAnsi="Times New Roman" w:cs="Times New Roman"/>
            <w:color w:val="0000FF"/>
            <w:sz w:val="24"/>
            <w:szCs w:val="24"/>
            <w:u w:val="single"/>
          </w:rPr>
          <w:t>Eric Geier</w:t>
        </w:r>
      </w:hyperlink>
    </w:p>
    <w:p w:rsidR="00E1049B" w:rsidRPr="00E1049B" w:rsidRDefault="00E1049B" w:rsidP="00E1049B">
      <w:pPr>
        <w:spacing w:before="100" w:beforeAutospacing="1" w:after="100" w:afterAutospacing="1" w:line="240" w:lineRule="auto"/>
        <w:rPr>
          <w:rFonts w:ascii="Times New Roman" w:eastAsia="Times New Roman" w:hAnsi="Times New Roman" w:cs="Times New Roman"/>
          <w:sz w:val="24"/>
          <w:szCs w:val="24"/>
        </w:rPr>
      </w:pPr>
      <w:r w:rsidRPr="00E1049B">
        <w:rPr>
          <w:rFonts w:ascii="Times New Roman" w:eastAsia="Times New Roman" w:hAnsi="Times New Roman" w:cs="Times New Roman"/>
          <w:sz w:val="24"/>
          <w:szCs w:val="24"/>
        </w:rPr>
        <w:t>Here are six different web servers freely provided by the open source community for Linux, Windows, and other OSs:</w:t>
      </w:r>
    </w:p>
    <w:p w:rsidR="00E1049B" w:rsidRPr="00E1049B" w:rsidRDefault="00E1049B" w:rsidP="00E1049B">
      <w:pPr>
        <w:spacing w:before="100" w:beforeAutospacing="1" w:after="100" w:afterAutospacing="1" w:line="240" w:lineRule="auto"/>
        <w:outlineLvl w:val="2"/>
        <w:rPr>
          <w:rFonts w:ascii="Times New Roman" w:eastAsia="Times New Roman" w:hAnsi="Times New Roman" w:cs="Times New Roman"/>
          <w:b/>
          <w:bCs/>
          <w:sz w:val="27"/>
          <w:szCs w:val="27"/>
        </w:rPr>
      </w:pPr>
      <w:hyperlink r:id="rId148" w:history="1">
        <w:r w:rsidRPr="00E1049B">
          <w:rPr>
            <w:rFonts w:ascii="Times New Roman" w:eastAsia="Times New Roman" w:hAnsi="Times New Roman" w:cs="Times New Roman"/>
            <w:b/>
            <w:bCs/>
            <w:color w:val="0000FF"/>
            <w:sz w:val="27"/>
            <w:szCs w:val="27"/>
            <w:u w:val="single"/>
          </w:rPr>
          <w:t>Apache HTTP Server</w:t>
        </w:r>
      </w:hyperlink>
    </w:p>
    <w:p w:rsidR="00E1049B" w:rsidRPr="00E1049B" w:rsidRDefault="00E1049B" w:rsidP="00E1049B">
      <w:pPr>
        <w:spacing w:before="100" w:beforeAutospacing="1" w:after="100" w:afterAutospacing="1" w:line="240" w:lineRule="auto"/>
        <w:rPr>
          <w:rFonts w:ascii="Times New Roman" w:eastAsia="Times New Roman" w:hAnsi="Times New Roman" w:cs="Times New Roman"/>
          <w:sz w:val="24"/>
          <w:szCs w:val="24"/>
        </w:rPr>
      </w:pPr>
      <w:r w:rsidRPr="00E1049B">
        <w:rPr>
          <w:rFonts w:ascii="Times New Roman" w:eastAsia="Times New Roman" w:hAnsi="Times New Roman" w:cs="Times New Roman"/>
          <w:sz w:val="24"/>
          <w:szCs w:val="24"/>
        </w:rPr>
        <w:t xml:space="preserve">Initially released in 1995, this is the most popular web server across the entire World Wide Web, currently used by around 60% of web domains. </w:t>
      </w:r>
      <w:proofErr w:type="gramStart"/>
      <w:r w:rsidRPr="00E1049B">
        <w:rPr>
          <w:rFonts w:ascii="Times New Roman" w:eastAsia="Times New Roman" w:hAnsi="Times New Roman" w:cs="Times New Roman"/>
          <w:sz w:val="24"/>
          <w:szCs w:val="24"/>
        </w:rPr>
        <w:t>Its</w:t>
      </w:r>
      <w:proofErr w:type="gramEnd"/>
      <w:r w:rsidRPr="00E1049B">
        <w:rPr>
          <w:rFonts w:ascii="Times New Roman" w:eastAsia="Times New Roman" w:hAnsi="Times New Roman" w:cs="Times New Roman"/>
          <w:sz w:val="24"/>
          <w:szCs w:val="24"/>
        </w:rPr>
        <w:t xml:space="preserve"> released under an Apache License, which requires preservation of the copyright notices and disclaimers, but doesn't require modified versions to be distributed using the same license. Though most prevalent on Unix-like operating system, it also runs on Windows, Mac OS X, and others.</w:t>
      </w:r>
    </w:p>
    <w:p w:rsidR="00E1049B" w:rsidRPr="00E1049B" w:rsidRDefault="00E1049B" w:rsidP="00E1049B">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332740" cy="308610"/>
            <wp:effectExtent l="19050" t="0" r="0" b="0"/>
            <wp:docPr id="143" name="Picture 143" descr="http://www.linuxplanet.com/images/pdf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http://www.linuxplanet.com/images/pdfImage.jpg"/>
                    <pic:cNvPicPr>
                      <a:picLocks noChangeAspect="1" noChangeArrowheads="1"/>
                    </pic:cNvPicPr>
                  </pic:nvPicPr>
                  <pic:blipFill>
                    <a:blip r:embed="rId149"/>
                    <a:srcRect/>
                    <a:stretch>
                      <a:fillRect/>
                    </a:stretch>
                  </pic:blipFill>
                  <pic:spPr bwMode="auto">
                    <a:xfrm>
                      <a:off x="0" y="0"/>
                      <a:ext cx="332740" cy="308610"/>
                    </a:xfrm>
                    <a:prstGeom prst="rect">
                      <a:avLst/>
                    </a:prstGeom>
                    <a:noFill/>
                    <a:ln w="9525">
                      <a:noFill/>
                      <a:miter lim="800000"/>
                      <a:headEnd/>
                      <a:tailEnd/>
                    </a:ln>
                  </pic:spPr>
                </pic:pic>
              </a:graphicData>
            </a:graphic>
          </wp:inline>
        </w:drawing>
      </w:r>
    </w:p>
    <w:p w:rsidR="00E1049B" w:rsidRPr="00E1049B" w:rsidRDefault="00E1049B" w:rsidP="00E1049B">
      <w:pPr>
        <w:spacing w:after="0" w:line="240" w:lineRule="auto"/>
        <w:rPr>
          <w:rFonts w:ascii="Times New Roman" w:eastAsia="Times New Roman" w:hAnsi="Times New Roman" w:cs="Times New Roman"/>
          <w:sz w:val="24"/>
          <w:szCs w:val="24"/>
        </w:rPr>
      </w:pPr>
      <w:r w:rsidRPr="00E1049B">
        <w:rPr>
          <w:rFonts w:ascii="Times New Roman" w:eastAsia="Times New Roman" w:hAnsi="Times New Roman" w:cs="Times New Roman"/>
          <w:sz w:val="24"/>
          <w:szCs w:val="24"/>
        </w:rPr>
        <w:t>The Challenges of Cloud Integration</w:t>
      </w:r>
    </w:p>
    <w:p w:rsidR="00E1049B" w:rsidRPr="00E1049B" w:rsidRDefault="00E1049B" w:rsidP="00E1049B">
      <w:pPr>
        <w:spacing w:after="0" w:line="240" w:lineRule="auto"/>
        <w:rPr>
          <w:rFonts w:ascii="Times New Roman" w:eastAsia="Times New Roman" w:hAnsi="Times New Roman" w:cs="Times New Roman"/>
          <w:sz w:val="24"/>
          <w:szCs w:val="24"/>
        </w:rPr>
      </w:pPr>
      <w:hyperlink r:id="rId150" w:history="1">
        <w:r w:rsidRPr="00E1049B">
          <w:rPr>
            <w:rFonts w:ascii="Times New Roman" w:eastAsia="Times New Roman" w:hAnsi="Times New Roman" w:cs="Times New Roman"/>
            <w:color w:val="0000FF"/>
            <w:sz w:val="24"/>
            <w:szCs w:val="24"/>
            <w:u w:val="single"/>
          </w:rPr>
          <w:t>Download Now</w:t>
        </w:r>
      </w:hyperlink>
      <w:r w:rsidRPr="00E1049B">
        <w:rPr>
          <w:rFonts w:ascii="Times New Roman" w:eastAsia="Times New Roman" w:hAnsi="Times New Roman" w:cs="Times New Roman"/>
          <w:sz w:val="24"/>
          <w:szCs w:val="24"/>
        </w:rPr>
        <w:t xml:space="preserve"> </w:t>
      </w:r>
    </w:p>
    <w:p w:rsidR="00E1049B" w:rsidRPr="00E1049B" w:rsidRDefault="00E1049B" w:rsidP="00E1049B">
      <w:pPr>
        <w:spacing w:before="100" w:beforeAutospacing="1" w:after="100" w:afterAutospacing="1" w:line="240" w:lineRule="auto"/>
        <w:rPr>
          <w:rFonts w:ascii="Times New Roman" w:eastAsia="Times New Roman" w:hAnsi="Times New Roman" w:cs="Times New Roman"/>
          <w:sz w:val="24"/>
          <w:szCs w:val="24"/>
        </w:rPr>
      </w:pPr>
      <w:r w:rsidRPr="00E1049B">
        <w:rPr>
          <w:rFonts w:ascii="Times New Roman" w:eastAsia="Times New Roman" w:hAnsi="Times New Roman" w:cs="Times New Roman"/>
          <w:sz w:val="24"/>
          <w:szCs w:val="24"/>
        </w:rPr>
        <w:t>Common languages supported by the Apache server include Perl, Python, Tcl, and PHP. The core functionality of the server can be extended with modules to add server-side programming language support, authentication schemes, and other features. Popular authentication modules include mod_access, mod_auth, mod_digest, and mod_auth_digest. Modules are also available for SSL/TLS support (mod_ssl), proxying (mod_proxy), URL rewriting (mod_rewrite), custom logging (mod_log_config), and filtering support (mod_include and mod_ext_filter).</w:t>
      </w:r>
    </w:p>
    <w:p w:rsidR="00E1049B" w:rsidRPr="00E1049B" w:rsidRDefault="00E1049B" w:rsidP="00E1049B">
      <w:pPr>
        <w:numPr>
          <w:ilvl w:val="0"/>
          <w:numId w:val="22"/>
        </w:numPr>
        <w:spacing w:before="100" w:beforeAutospacing="1" w:after="100" w:afterAutospacing="1" w:line="240" w:lineRule="auto"/>
        <w:rPr>
          <w:rFonts w:ascii="Times New Roman" w:eastAsia="Times New Roman" w:hAnsi="Times New Roman" w:cs="Times New Roman"/>
          <w:sz w:val="24"/>
          <w:szCs w:val="24"/>
        </w:rPr>
      </w:pPr>
      <w:hyperlink r:id="rId151" w:history="1">
        <w:r w:rsidRPr="00E1049B">
          <w:rPr>
            <w:rFonts w:ascii="Times New Roman" w:eastAsia="Times New Roman" w:hAnsi="Times New Roman" w:cs="Times New Roman"/>
            <w:color w:val="0000FF"/>
            <w:sz w:val="24"/>
            <w:szCs w:val="24"/>
            <w:u w:val="single"/>
          </w:rPr>
          <w:t>Email Article</w:t>
        </w:r>
      </w:hyperlink>
    </w:p>
    <w:p w:rsidR="00E1049B" w:rsidRPr="00E1049B" w:rsidRDefault="00E1049B" w:rsidP="00E1049B">
      <w:pPr>
        <w:numPr>
          <w:ilvl w:val="0"/>
          <w:numId w:val="22"/>
        </w:numPr>
        <w:spacing w:before="100" w:beforeAutospacing="1" w:after="100" w:afterAutospacing="1" w:line="240" w:lineRule="auto"/>
        <w:rPr>
          <w:rFonts w:ascii="Times New Roman" w:eastAsia="Times New Roman" w:hAnsi="Times New Roman" w:cs="Times New Roman"/>
          <w:sz w:val="24"/>
          <w:szCs w:val="24"/>
        </w:rPr>
      </w:pPr>
      <w:hyperlink r:id="rId152" w:history="1">
        <w:r w:rsidRPr="00E1049B">
          <w:rPr>
            <w:rFonts w:ascii="Times New Roman" w:eastAsia="Times New Roman" w:hAnsi="Times New Roman" w:cs="Times New Roman"/>
            <w:color w:val="0000FF"/>
            <w:sz w:val="24"/>
            <w:szCs w:val="24"/>
            <w:u w:val="single"/>
          </w:rPr>
          <w:t>Print Article</w:t>
        </w:r>
      </w:hyperlink>
    </w:p>
    <w:p w:rsidR="00E1049B" w:rsidRPr="00E1049B" w:rsidRDefault="00E1049B" w:rsidP="00E1049B">
      <w:pPr>
        <w:numPr>
          <w:ilvl w:val="0"/>
          <w:numId w:val="22"/>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154305" cy="154305"/>
            <wp:effectExtent l="19050" t="0" r="0" b="0"/>
            <wp:docPr id="144" name="Picture 144" descr="http://www.linuxplanet.com/images0/icon_shar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http://www.linuxplanet.com/images0/icon_share.gif"/>
                    <pic:cNvPicPr>
                      <a:picLocks noChangeAspect="1" noChangeArrowheads="1"/>
                    </pic:cNvPicPr>
                  </pic:nvPicPr>
                  <pic:blipFill>
                    <a:blip r:embed="rId153"/>
                    <a:srcRect/>
                    <a:stretch>
                      <a:fillRect/>
                    </a:stretch>
                  </pic:blipFill>
                  <pic:spPr bwMode="auto">
                    <a:xfrm>
                      <a:off x="0" y="0"/>
                      <a:ext cx="154305" cy="154305"/>
                    </a:xfrm>
                    <a:prstGeom prst="rect">
                      <a:avLst/>
                    </a:prstGeom>
                    <a:noFill/>
                    <a:ln w="9525">
                      <a:noFill/>
                      <a:miter lim="800000"/>
                      <a:headEnd/>
                      <a:tailEnd/>
                    </a:ln>
                  </pic:spPr>
                </pic:pic>
              </a:graphicData>
            </a:graphic>
          </wp:inline>
        </w:drawing>
      </w:r>
      <w:hyperlink r:id="rId154" w:history="1">
        <w:r w:rsidRPr="00E1049B">
          <w:rPr>
            <w:rFonts w:ascii="Times New Roman" w:eastAsia="Times New Roman" w:hAnsi="Times New Roman" w:cs="Times New Roman"/>
            <w:color w:val="0000FF"/>
            <w:sz w:val="24"/>
            <w:szCs w:val="24"/>
            <w:u w:val="single"/>
          </w:rPr>
          <w:t>Share Articles</w:t>
        </w:r>
      </w:hyperlink>
      <w:r>
        <w:rPr>
          <w:rFonts w:ascii="Times New Roman" w:eastAsia="Times New Roman" w:hAnsi="Times New Roman" w:cs="Times New Roman"/>
          <w:noProof/>
          <w:sz w:val="24"/>
          <w:szCs w:val="24"/>
        </w:rPr>
        <w:drawing>
          <wp:inline distT="0" distB="0" distL="0" distR="0">
            <wp:extent cx="83185" cy="83185"/>
            <wp:effectExtent l="19050" t="0" r="0" b="0"/>
            <wp:docPr id="145" name="Picture 145" descr="http://www.linuxplanet.com/images0/arrow_down_r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http://www.linuxplanet.com/images0/arrow_down_red.gif"/>
                    <pic:cNvPicPr>
                      <a:picLocks noChangeAspect="1" noChangeArrowheads="1"/>
                    </pic:cNvPicPr>
                  </pic:nvPicPr>
                  <pic:blipFill>
                    <a:blip r:embed="rId155"/>
                    <a:srcRect/>
                    <a:stretch>
                      <a:fillRect/>
                    </a:stretch>
                  </pic:blipFill>
                  <pic:spPr bwMode="auto">
                    <a:xfrm>
                      <a:off x="0" y="0"/>
                      <a:ext cx="83185" cy="83185"/>
                    </a:xfrm>
                    <a:prstGeom prst="rect">
                      <a:avLst/>
                    </a:prstGeom>
                    <a:noFill/>
                    <a:ln w="9525">
                      <a:noFill/>
                      <a:miter lim="800000"/>
                      <a:headEnd/>
                      <a:tailEnd/>
                    </a:ln>
                  </pic:spPr>
                </pic:pic>
              </a:graphicData>
            </a:graphic>
          </wp:inline>
        </w:drawing>
      </w:r>
      <w:r w:rsidRPr="00E1049B">
        <w:rPr>
          <w:rFonts w:ascii="Times New Roman" w:eastAsia="Times New Roman" w:hAnsi="Times New Roman" w:cs="Times New Roman"/>
          <w:sz w:val="24"/>
          <w:szCs w:val="24"/>
        </w:rPr>
        <w:t xml:space="preserve"> </w:t>
      </w:r>
    </w:p>
    <w:p w:rsidR="00E1049B" w:rsidRPr="00E1049B" w:rsidRDefault="00E1049B" w:rsidP="00E1049B">
      <w:pPr>
        <w:spacing w:before="100" w:beforeAutospacing="1" w:after="100" w:afterAutospacing="1" w:line="240" w:lineRule="auto"/>
        <w:rPr>
          <w:rFonts w:ascii="Times New Roman" w:eastAsia="Times New Roman" w:hAnsi="Times New Roman" w:cs="Times New Roman"/>
          <w:sz w:val="24"/>
          <w:szCs w:val="24"/>
        </w:rPr>
      </w:pPr>
      <w:r w:rsidRPr="00E1049B">
        <w:rPr>
          <w:rFonts w:ascii="Times New Roman" w:eastAsia="Times New Roman" w:hAnsi="Times New Roman" w:cs="Times New Roman"/>
          <w:sz w:val="24"/>
          <w:szCs w:val="24"/>
        </w:rPr>
        <w:t>When searching the web you'll find an endless slew of distributions and packages containing the Apache HTTP server along with other web applications, such as MySQL and PHP, for Linux, Windows, and other OSs. These can make it much easier to install and deploy a feature-rich web server.</w:t>
      </w:r>
    </w:p>
    <w:p w:rsidR="00E1049B" w:rsidRPr="00E1049B" w:rsidRDefault="00E1049B" w:rsidP="00E1049B">
      <w:pPr>
        <w:spacing w:after="0" w:line="240" w:lineRule="auto"/>
        <w:jc w:val="center"/>
        <w:rPr>
          <w:rFonts w:ascii="Times New Roman" w:eastAsia="Times New Roman" w:hAnsi="Times New Roman" w:cs="Times New Roman"/>
          <w:color w:val="C0C0C0"/>
          <w:sz w:val="24"/>
          <w:szCs w:val="24"/>
        </w:rPr>
      </w:pPr>
      <w:r w:rsidRPr="00E1049B">
        <w:rPr>
          <w:rFonts w:ascii="Times New Roman" w:eastAsia="Times New Roman" w:hAnsi="Times New Roman" w:cs="Times New Roman"/>
          <w:color w:val="C0C0C0"/>
          <w:sz w:val="24"/>
          <w:szCs w:val="24"/>
        </w:rPr>
        <w:t>- Advertisement -</w:t>
      </w:r>
    </w:p>
    <w:p w:rsidR="00E1049B" w:rsidRPr="00E1049B" w:rsidRDefault="00E1049B" w:rsidP="00E1049B">
      <w:pPr>
        <w:spacing w:before="100" w:beforeAutospacing="1" w:after="100" w:afterAutospacing="1" w:line="240" w:lineRule="auto"/>
        <w:outlineLvl w:val="2"/>
        <w:rPr>
          <w:rFonts w:ascii="Times New Roman" w:eastAsia="Times New Roman" w:hAnsi="Times New Roman" w:cs="Times New Roman"/>
          <w:b/>
          <w:bCs/>
          <w:sz w:val="27"/>
          <w:szCs w:val="27"/>
        </w:rPr>
      </w:pPr>
      <w:hyperlink r:id="rId156" w:history="1">
        <w:r w:rsidRPr="00E1049B">
          <w:rPr>
            <w:rFonts w:ascii="Times New Roman" w:eastAsia="Times New Roman" w:hAnsi="Times New Roman" w:cs="Times New Roman"/>
            <w:b/>
            <w:bCs/>
            <w:color w:val="0000FF"/>
            <w:sz w:val="27"/>
            <w:szCs w:val="27"/>
            <w:u w:val="single"/>
          </w:rPr>
          <w:t>Nginx</w:t>
        </w:r>
      </w:hyperlink>
    </w:p>
    <w:p w:rsidR="00E1049B" w:rsidRPr="00E1049B" w:rsidRDefault="00E1049B" w:rsidP="00E1049B">
      <w:pPr>
        <w:spacing w:before="100" w:beforeAutospacing="1" w:after="100" w:afterAutospacing="1" w:line="240" w:lineRule="auto"/>
        <w:rPr>
          <w:rFonts w:ascii="Times New Roman" w:eastAsia="Times New Roman" w:hAnsi="Times New Roman" w:cs="Times New Roman"/>
          <w:sz w:val="24"/>
          <w:szCs w:val="24"/>
        </w:rPr>
      </w:pPr>
      <w:r w:rsidRPr="00E1049B">
        <w:rPr>
          <w:rFonts w:ascii="Times New Roman" w:eastAsia="Times New Roman" w:hAnsi="Times New Roman" w:cs="Times New Roman"/>
          <w:sz w:val="24"/>
          <w:szCs w:val="24"/>
        </w:rPr>
        <w:t xml:space="preserve">Nginx (pronounced "engine X") is the second most popular open source web server currently on the Internet. Though development only started in 2002, </w:t>
      </w:r>
      <w:proofErr w:type="gramStart"/>
      <w:r w:rsidRPr="00E1049B">
        <w:rPr>
          <w:rFonts w:ascii="Times New Roman" w:eastAsia="Times New Roman" w:hAnsi="Times New Roman" w:cs="Times New Roman"/>
          <w:sz w:val="24"/>
          <w:szCs w:val="24"/>
        </w:rPr>
        <w:t>its</w:t>
      </w:r>
      <w:proofErr w:type="gramEnd"/>
      <w:r w:rsidRPr="00E1049B">
        <w:rPr>
          <w:rFonts w:ascii="Times New Roman" w:eastAsia="Times New Roman" w:hAnsi="Times New Roman" w:cs="Times New Roman"/>
          <w:sz w:val="24"/>
          <w:szCs w:val="24"/>
        </w:rPr>
        <w:t xml:space="preserve"> currently used by over 6% of web domains. It is a lightweight HTTP server, and can also serve as a reverse proxy and IMAP/POP3 proxy server. It's licensed under a BSD-like license. It runs on UNIX, GNU/Linux, BSD, Mac OS X, Solaris, and Windows.</w:t>
      </w:r>
    </w:p>
    <w:p w:rsidR="00E1049B" w:rsidRPr="00E1049B" w:rsidRDefault="00E1049B" w:rsidP="00E1049B">
      <w:pPr>
        <w:spacing w:before="100" w:beforeAutospacing="1" w:after="100" w:afterAutospacing="1" w:line="240" w:lineRule="auto"/>
        <w:rPr>
          <w:rFonts w:ascii="Times New Roman" w:eastAsia="Times New Roman" w:hAnsi="Times New Roman" w:cs="Times New Roman"/>
          <w:sz w:val="24"/>
          <w:szCs w:val="24"/>
        </w:rPr>
      </w:pPr>
      <w:r w:rsidRPr="00E1049B">
        <w:rPr>
          <w:rFonts w:ascii="Times New Roman" w:eastAsia="Times New Roman" w:hAnsi="Times New Roman" w:cs="Times New Roman"/>
          <w:sz w:val="24"/>
          <w:szCs w:val="24"/>
        </w:rPr>
        <w:t xml:space="preserve">Nginx was built with performance in mind, in particular to handle ten thousand clients simultaneously. Instead of using threads to handle requests, like traditional servers, Nginx uses an event-driven (asynchronous) architecture. </w:t>
      </w:r>
      <w:proofErr w:type="gramStart"/>
      <w:r w:rsidRPr="00E1049B">
        <w:rPr>
          <w:rFonts w:ascii="Times New Roman" w:eastAsia="Times New Roman" w:hAnsi="Times New Roman" w:cs="Times New Roman"/>
          <w:sz w:val="24"/>
          <w:szCs w:val="24"/>
        </w:rPr>
        <w:t>Its</w:t>
      </w:r>
      <w:proofErr w:type="gramEnd"/>
      <w:r w:rsidRPr="00E1049B">
        <w:rPr>
          <w:rFonts w:ascii="Times New Roman" w:eastAsia="Times New Roman" w:hAnsi="Times New Roman" w:cs="Times New Roman"/>
          <w:sz w:val="24"/>
          <w:szCs w:val="24"/>
        </w:rPr>
        <w:t xml:space="preserve"> more scalable and uses less, and more predictable, amounts of memory. In addition to the basic HTTP features, Nginx also supports name-based and IP-based virtual servers, keep-alive and pipelined connections, and FLV streaming. It can also be reconfigured and upgraded online without interruption of the client processing.</w:t>
      </w:r>
    </w:p>
    <w:p w:rsidR="00E1049B" w:rsidRPr="00E1049B" w:rsidRDefault="00E1049B" w:rsidP="00E1049B">
      <w:pPr>
        <w:spacing w:before="100" w:beforeAutospacing="1" w:after="100" w:afterAutospacing="1" w:line="240" w:lineRule="auto"/>
        <w:outlineLvl w:val="2"/>
        <w:rPr>
          <w:rFonts w:ascii="Times New Roman" w:eastAsia="Times New Roman" w:hAnsi="Times New Roman" w:cs="Times New Roman"/>
          <w:b/>
          <w:bCs/>
          <w:sz w:val="27"/>
          <w:szCs w:val="27"/>
        </w:rPr>
      </w:pPr>
      <w:hyperlink r:id="rId157" w:history="1">
        <w:r w:rsidRPr="00E1049B">
          <w:rPr>
            <w:rFonts w:ascii="Times New Roman" w:eastAsia="Times New Roman" w:hAnsi="Times New Roman" w:cs="Times New Roman"/>
            <w:b/>
            <w:bCs/>
            <w:color w:val="0000FF"/>
            <w:sz w:val="27"/>
            <w:szCs w:val="27"/>
            <w:u w:val="single"/>
          </w:rPr>
          <w:t>Lighttpd</w:t>
        </w:r>
      </w:hyperlink>
    </w:p>
    <w:p w:rsidR="00E1049B" w:rsidRPr="00E1049B" w:rsidRDefault="00E1049B" w:rsidP="00E1049B">
      <w:pPr>
        <w:spacing w:before="100" w:beforeAutospacing="1" w:after="100" w:afterAutospacing="1" w:line="240" w:lineRule="auto"/>
        <w:rPr>
          <w:rFonts w:ascii="Times New Roman" w:eastAsia="Times New Roman" w:hAnsi="Times New Roman" w:cs="Times New Roman"/>
          <w:sz w:val="24"/>
          <w:szCs w:val="24"/>
        </w:rPr>
      </w:pPr>
      <w:r w:rsidRPr="00E1049B">
        <w:rPr>
          <w:rFonts w:ascii="Times New Roman" w:eastAsia="Times New Roman" w:hAnsi="Times New Roman" w:cs="Times New Roman"/>
          <w:sz w:val="24"/>
          <w:szCs w:val="24"/>
        </w:rPr>
        <w:t xml:space="preserve">Lighttpd (pronounced "lighty") is the third most popular open source web server. This lightweight server was initially released in 2003 and currently serves less than 1% of web domains. It's licensed under a revised BSD license and runs on </w:t>
      </w:r>
      <w:proofErr w:type="gramStart"/>
      <w:r w:rsidRPr="00E1049B">
        <w:rPr>
          <w:rFonts w:ascii="Times New Roman" w:eastAsia="Times New Roman" w:hAnsi="Times New Roman" w:cs="Times New Roman"/>
          <w:sz w:val="24"/>
          <w:szCs w:val="24"/>
        </w:rPr>
        <w:t>Unix</w:t>
      </w:r>
      <w:proofErr w:type="gramEnd"/>
      <w:r w:rsidRPr="00E1049B">
        <w:rPr>
          <w:rFonts w:ascii="Times New Roman" w:eastAsia="Times New Roman" w:hAnsi="Times New Roman" w:cs="Times New Roman"/>
          <w:sz w:val="24"/>
          <w:szCs w:val="24"/>
        </w:rPr>
        <w:t xml:space="preserve"> and Linux.</w:t>
      </w:r>
    </w:p>
    <w:p w:rsidR="00E1049B" w:rsidRPr="00E1049B" w:rsidRDefault="00E1049B" w:rsidP="00E1049B">
      <w:pPr>
        <w:spacing w:before="100" w:beforeAutospacing="1" w:after="100" w:afterAutospacing="1" w:line="240" w:lineRule="auto"/>
        <w:rPr>
          <w:rFonts w:ascii="Times New Roman" w:eastAsia="Times New Roman" w:hAnsi="Times New Roman" w:cs="Times New Roman"/>
          <w:sz w:val="24"/>
          <w:szCs w:val="24"/>
        </w:rPr>
      </w:pPr>
      <w:r w:rsidRPr="00E1049B">
        <w:rPr>
          <w:rFonts w:ascii="Times New Roman" w:eastAsia="Times New Roman" w:hAnsi="Times New Roman" w:cs="Times New Roman"/>
          <w:sz w:val="24"/>
          <w:szCs w:val="24"/>
        </w:rPr>
        <w:t>Like nginux, lighttpd is a lightweight server built for performance with a goal of handling ten thousand clients simultaneously. It also uses an event-driven (asynchronous) architecture.</w:t>
      </w:r>
    </w:p>
    <w:p w:rsidR="00260F62" w:rsidRPr="00260F62" w:rsidRDefault="00260F62" w:rsidP="00260F62">
      <w:pPr>
        <w:spacing w:before="100" w:beforeAutospacing="1" w:after="100" w:afterAutospacing="1" w:line="240" w:lineRule="auto"/>
        <w:outlineLvl w:val="2"/>
        <w:rPr>
          <w:rFonts w:ascii="Times New Roman" w:eastAsia="Times New Roman" w:hAnsi="Times New Roman" w:cs="Times New Roman"/>
          <w:b/>
          <w:bCs/>
          <w:sz w:val="27"/>
          <w:szCs w:val="27"/>
        </w:rPr>
      </w:pPr>
      <w:r w:rsidRPr="00260F62">
        <w:rPr>
          <w:rFonts w:ascii="Times New Roman" w:eastAsia="Times New Roman" w:hAnsi="Times New Roman" w:cs="Times New Roman"/>
          <w:b/>
          <w:bCs/>
          <w:sz w:val="27"/>
          <w:szCs w:val="27"/>
        </w:rPr>
        <w:t>Apache, Nginx, Lighttpd</w:t>
      </w:r>
    </w:p>
    <w:p w:rsidR="00260F62" w:rsidRPr="00260F62" w:rsidRDefault="00260F62" w:rsidP="00260F62">
      <w:pPr>
        <w:numPr>
          <w:ilvl w:val="0"/>
          <w:numId w:val="23"/>
        </w:numPr>
        <w:spacing w:before="100" w:beforeAutospacing="1" w:after="100" w:afterAutospacing="1" w:line="240" w:lineRule="auto"/>
        <w:rPr>
          <w:rFonts w:ascii="Times New Roman" w:eastAsia="Times New Roman" w:hAnsi="Times New Roman" w:cs="Times New Roman"/>
          <w:sz w:val="24"/>
          <w:szCs w:val="24"/>
        </w:rPr>
      </w:pPr>
      <w:r w:rsidRPr="00260F62">
        <w:rPr>
          <w:rFonts w:ascii="Times New Roman" w:eastAsia="Times New Roman" w:hAnsi="Times New Roman" w:cs="Times New Roman"/>
          <w:sz w:val="24"/>
          <w:szCs w:val="24"/>
        </w:rPr>
        <w:t>December 6, 2010</w:t>
      </w:r>
    </w:p>
    <w:p w:rsidR="00260F62" w:rsidRPr="00260F62" w:rsidRDefault="00260F62" w:rsidP="00260F62">
      <w:pPr>
        <w:numPr>
          <w:ilvl w:val="0"/>
          <w:numId w:val="23"/>
        </w:numPr>
        <w:spacing w:before="100" w:beforeAutospacing="1" w:after="100" w:afterAutospacing="1" w:line="240" w:lineRule="auto"/>
        <w:rPr>
          <w:rFonts w:ascii="Times New Roman" w:eastAsia="Times New Roman" w:hAnsi="Times New Roman" w:cs="Times New Roman"/>
          <w:sz w:val="24"/>
          <w:szCs w:val="24"/>
        </w:rPr>
      </w:pPr>
      <w:r w:rsidRPr="00260F62">
        <w:rPr>
          <w:rFonts w:ascii="Times New Roman" w:eastAsia="Times New Roman" w:hAnsi="Times New Roman" w:cs="Times New Roman"/>
          <w:sz w:val="24"/>
          <w:szCs w:val="24"/>
        </w:rPr>
        <w:t xml:space="preserve">By Eric Geier </w:t>
      </w:r>
    </w:p>
    <w:p w:rsidR="00260F62" w:rsidRPr="00260F62" w:rsidRDefault="00260F62" w:rsidP="00260F62">
      <w:pPr>
        <w:spacing w:before="100" w:beforeAutospacing="1" w:after="100" w:afterAutospacing="1" w:line="240" w:lineRule="auto"/>
        <w:outlineLvl w:val="2"/>
        <w:rPr>
          <w:rFonts w:ascii="Times New Roman" w:eastAsia="Times New Roman" w:hAnsi="Times New Roman" w:cs="Times New Roman"/>
          <w:b/>
          <w:bCs/>
          <w:sz w:val="27"/>
          <w:szCs w:val="27"/>
        </w:rPr>
      </w:pPr>
      <w:hyperlink r:id="rId158" w:history="1">
        <w:r w:rsidRPr="00260F62">
          <w:rPr>
            <w:rFonts w:ascii="Times New Roman" w:eastAsia="Times New Roman" w:hAnsi="Times New Roman" w:cs="Times New Roman"/>
            <w:b/>
            <w:bCs/>
            <w:color w:val="0000FF"/>
            <w:sz w:val="27"/>
            <w:szCs w:val="27"/>
            <w:u w:val="single"/>
          </w:rPr>
          <w:t>Cherokee</w:t>
        </w:r>
      </w:hyperlink>
    </w:p>
    <w:p w:rsidR="00260F62" w:rsidRPr="00260F62" w:rsidRDefault="00260F62" w:rsidP="00260F62">
      <w:pPr>
        <w:spacing w:before="100" w:beforeAutospacing="1" w:after="100" w:afterAutospacing="1" w:line="240" w:lineRule="auto"/>
        <w:rPr>
          <w:rFonts w:ascii="Times New Roman" w:eastAsia="Times New Roman" w:hAnsi="Times New Roman" w:cs="Times New Roman"/>
          <w:sz w:val="24"/>
          <w:szCs w:val="24"/>
        </w:rPr>
      </w:pPr>
      <w:r w:rsidRPr="00260F62">
        <w:rPr>
          <w:rFonts w:ascii="Times New Roman" w:eastAsia="Times New Roman" w:hAnsi="Times New Roman" w:cs="Times New Roman"/>
          <w:sz w:val="24"/>
          <w:szCs w:val="24"/>
        </w:rPr>
        <w:t>Cherokee is a full-featured web server with a user friendly configuration GUI, just released in 2010 under the GNU General Public License (GPL). It runs on Linux, Solaris, Mac OS X, and Windows.</w:t>
      </w:r>
    </w:p>
    <w:p w:rsidR="00260F62" w:rsidRPr="00260F62" w:rsidRDefault="00260F62" w:rsidP="00260F6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332740" cy="308610"/>
            <wp:effectExtent l="19050" t="0" r="0" b="0"/>
            <wp:docPr id="149" name="Picture 149" descr="http://www.linuxplanet.com/images/pdf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http://www.linuxplanet.com/images/pdfImage.jpg"/>
                    <pic:cNvPicPr>
                      <a:picLocks noChangeAspect="1" noChangeArrowheads="1"/>
                    </pic:cNvPicPr>
                  </pic:nvPicPr>
                  <pic:blipFill>
                    <a:blip r:embed="rId149"/>
                    <a:srcRect/>
                    <a:stretch>
                      <a:fillRect/>
                    </a:stretch>
                  </pic:blipFill>
                  <pic:spPr bwMode="auto">
                    <a:xfrm>
                      <a:off x="0" y="0"/>
                      <a:ext cx="332740" cy="308610"/>
                    </a:xfrm>
                    <a:prstGeom prst="rect">
                      <a:avLst/>
                    </a:prstGeom>
                    <a:noFill/>
                    <a:ln w="9525">
                      <a:noFill/>
                      <a:miter lim="800000"/>
                      <a:headEnd/>
                      <a:tailEnd/>
                    </a:ln>
                  </pic:spPr>
                </pic:pic>
              </a:graphicData>
            </a:graphic>
          </wp:inline>
        </w:drawing>
      </w:r>
    </w:p>
    <w:p w:rsidR="00260F62" w:rsidRPr="00260F62" w:rsidRDefault="00260F62" w:rsidP="00260F62">
      <w:pPr>
        <w:spacing w:after="0" w:line="240" w:lineRule="auto"/>
        <w:rPr>
          <w:rFonts w:ascii="Times New Roman" w:eastAsia="Times New Roman" w:hAnsi="Times New Roman" w:cs="Times New Roman"/>
          <w:sz w:val="24"/>
          <w:szCs w:val="24"/>
        </w:rPr>
      </w:pPr>
      <w:r w:rsidRPr="00260F62">
        <w:rPr>
          <w:rFonts w:ascii="Times New Roman" w:eastAsia="Times New Roman" w:hAnsi="Times New Roman" w:cs="Times New Roman"/>
          <w:sz w:val="24"/>
          <w:szCs w:val="24"/>
        </w:rPr>
        <w:t>The Challenges of Cloud Integration</w:t>
      </w:r>
    </w:p>
    <w:p w:rsidR="00260F62" w:rsidRPr="00260F62" w:rsidRDefault="00260F62" w:rsidP="00260F62">
      <w:pPr>
        <w:spacing w:after="0" w:line="240" w:lineRule="auto"/>
        <w:rPr>
          <w:rFonts w:ascii="Times New Roman" w:eastAsia="Times New Roman" w:hAnsi="Times New Roman" w:cs="Times New Roman"/>
          <w:sz w:val="24"/>
          <w:szCs w:val="24"/>
        </w:rPr>
      </w:pPr>
      <w:hyperlink r:id="rId159" w:history="1">
        <w:r w:rsidRPr="00260F62">
          <w:rPr>
            <w:rFonts w:ascii="Times New Roman" w:eastAsia="Times New Roman" w:hAnsi="Times New Roman" w:cs="Times New Roman"/>
            <w:color w:val="0000FF"/>
            <w:sz w:val="24"/>
            <w:szCs w:val="24"/>
            <w:u w:val="single"/>
          </w:rPr>
          <w:t>Download Now</w:t>
        </w:r>
      </w:hyperlink>
      <w:r w:rsidRPr="00260F62">
        <w:rPr>
          <w:rFonts w:ascii="Times New Roman" w:eastAsia="Times New Roman" w:hAnsi="Times New Roman" w:cs="Times New Roman"/>
          <w:sz w:val="24"/>
          <w:szCs w:val="24"/>
        </w:rPr>
        <w:t xml:space="preserve"> </w:t>
      </w:r>
    </w:p>
    <w:p w:rsidR="00260F62" w:rsidRPr="00260F62" w:rsidRDefault="00260F62" w:rsidP="00260F62">
      <w:pPr>
        <w:spacing w:after="0" w:line="240" w:lineRule="auto"/>
        <w:rPr>
          <w:rFonts w:ascii="Times New Roman" w:eastAsia="Times New Roman" w:hAnsi="Times New Roman" w:cs="Times New Roman"/>
          <w:sz w:val="24"/>
          <w:szCs w:val="24"/>
        </w:rPr>
      </w:pPr>
      <w:r w:rsidRPr="00260F62">
        <w:rPr>
          <w:rFonts w:ascii="Times New Roman" w:eastAsia="Times New Roman" w:hAnsi="Times New Roman" w:cs="Times New Roman"/>
          <w:sz w:val="24"/>
          <w:szCs w:val="24"/>
        </w:rPr>
        <w:t xml:space="preserve">Cherokee supports the popular technologies, such as FastCGI, SCGI, PHP, CGI, SSI, and TLS/SSL. It also features virtual host capability, authentication, load balancing, and Apache compatible log files. Plus there are some neat features, such as zero downtime updates where configuration changes can be applied with no restart required and secure downloads with temporal URL generation. </w:t>
      </w:r>
    </w:p>
    <w:p w:rsidR="00260F62" w:rsidRPr="00260F62" w:rsidRDefault="00260F62" w:rsidP="00260F62">
      <w:pPr>
        <w:spacing w:before="100" w:beforeAutospacing="1" w:after="100" w:afterAutospacing="1" w:line="240" w:lineRule="auto"/>
        <w:outlineLvl w:val="2"/>
        <w:rPr>
          <w:rFonts w:ascii="Times New Roman" w:eastAsia="Times New Roman" w:hAnsi="Times New Roman" w:cs="Times New Roman"/>
          <w:b/>
          <w:bCs/>
          <w:sz w:val="27"/>
          <w:szCs w:val="27"/>
        </w:rPr>
      </w:pPr>
      <w:hyperlink r:id="rId160" w:history="1">
        <w:r w:rsidRPr="00260F62">
          <w:rPr>
            <w:rFonts w:ascii="Times New Roman" w:eastAsia="Times New Roman" w:hAnsi="Times New Roman" w:cs="Times New Roman"/>
            <w:b/>
            <w:bCs/>
            <w:color w:val="0000FF"/>
            <w:sz w:val="27"/>
            <w:szCs w:val="27"/>
            <w:u w:val="single"/>
          </w:rPr>
          <w:t>HTTP Explorer</w:t>
        </w:r>
      </w:hyperlink>
    </w:p>
    <w:p w:rsidR="00260F62" w:rsidRPr="00260F62" w:rsidRDefault="00260F62" w:rsidP="00260F62">
      <w:pPr>
        <w:spacing w:before="100" w:beforeAutospacing="1" w:after="100" w:afterAutospacing="1" w:line="240" w:lineRule="auto"/>
        <w:rPr>
          <w:rFonts w:ascii="Times New Roman" w:eastAsia="Times New Roman" w:hAnsi="Times New Roman" w:cs="Times New Roman"/>
          <w:sz w:val="24"/>
          <w:szCs w:val="24"/>
        </w:rPr>
      </w:pPr>
      <w:r w:rsidRPr="00260F62">
        <w:rPr>
          <w:rFonts w:ascii="Times New Roman" w:eastAsia="Times New Roman" w:hAnsi="Times New Roman" w:cs="Times New Roman"/>
          <w:sz w:val="24"/>
          <w:szCs w:val="24"/>
        </w:rPr>
        <w:t xml:space="preserve">HTTP Explorer is a web server specially designed to serve files over the HTTP protocol. It was released in 2006 under the GNU General Public License (GPL). </w:t>
      </w:r>
      <w:proofErr w:type="gramStart"/>
      <w:r w:rsidRPr="00260F62">
        <w:rPr>
          <w:rFonts w:ascii="Times New Roman" w:eastAsia="Times New Roman" w:hAnsi="Times New Roman" w:cs="Times New Roman"/>
          <w:sz w:val="24"/>
          <w:szCs w:val="24"/>
        </w:rPr>
        <w:t>Its</w:t>
      </w:r>
      <w:proofErr w:type="gramEnd"/>
      <w:r w:rsidRPr="00260F62">
        <w:rPr>
          <w:rFonts w:ascii="Times New Roman" w:eastAsia="Times New Roman" w:hAnsi="Times New Roman" w:cs="Times New Roman"/>
          <w:sz w:val="24"/>
          <w:szCs w:val="24"/>
        </w:rPr>
        <w:t xml:space="preserve"> available for Windows in many different languages as a full installation or binary-only.</w:t>
      </w:r>
    </w:p>
    <w:p w:rsidR="00260F62" w:rsidRPr="00260F62" w:rsidRDefault="00260F62" w:rsidP="00260F62">
      <w:pPr>
        <w:spacing w:before="100" w:beforeAutospacing="1" w:after="100" w:afterAutospacing="1" w:line="240" w:lineRule="auto"/>
        <w:rPr>
          <w:rFonts w:ascii="Times New Roman" w:eastAsia="Times New Roman" w:hAnsi="Times New Roman" w:cs="Times New Roman"/>
          <w:sz w:val="24"/>
          <w:szCs w:val="24"/>
        </w:rPr>
      </w:pPr>
      <w:r w:rsidRPr="00260F62">
        <w:rPr>
          <w:rFonts w:ascii="Times New Roman" w:eastAsia="Times New Roman" w:hAnsi="Times New Roman" w:cs="Times New Roman"/>
          <w:sz w:val="24"/>
          <w:szCs w:val="24"/>
        </w:rPr>
        <w:t>This server makes it easy to share your photos, music, videos and other files. Using the server application, you can select folders and files to share. You can define user accounts and permissions. Shared files can be access and viewed via the web interface; no client application is required. Photos are automatically shown with thumbnails and music can be played with the integrated player.</w:t>
      </w:r>
    </w:p>
    <w:p w:rsidR="00260F62" w:rsidRPr="00260F62" w:rsidRDefault="00260F62" w:rsidP="00260F62">
      <w:pPr>
        <w:spacing w:after="0" w:line="240" w:lineRule="auto"/>
        <w:jc w:val="center"/>
        <w:rPr>
          <w:rFonts w:ascii="Times New Roman" w:eastAsia="Times New Roman" w:hAnsi="Times New Roman" w:cs="Times New Roman"/>
          <w:color w:val="C0C0C0"/>
          <w:sz w:val="24"/>
          <w:szCs w:val="24"/>
        </w:rPr>
      </w:pPr>
      <w:r w:rsidRPr="00260F62">
        <w:rPr>
          <w:rFonts w:ascii="Times New Roman" w:eastAsia="Times New Roman" w:hAnsi="Times New Roman" w:cs="Times New Roman"/>
          <w:color w:val="C0C0C0"/>
          <w:sz w:val="24"/>
          <w:szCs w:val="24"/>
        </w:rPr>
        <w:t>- Advertisement -</w:t>
      </w:r>
    </w:p>
    <w:p w:rsidR="00260F62" w:rsidRPr="00260F62" w:rsidRDefault="00260F62" w:rsidP="00260F62">
      <w:pPr>
        <w:spacing w:before="100" w:beforeAutospacing="1" w:after="100" w:afterAutospacing="1" w:line="240" w:lineRule="auto"/>
        <w:outlineLvl w:val="2"/>
        <w:rPr>
          <w:rFonts w:ascii="Times New Roman" w:eastAsia="Times New Roman" w:hAnsi="Times New Roman" w:cs="Times New Roman"/>
          <w:b/>
          <w:bCs/>
          <w:sz w:val="27"/>
          <w:szCs w:val="27"/>
        </w:rPr>
      </w:pPr>
      <w:hyperlink r:id="rId161" w:history="1">
        <w:r w:rsidRPr="00260F62">
          <w:rPr>
            <w:rFonts w:ascii="Times New Roman" w:eastAsia="Times New Roman" w:hAnsi="Times New Roman" w:cs="Times New Roman"/>
            <w:b/>
            <w:bCs/>
            <w:color w:val="0000FF"/>
            <w:sz w:val="27"/>
            <w:szCs w:val="27"/>
            <w:u w:val="single"/>
          </w:rPr>
          <w:t>HFS HTTP File Server</w:t>
        </w:r>
      </w:hyperlink>
    </w:p>
    <w:p w:rsidR="00260F62" w:rsidRPr="00260F62" w:rsidRDefault="00260F62" w:rsidP="00260F62">
      <w:pPr>
        <w:numPr>
          <w:ilvl w:val="0"/>
          <w:numId w:val="24"/>
        </w:numPr>
        <w:spacing w:before="100" w:beforeAutospacing="1" w:after="100" w:afterAutospacing="1" w:line="240" w:lineRule="auto"/>
        <w:rPr>
          <w:rFonts w:ascii="Times New Roman" w:eastAsia="Times New Roman" w:hAnsi="Times New Roman" w:cs="Times New Roman"/>
          <w:sz w:val="24"/>
          <w:szCs w:val="24"/>
        </w:rPr>
      </w:pPr>
      <w:hyperlink r:id="rId162" w:history="1">
        <w:r w:rsidRPr="00260F62">
          <w:rPr>
            <w:rFonts w:ascii="Times New Roman" w:eastAsia="Times New Roman" w:hAnsi="Times New Roman" w:cs="Times New Roman"/>
            <w:color w:val="0000FF"/>
            <w:sz w:val="24"/>
            <w:szCs w:val="24"/>
            <w:u w:val="single"/>
          </w:rPr>
          <w:t>Email Article</w:t>
        </w:r>
      </w:hyperlink>
    </w:p>
    <w:p w:rsidR="00260F62" w:rsidRPr="00260F62" w:rsidRDefault="00260F62" w:rsidP="00260F62">
      <w:pPr>
        <w:numPr>
          <w:ilvl w:val="0"/>
          <w:numId w:val="24"/>
        </w:numPr>
        <w:spacing w:before="100" w:beforeAutospacing="1" w:after="100" w:afterAutospacing="1" w:line="240" w:lineRule="auto"/>
        <w:rPr>
          <w:rFonts w:ascii="Times New Roman" w:eastAsia="Times New Roman" w:hAnsi="Times New Roman" w:cs="Times New Roman"/>
          <w:sz w:val="24"/>
          <w:szCs w:val="24"/>
        </w:rPr>
      </w:pPr>
      <w:hyperlink r:id="rId163" w:history="1">
        <w:r w:rsidRPr="00260F62">
          <w:rPr>
            <w:rFonts w:ascii="Times New Roman" w:eastAsia="Times New Roman" w:hAnsi="Times New Roman" w:cs="Times New Roman"/>
            <w:color w:val="0000FF"/>
            <w:sz w:val="24"/>
            <w:szCs w:val="24"/>
            <w:u w:val="single"/>
          </w:rPr>
          <w:t>Print Article</w:t>
        </w:r>
      </w:hyperlink>
    </w:p>
    <w:p w:rsidR="00260F62" w:rsidRPr="00260F62" w:rsidRDefault="00260F62" w:rsidP="00260F62">
      <w:pPr>
        <w:numPr>
          <w:ilvl w:val="0"/>
          <w:numId w:val="24"/>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154305" cy="154305"/>
            <wp:effectExtent l="19050" t="0" r="0" b="0"/>
            <wp:docPr id="150" name="Picture 150" descr="http://www.linuxplanet.com/images0/icon_shar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http://www.linuxplanet.com/images0/icon_share.gif"/>
                    <pic:cNvPicPr>
                      <a:picLocks noChangeAspect="1" noChangeArrowheads="1"/>
                    </pic:cNvPicPr>
                  </pic:nvPicPr>
                  <pic:blipFill>
                    <a:blip r:embed="rId153"/>
                    <a:srcRect/>
                    <a:stretch>
                      <a:fillRect/>
                    </a:stretch>
                  </pic:blipFill>
                  <pic:spPr bwMode="auto">
                    <a:xfrm>
                      <a:off x="0" y="0"/>
                      <a:ext cx="154305" cy="154305"/>
                    </a:xfrm>
                    <a:prstGeom prst="rect">
                      <a:avLst/>
                    </a:prstGeom>
                    <a:noFill/>
                    <a:ln w="9525">
                      <a:noFill/>
                      <a:miter lim="800000"/>
                      <a:headEnd/>
                      <a:tailEnd/>
                    </a:ln>
                  </pic:spPr>
                </pic:pic>
              </a:graphicData>
            </a:graphic>
          </wp:inline>
        </w:drawing>
      </w:r>
      <w:hyperlink r:id="rId164" w:history="1">
        <w:r w:rsidRPr="00260F62">
          <w:rPr>
            <w:rFonts w:ascii="Times New Roman" w:eastAsia="Times New Roman" w:hAnsi="Times New Roman" w:cs="Times New Roman"/>
            <w:color w:val="0000FF"/>
            <w:sz w:val="24"/>
            <w:szCs w:val="24"/>
            <w:u w:val="single"/>
          </w:rPr>
          <w:t>Share Articles</w:t>
        </w:r>
      </w:hyperlink>
      <w:r>
        <w:rPr>
          <w:rFonts w:ascii="Times New Roman" w:eastAsia="Times New Roman" w:hAnsi="Times New Roman" w:cs="Times New Roman"/>
          <w:noProof/>
          <w:sz w:val="24"/>
          <w:szCs w:val="24"/>
        </w:rPr>
        <w:drawing>
          <wp:inline distT="0" distB="0" distL="0" distR="0">
            <wp:extent cx="83185" cy="83185"/>
            <wp:effectExtent l="19050" t="0" r="0" b="0"/>
            <wp:docPr id="151" name="Picture 151" descr="http://www.linuxplanet.com/images0/arrow_down_r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http://www.linuxplanet.com/images0/arrow_down_red.gif"/>
                    <pic:cNvPicPr>
                      <a:picLocks noChangeAspect="1" noChangeArrowheads="1"/>
                    </pic:cNvPicPr>
                  </pic:nvPicPr>
                  <pic:blipFill>
                    <a:blip r:embed="rId155"/>
                    <a:srcRect/>
                    <a:stretch>
                      <a:fillRect/>
                    </a:stretch>
                  </pic:blipFill>
                  <pic:spPr bwMode="auto">
                    <a:xfrm>
                      <a:off x="0" y="0"/>
                      <a:ext cx="83185" cy="83185"/>
                    </a:xfrm>
                    <a:prstGeom prst="rect">
                      <a:avLst/>
                    </a:prstGeom>
                    <a:noFill/>
                    <a:ln w="9525">
                      <a:noFill/>
                      <a:miter lim="800000"/>
                      <a:headEnd/>
                      <a:tailEnd/>
                    </a:ln>
                  </pic:spPr>
                </pic:pic>
              </a:graphicData>
            </a:graphic>
          </wp:inline>
        </w:drawing>
      </w:r>
      <w:r w:rsidRPr="00260F62">
        <w:rPr>
          <w:rFonts w:ascii="Times New Roman" w:eastAsia="Times New Roman" w:hAnsi="Times New Roman" w:cs="Times New Roman"/>
          <w:sz w:val="24"/>
          <w:szCs w:val="24"/>
        </w:rPr>
        <w:t xml:space="preserve"> </w:t>
      </w:r>
    </w:p>
    <w:p w:rsidR="00260F62" w:rsidRPr="00260F62" w:rsidRDefault="00260F62" w:rsidP="00260F62">
      <w:pPr>
        <w:spacing w:before="100" w:beforeAutospacing="1" w:after="100" w:afterAutospacing="1" w:line="240" w:lineRule="auto"/>
        <w:rPr>
          <w:rFonts w:ascii="Times New Roman" w:eastAsia="Times New Roman" w:hAnsi="Times New Roman" w:cs="Times New Roman"/>
          <w:sz w:val="24"/>
          <w:szCs w:val="24"/>
        </w:rPr>
      </w:pPr>
      <w:r w:rsidRPr="00260F62">
        <w:rPr>
          <w:rFonts w:ascii="Times New Roman" w:eastAsia="Times New Roman" w:hAnsi="Times New Roman" w:cs="Times New Roman"/>
          <w:sz w:val="24"/>
          <w:szCs w:val="24"/>
        </w:rPr>
        <w:t>The HFS web server is for serving files, similar to HTTP Explorer but with a simpler web interface. It was released in 2009 under the GNU General Public License (GPL). It's a single executable file that can run on 32bit-versions of Windows and in Linux with Wine.</w:t>
      </w:r>
    </w:p>
    <w:p w:rsidR="00260F62" w:rsidRPr="00260F62" w:rsidRDefault="00260F62" w:rsidP="00260F62">
      <w:pPr>
        <w:spacing w:before="100" w:beforeAutospacing="1" w:after="100" w:afterAutospacing="1" w:line="240" w:lineRule="auto"/>
        <w:rPr>
          <w:rFonts w:ascii="Times New Roman" w:eastAsia="Times New Roman" w:hAnsi="Times New Roman" w:cs="Times New Roman"/>
          <w:sz w:val="24"/>
          <w:szCs w:val="24"/>
        </w:rPr>
      </w:pPr>
      <w:r w:rsidRPr="00260F62">
        <w:rPr>
          <w:rFonts w:ascii="Times New Roman" w:eastAsia="Times New Roman" w:hAnsi="Times New Roman" w:cs="Times New Roman"/>
          <w:sz w:val="24"/>
          <w:szCs w:val="24"/>
        </w:rPr>
        <w:t>The HFS server lets you and/or your friends easily send, receive, and remotely access files over the web. Files can be downloaded and uploaded to and from the server via the web interface, in addition to using the server application. It's customizable and features a user account authentication, virtual file system, HTML template, bandwidth controls, logs, and a dynamic DNS updater.</w:t>
      </w:r>
    </w:p>
    <w:p w:rsidR="00260F62" w:rsidRDefault="00260F62" w:rsidP="00260F62">
      <w:pPr>
        <w:spacing w:before="100" w:beforeAutospacing="1" w:after="100" w:afterAutospacing="1" w:line="240" w:lineRule="auto"/>
        <w:rPr>
          <w:rFonts w:ascii="Times New Roman" w:eastAsia="Times New Roman" w:hAnsi="Times New Roman" w:cs="Times New Roman"/>
          <w:i/>
          <w:iCs/>
          <w:sz w:val="24"/>
          <w:szCs w:val="24"/>
        </w:rPr>
      </w:pPr>
      <w:hyperlink r:id="rId165" w:history="1">
        <w:r w:rsidRPr="00260F62">
          <w:rPr>
            <w:rFonts w:ascii="Times New Roman" w:eastAsia="Times New Roman" w:hAnsi="Times New Roman" w:cs="Times New Roman"/>
            <w:i/>
            <w:iCs/>
            <w:color w:val="0000FF"/>
            <w:sz w:val="24"/>
            <w:szCs w:val="24"/>
            <w:u w:val="single"/>
          </w:rPr>
          <w:t>Eric Geier</w:t>
        </w:r>
      </w:hyperlink>
      <w:r w:rsidRPr="00260F62">
        <w:rPr>
          <w:rFonts w:ascii="Times New Roman" w:eastAsia="Times New Roman" w:hAnsi="Times New Roman" w:cs="Times New Roman"/>
          <w:i/>
          <w:iCs/>
          <w:sz w:val="24"/>
          <w:szCs w:val="24"/>
        </w:rPr>
        <w:t xml:space="preserve"> is the founder of </w:t>
      </w:r>
      <w:hyperlink r:id="rId166" w:history="1">
        <w:r w:rsidRPr="00260F62">
          <w:rPr>
            <w:rFonts w:ascii="Times New Roman" w:eastAsia="Times New Roman" w:hAnsi="Times New Roman" w:cs="Times New Roman"/>
            <w:i/>
            <w:iCs/>
            <w:color w:val="0000FF"/>
            <w:sz w:val="24"/>
            <w:szCs w:val="24"/>
            <w:u w:val="single"/>
          </w:rPr>
          <w:t>NoWiresSecurity</w:t>
        </w:r>
      </w:hyperlink>
      <w:r w:rsidRPr="00260F62">
        <w:rPr>
          <w:rFonts w:ascii="Times New Roman" w:eastAsia="Times New Roman" w:hAnsi="Times New Roman" w:cs="Times New Roman"/>
          <w:i/>
          <w:iCs/>
          <w:sz w:val="24"/>
          <w:szCs w:val="24"/>
        </w:rPr>
        <w:t>, which helps businesses easily protect their Wi-Fi networks with the Enterprise mode of WPA/WPA2 encryption by offering an outsourced RADIUS service. He is also a freelance tech writer, and has authored many networking and computing books for brands like For Dummies and Cisco Press.</w:t>
      </w:r>
    </w:p>
    <w:p w:rsidR="00260F62" w:rsidRDefault="00260F62" w:rsidP="00260F62">
      <w:pPr>
        <w:spacing w:before="100" w:beforeAutospacing="1" w:after="100" w:afterAutospacing="1" w:line="240" w:lineRule="auto"/>
        <w:rPr>
          <w:rFonts w:ascii="Times New Roman" w:eastAsia="Times New Roman" w:hAnsi="Times New Roman" w:cs="Times New Roman"/>
          <w:i/>
          <w:iCs/>
          <w:sz w:val="24"/>
          <w:szCs w:val="24"/>
        </w:rPr>
      </w:pPr>
    </w:p>
    <w:p w:rsidR="00260F62" w:rsidRPr="00260F62" w:rsidRDefault="00260F62" w:rsidP="00260F62">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260F62">
        <w:rPr>
          <w:rFonts w:ascii="Times New Roman" w:eastAsia="Times New Roman" w:hAnsi="Times New Roman" w:cs="Times New Roman"/>
          <w:b/>
          <w:bCs/>
          <w:kern w:val="36"/>
          <w:sz w:val="48"/>
          <w:szCs w:val="48"/>
        </w:rPr>
        <w:t>Web - Server Types</w:t>
      </w:r>
    </w:p>
    <w:p w:rsidR="00260F62" w:rsidRPr="00260F62" w:rsidRDefault="00260F62" w:rsidP="00260F62">
      <w:pPr>
        <w:spacing w:after="0" w:line="240" w:lineRule="auto"/>
        <w:rPr>
          <w:rFonts w:ascii="Times New Roman" w:eastAsia="Times New Roman" w:hAnsi="Times New Roman" w:cs="Times New Roman"/>
          <w:sz w:val="24"/>
          <w:szCs w:val="24"/>
        </w:rPr>
      </w:pPr>
      <w:r w:rsidRPr="00260F62">
        <w:rPr>
          <w:rFonts w:ascii="Times New Roman" w:eastAsia="Times New Roman" w:hAnsi="Times New Roman" w:cs="Times New Roman"/>
          <w:sz w:val="24"/>
          <w:szCs w:val="24"/>
        </w:rPr>
        <w:pict>
          <v:rect id="_x0000_i1179" style="width:0;height:1.5pt" o:hralign="center" o:hrstd="t" o:hr="t" fillcolor="#a0a0a0" stroked="f"/>
        </w:pict>
      </w:r>
    </w:p>
    <w:p w:rsidR="00260F62" w:rsidRPr="00260F62" w:rsidRDefault="00260F62" w:rsidP="00260F62">
      <w:pPr>
        <w:spacing w:after="0" w:line="240" w:lineRule="auto"/>
        <w:rPr>
          <w:rFonts w:ascii="Times New Roman" w:eastAsia="Times New Roman" w:hAnsi="Times New Roman" w:cs="Times New Roman"/>
          <w:sz w:val="24"/>
          <w:szCs w:val="24"/>
        </w:rPr>
      </w:pPr>
      <w:r w:rsidRPr="00260F62">
        <w:rPr>
          <w:rFonts w:ascii="Times New Roman" w:eastAsia="Times New Roman" w:hAnsi="Times New Roman" w:cs="Times New Roman"/>
          <w:sz w:val="24"/>
          <w:szCs w:val="24"/>
        </w:rPr>
        <w:t>Advertisements</w:t>
      </w:r>
    </w:p>
    <w:p w:rsidR="00260F62" w:rsidRPr="00260F62" w:rsidRDefault="00260F62" w:rsidP="00260F62">
      <w:pPr>
        <w:spacing w:after="0" w:line="240" w:lineRule="auto"/>
        <w:rPr>
          <w:rFonts w:ascii="Times New Roman" w:eastAsia="Times New Roman" w:hAnsi="Times New Roman" w:cs="Times New Roman"/>
          <w:sz w:val="24"/>
          <w:szCs w:val="24"/>
        </w:rPr>
      </w:pPr>
      <w:r w:rsidRPr="00260F62">
        <w:rPr>
          <w:rFonts w:ascii="Times New Roman" w:eastAsia="Times New Roman" w:hAnsi="Times New Roman" w:cs="Times New Roman"/>
          <w:sz w:val="24"/>
          <w:szCs w:val="24"/>
        </w:rPr>
        <w:pict>
          <v:rect id="_x0000_i1180" style="width:0;height:1.5pt" o:hralign="center" o:hrstd="t" o:hr="t" fillcolor="#a0a0a0" stroked="f"/>
        </w:pict>
      </w:r>
    </w:p>
    <w:p w:rsidR="00260F62" w:rsidRPr="00260F62" w:rsidRDefault="00260F62" w:rsidP="00260F62">
      <w:pPr>
        <w:spacing w:after="0" w:line="240" w:lineRule="auto"/>
        <w:rPr>
          <w:rFonts w:ascii="Times New Roman" w:eastAsia="Times New Roman" w:hAnsi="Times New Roman" w:cs="Times New Roman"/>
          <w:sz w:val="24"/>
          <w:szCs w:val="24"/>
        </w:rPr>
      </w:pPr>
      <w:hyperlink r:id="rId167" w:history="1">
        <w:r w:rsidRPr="00260F62">
          <w:rPr>
            <w:rFonts w:ascii="Times New Roman" w:eastAsia="Times New Roman" w:hAnsi="Times New Roman" w:cs="Times New Roman"/>
            <w:color w:val="0000FF"/>
            <w:sz w:val="24"/>
            <w:szCs w:val="24"/>
            <w:u w:val="single"/>
          </w:rPr>
          <w:t>Previous Page</w:t>
        </w:r>
      </w:hyperlink>
      <w:r w:rsidRPr="00260F62">
        <w:rPr>
          <w:rFonts w:ascii="Times New Roman" w:eastAsia="Times New Roman" w:hAnsi="Times New Roman" w:cs="Times New Roman"/>
          <w:sz w:val="24"/>
          <w:szCs w:val="24"/>
        </w:rPr>
        <w:t xml:space="preserve"> </w:t>
      </w:r>
    </w:p>
    <w:p w:rsidR="00260F62" w:rsidRPr="00260F62" w:rsidRDefault="00260F62" w:rsidP="00260F62">
      <w:pPr>
        <w:spacing w:after="0" w:line="240" w:lineRule="auto"/>
        <w:rPr>
          <w:rFonts w:ascii="Times New Roman" w:eastAsia="Times New Roman" w:hAnsi="Times New Roman" w:cs="Times New Roman"/>
          <w:sz w:val="24"/>
          <w:szCs w:val="24"/>
        </w:rPr>
      </w:pPr>
      <w:hyperlink r:id="rId168" w:history="1">
        <w:r w:rsidRPr="00260F62">
          <w:rPr>
            <w:rFonts w:ascii="Times New Roman" w:eastAsia="Times New Roman" w:hAnsi="Times New Roman" w:cs="Times New Roman"/>
            <w:color w:val="0000FF"/>
            <w:sz w:val="24"/>
            <w:szCs w:val="24"/>
            <w:u w:val="single"/>
          </w:rPr>
          <w:t>Next Page  </w:t>
        </w:r>
      </w:hyperlink>
      <w:r w:rsidRPr="00260F62">
        <w:rPr>
          <w:rFonts w:ascii="Times New Roman" w:eastAsia="Times New Roman" w:hAnsi="Times New Roman" w:cs="Times New Roman"/>
          <w:sz w:val="24"/>
          <w:szCs w:val="24"/>
        </w:rPr>
        <w:t xml:space="preserve"> </w:t>
      </w:r>
    </w:p>
    <w:p w:rsidR="00260F62" w:rsidRPr="00260F62" w:rsidRDefault="00260F62" w:rsidP="00260F62">
      <w:pPr>
        <w:spacing w:after="0" w:line="240" w:lineRule="auto"/>
        <w:rPr>
          <w:rFonts w:ascii="Times New Roman" w:eastAsia="Times New Roman" w:hAnsi="Times New Roman" w:cs="Times New Roman"/>
          <w:sz w:val="24"/>
          <w:szCs w:val="24"/>
        </w:rPr>
      </w:pPr>
      <w:r w:rsidRPr="00260F62">
        <w:rPr>
          <w:rFonts w:ascii="Times New Roman" w:eastAsia="Times New Roman" w:hAnsi="Times New Roman" w:cs="Times New Roman"/>
          <w:sz w:val="24"/>
          <w:szCs w:val="24"/>
        </w:rPr>
        <w:pict>
          <v:rect id="_x0000_i1181" style="width:0;height:1.5pt" o:hralign="center" o:hrstd="t" o:hr="t" fillcolor="#a0a0a0" stroked="f"/>
        </w:pict>
      </w:r>
    </w:p>
    <w:p w:rsidR="00260F62" w:rsidRPr="00260F62" w:rsidRDefault="00260F62" w:rsidP="00260F62">
      <w:pPr>
        <w:spacing w:before="100" w:beforeAutospacing="1" w:after="100" w:afterAutospacing="1" w:line="240" w:lineRule="auto"/>
        <w:rPr>
          <w:rFonts w:ascii="Times New Roman" w:eastAsia="Times New Roman" w:hAnsi="Times New Roman" w:cs="Times New Roman"/>
          <w:sz w:val="24"/>
          <w:szCs w:val="24"/>
        </w:rPr>
      </w:pPr>
      <w:r w:rsidRPr="00260F62">
        <w:rPr>
          <w:rFonts w:ascii="Times New Roman" w:eastAsia="Times New Roman" w:hAnsi="Times New Roman" w:cs="Times New Roman"/>
          <w:sz w:val="24"/>
          <w:szCs w:val="24"/>
        </w:rPr>
        <w:t xml:space="preserve">Every Website sits on a computer known as a Web server. This server is always connected to the internet. Every Web server that is connected to the Internet is given a unique address made up of a series of four numbers between 0 and 255 separated by periods. </w:t>
      </w:r>
      <w:proofErr w:type="gramStart"/>
      <w:r w:rsidRPr="00260F62">
        <w:rPr>
          <w:rFonts w:ascii="Times New Roman" w:eastAsia="Times New Roman" w:hAnsi="Times New Roman" w:cs="Times New Roman"/>
          <w:sz w:val="24"/>
          <w:szCs w:val="24"/>
        </w:rPr>
        <w:t>For example, 68.178.157.132 or 68.122.35.127.</w:t>
      </w:r>
      <w:proofErr w:type="gramEnd"/>
    </w:p>
    <w:p w:rsidR="00260F62" w:rsidRPr="00260F62" w:rsidRDefault="00260F62" w:rsidP="00260F62">
      <w:pPr>
        <w:spacing w:before="100" w:beforeAutospacing="1" w:after="100" w:afterAutospacing="1" w:line="240" w:lineRule="auto"/>
        <w:rPr>
          <w:rFonts w:ascii="Times New Roman" w:eastAsia="Times New Roman" w:hAnsi="Times New Roman" w:cs="Times New Roman"/>
          <w:sz w:val="24"/>
          <w:szCs w:val="24"/>
        </w:rPr>
      </w:pPr>
      <w:r w:rsidRPr="00260F62">
        <w:rPr>
          <w:rFonts w:ascii="Times New Roman" w:eastAsia="Times New Roman" w:hAnsi="Times New Roman" w:cs="Times New Roman"/>
          <w:sz w:val="24"/>
          <w:szCs w:val="24"/>
        </w:rPr>
        <w:t>When you register a web address, also known as a domain name, such as tutorialspoint.com you have to specify the IP address of the Web server that will host the site. You can load up with Dedicated Servers that can support your web-based operations.</w:t>
      </w:r>
    </w:p>
    <w:p w:rsidR="00260F62" w:rsidRPr="00260F62" w:rsidRDefault="00260F62" w:rsidP="00260F62">
      <w:pPr>
        <w:spacing w:before="100" w:beforeAutospacing="1" w:after="100" w:afterAutospacing="1" w:line="240" w:lineRule="auto"/>
        <w:rPr>
          <w:rFonts w:ascii="Times New Roman" w:eastAsia="Times New Roman" w:hAnsi="Times New Roman" w:cs="Times New Roman"/>
          <w:sz w:val="24"/>
          <w:szCs w:val="24"/>
        </w:rPr>
      </w:pPr>
      <w:r w:rsidRPr="00260F62">
        <w:rPr>
          <w:rFonts w:ascii="Times New Roman" w:eastAsia="Times New Roman" w:hAnsi="Times New Roman" w:cs="Times New Roman"/>
          <w:sz w:val="24"/>
          <w:szCs w:val="24"/>
        </w:rPr>
        <w:t>There are four leading web servers − Apache, IIS, lighttpd and Jagsaw. Now we will see these servers in bit more detail.</w:t>
      </w:r>
    </w:p>
    <w:p w:rsidR="00260F62" w:rsidRPr="00260F62" w:rsidRDefault="00260F62" w:rsidP="00260F62">
      <w:pPr>
        <w:spacing w:before="100" w:beforeAutospacing="1" w:after="100" w:afterAutospacing="1" w:line="240" w:lineRule="auto"/>
        <w:rPr>
          <w:rFonts w:ascii="Times New Roman" w:eastAsia="Times New Roman" w:hAnsi="Times New Roman" w:cs="Times New Roman"/>
          <w:sz w:val="24"/>
          <w:szCs w:val="24"/>
        </w:rPr>
      </w:pPr>
      <w:r w:rsidRPr="00260F62">
        <w:rPr>
          <w:rFonts w:ascii="Times New Roman" w:eastAsia="Times New Roman" w:hAnsi="Times New Roman" w:cs="Times New Roman"/>
          <w:sz w:val="24"/>
          <w:szCs w:val="24"/>
        </w:rPr>
        <w:t>Apart from these Web Servers, there are other Web Servers also available in the market but they are very expensive. Major ones are Netscape's iPlanet, Bea's Web Logic and IBM's WebSphere.</w:t>
      </w:r>
    </w:p>
    <w:p w:rsidR="00260F62" w:rsidRPr="00260F62" w:rsidRDefault="00260F62" w:rsidP="00260F62">
      <w:pPr>
        <w:spacing w:before="100" w:beforeAutospacing="1" w:after="100" w:afterAutospacing="1" w:line="240" w:lineRule="auto"/>
        <w:outlineLvl w:val="1"/>
        <w:rPr>
          <w:rFonts w:ascii="Times New Roman" w:eastAsia="Times New Roman" w:hAnsi="Times New Roman" w:cs="Times New Roman"/>
          <w:b/>
          <w:bCs/>
          <w:sz w:val="36"/>
          <w:szCs w:val="36"/>
        </w:rPr>
      </w:pPr>
      <w:r>
        <w:rPr>
          <w:rFonts w:ascii="Times New Roman" w:eastAsia="Times New Roman" w:hAnsi="Times New Roman" w:cs="Times New Roman"/>
          <w:b/>
          <w:bCs/>
          <w:noProof/>
          <w:sz w:val="36"/>
          <w:szCs w:val="36"/>
        </w:rPr>
        <w:lastRenderedPageBreak/>
        <w:drawing>
          <wp:inline distT="0" distB="0" distL="0" distR="0">
            <wp:extent cx="427355" cy="379730"/>
            <wp:effectExtent l="19050" t="0" r="0" b="0"/>
            <wp:docPr id="158" name="Picture 158" descr="Apache HTTP 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Apache HTTP Server"/>
                    <pic:cNvPicPr>
                      <a:picLocks noChangeAspect="1" noChangeArrowheads="1"/>
                    </pic:cNvPicPr>
                  </pic:nvPicPr>
                  <pic:blipFill>
                    <a:blip r:embed="rId169"/>
                    <a:srcRect/>
                    <a:stretch>
                      <a:fillRect/>
                    </a:stretch>
                  </pic:blipFill>
                  <pic:spPr bwMode="auto">
                    <a:xfrm>
                      <a:off x="0" y="0"/>
                      <a:ext cx="427355" cy="379730"/>
                    </a:xfrm>
                    <a:prstGeom prst="rect">
                      <a:avLst/>
                    </a:prstGeom>
                    <a:noFill/>
                    <a:ln w="9525">
                      <a:noFill/>
                      <a:miter lim="800000"/>
                      <a:headEnd/>
                      <a:tailEnd/>
                    </a:ln>
                  </pic:spPr>
                </pic:pic>
              </a:graphicData>
            </a:graphic>
          </wp:inline>
        </w:drawing>
      </w:r>
      <w:r w:rsidRPr="00260F62">
        <w:rPr>
          <w:rFonts w:ascii="Times New Roman" w:eastAsia="Times New Roman" w:hAnsi="Times New Roman" w:cs="Times New Roman"/>
          <w:b/>
          <w:bCs/>
          <w:sz w:val="36"/>
          <w:szCs w:val="36"/>
        </w:rPr>
        <w:t>Apache HTTP Server</w:t>
      </w:r>
    </w:p>
    <w:p w:rsidR="00260F62" w:rsidRPr="00260F62" w:rsidRDefault="00260F62" w:rsidP="00260F62">
      <w:pPr>
        <w:spacing w:before="100" w:beforeAutospacing="1" w:after="100" w:afterAutospacing="1" w:line="240" w:lineRule="auto"/>
        <w:rPr>
          <w:rFonts w:ascii="Times New Roman" w:eastAsia="Times New Roman" w:hAnsi="Times New Roman" w:cs="Times New Roman"/>
          <w:sz w:val="24"/>
          <w:szCs w:val="24"/>
        </w:rPr>
      </w:pPr>
      <w:r w:rsidRPr="00260F62">
        <w:rPr>
          <w:rFonts w:ascii="Times New Roman" w:eastAsia="Times New Roman" w:hAnsi="Times New Roman" w:cs="Times New Roman"/>
          <w:sz w:val="24"/>
          <w:szCs w:val="24"/>
        </w:rPr>
        <w:t xml:space="preserve">This is the most popular web server in the world developed by the Apache Software Foundation. Apache web server is </w:t>
      </w:r>
      <w:proofErr w:type="gramStart"/>
      <w:r w:rsidRPr="00260F62">
        <w:rPr>
          <w:rFonts w:ascii="Times New Roman" w:eastAsia="Times New Roman" w:hAnsi="Times New Roman" w:cs="Times New Roman"/>
          <w:sz w:val="24"/>
          <w:szCs w:val="24"/>
        </w:rPr>
        <w:t>an open</w:t>
      </w:r>
      <w:proofErr w:type="gramEnd"/>
      <w:r w:rsidRPr="00260F62">
        <w:rPr>
          <w:rFonts w:ascii="Times New Roman" w:eastAsia="Times New Roman" w:hAnsi="Times New Roman" w:cs="Times New Roman"/>
          <w:sz w:val="24"/>
          <w:szCs w:val="24"/>
        </w:rPr>
        <w:t xml:space="preserve"> source software and can be installed on almost all operating systems including Linux, Unix, Windows, FreeBSD, Mac OS X and more. About 60% of the web server machines run the Apache Web Server.</w:t>
      </w:r>
    </w:p>
    <w:p w:rsidR="00260F62" w:rsidRPr="00260F62" w:rsidRDefault="00260F62" w:rsidP="00260F62">
      <w:pPr>
        <w:spacing w:before="100" w:beforeAutospacing="1" w:after="100" w:afterAutospacing="1" w:line="240" w:lineRule="auto"/>
        <w:rPr>
          <w:rFonts w:ascii="Times New Roman" w:eastAsia="Times New Roman" w:hAnsi="Times New Roman" w:cs="Times New Roman"/>
          <w:sz w:val="24"/>
          <w:szCs w:val="24"/>
        </w:rPr>
      </w:pPr>
      <w:r w:rsidRPr="00260F62">
        <w:rPr>
          <w:rFonts w:ascii="Times New Roman" w:eastAsia="Times New Roman" w:hAnsi="Times New Roman" w:cs="Times New Roman"/>
          <w:sz w:val="24"/>
          <w:szCs w:val="24"/>
        </w:rPr>
        <w:t xml:space="preserve">You can have Apache with </w:t>
      </w:r>
      <w:hyperlink r:id="rId170" w:tgtFrame="_blank" w:history="1">
        <w:r w:rsidRPr="00260F62">
          <w:rPr>
            <w:rFonts w:ascii="Times New Roman" w:eastAsia="Times New Roman" w:hAnsi="Times New Roman" w:cs="Times New Roman"/>
            <w:color w:val="0000FF"/>
            <w:sz w:val="24"/>
            <w:szCs w:val="24"/>
            <w:u w:val="single"/>
          </w:rPr>
          <w:t>tomcat module</w:t>
        </w:r>
      </w:hyperlink>
      <w:r w:rsidRPr="00260F62">
        <w:rPr>
          <w:rFonts w:ascii="Times New Roman" w:eastAsia="Times New Roman" w:hAnsi="Times New Roman" w:cs="Times New Roman"/>
          <w:sz w:val="24"/>
          <w:szCs w:val="24"/>
        </w:rPr>
        <w:t xml:space="preserve"> to have JSP and J2EE related support.</w:t>
      </w:r>
    </w:p>
    <w:p w:rsidR="00260F62" w:rsidRPr="00260F62" w:rsidRDefault="00260F62" w:rsidP="00260F62">
      <w:pPr>
        <w:spacing w:before="100" w:beforeAutospacing="1" w:after="100" w:afterAutospacing="1" w:line="240" w:lineRule="auto"/>
        <w:rPr>
          <w:rFonts w:ascii="Times New Roman" w:eastAsia="Times New Roman" w:hAnsi="Times New Roman" w:cs="Times New Roman"/>
          <w:sz w:val="24"/>
          <w:szCs w:val="24"/>
        </w:rPr>
      </w:pPr>
      <w:r w:rsidRPr="00260F62">
        <w:rPr>
          <w:rFonts w:ascii="Times New Roman" w:eastAsia="Times New Roman" w:hAnsi="Times New Roman" w:cs="Times New Roman"/>
          <w:sz w:val="24"/>
          <w:szCs w:val="24"/>
        </w:rPr>
        <w:t xml:space="preserve">You can have detailed information about this server at </w:t>
      </w:r>
      <w:hyperlink r:id="rId171" w:tgtFrame="_blank" w:history="1">
        <w:r w:rsidRPr="00260F62">
          <w:rPr>
            <w:rFonts w:ascii="Times New Roman" w:eastAsia="Times New Roman" w:hAnsi="Times New Roman" w:cs="Times New Roman"/>
            <w:color w:val="0000FF"/>
            <w:sz w:val="24"/>
            <w:szCs w:val="24"/>
            <w:u w:val="single"/>
          </w:rPr>
          <w:t>Apache HTTP Server</w:t>
        </w:r>
      </w:hyperlink>
    </w:p>
    <w:p w:rsidR="00260F62" w:rsidRPr="00260F62" w:rsidRDefault="00260F62" w:rsidP="00260F62">
      <w:pPr>
        <w:spacing w:before="100" w:beforeAutospacing="1" w:after="100" w:afterAutospacing="1" w:line="240" w:lineRule="auto"/>
        <w:outlineLvl w:val="1"/>
        <w:rPr>
          <w:rFonts w:ascii="Times New Roman" w:eastAsia="Times New Roman" w:hAnsi="Times New Roman" w:cs="Times New Roman"/>
          <w:b/>
          <w:bCs/>
          <w:sz w:val="36"/>
          <w:szCs w:val="36"/>
        </w:rPr>
      </w:pPr>
      <w:r>
        <w:rPr>
          <w:rFonts w:ascii="Times New Roman" w:eastAsia="Times New Roman" w:hAnsi="Times New Roman" w:cs="Times New Roman"/>
          <w:b/>
          <w:bCs/>
          <w:noProof/>
          <w:sz w:val="36"/>
          <w:szCs w:val="36"/>
        </w:rPr>
        <w:drawing>
          <wp:inline distT="0" distB="0" distL="0" distR="0">
            <wp:extent cx="427355" cy="391795"/>
            <wp:effectExtent l="19050" t="0" r="0" b="0"/>
            <wp:docPr id="159" name="Picture 159" descr="IIS 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IIS Server"/>
                    <pic:cNvPicPr>
                      <a:picLocks noChangeAspect="1" noChangeArrowheads="1"/>
                    </pic:cNvPicPr>
                  </pic:nvPicPr>
                  <pic:blipFill>
                    <a:blip r:embed="rId172"/>
                    <a:srcRect/>
                    <a:stretch>
                      <a:fillRect/>
                    </a:stretch>
                  </pic:blipFill>
                  <pic:spPr bwMode="auto">
                    <a:xfrm>
                      <a:off x="0" y="0"/>
                      <a:ext cx="427355" cy="391795"/>
                    </a:xfrm>
                    <a:prstGeom prst="rect">
                      <a:avLst/>
                    </a:prstGeom>
                    <a:noFill/>
                    <a:ln w="9525">
                      <a:noFill/>
                      <a:miter lim="800000"/>
                      <a:headEnd/>
                      <a:tailEnd/>
                    </a:ln>
                  </pic:spPr>
                </pic:pic>
              </a:graphicData>
            </a:graphic>
          </wp:inline>
        </w:drawing>
      </w:r>
      <w:r w:rsidRPr="00260F62">
        <w:rPr>
          <w:rFonts w:ascii="Times New Roman" w:eastAsia="Times New Roman" w:hAnsi="Times New Roman" w:cs="Times New Roman"/>
          <w:b/>
          <w:bCs/>
          <w:sz w:val="36"/>
          <w:szCs w:val="36"/>
        </w:rPr>
        <w:t>Internet Information Services</w:t>
      </w:r>
    </w:p>
    <w:p w:rsidR="00260F62" w:rsidRPr="00260F62" w:rsidRDefault="00260F62" w:rsidP="00260F62">
      <w:pPr>
        <w:spacing w:before="100" w:beforeAutospacing="1" w:after="100" w:afterAutospacing="1" w:line="240" w:lineRule="auto"/>
        <w:rPr>
          <w:rFonts w:ascii="Times New Roman" w:eastAsia="Times New Roman" w:hAnsi="Times New Roman" w:cs="Times New Roman"/>
          <w:sz w:val="24"/>
          <w:szCs w:val="24"/>
        </w:rPr>
      </w:pPr>
      <w:r w:rsidRPr="00260F62">
        <w:rPr>
          <w:rFonts w:ascii="Times New Roman" w:eastAsia="Times New Roman" w:hAnsi="Times New Roman" w:cs="Times New Roman"/>
          <w:sz w:val="24"/>
          <w:szCs w:val="24"/>
        </w:rPr>
        <w:t xml:space="preserve">The Internet Information Server (IIS) is a high performance Web Server from Microsoft. This web server runs on Windows NT/2000 and 2003 platforms </w:t>
      </w:r>
      <w:proofErr w:type="gramStart"/>
      <w:r w:rsidRPr="00260F62">
        <w:rPr>
          <w:rFonts w:ascii="Times New Roman" w:eastAsia="Times New Roman" w:hAnsi="Times New Roman" w:cs="Times New Roman"/>
          <w:sz w:val="24"/>
          <w:szCs w:val="24"/>
        </w:rPr>
        <w:t>( and</w:t>
      </w:r>
      <w:proofErr w:type="gramEnd"/>
      <w:r w:rsidRPr="00260F62">
        <w:rPr>
          <w:rFonts w:ascii="Times New Roman" w:eastAsia="Times New Roman" w:hAnsi="Times New Roman" w:cs="Times New Roman"/>
          <w:sz w:val="24"/>
          <w:szCs w:val="24"/>
        </w:rPr>
        <w:t xml:space="preserve"> may be on upcoming new Windows version also). IIS comes bundled with Windows NT/2000 and 2003; Because IIS is tightly integrated with the operating system so it is relatively easy to administer it.</w:t>
      </w:r>
    </w:p>
    <w:p w:rsidR="00260F62" w:rsidRPr="00260F62" w:rsidRDefault="00260F62" w:rsidP="00260F62">
      <w:pPr>
        <w:spacing w:before="100" w:beforeAutospacing="1" w:after="100" w:afterAutospacing="1" w:line="240" w:lineRule="auto"/>
        <w:rPr>
          <w:rFonts w:ascii="Times New Roman" w:eastAsia="Times New Roman" w:hAnsi="Times New Roman" w:cs="Times New Roman"/>
          <w:sz w:val="24"/>
          <w:szCs w:val="24"/>
        </w:rPr>
      </w:pPr>
      <w:r w:rsidRPr="00260F62">
        <w:rPr>
          <w:rFonts w:ascii="Times New Roman" w:eastAsia="Times New Roman" w:hAnsi="Times New Roman" w:cs="Times New Roman"/>
          <w:sz w:val="24"/>
          <w:szCs w:val="24"/>
        </w:rPr>
        <w:t xml:space="preserve">You can have detailed information about this server at </w:t>
      </w:r>
      <w:hyperlink r:id="rId173" w:tgtFrame="_blank" w:history="1">
        <w:r w:rsidRPr="00260F62">
          <w:rPr>
            <w:rFonts w:ascii="Times New Roman" w:eastAsia="Times New Roman" w:hAnsi="Times New Roman" w:cs="Times New Roman"/>
            <w:color w:val="0000FF"/>
            <w:sz w:val="24"/>
            <w:szCs w:val="24"/>
            <w:u w:val="single"/>
          </w:rPr>
          <w:t>Miscrosoft IIS</w:t>
        </w:r>
      </w:hyperlink>
    </w:p>
    <w:p w:rsidR="00260F62" w:rsidRPr="00260F62" w:rsidRDefault="00260F62" w:rsidP="00260F62">
      <w:pPr>
        <w:spacing w:before="100" w:beforeAutospacing="1" w:after="100" w:afterAutospacing="1" w:line="240" w:lineRule="auto"/>
        <w:outlineLvl w:val="1"/>
        <w:rPr>
          <w:rFonts w:ascii="Times New Roman" w:eastAsia="Times New Roman" w:hAnsi="Times New Roman" w:cs="Times New Roman"/>
          <w:b/>
          <w:bCs/>
          <w:sz w:val="36"/>
          <w:szCs w:val="36"/>
        </w:rPr>
      </w:pPr>
      <w:r>
        <w:rPr>
          <w:rFonts w:ascii="Times New Roman" w:eastAsia="Times New Roman" w:hAnsi="Times New Roman" w:cs="Times New Roman"/>
          <w:b/>
          <w:bCs/>
          <w:noProof/>
          <w:sz w:val="36"/>
          <w:szCs w:val="36"/>
        </w:rPr>
        <w:drawing>
          <wp:inline distT="0" distB="0" distL="0" distR="0">
            <wp:extent cx="427355" cy="379730"/>
            <wp:effectExtent l="19050" t="0" r="0" b="0"/>
            <wp:docPr id="160" name="Picture 160" descr="lighttpd 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lighttpd Server"/>
                    <pic:cNvPicPr>
                      <a:picLocks noChangeAspect="1" noChangeArrowheads="1"/>
                    </pic:cNvPicPr>
                  </pic:nvPicPr>
                  <pic:blipFill>
                    <a:blip r:embed="rId174"/>
                    <a:srcRect/>
                    <a:stretch>
                      <a:fillRect/>
                    </a:stretch>
                  </pic:blipFill>
                  <pic:spPr bwMode="auto">
                    <a:xfrm>
                      <a:off x="0" y="0"/>
                      <a:ext cx="427355" cy="379730"/>
                    </a:xfrm>
                    <a:prstGeom prst="rect">
                      <a:avLst/>
                    </a:prstGeom>
                    <a:noFill/>
                    <a:ln w="9525">
                      <a:noFill/>
                      <a:miter lim="800000"/>
                      <a:headEnd/>
                      <a:tailEnd/>
                    </a:ln>
                  </pic:spPr>
                </pic:pic>
              </a:graphicData>
            </a:graphic>
          </wp:inline>
        </w:drawing>
      </w:r>
      <w:proofErr w:type="gramStart"/>
      <w:r w:rsidRPr="00260F62">
        <w:rPr>
          <w:rFonts w:ascii="Times New Roman" w:eastAsia="Times New Roman" w:hAnsi="Times New Roman" w:cs="Times New Roman"/>
          <w:b/>
          <w:bCs/>
          <w:sz w:val="36"/>
          <w:szCs w:val="36"/>
        </w:rPr>
        <w:t>lighttpd</w:t>
      </w:r>
      <w:proofErr w:type="gramEnd"/>
    </w:p>
    <w:p w:rsidR="00260F62" w:rsidRPr="00260F62" w:rsidRDefault="00260F62" w:rsidP="00260F62">
      <w:pPr>
        <w:spacing w:before="100" w:beforeAutospacing="1" w:after="100" w:afterAutospacing="1" w:line="240" w:lineRule="auto"/>
        <w:rPr>
          <w:rFonts w:ascii="Times New Roman" w:eastAsia="Times New Roman" w:hAnsi="Times New Roman" w:cs="Times New Roman"/>
          <w:sz w:val="24"/>
          <w:szCs w:val="24"/>
        </w:rPr>
      </w:pPr>
      <w:r w:rsidRPr="00260F62">
        <w:rPr>
          <w:rFonts w:ascii="Times New Roman" w:eastAsia="Times New Roman" w:hAnsi="Times New Roman" w:cs="Times New Roman"/>
          <w:sz w:val="24"/>
          <w:szCs w:val="24"/>
        </w:rPr>
        <w:t xml:space="preserve">The </w:t>
      </w:r>
      <w:r w:rsidRPr="00260F62">
        <w:rPr>
          <w:rFonts w:ascii="Times New Roman" w:eastAsia="Times New Roman" w:hAnsi="Times New Roman" w:cs="Times New Roman"/>
          <w:b/>
          <w:bCs/>
          <w:sz w:val="24"/>
          <w:szCs w:val="24"/>
        </w:rPr>
        <w:t>lighttpd</w:t>
      </w:r>
      <w:r w:rsidRPr="00260F62">
        <w:rPr>
          <w:rFonts w:ascii="Times New Roman" w:eastAsia="Times New Roman" w:hAnsi="Times New Roman" w:cs="Times New Roman"/>
          <w:sz w:val="24"/>
          <w:szCs w:val="24"/>
        </w:rPr>
        <w:t xml:space="preserve">, pronounced </w:t>
      </w:r>
      <w:r w:rsidRPr="00260F62">
        <w:rPr>
          <w:rFonts w:ascii="Times New Roman" w:eastAsia="Times New Roman" w:hAnsi="Times New Roman" w:cs="Times New Roman"/>
          <w:i/>
          <w:iCs/>
          <w:sz w:val="24"/>
          <w:szCs w:val="24"/>
        </w:rPr>
        <w:t>lighty</w:t>
      </w:r>
      <w:r w:rsidRPr="00260F62">
        <w:rPr>
          <w:rFonts w:ascii="Times New Roman" w:eastAsia="Times New Roman" w:hAnsi="Times New Roman" w:cs="Times New Roman"/>
          <w:sz w:val="24"/>
          <w:szCs w:val="24"/>
        </w:rPr>
        <w:t xml:space="preserve"> is also a free web server that is distributed with the FreeBSD operating system. This open source web server is fast, secure and consumes much less CPU power. Lighttpd can also run on Windows, Mac OS X, Linux and Solaris operating systems.</w:t>
      </w:r>
    </w:p>
    <w:p w:rsidR="00260F62" w:rsidRPr="00260F62" w:rsidRDefault="00260F62" w:rsidP="00260F62">
      <w:pPr>
        <w:spacing w:before="100" w:beforeAutospacing="1" w:after="100" w:afterAutospacing="1" w:line="240" w:lineRule="auto"/>
        <w:rPr>
          <w:rFonts w:ascii="Times New Roman" w:eastAsia="Times New Roman" w:hAnsi="Times New Roman" w:cs="Times New Roman"/>
          <w:sz w:val="24"/>
          <w:szCs w:val="24"/>
        </w:rPr>
      </w:pPr>
      <w:r w:rsidRPr="00260F62">
        <w:rPr>
          <w:rFonts w:ascii="Times New Roman" w:eastAsia="Times New Roman" w:hAnsi="Times New Roman" w:cs="Times New Roman"/>
          <w:sz w:val="24"/>
          <w:szCs w:val="24"/>
        </w:rPr>
        <w:t xml:space="preserve">You can have detailed information about this server at </w:t>
      </w:r>
      <w:hyperlink r:id="rId175" w:tgtFrame="_blank" w:history="1">
        <w:r w:rsidRPr="00260F62">
          <w:rPr>
            <w:rFonts w:ascii="Times New Roman" w:eastAsia="Times New Roman" w:hAnsi="Times New Roman" w:cs="Times New Roman"/>
            <w:color w:val="0000FF"/>
            <w:sz w:val="24"/>
            <w:szCs w:val="24"/>
            <w:u w:val="single"/>
          </w:rPr>
          <w:t>lighttpd</w:t>
        </w:r>
      </w:hyperlink>
    </w:p>
    <w:p w:rsidR="00260F62" w:rsidRPr="00260F62" w:rsidRDefault="00260F62" w:rsidP="00260F62">
      <w:pPr>
        <w:spacing w:before="100" w:beforeAutospacing="1" w:after="100" w:afterAutospacing="1" w:line="240" w:lineRule="auto"/>
        <w:outlineLvl w:val="1"/>
        <w:rPr>
          <w:rFonts w:ascii="Times New Roman" w:eastAsia="Times New Roman" w:hAnsi="Times New Roman" w:cs="Times New Roman"/>
          <w:b/>
          <w:bCs/>
          <w:sz w:val="36"/>
          <w:szCs w:val="36"/>
        </w:rPr>
      </w:pPr>
      <w:r>
        <w:rPr>
          <w:rFonts w:ascii="Times New Roman" w:eastAsia="Times New Roman" w:hAnsi="Times New Roman" w:cs="Times New Roman"/>
          <w:b/>
          <w:bCs/>
          <w:noProof/>
          <w:sz w:val="36"/>
          <w:szCs w:val="36"/>
        </w:rPr>
        <w:drawing>
          <wp:inline distT="0" distB="0" distL="0" distR="0">
            <wp:extent cx="427355" cy="391795"/>
            <wp:effectExtent l="19050" t="0" r="0" b="0"/>
            <wp:docPr id="161" name="Picture 161" descr="Sun Java System Web 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Sun Java System Web Server"/>
                    <pic:cNvPicPr>
                      <a:picLocks noChangeAspect="1" noChangeArrowheads="1"/>
                    </pic:cNvPicPr>
                  </pic:nvPicPr>
                  <pic:blipFill>
                    <a:blip r:embed="rId176"/>
                    <a:srcRect/>
                    <a:stretch>
                      <a:fillRect/>
                    </a:stretch>
                  </pic:blipFill>
                  <pic:spPr bwMode="auto">
                    <a:xfrm>
                      <a:off x="0" y="0"/>
                      <a:ext cx="427355" cy="391795"/>
                    </a:xfrm>
                    <a:prstGeom prst="rect">
                      <a:avLst/>
                    </a:prstGeom>
                    <a:noFill/>
                    <a:ln w="9525">
                      <a:noFill/>
                      <a:miter lim="800000"/>
                      <a:headEnd/>
                      <a:tailEnd/>
                    </a:ln>
                  </pic:spPr>
                </pic:pic>
              </a:graphicData>
            </a:graphic>
          </wp:inline>
        </w:drawing>
      </w:r>
      <w:r w:rsidRPr="00260F62">
        <w:rPr>
          <w:rFonts w:ascii="Times New Roman" w:eastAsia="Times New Roman" w:hAnsi="Times New Roman" w:cs="Times New Roman"/>
          <w:b/>
          <w:bCs/>
          <w:sz w:val="36"/>
          <w:szCs w:val="36"/>
        </w:rPr>
        <w:t>Sun Java System Web Server</w:t>
      </w:r>
    </w:p>
    <w:p w:rsidR="00260F62" w:rsidRPr="00260F62" w:rsidRDefault="00260F62" w:rsidP="00260F62">
      <w:pPr>
        <w:spacing w:before="100" w:beforeAutospacing="1" w:after="100" w:afterAutospacing="1" w:line="240" w:lineRule="auto"/>
        <w:rPr>
          <w:rFonts w:ascii="Times New Roman" w:eastAsia="Times New Roman" w:hAnsi="Times New Roman" w:cs="Times New Roman"/>
          <w:sz w:val="24"/>
          <w:szCs w:val="24"/>
        </w:rPr>
      </w:pPr>
      <w:r w:rsidRPr="00260F62">
        <w:rPr>
          <w:rFonts w:ascii="Times New Roman" w:eastAsia="Times New Roman" w:hAnsi="Times New Roman" w:cs="Times New Roman"/>
          <w:sz w:val="24"/>
          <w:szCs w:val="24"/>
        </w:rPr>
        <w:t xml:space="preserve">This web server from Sun Microsystems is suited for medium and large websites. Though the server is free it is not open source. It however, runs on Windows, Linux and </w:t>
      </w:r>
      <w:proofErr w:type="gramStart"/>
      <w:r w:rsidRPr="00260F62">
        <w:rPr>
          <w:rFonts w:ascii="Times New Roman" w:eastAsia="Times New Roman" w:hAnsi="Times New Roman" w:cs="Times New Roman"/>
          <w:sz w:val="24"/>
          <w:szCs w:val="24"/>
        </w:rPr>
        <w:t>Unix</w:t>
      </w:r>
      <w:proofErr w:type="gramEnd"/>
      <w:r w:rsidRPr="00260F62">
        <w:rPr>
          <w:rFonts w:ascii="Times New Roman" w:eastAsia="Times New Roman" w:hAnsi="Times New Roman" w:cs="Times New Roman"/>
          <w:sz w:val="24"/>
          <w:szCs w:val="24"/>
        </w:rPr>
        <w:t xml:space="preserve"> platforms. The Sun Java System web server supports various languages, scripts and technologies required for Web 2.0 such as JSP, Java Servlets, PHP, Perl, Python, </w:t>
      </w:r>
      <w:proofErr w:type="gramStart"/>
      <w:r w:rsidRPr="00260F62">
        <w:rPr>
          <w:rFonts w:ascii="Times New Roman" w:eastAsia="Times New Roman" w:hAnsi="Times New Roman" w:cs="Times New Roman"/>
          <w:sz w:val="24"/>
          <w:szCs w:val="24"/>
        </w:rPr>
        <w:t>Ruby</w:t>
      </w:r>
      <w:proofErr w:type="gramEnd"/>
      <w:r w:rsidRPr="00260F62">
        <w:rPr>
          <w:rFonts w:ascii="Times New Roman" w:eastAsia="Times New Roman" w:hAnsi="Times New Roman" w:cs="Times New Roman"/>
          <w:sz w:val="24"/>
          <w:szCs w:val="24"/>
        </w:rPr>
        <w:t xml:space="preserve"> on Rails, ASP and Coldfusion etc.</w:t>
      </w:r>
    </w:p>
    <w:p w:rsidR="00260F62" w:rsidRPr="00260F62" w:rsidRDefault="00260F62" w:rsidP="00260F62">
      <w:pPr>
        <w:spacing w:before="100" w:beforeAutospacing="1" w:after="100" w:afterAutospacing="1" w:line="240" w:lineRule="auto"/>
        <w:rPr>
          <w:rFonts w:ascii="Times New Roman" w:eastAsia="Times New Roman" w:hAnsi="Times New Roman" w:cs="Times New Roman"/>
          <w:sz w:val="24"/>
          <w:szCs w:val="24"/>
        </w:rPr>
      </w:pPr>
      <w:r w:rsidRPr="00260F62">
        <w:rPr>
          <w:rFonts w:ascii="Times New Roman" w:eastAsia="Times New Roman" w:hAnsi="Times New Roman" w:cs="Times New Roman"/>
          <w:sz w:val="24"/>
          <w:szCs w:val="24"/>
        </w:rPr>
        <w:t xml:space="preserve">You can have detailed information about this server at </w:t>
      </w:r>
      <w:hyperlink r:id="rId177" w:tgtFrame="_blank" w:history="1">
        <w:r w:rsidRPr="00260F62">
          <w:rPr>
            <w:rFonts w:ascii="Times New Roman" w:eastAsia="Times New Roman" w:hAnsi="Times New Roman" w:cs="Times New Roman"/>
            <w:color w:val="0000FF"/>
            <w:sz w:val="24"/>
            <w:szCs w:val="24"/>
            <w:u w:val="single"/>
          </w:rPr>
          <w:t>Sun Java System Web Server</w:t>
        </w:r>
      </w:hyperlink>
    </w:p>
    <w:p w:rsidR="00260F62" w:rsidRPr="00260F62" w:rsidRDefault="00260F62" w:rsidP="00260F62">
      <w:pPr>
        <w:spacing w:before="100" w:beforeAutospacing="1" w:after="100" w:afterAutospacing="1" w:line="240" w:lineRule="auto"/>
        <w:outlineLvl w:val="1"/>
        <w:rPr>
          <w:rFonts w:ascii="Times New Roman" w:eastAsia="Times New Roman" w:hAnsi="Times New Roman" w:cs="Times New Roman"/>
          <w:b/>
          <w:bCs/>
          <w:sz w:val="36"/>
          <w:szCs w:val="36"/>
        </w:rPr>
      </w:pPr>
      <w:r>
        <w:rPr>
          <w:rFonts w:ascii="Times New Roman" w:eastAsia="Times New Roman" w:hAnsi="Times New Roman" w:cs="Times New Roman"/>
          <w:b/>
          <w:bCs/>
          <w:noProof/>
          <w:sz w:val="36"/>
          <w:szCs w:val="36"/>
        </w:rPr>
        <w:drawing>
          <wp:inline distT="0" distB="0" distL="0" distR="0">
            <wp:extent cx="427355" cy="379730"/>
            <wp:effectExtent l="19050" t="0" r="0" b="0"/>
            <wp:docPr id="162" name="Picture 162" descr="Jigsaw 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Jigsaw Server"/>
                    <pic:cNvPicPr>
                      <a:picLocks noChangeAspect="1" noChangeArrowheads="1"/>
                    </pic:cNvPicPr>
                  </pic:nvPicPr>
                  <pic:blipFill>
                    <a:blip r:embed="rId178"/>
                    <a:srcRect/>
                    <a:stretch>
                      <a:fillRect/>
                    </a:stretch>
                  </pic:blipFill>
                  <pic:spPr bwMode="auto">
                    <a:xfrm>
                      <a:off x="0" y="0"/>
                      <a:ext cx="427355" cy="379730"/>
                    </a:xfrm>
                    <a:prstGeom prst="rect">
                      <a:avLst/>
                    </a:prstGeom>
                    <a:noFill/>
                    <a:ln w="9525">
                      <a:noFill/>
                      <a:miter lim="800000"/>
                      <a:headEnd/>
                      <a:tailEnd/>
                    </a:ln>
                  </pic:spPr>
                </pic:pic>
              </a:graphicData>
            </a:graphic>
          </wp:inline>
        </w:drawing>
      </w:r>
      <w:r w:rsidRPr="00260F62">
        <w:rPr>
          <w:rFonts w:ascii="Times New Roman" w:eastAsia="Times New Roman" w:hAnsi="Times New Roman" w:cs="Times New Roman"/>
          <w:b/>
          <w:bCs/>
          <w:sz w:val="36"/>
          <w:szCs w:val="36"/>
        </w:rPr>
        <w:t>Jigsaw Server</w:t>
      </w:r>
    </w:p>
    <w:p w:rsidR="00260F62" w:rsidRPr="00260F62" w:rsidRDefault="00260F62" w:rsidP="00260F62">
      <w:pPr>
        <w:spacing w:before="100" w:beforeAutospacing="1" w:after="100" w:afterAutospacing="1" w:line="240" w:lineRule="auto"/>
        <w:rPr>
          <w:rFonts w:ascii="Times New Roman" w:eastAsia="Times New Roman" w:hAnsi="Times New Roman" w:cs="Times New Roman"/>
          <w:sz w:val="24"/>
          <w:szCs w:val="24"/>
        </w:rPr>
      </w:pPr>
      <w:r w:rsidRPr="00260F62">
        <w:rPr>
          <w:rFonts w:ascii="Times New Roman" w:eastAsia="Times New Roman" w:hAnsi="Times New Roman" w:cs="Times New Roman"/>
          <w:sz w:val="24"/>
          <w:szCs w:val="24"/>
        </w:rPr>
        <w:lastRenderedPageBreak/>
        <w:t xml:space="preserve">Jigsaw (W3C's Server) comes from the World Wide Web Consortium. It is open source and free and can run on various platforms like Linux, </w:t>
      </w:r>
      <w:proofErr w:type="gramStart"/>
      <w:r w:rsidRPr="00260F62">
        <w:rPr>
          <w:rFonts w:ascii="Times New Roman" w:eastAsia="Times New Roman" w:hAnsi="Times New Roman" w:cs="Times New Roman"/>
          <w:sz w:val="24"/>
          <w:szCs w:val="24"/>
        </w:rPr>
        <w:t>Unix</w:t>
      </w:r>
      <w:proofErr w:type="gramEnd"/>
      <w:r w:rsidRPr="00260F62">
        <w:rPr>
          <w:rFonts w:ascii="Times New Roman" w:eastAsia="Times New Roman" w:hAnsi="Times New Roman" w:cs="Times New Roman"/>
          <w:sz w:val="24"/>
          <w:szCs w:val="24"/>
        </w:rPr>
        <w:t>, Windows, Mac OS X Free BSD etc. Jigsaw has been written in Java and can run CGI scripts and PHP programs.</w:t>
      </w:r>
    </w:p>
    <w:p w:rsidR="00260F62" w:rsidRPr="00260F62" w:rsidRDefault="00260F62" w:rsidP="00260F62">
      <w:pPr>
        <w:spacing w:before="100" w:beforeAutospacing="1" w:after="100" w:afterAutospacing="1" w:line="240" w:lineRule="auto"/>
        <w:rPr>
          <w:rFonts w:ascii="Times New Roman" w:eastAsia="Times New Roman" w:hAnsi="Times New Roman" w:cs="Times New Roman"/>
          <w:sz w:val="24"/>
          <w:szCs w:val="24"/>
        </w:rPr>
      </w:pPr>
      <w:r w:rsidRPr="00260F62">
        <w:rPr>
          <w:rFonts w:ascii="Times New Roman" w:eastAsia="Times New Roman" w:hAnsi="Times New Roman" w:cs="Times New Roman"/>
          <w:sz w:val="24"/>
          <w:szCs w:val="24"/>
        </w:rPr>
        <w:t xml:space="preserve">You can have detailed information about this server at </w:t>
      </w:r>
      <w:hyperlink r:id="rId179" w:tgtFrame="_blank" w:history="1">
        <w:r w:rsidRPr="00260F62">
          <w:rPr>
            <w:rFonts w:ascii="Times New Roman" w:eastAsia="Times New Roman" w:hAnsi="Times New Roman" w:cs="Times New Roman"/>
            <w:color w:val="0000FF"/>
            <w:sz w:val="24"/>
            <w:szCs w:val="24"/>
            <w:u w:val="single"/>
          </w:rPr>
          <w:t>Jigsaw Server</w:t>
        </w:r>
      </w:hyperlink>
    </w:p>
    <w:p w:rsidR="00A845B9" w:rsidRDefault="00A845B9" w:rsidP="00A845B9">
      <w:pPr>
        <w:pStyle w:val="NormalWeb"/>
      </w:pPr>
      <w:r>
        <w:t>If you are constructing a Website, then we hope you are aware of its advantages as well. Here, in this chapter, we have listed out a few major advantages of keeping a website.</w:t>
      </w:r>
    </w:p>
    <w:p w:rsidR="00A845B9" w:rsidRDefault="00A845B9" w:rsidP="00A845B9">
      <w:pPr>
        <w:pStyle w:val="Heading2"/>
      </w:pPr>
      <w:r>
        <w:t>Business is Open 24x7</w:t>
      </w:r>
    </w:p>
    <w:p w:rsidR="00A845B9" w:rsidRDefault="00A845B9" w:rsidP="00A845B9">
      <w:pPr>
        <w:pStyle w:val="NormalWeb"/>
      </w:pPr>
      <w:r>
        <w:t xml:space="preserve">This means that once you put your business onsite, </w:t>
      </w:r>
      <w:proofErr w:type="gramStart"/>
      <w:r>
        <w:t>then</w:t>
      </w:r>
      <w:proofErr w:type="gramEnd"/>
      <w:r>
        <w:t xml:space="preserve"> your business is open 7 days a week and 365 days a year. Even if you are in different locations of the world then you will be able to serve your customers on 24x7 hours basis.</w:t>
      </w:r>
    </w:p>
    <w:p w:rsidR="00A845B9" w:rsidRDefault="00A845B9" w:rsidP="00A845B9">
      <w:pPr>
        <w:pStyle w:val="Heading2"/>
      </w:pPr>
      <w:r>
        <w:t>Increased Customer Base</w:t>
      </w:r>
    </w:p>
    <w:p w:rsidR="00A845B9" w:rsidRDefault="00A845B9" w:rsidP="00A845B9">
      <w:pPr>
        <w:pStyle w:val="NormalWeb"/>
      </w:pPr>
      <w:r>
        <w:t>Because anyone in the world can see your website so you will gain customers from other states and countries while you are putting in the same amount of effort and money.</w:t>
      </w:r>
    </w:p>
    <w:p w:rsidR="00A845B9" w:rsidRDefault="00A845B9" w:rsidP="00A845B9">
      <w:pPr>
        <w:pStyle w:val="Heading2"/>
      </w:pPr>
      <w:r>
        <w:t>Tremendous Cost Saving</w:t>
      </w:r>
    </w:p>
    <w:p w:rsidR="00A845B9" w:rsidRDefault="00A845B9" w:rsidP="00A845B9">
      <w:pPr>
        <w:pStyle w:val="NormalWeb"/>
      </w:pPr>
      <w:r>
        <w:t xml:space="preserve">This is one of the biggest advantages of having a business online. You do not need to keep a big man power and lot of resources to maintain a business on site. There </w:t>
      </w:r>
      <w:proofErr w:type="gramStart"/>
      <w:r>
        <w:t>are</w:t>
      </w:r>
      <w:proofErr w:type="gramEnd"/>
      <w:r>
        <w:t xml:space="preserve"> many other cost saving opportunities while keeping business online. Think of how many cards you mail out to let customers know about your sale. All of that can be eliminated by putting the sale information on your website and inviting your customers to visit it.</w:t>
      </w:r>
    </w:p>
    <w:p w:rsidR="00A845B9" w:rsidRDefault="00A845B9" w:rsidP="00A845B9">
      <w:pPr>
        <w:pStyle w:val="Heading2"/>
      </w:pPr>
      <w:r>
        <w:t>Advertising Opportunities</w:t>
      </w:r>
    </w:p>
    <w:p w:rsidR="00A845B9" w:rsidRDefault="00A845B9" w:rsidP="00A845B9">
      <w:pPr>
        <w:pStyle w:val="NormalWeb"/>
      </w:pPr>
      <w:r>
        <w:t>Apart from saving your advertising cost, you have additional opportunities to run advertisements from other companies and start making money. If you ever advertised in a local newspaper, you know the costs. You are being charged per line, per inch, and per color. On the Web, there is no limit to how much you can put. So whenever there is a new product or service, then you can advertise it in a better way.</w:t>
      </w:r>
    </w:p>
    <w:p w:rsidR="00A845B9" w:rsidRDefault="00A845B9" w:rsidP="00A845B9">
      <w:pPr>
        <w:pStyle w:val="Heading2"/>
      </w:pPr>
      <w:r>
        <w:t>Creates a Brand Image</w:t>
      </w:r>
    </w:p>
    <w:p w:rsidR="00A845B9" w:rsidRDefault="00A845B9" w:rsidP="00A845B9">
      <w:pPr>
        <w:pStyle w:val="NormalWeb"/>
      </w:pPr>
      <w:r>
        <w:t>Internet is a great medium through which you can create any image of yourself which you want. It is all in your hands. For example, you can design a professional website, add helpful content, and your company will immediately take a step up in the image it represents. No matter how small your business is, with the right tools and a great desire you can make it look like a corporation on the Web.</w:t>
      </w:r>
    </w:p>
    <w:p w:rsidR="00A845B9" w:rsidRDefault="00A845B9" w:rsidP="00A845B9">
      <w:pPr>
        <w:pStyle w:val="Heading2"/>
      </w:pPr>
      <w:r>
        <w:lastRenderedPageBreak/>
        <w:t>Customer Satisfaction</w:t>
      </w:r>
    </w:p>
    <w:p w:rsidR="00A845B9" w:rsidRDefault="00A845B9" w:rsidP="00A845B9">
      <w:pPr>
        <w:pStyle w:val="NormalWeb"/>
      </w:pPr>
      <w:r>
        <w:t>If you have a really good site online, then you can give your customers a lot of satisfaction in terms of customer care. You can keep online help, FAQ, and other important information which is useful for your customers. You can create online forums for open discussion and you can conduct customer survey to take customer feedback etc.</w:t>
      </w:r>
    </w:p>
    <w:p w:rsidR="00A845B9" w:rsidRDefault="00A845B9" w:rsidP="00A845B9">
      <w:pPr>
        <w:pStyle w:val="Heading2"/>
      </w:pPr>
      <w:r>
        <w:t>Showcase Your Work</w:t>
      </w:r>
    </w:p>
    <w:p w:rsidR="00A845B9" w:rsidRDefault="00A845B9" w:rsidP="00A845B9">
      <w:pPr>
        <w:pStyle w:val="NormalWeb"/>
      </w:pPr>
      <w:r>
        <w:t>Whether you are a real estate agent, construction business owner or a beauty salon specialist − you can put your work on display when you have a website. Anytime a potential client wants to see your past work and projects, simply refer him or her to your site. No need to scan and mail pictures, or bring your client to a finished building project.</w:t>
      </w:r>
    </w:p>
    <w:p w:rsidR="00A845B9" w:rsidRDefault="00A845B9" w:rsidP="00A845B9">
      <w:pPr>
        <w:pStyle w:val="NormalWeb"/>
      </w:pPr>
      <w:r>
        <w:t>If you are planning to maintain a Website, then you would require a specific set of skills. This skillset can be endless because today, there are numerous technologies available and many are coming everyday. So you have to plan and affirm on any one of the available technologies and go ahead for your project.</w:t>
      </w:r>
    </w:p>
    <w:p w:rsidR="00A845B9" w:rsidRDefault="00A845B9" w:rsidP="00A845B9">
      <w:pPr>
        <w:pStyle w:val="NormalWeb"/>
      </w:pPr>
      <w:r>
        <w:t>This is not required that you should have knowledge of all the listed skills. If you want to develop a simple Website, then you would needs just first four skills listed here. Rest of the skills are required if you want to go for a bigger and more interactive Website.</w:t>
      </w:r>
    </w:p>
    <w:p w:rsidR="00A845B9" w:rsidRDefault="00A845B9" w:rsidP="00AB2312">
      <w:pPr>
        <w:pStyle w:val="NormalWeb"/>
        <w:numPr>
          <w:ilvl w:val="0"/>
          <w:numId w:val="25"/>
        </w:numPr>
      </w:pPr>
      <w:r>
        <w:rPr>
          <w:b/>
          <w:bCs/>
        </w:rPr>
        <w:t>Computer Operations</w:t>
      </w:r>
      <w:r>
        <w:t xml:space="preserve"> − All you need to know is how to operate a computer − Windows, Linux or Macintosh. This depends on which Web Server you want to host your website. So you should have basic knowledge of that system only. You should be well acquainted of basic operations like creating file, deleting file, updating file, directory creation, file permission etc.</w:t>
      </w:r>
    </w:p>
    <w:p w:rsidR="00A845B9" w:rsidRDefault="00A845B9" w:rsidP="00AB2312">
      <w:pPr>
        <w:pStyle w:val="NormalWeb"/>
        <w:numPr>
          <w:ilvl w:val="0"/>
          <w:numId w:val="25"/>
        </w:numPr>
      </w:pPr>
      <w:r>
        <w:rPr>
          <w:b/>
          <w:bCs/>
        </w:rPr>
        <w:t>Remote Access</w:t>
      </w:r>
      <w:r>
        <w:t xml:space="preserve"> − Most of the times your Web Server will be accessed from remote site only. You should be well aware how to connect a computer from remote site. So at least you should have basic knowledge of </w:t>
      </w:r>
      <w:r>
        <w:rPr>
          <w:i/>
          <w:iCs/>
        </w:rPr>
        <w:t>telnet</w:t>
      </w:r>
      <w:r>
        <w:t xml:space="preserve"> utility to connect to a remote machine. There are many service providers who will provide you control panel to manage your Website.</w:t>
      </w:r>
    </w:p>
    <w:p w:rsidR="00A845B9" w:rsidRDefault="00A845B9" w:rsidP="00AB2312">
      <w:pPr>
        <w:pStyle w:val="NormalWeb"/>
        <w:numPr>
          <w:ilvl w:val="0"/>
          <w:numId w:val="25"/>
        </w:numPr>
      </w:pPr>
      <w:r>
        <w:rPr>
          <w:b/>
          <w:bCs/>
        </w:rPr>
        <w:t>File Uploading &amp; Downloading</w:t>
      </w:r>
      <w:r>
        <w:t xml:space="preserve"> − </w:t>
      </w:r>
      <w:proofErr w:type="gramStart"/>
      <w:r>
        <w:t>As</w:t>
      </w:r>
      <w:proofErr w:type="gramEnd"/>
      <w:r>
        <w:t xml:space="preserve"> I told you most of the times your Web Server will be on remote site. So you would need to upload and download all the files related to your Website. So at least you should have basic knowledge of </w:t>
      </w:r>
      <w:r>
        <w:rPr>
          <w:i/>
          <w:iCs/>
        </w:rPr>
        <w:t>FTP</w:t>
      </w:r>
      <w:r>
        <w:t xml:space="preserve"> utility to connect to a remote machine and download or upload your files. Almost service providers give you facility to upload your files on your Web server.</w:t>
      </w:r>
    </w:p>
    <w:p w:rsidR="00A845B9" w:rsidRDefault="00A845B9" w:rsidP="00AB2312">
      <w:pPr>
        <w:pStyle w:val="NormalWeb"/>
        <w:numPr>
          <w:ilvl w:val="0"/>
          <w:numId w:val="25"/>
        </w:numPr>
      </w:pPr>
      <w:r>
        <w:rPr>
          <w:b/>
          <w:bCs/>
        </w:rPr>
        <w:t>HTML / XHTML Knowledge</w:t>
      </w:r>
      <w:r>
        <w:t xml:space="preserve"> − </w:t>
      </w:r>
      <w:proofErr w:type="gramStart"/>
      <w:r>
        <w:t>These</w:t>
      </w:r>
      <w:proofErr w:type="gramEnd"/>
      <w:r>
        <w:t xml:space="preserve"> are the markup languages which you will use to build your website. So you should have good understanding on these languages. You can refer our tutorial to learn </w:t>
      </w:r>
      <w:hyperlink r:id="rId180" w:history="1">
        <w:r>
          <w:rPr>
            <w:rStyle w:val="Hyperlink"/>
          </w:rPr>
          <w:t>HTML / XHTML</w:t>
        </w:r>
      </w:hyperlink>
    </w:p>
    <w:p w:rsidR="00A845B9" w:rsidRDefault="00A845B9" w:rsidP="00AB2312">
      <w:pPr>
        <w:pStyle w:val="NormalWeb"/>
        <w:numPr>
          <w:ilvl w:val="0"/>
          <w:numId w:val="25"/>
        </w:numPr>
      </w:pPr>
      <w:r>
        <w:rPr>
          <w:b/>
          <w:bCs/>
        </w:rPr>
        <w:t>CSS Knowledge</w:t>
      </w:r>
      <w:r>
        <w:t xml:space="preserve"> − Cascading Style Sheet knowledge is required to achieve many results which are not possible through HTML or XHTML.</w:t>
      </w:r>
    </w:p>
    <w:p w:rsidR="00A845B9" w:rsidRDefault="00A845B9" w:rsidP="00AB2312">
      <w:pPr>
        <w:pStyle w:val="NormalWeb"/>
        <w:numPr>
          <w:ilvl w:val="0"/>
          <w:numId w:val="25"/>
        </w:numPr>
      </w:pPr>
      <w:r>
        <w:rPr>
          <w:b/>
          <w:bCs/>
        </w:rPr>
        <w:t>PHP Script</w:t>
      </w:r>
      <w:r>
        <w:t xml:space="preserve"> − Now-a-days many sites are being developed using PHP language. This script helps you to create an interactive Website. You can refer our tutorial to learn </w:t>
      </w:r>
      <w:hyperlink r:id="rId181" w:history="1">
        <w:r>
          <w:rPr>
            <w:rStyle w:val="Hyperlink"/>
          </w:rPr>
          <w:t>PHP Script</w:t>
        </w:r>
      </w:hyperlink>
    </w:p>
    <w:p w:rsidR="00A845B9" w:rsidRDefault="00A845B9" w:rsidP="00AB2312">
      <w:pPr>
        <w:pStyle w:val="NormalWeb"/>
        <w:numPr>
          <w:ilvl w:val="0"/>
          <w:numId w:val="25"/>
        </w:numPr>
      </w:pPr>
      <w:r>
        <w:rPr>
          <w:b/>
          <w:bCs/>
        </w:rPr>
        <w:lastRenderedPageBreak/>
        <w:t>PERL Script</w:t>
      </w:r>
      <w:r>
        <w:t xml:space="preserve"> − PERL is another language which is being highly used to develop interactive Web Applications. So if you are planning to use PERL to develop your Website, then you can refer our tutorial to learn </w:t>
      </w:r>
      <w:hyperlink r:id="rId182" w:history="1">
        <w:r>
          <w:rPr>
            <w:rStyle w:val="Hyperlink"/>
          </w:rPr>
          <w:t>PERL Script</w:t>
        </w:r>
      </w:hyperlink>
    </w:p>
    <w:p w:rsidR="00A845B9" w:rsidRDefault="00A845B9" w:rsidP="00AB2312">
      <w:pPr>
        <w:pStyle w:val="NormalWeb"/>
        <w:numPr>
          <w:ilvl w:val="0"/>
          <w:numId w:val="25"/>
        </w:numPr>
      </w:pPr>
      <w:r>
        <w:rPr>
          <w:b/>
          <w:bCs/>
        </w:rPr>
        <w:t>Java or VB Scripts</w:t>
      </w:r>
      <w:r>
        <w:t xml:space="preserve"> − </w:t>
      </w:r>
      <w:proofErr w:type="gramStart"/>
      <w:r>
        <w:t>These</w:t>
      </w:r>
      <w:proofErr w:type="gramEnd"/>
      <w:r>
        <w:t xml:space="preserve"> scripts are required to perform user level validations and to add more interactivity in your Website. So a web developer is desired to have knowledge of any of the client side scripts.</w:t>
      </w:r>
    </w:p>
    <w:p w:rsidR="00A845B9" w:rsidRDefault="00A845B9" w:rsidP="00AB2312">
      <w:pPr>
        <w:pStyle w:val="NormalWeb"/>
        <w:numPr>
          <w:ilvl w:val="0"/>
          <w:numId w:val="25"/>
        </w:numPr>
      </w:pPr>
      <w:r>
        <w:rPr>
          <w:b/>
          <w:bCs/>
        </w:rPr>
        <w:t>AJAX Technology</w:t>
      </w:r>
      <w:r>
        <w:t xml:space="preserve"> − </w:t>
      </w:r>
      <w:proofErr w:type="gramStart"/>
      <w:r>
        <w:t>This</w:t>
      </w:r>
      <w:proofErr w:type="gramEnd"/>
      <w:r>
        <w:t xml:space="preserve"> is the latest technology in the web. Google and Yahoo are using this technology to give a better browsing experience to their site visitors. You can refer our tutorial to learn </w:t>
      </w:r>
      <w:hyperlink r:id="rId183" w:history="1">
        <w:r>
          <w:rPr>
            <w:rStyle w:val="Hyperlink"/>
          </w:rPr>
          <w:t>AJAX Technology</w:t>
        </w:r>
      </w:hyperlink>
    </w:p>
    <w:p w:rsidR="00A845B9" w:rsidRDefault="00A845B9" w:rsidP="00AB2312">
      <w:pPr>
        <w:pStyle w:val="NormalWeb"/>
        <w:numPr>
          <w:ilvl w:val="0"/>
          <w:numId w:val="25"/>
        </w:numPr>
      </w:pPr>
      <w:r>
        <w:rPr>
          <w:b/>
          <w:bCs/>
        </w:rPr>
        <w:t>ASP or JSP</w:t>
      </w:r>
      <w:r>
        <w:t xml:space="preserve"> − </w:t>
      </w:r>
      <w:proofErr w:type="gramStart"/>
      <w:r>
        <w:t>These</w:t>
      </w:r>
      <w:proofErr w:type="gramEnd"/>
      <w:r>
        <w:t xml:space="preserve"> are another technologies to be used to develop interactive Websites.</w:t>
      </w:r>
    </w:p>
    <w:p w:rsidR="00A845B9" w:rsidRDefault="00A845B9" w:rsidP="00AB2312">
      <w:pPr>
        <w:pStyle w:val="NormalWeb"/>
        <w:numPr>
          <w:ilvl w:val="0"/>
          <w:numId w:val="25"/>
        </w:numPr>
      </w:pPr>
      <w:r>
        <w:rPr>
          <w:b/>
          <w:bCs/>
        </w:rPr>
        <w:t>Flash Knowledge</w:t>
      </w:r>
      <w:r>
        <w:t xml:space="preserve"> − </w:t>
      </w:r>
      <w:proofErr w:type="gramStart"/>
      <w:r>
        <w:t>You</w:t>
      </w:r>
      <w:proofErr w:type="gramEnd"/>
      <w:r>
        <w:t xml:space="preserve"> can plan to use Macromedia Flash to build your Website. This is a bit time consuming to learn this technology but once you learnt then you can develop very beautiful and attractive websites using Flash.</w:t>
      </w:r>
    </w:p>
    <w:p w:rsidR="00A845B9" w:rsidRDefault="00A845B9" w:rsidP="00AB2312">
      <w:pPr>
        <w:pStyle w:val="NormalWeb"/>
        <w:numPr>
          <w:ilvl w:val="0"/>
          <w:numId w:val="25"/>
        </w:numPr>
      </w:pPr>
      <w:r>
        <w:rPr>
          <w:b/>
          <w:bCs/>
        </w:rPr>
        <w:t>HTTP Protocol</w:t>
      </w:r>
      <w:r>
        <w:t xml:space="preserve"> − </w:t>
      </w:r>
      <w:proofErr w:type="gramStart"/>
      <w:r>
        <w:t>As</w:t>
      </w:r>
      <w:proofErr w:type="gramEnd"/>
      <w:r>
        <w:t xml:space="preserve"> you grow you are desired to have more knowledge about Web. So I would suggest you to go through the web backbone i.e. HTTP protocol as well. You can refer our tutorial to learn </w:t>
      </w:r>
      <w:hyperlink r:id="rId184" w:history="1">
        <w:r>
          <w:rPr>
            <w:rStyle w:val="Hyperlink"/>
          </w:rPr>
          <w:t>HTTP Protocol</w:t>
        </w:r>
      </w:hyperlink>
    </w:p>
    <w:p w:rsidR="00A845B9" w:rsidRDefault="00A845B9" w:rsidP="00A845B9">
      <w:pPr>
        <w:pStyle w:val="NormalWeb"/>
      </w:pPr>
      <w:r>
        <w:t>As a basic necessity, you need a good internet connection from a reliable service provider which provides decent connectivity and speed. Evaluate vendors based on their services and support before selecting. Here due diligence plays a major part.</w:t>
      </w:r>
    </w:p>
    <w:p w:rsidR="00A845B9" w:rsidRDefault="00A845B9" w:rsidP="00A845B9">
      <w:pPr>
        <w:pStyle w:val="NormalWeb"/>
      </w:pPr>
      <w:r>
        <w:t>The following tools and infrastructure will help you in developing a Website −</w:t>
      </w:r>
    </w:p>
    <w:p w:rsidR="00A845B9" w:rsidRDefault="00A845B9" w:rsidP="00AB2312">
      <w:pPr>
        <w:pStyle w:val="NormalWeb"/>
        <w:numPr>
          <w:ilvl w:val="0"/>
          <w:numId w:val="26"/>
        </w:numPr>
      </w:pPr>
      <w:r>
        <w:rPr>
          <w:b/>
          <w:bCs/>
        </w:rPr>
        <w:t>Computer Machine</w:t>
      </w:r>
      <w:r>
        <w:t xml:space="preserve"> − If you do not have computer available and you received this tutorial printed on a paper then I would say that first of all you would need a computer machine running either Windows or Linux or UNIX or Macintosh system or any other operating system.</w:t>
      </w:r>
    </w:p>
    <w:p w:rsidR="00A845B9" w:rsidRDefault="00A845B9" w:rsidP="00AB2312">
      <w:pPr>
        <w:pStyle w:val="NormalWeb"/>
        <w:numPr>
          <w:ilvl w:val="0"/>
          <w:numId w:val="26"/>
        </w:numPr>
      </w:pPr>
      <w:r>
        <w:rPr>
          <w:b/>
          <w:bCs/>
        </w:rPr>
        <w:t>Internet Connection</w:t>
      </w:r>
      <w:r>
        <w:t xml:space="preserve"> − If you are not connected to the internet and you received this tutorial printed on a paper then I would say that this is second and another most important tool would need to connect to the Internet and to you Web Server where you will host your website. For this purpose you can buy either a dial up connection or broadband connection of high speed connectivity based on your requirement and budget.</w:t>
      </w:r>
    </w:p>
    <w:p w:rsidR="00A845B9" w:rsidRDefault="00A845B9" w:rsidP="00AB2312">
      <w:pPr>
        <w:pStyle w:val="NormalWeb"/>
        <w:numPr>
          <w:ilvl w:val="0"/>
          <w:numId w:val="26"/>
        </w:numPr>
      </w:pPr>
      <w:r>
        <w:rPr>
          <w:b/>
          <w:bCs/>
        </w:rPr>
        <w:t>A Web Server</w:t>
      </w:r>
      <w:r>
        <w:t xml:space="preserve"> − Apart from basic Internet connectivity you will need one Web Server to keep all the files related to your Website. So you would need to buy space on a Web Server. There are millions of ISPs who are in business of selling web space at competitive prices. We will give more detail on this in </w:t>
      </w:r>
      <w:hyperlink r:id="rId185" w:history="1">
        <w:r>
          <w:rPr>
            <w:rStyle w:val="Hyperlink"/>
          </w:rPr>
          <w:t>Web Hosting Concepts</w:t>
        </w:r>
      </w:hyperlink>
      <w:r>
        <w:t>chapter.</w:t>
      </w:r>
    </w:p>
    <w:p w:rsidR="00A845B9" w:rsidRDefault="00A845B9" w:rsidP="00AB2312">
      <w:pPr>
        <w:pStyle w:val="NormalWeb"/>
        <w:numPr>
          <w:ilvl w:val="0"/>
          <w:numId w:val="26"/>
        </w:numPr>
      </w:pPr>
      <w:r>
        <w:rPr>
          <w:b/>
          <w:bCs/>
        </w:rPr>
        <w:t>A Text Editor</w:t>
      </w:r>
      <w:r>
        <w:t xml:space="preserve"> − </w:t>
      </w:r>
      <w:proofErr w:type="gramStart"/>
      <w:r>
        <w:t>This</w:t>
      </w:r>
      <w:proofErr w:type="gramEnd"/>
      <w:r>
        <w:t xml:space="preserve"> is another most important tool which you will need to develop your Website. If you are using Windows then you can use </w:t>
      </w:r>
      <w:r>
        <w:rPr>
          <w:i/>
          <w:iCs/>
        </w:rPr>
        <w:t>notepad</w:t>
      </w:r>
      <w:r>
        <w:t xml:space="preserve"> as a text editor, or if you are using Linux/Unix then </w:t>
      </w:r>
      <w:proofErr w:type="gramStart"/>
      <w:r>
        <w:rPr>
          <w:i/>
          <w:iCs/>
        </w:rPr>
        <w:t>vi</w:t>
      </w:r>
      <w:proofErr w:type="gramEnd"/>
      <w:r>
        <w:t xml:space="preserve"> editor is one of my favorite editors. You will need this editor to write your HTML, PHP or ASP pages or for any other editing purpose. For practice purpose, you can use our </w:t>
      </w:r>
      <w:hyperlink r:id="rId186" w:history="1">
        <w:r>
          <w:rPr>
            <w:rStyle w:val="Hyperlink"/>
          </w:rPr>
          <w:t>Online HTML Editor</w:t>
        </w:r>
      </w:hyperlink>
    </w:p>
    <w:p w:rsidR="00A845B9" w:rsidRDefault="00A845B9" w:rsidP="00AB2312">
      <w:pPr>
        <w:pStyle w:val="NormalWeb"/>
        <w:numPr>
          <w:ilvl w:val="0"/>
          <w:numId w:val="26"/>
        </w:numPr>
      </w:pPr>
      <w:r>
        <w:rPr>
          <w:b/>
          <w:bCs/>
        </w:rPr>
        <w:t>A Web Browser</w:t>
      </w:r>
      <w:r>
        <w:t xml:space="preserve"> − </w:t>
      </w:r>
      <w:proofErr w:type="gramStart"/>
      <w:r>
        <w:t>You</w:t>
      </w:r>
      <w:proofErr w:type="gramEnd"/>
      <w:r>
        <w:t xml:space="preserve"> will need this tool to see the result of your HTML file. So you should have either Internet Explorer or Firefox etc. installed on your computer.</w:t>
      </w:r>
    </w:p>
    <w:p w:rsidR="00A845B9" w:rsidRDefault="00A845B9" w:rsidP="00AB2312">
      <w:pPr>
        <w:pStyle w:val="NormalWeb"/>
        <w:numPr>
          <w:ilvl w:val="0"/>
          <w:numId w:val="26"/>
        </w:numPr>
      </w:pPr>
      <w:r>
        <w:rPr>
          <w:b/>
          <w:bCs/>
        </w:rPr>
        <w:t>Web Authoring Tools</w:t>
      </w:r>
      <w:r>
        <w:t xml:space="preserve"> − If you don't want to use a simple Text Editor to edit your HTML files then there are many commercial Web Authoring Tools available. These tools are also called HTML editors. Microsoft's FrontPage and Macromedia Dreamweaver are </w:t>
      </w:r>
      <w:r>
        <w:lastRenderedPageBreak/>
        <w:t xml:space="preserve">both a </w:t>
      </w:r>
      <w:r>
        <w:rPr>
          <w:i/>
          <w:iCs/>
        </w:rPr>
        <w:t>visual HTML</w:t>
      </w:r>
      <w:r>
        <w:t xml:space="preserve"> (WYSIWYG) and HTML source code editor. These </w:t>
      </w:r>
      <w:proofErr w:type="gramStart"/>
      <w:r>
        <w:t>editors</w:t>
      </w:r>
      <w:proofErr w:type="gramEnd"/>
      <w:r>
        <w:t xml:space="preserve"> helps you to develop your HTML pages vary rapidly.</w:t>
      </w:r>
    </w:p>
    <w:p w:rsidR="00A845B9" w:rsidRDefault="00A845B9" w:rsidP="00AB2312">
      <w:pPr>
        <w:pStyle w:val="NormalWeb"/>
        <w:numPr>
          <w:ilvl w:val="0"/>
          <w:numId w:val="26"/>
        </w:numPr>
      </w:pPr>
      <w:r>
        <w:rPr>
          <w:b/>
          <w:bCs/>
        </w:rPr>
        <w:t>Secure telnet client</w:t>
      </w:r>
      <w:r>
        <w:t xml:space="preserve"> − If you are connecting to your Web server directly then you can use a tool called </w:t>
      </w:r>
      <w:hyperlink r:id="rId187" w:tgtFrame="_blank" w:history="1">
        <w:r>
          <w:rPr>
            <w:rStyle w:val="Hyperlink"/>
          </w:rPr>
          <w:t>PuTTY</w:t>
        </w:r>
      </w:hyperlink>
      <w:r>
        <w:t>. This is what I'm using while connecting to my web server.</w:t>
      </w:r>
    </w:p>
    <w:p w:rsidR="00A845B9" w:rsidRDefault="00A845B9" w:rsidP="00AB2312">
      <w:pPr>
        <w:pStyle w:val="NormalWeb"/>
        <w:numPr>
          <w:ilvl w:val="0"/>
          <w:numId w:val="26"/>
        </w:numPr>
      </w:pPr>
      <w:r>
        <w:rPr>
          <w:b/>
          <w:bCs/>
        </w:rPr>
        <w:t>Secure FTP client</w:t>
      </w:r>
      <w:r>
        <w:t xml:space="preserve"> − If you are connecting to your Web server directly using FTP client to upload or download your web files then you can use a tool called </w:t>
      </w:r>
      <w:hyperlink r:id="rId188" w:tgtFrame="_blank" w:history="1">
        <w:r>
          <w:rPr>
            <w:rStyle w:val="Hyperlink"/>
          </w:rPr>
          <w:t>PSFTP</w:t>
        </w:r>
      </w:hyperlink>
      <w:r>
        <w:t>. FTP stands for File Transfer Protocol. Simply put, after you design your website, you need to send it to the Web and your FTP program will do just that for you. This is what I'm using while connecting to my web server.</w:t>
      </w:r>
    </w:p>
    <w:p w:rsidR="00A845B9" w:rsidRDefault="00A845B9" w:rsidP="00A845B9">
      <w:pPr>
        <w:pStyle w:val="NormalWeb"/>
      </w:pPr>
      <w:r>
        <w:t xml:space="preserve">A domain name is the part of your Internet address that comes after "www". For example, in </w:t>
      </w:r>
      <w:hyperlink r:id="rId189" w:tgtFrame="_blank" w:history="1">
        <w:r>
          <w:rPr>
            <w:rStyle w:val="Hyperlink"/>
          </w:rPr>
          <w:t>Tutorialspoint.com</w:t>
        </w:r>
      </w:hyperlink>
      <w:r>
        <w:t xml:space="preserve"> the domain name is tutorialspoint.com.</w:t>
      </w:r>
    </w:p>
    <w:p w:rsidR="00A845B9" w:rsidRDefault="00A845B9" w:rsidP="00A845B9">
      <w:pPr>
        <w:pStyle w:val="NormalWeb"/>
      </w:pPr>
      <w:r>
        <w:t>A domain name becomes your Business Address so care should be taken to select a domain name. Your domain name should be easy to remember and easy to type.</w:t>
      </w:r>
    </w:p>
    <w:p w:rsidR="00A845B9" w:rsidRDefault="00A845B9" w:rsidP="00A845B9">
      <w:pPr>
        <w:pStyle w:val="Heading2"/>
      </w:pPr>
      <w:r>
        <w:t>How to Get a Domain Name?</w:t>
      </w:r>
    </w:p>
    <w:p w:rsidR="00A845B9" w:rsidRDefault="00A845B9" w:rsidP="00A845B9">
      <w:pPr>
        <w:pStyle w:val="NormalWeb"/>
      </w:pPr>
      <w:r>
        <w:t>When you plan to put a site online, this is one of the important steps to buy a domain name. This is always not necessary that whatever domain name you are looking that is available so in that case you will have to opt for any other good domain name.</w:t>
      </w:r>
    </w:p>
    <w:p w:rsidR="00A845B9" w:rsidRDefault="00A845B9" w:rsidP="00A845B9">
      <w:pPr>
        <w:pStyle w:val="NormalWeb"/>
      </w:pPr>
      <w:r>
        <w:t>When you buy a domain name it is registered and when domain names are registered they are added to a large domain name register, and information about your site − including your Internet IP address is stored on a DNS server and your contact information etc. is registered with your registrar.</w:t>
      </w:r>
    </w:p>
    <w:p w:rsidR="00A845B9" w:rsidRDefault="00A845B9" w:rsidP="00A845B9">
      <w:pPr>
        <w:pStyle w:val="NormalWeb"/>
      </w:pPr>
      <w:r>
        <w:t xml:space="preserve">You can buy domain name from any domain registrar like </w:t>
      </w:r>
      <w:hyperlink r:id="rId190" w:tgtFrame="_blank" w:history="1">
        <w:r>
          <w:rPr>
            <w:rStyle w:val="Hyperlink"/>
          </w:rPr>
          <w:t>GoDaddy</w:t>
        </w:r>
      </w:hyperlink>
    </w:p>
    <w:p w:rsidR="00A845B9" w:rsidRDefault="00A845B9" w:rsidP="00A845B9">
      <w:pPr>
        <w:pStyle w:val="Heading2"/>
      </w:pPr>
      <w:r>
        <w:t>Domain Extension Types</w:t>
      </w:r>
    </w:p>
    <w:p w:rsidR="00A845B9" w:rsidRDefault="00A845B9" w:rsidP="00A845B9">
      <w:pPr>
        <w:pStyle w:val="NormalWeb"/>
      </w:pPr>
      <w:r>
        <w:t>There are many types of domain extensions you can choose for your domain name. This depends on your business nature.</w:t>
      </w:r>
    </w:p>
    <w:p w:rsidR="00A845B9" w:rsidRDefault="00A845B9" w:rsidP="00A845B9">
      <w:pPr>
        <w:pStyle w:val="NormalWeb"/>
      </w:pPr>
      <w:r>
        <w:t xml:space="preserve">For example, if you are going to register a domain name for education purpose then you can choose </w:t>
      </w:r>
      <w:r>
        <w:rPr>
          <w:b/>
          <w:bCs/>
          <w:i/>
          <w:iCs/>
        </w:rPr>
        <w:t>.edu</w:t>
      </w:r>
      <w:r>
        <w:t xml:space="preserve"> extension.</w:t>
      </w:r>
    </w:p>
    <w:p w:rsidR="00A845B9" w:rsidRDefault="00A845B9" w:rsidP="00A845B9">
      <w:pPr>
        <w:pStyle w:val="NormalWeb"/>
      </w:pPr>
      <w:r>
        <w:t xml:space="preserve">Below is a reference of the correct usage of certain extensions. But there is no hard and fast rule to go for any extension. Most commonly used is </w:t>
      </w:r>
      <w:r>
        <w:rPr>
          <w:b/>
          <w:bCs/>
          <w:i/>
          <w:iCs/>
        </w:rPr>
        <w:t>.com</w:t>
      </w:r>
    </w:p>
    <w:p w:rsidR="00A845B9" w:rsidRDefault="00A845B9" w:rsidP="00AB2312">
      <w:pPr>
        <w:pStyle w:val="NormalWeb"/>
        <w:numPr>
          <w:ilvl w:val="0"/>
          <w:numId w:val="27"/>
        </w:numPr>
      </w:pPr>
      <w:r>
        <w:rPr>
          <w:b/>
          <w:bCs/>
        </w:rPr>
        <w:t>.com</w:t>
      </w:r>
      <w:r>
        <w:t xml:space="preserve"> − Stands for company/commercial, but it can be used for any website.</w:t>
      </w:r>
    </w:p>
    <w:p w:rsidR="00A845B9" w:rsidRDefault="00A845B9" w:rsidP="00AB2312">
      <w:pPr>
        <w:pStyle w:val="NormalWeb"/>
        <w:numPr>
          <w:ilvl w:val="0"/>
          <w:numId w:val="27"/>
        </w:numPr>
      </w:pPr>
      <w:r>
        <w:rPr>
          <w:b/>
          <w:bCs/>
        </w:rPr>
        <w:t>.net</w:t>
      </w:r>
      <w:r>
        <w:t xml:space="preserve"> − Stands for network and is usually used for a network of sites.</w:t>
      </w:r>
    </w:p>
    <w:p w:rsidR="00A845B9" w:rsidRDefault="00A845B9" w:rsidP="00AB2312">
      <w:pPr>
        <w:pStyle w:val="NormalWeb"/>
        <w:numPr>
          <w:ilvl w:val="0"/>
          <w:numId w:val="27"/>
        </w:numPr>
      </w:pPr>
      <w:r>
        <w:rPr>
          <w:b/>
          <w:bCs/>
        </w:rPr>
        <w:t>.org</w:t>
      </w:r>
      <w:r>
        <w:t xml:space="preserve"> − Stands for organization and is supposed to be for non-profit bodies.</w:t>
      </w:r>
    </w:p>
    <w:p w:rsidR="00A845B9" w:rsidRDefault="00A845B9" w:rsidP="00AB2312">
      <w:pPr>
        <w:pStyle w:val="NormalWeb"/>
        <w:numPr>
          <w:ilvl w:val="0"/>
          <w:numId w:val="27"/>
        </w:numPr>
      </w:pPr>
      <w:r>
        <w:rPr>
          <w:b/>
          <w:bCs/>
        </w:rPr>
        <w:t>.us, .in</w:t>
      </w:r>
      <w:r>
        <w:t xml:space="preserve"> − They are based on your country names so that you can go for country specific domain extensions</w:t>
      </w:r>
    </w:p>
    <w:p w:rsidR="00A845B9" w:rsidRDefault="00A845B9" w:rsidP="00AB2312">
      <w:pPr>
        <w:pStyle w:val="NormalWeb"/>
        <w:numPr>
          <w:ilvl w:val="0"/>
          <w:numId w:val="27"/>
        </w:numPr>
      </w:pPr>
      <w:r>
        <w:rPr>
          <w:b/>
          <w:bCs/>
        </w:rPr>
        <w:lastRenderedPageBreak/>
        <w:t>.biz</w:t>
      </w:r>
      <w:r>
        <w:t xml:space="preserve"> − A newer extension on the Internet and can be used to indicate that this site is purely related to business.</w:t>
      </w:r>
    </w:p>
    <w:p w:rsidR="00A845B9" w:rsidRDefault="00A845B9" w:rsidP="00AB2312">
      <w:pPr>
        <w:pStyle w:val="NormalWeb"/>
        <w:numPr>
          <w:ilvl w:val="0"/>
          <w:numId w:val="27"/>
        </w:numPr>
      </w:pPr>
      <w:r>
        <w:rPr>
          <w:b/>
          <w:bCs/>
        </w:rPr>
        <w:t>.info</w:t>
      </w:r>
      <w:r>
        <w:t xml:space="preserve"> − Stands for information. This domain name extension can be very useful, and as a new comer it's doing well.</w:t>
      </w:r>
    </w:p>
    <w:p w:rsidR="00A845B9" w:rsidRDefault="00A845B9" w:rsidP="00AB2312">
      <w:pPr>
        <w:pStyle w:val="NormalWeb"/>
        <w:numPr>
          <w:ilvl w:val="0"/>
          <w:numId w:val="27"/>
        </w:numPr>
      </w:pPr>
      <w:r>
        <w:rPr>
          <w:b/>
          <w:bCs/>
        </w:rPr>
        <w:t>.tv</w:t>
      </w:r>
      <w:r>
        <w:t xml:space="preserve"> − Stands for Television and are more appropriate for TV channel sites.</w:t>
      </w:r>
    </w:p>
    <w:p w:rsidR="00A845B9" w:rsidRDefault="00A845B9" w:rsidP="00A845B9">
      <w:pPr>
        <w:pStyle w:val="NormalWeb"/>
      </w:pPr>
      <w:r>
        <w:t xml:space="preserve">Newer domain extensions such as .biz .info and .us etc. have more name choices available as many of the popular domains have yet to be taken and most of </w:t>
      </w:r>
      <w:proofErr w:type="gramStart"/>
      <w:r>
        <w:t>the them</w:t>
      </w:r>
      <w:proofErr w:type="gramEnd"/>
      <w:r>
        <w:t xml:space="preserve"> are available at very nominal prices.</w:t>
      </w:r>
    </w:p>
    <w:p w:rsidR="00A845B9" w:rsidRDefault="00A845B9" w:rsidP="00A845B9">
      <w:pPr>
        <w:pStyle w:val="Heading2"/>
      </w:pPr>
      <w:r>
        <w:t>Choosing a Domain Name</w:t>
      </w:r>
    </w:p>
    <w:p w:rsidR="00A845B9" w:rsidRDefault="00A845B9" w:rsidP="00A845B9">
      <w:pPr>
        <w:pStyle w:val="NormalWeb"/>
      </w:pPr>
      <w:r>
        <w:t>The domain name will be your business address. Hence, it is imperative that you choose the domain name with utmost care.</w:t>
      </w:r>
    </w:p>
    <w:p w:rsidR="00A845B9" w:rsidRDefault="00A845B9" w:rsidP="00A845B9">
      <w:pPr>
        <w:pStyle w:val="NormalWeb"/>
      </w:pPr>
      <w:r>
        <w:t>Many people think it is important to have keywords in a domain. Keywords in the domain name are usually important, but it usually can be done while keeping the domain name short, memorable, and free of hyphens.</w:t>
      </w:r>
    </w:p>
    <w:p w:rsidR="00A845B9" w:rsidRDefault="00A845B9" w:rsidP="00A845B9">
      <w:pPr>
        <w:pStyle w:val="NormalWeb"/>
      </w:pPr>
      <w:r>
        <w:t>Using keywords in your domain name gives you a strong competitive advantage over your competitors. Having your keywords in your domain name can increase click through rates on search engine listings and paid ads as well as make it easier to using your keywords in get keyword rich descriptive inbound links.</w:t>
      </w:r>
    </w:p>
    <w:p w:rsidR="00A845B9" w:rsidRDefault="00A845B9" w:rsidP="00A845B9">
      <w:pPr>
        <w:pStyle w:val="NormalWeb"/>
      </w:pPr>
      <w:r>
        <w:t xml:space="preserve">Avoid buying long and confusing domain names. May people separate the words in their domain names using dashes or </w:t>
      </w:r>
      <w:proofErr w:type="gramStart"/>
      <w:r>
        <w:t>hyphen.</w:t>
      </w:r>
      <w:proofErr w:type="gramEnd"/>
      <w:r>
        <w:t xml:space="preserve"> In the past the domain name itself was a significant ranking factor but now with advanced search engines, it is not a significant factor anymore.</w:t>
      </w:r>
    </w:p>
    <w:p w:rsidR="00A845B9" w:rsidRDefault="00A845B9" w:rsidP="00A845B9">
      <w:pPr>
        <w:pStyle w:val="NormalWeb"/>
      </w:pPr>
      <w:r>
        <w:t>Keep two to three words in your domain name − it will be more memorable. Some of the most memorable websites do a great job of branding by creating their own words. Examples include eBay, Yahoo!, Expedia, Slashdot, Fark, Wikipedia, Google...</w:t>
      </w:r>
    </w:p>
    <w:p w:rsidR="00A845B9" w:rsidRDefault="00A845B9" w:rsidP="00A845B9">
      <w:pPr>
        <w:pStyle w:val="NormalWeb"/>
      </w:pPr>
      <w:r>
        <w:t xml:space="preserve">You should be able to say it over the telephone once and the other person should know how to spell it and they should know what you sell. </w:t>
      </w:r>
      <w:proofErr w:type="gramStart"/>
      <w:r>
        <w:t>If you can do that AND work keywords in there, good for you.</w:t>
      </w:r>
      <w:proofErr w:type="gramEnd"/>
      <w:r>
        <w:t xml:space="preserve"> If you can't, skip the keywords.</w:t>
      </w:r>
    </w:p>
    <w:p w:rsidR="00A845B9" w:rsidRDefault="00A845B9" w:rsidP="00A845B9">
      <w:pPr>
        <w:pStyle w:val="Heading2"/>
      </w:pPr>
      <w:r>
        <w:t>What are Sub-Domains</w:t>
      </w:r>
    </w:p>
    <w:p w:rsidR="00A845B9" w:rsidRDefault="00A845B9" w:rsidP="00A845B9">
      <w:pPr>
        <w:pStyle w:val="NormalWeb"/>
      </w:pPr>
      <w:r>
        <w:t xml:space="preserve">You can divide your domain into many sub domains based on your requirement. If you are doing multiple </w:t>
      </w:r>
      <w:proofErr w:type="gramStart"/>
      <w:r>
        <w:t>business</w:t>
      </w:r>
      <w:proofErr w:type="gramEnd"/>
      <w:r>
        <w:t xml:space="preserve"> using the same domain, then it would be useful to have sub-domains for every business. Following are examples of some sub-domains −</w:t>
      </w:r>
    </w:p>
    <w:p w:rsidR="00A845B9" w:rsidRDefault="00A845B9" w:rsidP="00A845B9">
      <w:pPr>
        <w:pStyle w:val="NormalWeb"/>
      </w:pPr>
      <w:r>
        <w:t xml:space="preserve">You must have seen </w:t>
      </w:r>
      <w:hyperlink r:id="rId191" w:tgtFrame="_blank" w:history="1">
        <w:r>
          <w:rPr>
            <w:rStyle w:val="Hyperlink"/>
            <w:i/>
            <w:iCs/>
          </w:rPr>
          <w:t>google.com</w:t>
        </w:r>
      </w:hyperlink>
      <w:r>
        <w:t xml:space="preserve"> as a main domain but google has created many subdomains based on their business. Some of them are as follows −</w:t>
      </w:r>
    </w:p>
    <w:p w:rsidR="00A845B9" w:rsidRDefault="00A845B9" w:rsidP="00AB2312">
      <w:pPr>
        <w:pStyle w:val="NormalWeb"/>
        <w:numPr>
          <w:ilvl w:val="0"/>
          <w:numId w:val="28"/>
        </w:numPr>
      </w:pPr>
      <w:hyperlink r:id="rId192" w:tgtFrame="_blank" w:history="1">
        <w:r>
          <w:rPr>
            <w:rStyle w:val="Hyperlink"/>
            <w:i/>
            <w:iCs/>
          </w:rPr>
          <w:t>adwords.google.com</w:t>
        </w:r>
      </w:hyperlink>
      <w:r>
        <w:t xml:space="preserve"> − </w:t>
      </w:r>
      <w:proofErr w:type="gramStart"/>
      <w:r>
        <w:t>This</w:t>
      </w:r>
      <w:proofErr w:type="gramEnd"/>
      <w:r>
        <w:t xml:space="preserve"> sub domain is being used for Google Adwords.</w:t>
      </w:r>
    </w:p>
    <w:p w:rsidR="00A845B9" w:rsidRDefault="00A845B9" w:rsidP="00AB2312">
      <w:pPr>
        <w:pStyle w:val="NormalWeb"/>
        <w:numPr>
          <w:ilvl w:val="0"/>
          <w:numId w:val="28"/>
        </w:numPr>
      </w:pPr>
      <w:hyperlink r:id="rId193" w:tgtFrame="_blank" w:history="1">
        <w:r>
          <w:rPr>
            <w:rStyle w:val="Hyperlink"/>
            <w:i/>
            <w:iCs/>
          </w:rPr>
          <w:t>groups.google.com</w:t>
        </w:r>
      </w:hyperlink>
      <w:r>
        <w:t xml:space="preserve"> − </w:t>
      </w:r>
      <w:proofErr w:type="gramStart"/>
      <w:r>
        <w:t>This</w:t>
      </w:r>
      <w:proofErr w:type="gramEnd"/>
      <w:r>
        <w:t xml:space="preserve"> sub domain is being used for Google Groups.</w:t>
      </w:r>
    </w:p>
    <w:p w:rsidR="00A845B9" w:rsidRDefault="00A845B9" w:rsidP="00AB2312">
      <w:pPr>
        <w:pStyle w:val="NormalWeb"/>
        <w:numPr>
          <w:ilvl w:val="0"/>
          <w:numId w:val="28"/>
        </w:numPr>
      </w:pPr>
      <w:hyperlink r:id="rId194" w:tgtFrame="_blank" w:history="1">
        <w:r>
          <w:rPr>
            <w:rStyle w:val="Hyperlink"/>
            <w:i/>
            <w:iCs/>
          </w:rPr>
          <w:t>images.google.com</w:t>
        </w:r>
      </w:hyperlink>
      <w:r>
        <w:t xml:space="preserve"> − </w:t>
      </w:r>
      <w:proofErr w:type="gramStart"/>
      <w:r>
        <w:t>This</w:t>
      </w:r>
      <w:proofErr w:type="gramEnd"/>
      <w:r>
        <w:t xml:space="preserve"> sub domain is being used for Google Images.</w:t>
      </w:r>
    </w:p>
    <w:p w:rsidR="00A845B9" w:rsidRDefault="00A845B9" w:rsidP="00A845B9">
      <w:pPr>
        <w:pStyle w:val="NormalWeb"/>
      </w:pPr>
      <w:r>
        <w:t xml:space="preserve">This way, you can present your different business sections in a very good segregated way. It is not a big thing to create </w:t>
      </w:r>
      <w:proofErr w:type="gramStart"/>
      <w:r>
        <w:t>a sub-domains</w:t>
      </w:r>
      <w:proofErr w:type="gramEnd"/>
      <w:r>
        <w:t>. If you already have registered a domain, then your registrar will provide you a way to create sub-domains. You may need to talk to your registrar for more detail.</w:t>
      </w:r>
    </w:p>
    <w:p w:rsidR="00A845B9" w:rsidRPr="00A845B9" w:rsidRDefault="00A845B9" w:rsidP="00A845B9">
      <w:pPr>
        <w:spacing w:before="100" w:beforeAutospacing="1" w:after="100" w:afterAutospacing="1" w:line="240" w:lineRule="auto"/>
        <w:rPr>
          <w:rFonts w:ascii="Times New Roman" w:eastAsia="Times New Roman" w:hAnsi="Times New Roman" w:cs="Times New Roman"/>
          <w:sz w:val="24"/>
          <w:szCs w:val="24"/>
        </w:rPr>
      </w:pPr>
      <w:r w:rsidRPr="00A845B9">
        <w:rPr>
          <w:rFonts w:ascii="Times New Roman" w:eastAsia="Times New Roman" w:hAnsi="Times New Roman" w:cs="Times New Roman"/>
          <w:sz w:val="24"/>
          <w:szCs w:val="24"/>
        </w:rPr>
        <w:t>Now you are ready for a website construction. Before proceeding further, you have to take many factors into consideration. I cannot list out each and everything but I have described the major factors in this tutorial which will help you to have a better website −</w:t>
      </w:r>
    </w:p>
    <w:p w:rsidR="00A845B9" w:rsidRPr="00A845B9" w:rsidRDefault="00A845B9" w:rsidP="00A845B9">
      <w:pPr>
        <w:spacing w:before="100" w:beforeAutospacing="1" w:after="100" w:afterAutospacing="1" w:line="240" w:lineRule="auto"/>
        <w:outlineLvl w:val="1"/>
        <w:rPr>
          <w:rFonts w:ascii="Times New Roman" w:eastAsia="Times New Roman" w:hAnsi="Times New Roman" w:cs="Times New Roman"/>
          <w:b/>
          <w:bCs/>
          <w:sz w:val="36"/>
          <w:szCs w:val="36"/>
        </w:rPr>
      </w:pPr>
      <w:r w:rsidRPr="00A845B9">
        <w:rPr>
          <w:rFonts w:ascii="Times New Roman" w:eastAsia="Times New Roman" w:hAnsi="Times New Roman" w:cs="Times New Roman"/>
          <w:b/>
          <w:bCs/>
          <w:sz w:val="36"/>
          <w:szCs w:val="36"/>
        </w:rPr>
        <w:t>What to Put on Your Website?</w:t>
      </w:r>
    </w:p>
    <w:p w:rsidR="00A845B9" w:rsidRPr="00A845B9" w:rsidRDefault="00A845B9" w:rsidP="00A845B9">
      <w:pPr>
        <w:spacing w:before="100" w:beforeAutospacing="1" w:after="100" w:afterAutospacing="1" w:line="240" w:lineRule="auto"/>
        <w:rPr>
          <w:rFonts w:ascii="Times New Roman" w:eastAsia="Times New Roman" w:hAnsi="Times New Roman" w:cs="Times New Roman"/>
          <w:sz w:val="24"/>
          <w:szCs w:val="24"/>
        </w:rPr>
      </w:pPr>
      <w:r w:rsidRPr="00A845B9">
        <w:rPr>
          <w:rFonts w:ascii="Times New Roman" w:eastAsia="Times New Roman" w:hAnsi="Times New Roman" w:cs="Times New Roman"/>
          <w:sz w:val="24"/>
          <w:szCs w:val="24"/>
        </w:rPr>
        <w:t>What you would have on your website totally depends on your business and the nature of your website. Here is a list of pages that you might want to create for your website.</w:t>
      </w:r>
    </w:p>
    <w:p w:rsidR="00A845B9" w:rsidRPr="00A845B9" w:rsidRDefault="00A845B9" w:rsidP="00AB2312">
      <w:pPr>
        <w:numPr>
          <w:ilvl w:val="0"/>
          <w:numId w:val="29"/>
        </w:numPr>
        <w:spacing w:before="100" w:beforeAutospacing="1" w:after="100" w:afterAutospacing="1" w:line="240" w:lineRule="auto"/>
        <w:rPr>
          <w:rFonts w:ascii="Times New Roman" w:eastAsia="Times New Roman" w:hAnsi="Times New Roman" w:cs="Times New Roman"/>
          <w:sz w:val="24"/>
          <w:szCs w:val="24"/>
        </w:rPr>
      </w:pPr>
      <w:r w:rsidRPr="00A845B9">
        <w:rPr>
          <w:rFonts w:ascii="Times New Roman" w:eastAsia="Times New Roman" w:hAnsi="Times New Roman" w:cs="Times New Roman"/>
          <w:sz w:val="24"/>
          <w:szCs w:val="24"/>
        </w:rPr>
        <w:t>Attractive Home Page: Always required for every website.</w:t>
      </w:r>
    </w:p>
    <w:p w:rsidR="00A845B9" w:rsidRPr="00A845B9" w:rsidRDefault="00A845B9" w:rsidP="00AB2312">
      <w:pPr>
        <w:numPr>
          <w:ilvl w:val="0"/>
          <w:numId w:val="29"/>
        </w:numPr>
        <w:spacing w:before="100" w:beforeAutospacing="1" w:after="100" w:afterAutospacing="1" w:line="240" w:lineRule="auto"/>
        <w:rPr>
          <w:rFonts w:ascii="Times New Roman" w:eastAsia="Times New Roman" w:hAnsi="Times New Roman" w:cs="Times New Roman"/>
          <w:sz w:val="24"/>
          <w:szCs w:val="24"/>
        </w:rPr>
      </w:pPr>
      <w:r w:rsidRPr="00A845B9">
        <w:rPr>
          <w:rFonts w:ascii="Times New Roman" w:eastAsia="Times New Roman" w:hAnsi="Times New Roman" w:cs="Times New Roman"/>
          <w:sz w:val="24"/>
          <w:szCs w:val="24"/>
        </w:rPr>
        <w:t>List of Product and Services along with complete detail.</w:t>
      </w:r>
    </w:p>
    <w:p w:rsidR="00A845B9" w:rsidRPr="00A845B9" w:rsidRDefault="00A845B9" w:rsidP="00AB2312">
      <w:pPr>
        <w:numPr>
          <w:ilvl w:val="0"/>
          <w:numId w:val="29"/>
        </w:numPr>
        <w:spacing w:before="100" w:beforeAutospacing="1" w:after="100" w:afterAutospacing="1" w:line="240" w:lineRule="auto"/>
        <w:rPr>
          <w:rFonts w:ascii="Times New Roman" w:eastAsia="Times New Roman" w:hAnsi="Times New Roman" w:cs="Times New Roman"/>
          <w:sz w:val="24"/>
          <w:szCs w:val="24"/>
        </w:rPr>
      </w:pPr>
      <w:r w:rsidRPr="00A845B9">
        <w:rPr>
          <w:rFonts w:ascii="Times New Roman" w:eastAsia="Times New Roman" w:hAnsi="Times New Roman" w:cs="Times New Roman"/>
          <w:sz w:val="24"/>
          <w:szCs w:val="24"/>
        </w:rPr>
        <w:t>Complete Pricing Information.</w:t>
      </w:r>
    </w:p>
    <w:p w:rsidR="00A845B9" w:rsidRPr="00A845B9" w:rsidRDefault="00A845B9" w:rsidP="00AB2312">
      <w:pPr>
        <w:numPr>
          <w:ilvl w:val="0"/>
          <w:numId w:val="29"/>
        </w:numPr>
        <w:spacing w:before="100" w:beforeAutospacing="1" w:after="100" w:afterAutospacing="1" w:line="240" w:lineRule="auto"/>
        <w:rPr>
          <w:rFonts w:ascii="Times New Roman" w:eastAsia="Times New Roman" w:hAnsi="Times New Roman" w:cs="Times New Roman"/>
          <w:sz w:val="24"/>
          <w:szCs w:val="24"/>
        </w:rPr>
      </w:pPr>
      <w:r w:rsidRPr="00A845B9">
        <w:rPr>
          <w:rFonts w:ascii="Times New Roman" w:eastAsia="Times New Roman" w:hAnsi="Times New Roman" w:cs="Times New Roman"/>
          <w:sz w:val="24"/>
          <w:szCs w:val="24"/>
        </w:rPr>
        <w:t>About your company and nature of business including your achievements.</w:t>
      </w:r>
    </w:p>
    <w:p w:rsidR="00A845B9" w:rsidRPr="00A845B9" w:rsidRDefault="00A845B9" w:rsidP="00AB2312">
      <w:pPr>
        <w:numPr>
          <w:ilvl w:val="0"/>
          <w:numId w:val="29"/>
        </w:numPr>
        <w:spacing w:before="100" w:beforeAutospacing="1" w:after="100" w:afterAutospacing="1" w:line="240" w:lineRule="auto"/>
        <w:rPr>
          <w:rFonts w:ascii="Times New Roman" w:eastAsia="Times New Roman" w:hAnsi="Times New Roman" w:cs="Times New Roman"/>
          <w:sz w:val="24"/>
          <w:szCs w:val="24"/>
        </w:rPr>
      </w:pPr>
      <w:r w:rsidRPr="00A845B9">
        <w:rPr>
          <w:rFonts w:ascii="Times New Roman" w:eastAsia="Times New Roman" w:hAnsi="Times New Roman" w:cs="Times New Roman"/>
          <w:sz w:val="24"/>
          <w:szCs w:val="24"/>
        </w:rPr>
        <w:t>About your staff and if possible their experience.</w:t>
      </w:r>
    </w:p>
    <w:p w:rsidR="00A845B9" w:rsidRPr="00A845B9" w:rsidRDefault="00A845B9" w:rsidP="00AB2312">
      <w:pPr>
        <w:numPr>
          <w:ilvl w:val="0"/>
          <w:numId w:val="29"/>
        </w:numPr>
        <w:spacing w:before="100" w:beforeAutospacing="1" w:after="100" w:afterAutospacing="1" w:line="240" w:lineRule="auto"/>
        <w:rPr>
          <w:rFonts w:ascii="Times New Roman" w:eastAsia="Times New Roman" w:hAnsi="Times New Roman" w:cs="Times New Roman"/>
          <w:sz w:val="24"/>
          <w:szCs w:val="24"/>
        </w:rPr>
      </w:pPr>
      <w:r w:rsidRPr="00A845B9">
        <w:rPr>
          <w:rFonts w:ascii="Times New Roman" w:eastAsia="Times New Roman" w:hAnsi="Times New Roman" w:cs="Times New Roman"/>
          <w:sz w:val="24"/>
          <w:szCs w:val="24"/>
        </w:rPr>
        <w:t>Your complete contact information.</w:t>
      </w:r>
    </w:p>
    <w:p w:rsidR="00A845B9" w:rsidRPr="00A845B9" w:rsidRDefault="00A845B9" w:rsidP="00AB2312">
      <w:pPr>
        <w:numPr>
          <w:ilvl w:val="0"/>
          <w:numId w:val="29"/>
        </w:numPr>
        <w:spacing w:before="100" w:beforeAutospacing="1" w:after="100" w:afterAutospacing="1" w:line="240" w:lineRule="auto"/>
        <w:rPr>
          <w:rFonts w:ascii="Times New Roman" w:eastAsia="Times New Roman" w:hAnsi="Times New Roman" w:cs="Times New Roman"/>
          <w:sz w:val="24"/>
          <w:szCs w:val="24"/>
        </w:rPr>
      </w:pPr>
      <w:r w:rsidRPr="00A845B9">
        <w:rPr>
          <w:rFonts w:ascii="Times New Roman" w:eastAsia="Times New Roman" w:hAnsi="Times New Roman" w:cs="Times New Roman"/>
          <w:sz w:val="24"/>
          <w:szCs w:val="24"/>
        </w:rPr>
        <w:t>Frequently Asked Questions.</w:t>
      </w:r>
    </w:p>
    <w:p w:rsidR="00A845B9" w:rsidRPr="00A845B9" w:rsidRDefault="00A845B9" w:rsidP="00AB2312">
      <w:pPr>
        <w:numPr>
          <w:ilvl w:val="0"/>
          <w:numId w:val="29"/>
        </w:numPr>
        <w:spacing w:before="100" w:beforeAutospacing="1" w:after="100" w:afterAutospacing="1" w:line="240" w:lineRule="auto"/>
        <w:rPr>
          <w:rFonts w:ascii="Times New Roman" w:eastAsia="Times New Roman" w:hAnsi="Times New Roman" w:cs="Times New Roman"/>
          <w:sz w:val="24"/>
          <w:szCs w:val="24"/>
        </w:rPr>
      </w:pPr>
      <w:r w:rsidRPr="00A845B9">
        <w:rPr>
          <w:rFonts w:ascii="Times New Roman" w:eastAsia="Times New Roman" w:hAnsi="Times New Roman" w:cs="Times New Roman"/>
          <w:sz w:val="24"/>
          <w:szCs w:val="24"/>
        </w:rPr>
        <w:t>Success Stories and Feedback from Customers.</w:t>
      </w:r>
    </w:p>
    <w:p w:rsidR="00A845B9" w:rsidRPr="00A845B9" w:rsidRDefault="00A845B9" w:rsidP="00A845B9">
      <w:pPr>
        <w:spacing w:before="100" w:beforeAutospacing="1" w:after="100" w:afterAutospacing="1" w:line="240" w:lineRule="auto"/>
        <w:rPr>
          <w:rFonts w:ascii="Times New Roman" w:eastAsia="Times New Roman" w:hAnsi="Times New Roman" w:cs="Times New Roman"/>
          <w:sz w:val="24"/>
          <w:szCs w:val="24"/>
        </w:rPr>
      </w:pPr>
      <w:r w:rsidRPr="00A845B9">
        <w:rPr>
          <w:rFonts w:ascii="Times New Roman" w:eastAsia="Times New Roman" w:hAnsi="Times New Roman" w:cs="Times New Roman"/>
          <w:sz w:val="24"/>
          <w:szCs w:val="24"/>
        </w:rPr>
        <w:t>Finally, make your site useful and interesting for your customers. Your site visitors are your customers and they should find each and everything they are looking for. Customer satisfaction should be your prime concern.</w:t>
      </w:r>
    </w:p>
    <w:p w:rsidR="00A845B9" w:rsidRPr="00A845B9" w:rsidRDefault="00A845B9" w:rsidP="00A845B9">
      <w:pPr>
        <w:spacing w:before="100" w:beforeAutospacing="1" w:after="100" w:afterAutospacing="1" w:line="240" w:lineRule="auto"/>
        <w:outlineLvl w:val="1"/>
        <w:rPr>
          <w:rFonts w:ascii="Times New Roman" w:eastAsia="Times New Roman" w:hAnsi="Times New Roman" w:cs="Times New Roman"/>
          <w:b/>
          <w:bCs/>
          <w:sz w:val="36"/>
          <w:szCs w:val="36"/>
        </w:rPr>
      </w:pPr>
      <w:r w:rsidRPr="00A845B9">
        <w:rPr>
          <w:rFonts w:ascii="Times New Roman" w:eastAsia="Times New Roman" w:hAnsi="Times New Roman" w:cs="Times New Roman"/>
          <w:b/>
          <w:bCs/>
          <w:sz w:val="36"/>
          <w:szCs w:val="36"/>
        </w:rPr>
        <w:t>How to Design Your Website?</w:t>
      </w:r>
    </w:p>
    <w:p w:rsidR="00A845B9" w:rsidRPr="00A845B9" w:rsidRDefault="00A845B9" w:rsidP="00A845B9">
      <w:pPr>
        <w:spacing w:before="100" w:beforeAutospacing="1" w:after="100" w:afterAutospacing="1" w:line="240" w:lineRule="auto"/>
        <w:rPr>
          <w:rFonts w:ascii="Times New Roman" w:eastAsia="Times New Roman" w:hAnsi="Times New Roman" w:cs="Times New Roman"/>
          <w:sz w:val="24"/>
          <w:szCs w:val="24"/>
        </w:rPr>
      </w:pPr>
      <w:r w:rsidRPr="00A845B9">
        <w:rPr>
          <w:rFonts w:ascii="Times New Roman" w:eastAsia="Times New Roman" w:hAnsi="Times New Roman" w:cs="Times New Roman"/>
          <w:sz w:val="24"/>
          <w:szCs w:val="24"/>
        </w:rPr>
        <w:t xml:space="preserve">You should not simply start developing your </w:t>
      </w:r>
      <w:proofErr w:type="gramStart"/>
      <w:r w:rsidRPr="00A845B9">
        <w:rPr>
          <w:rFonts w:ascii="Times New Roman" w:eastAsia="Times New Roman" w:hAnsi="Times New Roman" w:cs="Times New Roman"/>
          <w:sz w:val="24"/>
          <w:szCs w:val="24"/>
        </w:rPr>
        <w:t>website,</w:t>
      </w:r>
      <w:proofErr w:type="gramEnd"/>
      <w:r w:rsidRPr="00A845B9">
        <w:rPr>
          <w:rFonts w:ascii="Times New Roman" w:eastAsia="Times New Roman" w:hAnsi="Times New Roman" w:cs="Times New Roman"/>
          <w:sz w:val="24"/>
          <w:szCs w:val="24"/>
        </w:rPr>
        <w:t xml:space="preserve"> otherwise you will end up with a bogus website. First, you should put a complete plan and your design on a paper or in an electronic document.</w:t>
      </w:r>
    </w:p>
    <w:p w:rsidR="00A845B9" w:rsidRPr="00A845B9" w:rsidRDefault="00A845B9" w:rsidP="00A845B9">
      <w:pPr>
        <w:spacing w:before="100" w:beforeAutospacing="1" w:after="100" w:afterAutospacing="1" w:line="240" w:lineRule="auto"/>
        <w:rPr>
          <w:rFonts w:ascii="Times New Roman" w:eastAsia="Times New Roman" w:hAnsi="Times New Roman" w:cs="Times New Roman"/>
          <w:sz w:val="24"/>
          <w:szCs w:val="24"/>
        </w:rPr>
      </w:pPr>
      <w:r w:rsidRPr="00A845B9">
        <w:rPr>
          <w:rFonts w:ascii="Times New Roman" w:eastAsia="Times New Roman" w:hAnsi="Times New Roman" w:cs="Times New Roman"/>
          <w:sz w:val="24"/>
          <w:szCs w:val="24"/>
        </w:rPr>
        <w:t>In this section, we have listed out a few points which can help you to design a better website −</w:t>
      </w:r>
    </w:p>
    <w:p w:rsidR="00A845B9" w:rsidRPr="00A845B9" w:rsidRDefault="00A845B9" w:rsidP="00AB2312">
      <w:pPr>
        <w:numPr>
          <w:ilvl w:val="0"/>
          <w:numId w:val="30"/>
        </w:numPr>
        <w:spacing w:before="100" w:beforeAutospacing="1" w:after="100" w:afterAutospacing="1" w:line="240" w:lineRule="auto"/>
        <w:rPr>
          <w:rFonts w:ascii="Times New Roman" w:eastAsia="Times New Roman" w:hAnsi="Times New Roman" w:cs="Times New Roman"/>
          <w:sz w:val="24"/>
          <w:szCs w:val="24"/>
        </w:rPr>
      </w:pPr>
      <w:r w:rsidRPr="00A845B9">
        <w:rPr>
          <w:rFonts w:ascii="Times New Roman" w:eastAsia="Times New Roman" w:hAnsi="Times New Roman" w:cs="Times New Roman"/>
          <w:sz w:val="24"/>
          <w:szCs w:val="24"/>
        </w:rPr>
        <w:t>Consider what technology you are going to use to develop your website. Adopt one which gives you better flexibility and rapid development opportunities and then design it accordingly.</w:t>
      </w:r>
    </w:p>
    <w:p w:rsidR="00A845B9" w:rsidRPr="00A845B9" w:rsidRDefault="00A845B9" w:rsidP="00AB2312">
      <w:pPr>
        <w:numPr>
          <w:ilvl w:val="0"/>
          <w:numId w:val="30"/>
        </w:numPr>
        <w:spacing w:before="100" w:beforeAutospacing="1" w:after="100" w:afterAutospacing="1" w:line="240" w:lineRule="auto"/>
        <w:rPr>
          <w:rFonts w:ascii="Times New Roman" w:eastAsia="Times New Roman" w:hAnsi="Times New Roman" w:cs="Times New Roman"/>
          <w:sz w:val="24"/>
          <w:szCs w:val="24"/>
        </w:rPr>
      </w:pPr>
      <w:r w:rsidRPr="00A845B9">
        <w:rPr>
          <w:rFonts w:ascii="Times New Roman" w:eastAsia="Times New Roman" w:hAnsi="Times New Roman" w:cs="Times New Roman"/>
          <w:sz w:val="24"/>
          <w:szCs w:val="24"/>
        </w:rPr>
        <w:t>Design a generic framework so that in future you can enhance and modify your website by putting minimal effort.</w:t>
      </w:r>
    </w:p>
    <w:p w:rsidR="00A845B9" w:rsidRPr="00A845B9" w:rsidRDefault="00A845B9" w:rsidP="00AB2312">
      <w:pPr>
        <w:numPr>
          <w:ilvl w:val="0"/>
          <w:numId w:val="30"/>
        </w:numPr>
        <w:spacing w:before="100" w:beforeAutospacing="1" w:after="100" w:afterAutospacing="1" w:line="240" w:lineRule="auto"/>
        <w:rPr>
          <w:rFonts w:ascii="Times New Roman" w:eastAsia="Times New Roman" w:hAnsi="Times New Roman" w:cs="Times New Roman"/>
          <w:sz w:val="24"/>
          <w:szCs w:val="24"/>
        </w:rPr>
      </w:pPr>
      <w:r w:rsidRPr="00A845B9">
        <w:rPr>
          <w:rFonts w:ascii="Times New Roman" w:eastAsia="Times New Roman" w:hAnsi="Times New Roman" w:cs="Times New Roman"/>
          <w:sz w:val="24"/>
          <w:szCs w:val="24"/>
        </w:rPr>
        <w:lastRenderedPageBreak/>
        <w:t>Design a site to keep required performance in mind. If you are designing database driven website then lot of effort has to put to design good database schemas.</w:t>
      </w:r>
    </w:p>
    <w:p w:rsidR="00A845B9" w:rsidRPr="00A845B9" w:rsidRDefault="00A845B9" w:rsidP="00AB2312">
      <w:pPr>
        <w:numPr>
          <w:ilvl w:val="0"/>
          <w:numId w:val="30"/>
        </w:numPr>
        <w:spacing w:before="100" w:beforeAutospacing="1" w:after="100" w:afterAutospacing="1" w:line="240" w:lineRule="auto"/>
        <w:rPr>
          <w:rFonts w:ascii="Times New Roman" w:eastAsia="Times New Roman" w:hAnsi="Times New Roman" w:cs="Times New Roman"/>
          <w:sz w:val="24"/>
          <w:szCs w:val="24"/>
        </w:rPr>
      </w:pPr>
      <w:r w:rsidRPr="00A845B9">
        <w:rPr>
          <w:rFonts w:ascii="Times New Roman" w:eastAsia="Times New Roman" w:hAnsi="Times New Roman" w:cs="Times New Roman"/>
          <w:sz w:val="24"/>
          <w:szCs w:val="24"/>
        </w:rPr>
        <w:t>Keep your design as simple as possible so that any new developer should become familiar with your design as soon as possible.</w:t>
      </w:r>
    </w:p>
    <w:p w:rsidR="00A845B9" w:rsidRPr="00A845B9" w:rsidRDefault="00A845B9" w:rsidP="00AB2312">
      <w:pPr>
        <w:numPr>
          <w:ilvl w:val="0"/>
          <w:numId w:val="30"/>
        </w:numPr>
        <w:spacing w:before="100" w:beforeAutospacing="1" w:after="100" w:afterAutospacing="1" w:line="240" w:lineRule="auto"/>
        <w:rPr>
          <w:rFonts w:ascii="Times New Roman" w:eastAsia="Times New Roman" w:hAnsi="Times New Roman" w:cs="Times New Roman"/>
          <w:sz w:val="24"/>
          <w:szCs w:val="24"/>
        </w:rPr>
      </w:pPr>
      <w:r w:rsidRPr="00A845B9">
        <w:rPr>
          <w:rFonts w:ascii="Times New Roman" w:eastAsia="Times New Roman" w:hAnsi="Times New Roman" w:cs="Times New Roman"/>
          <w:sz w:val="24"/>
          <w:szCs w:val="24"/>
        </w:rPr>
        <w:t>Identify repeatable components of your website and then keep them separate and try to use them wherever possible.</w:t>
      </w:r>
    </w:p>
    <w:p w:rsidR="00A845B9" w:rsidRPr="00A845B9" w:rsidRDefault="00A845B9" w:rsidP="00AB2312">
      <w:pPr>
        <w:numPr>
          <w:ilvl w:val="0"/>
          <w:numId w:val="30"/>
        </w:numPr>
        <w:spacing w:before="100" w:beforeAutospacing="1" w:after="100" w:afterAutospacing="1" w:line="240" w:lineRule="auto"/>
        <w:rPr>
          <w:rFonts w:ascii="Times New Roman" w:eastAsia="Times New Roman" w:hAnsi="Times New Roman" w:cs="Times New Roman"/>
          <w:sz w:val="24"/>
          <w:szCs w:val="24"/>
        </w:rPr>
      </w:pPr>
      <w:r w:rsidRPr="00A845B9">
        <w:rPr>
          <w:rFonts w:ascii="Times New Roman" w:eastAsia="Times New Roman" w:hAnsi="Times New Roman" w:cs="Times New Roman"/>
          <w:sz w:val="24"/>
          <w:szCs w:val="24"/>
        </w:rPr>
        <w:t>Identify the nature and qualification of your site visitors and give importance to look and feel accordingly.</w:t>
      </w:r>
    </w:p>
    <w:p w:rsidR="00A845B9" w:rsidRPr="00A845B9" w:rsidRDefault="00A845B9" w:rsidP="00AB2312">
      <w:pPr>
        <w:numPr>
          <w:ilvl w:val="0"/>
          <w:numId w:val="30"/>
        </w:numPr>
        <w:spacing w:before="100" w:beforeAutospacing="1" w:after="100" w:afterAutospacing="1" w:line="240" w:lineRule="auto"/>
        <w:rPr>
          <w:rFonts w:ascii="Times New Roman" w:eastAsia="Times New Roman" w:hAnsi="Times New Roman" w:cs="Times New Roman"/>
          <w:sz w:val="24"/>
          <w:szCs w:val="24"/>
        </w:rPr>
      </w:pPr>
      <w:r w:rsidRPr="00A845B9">
        <w:rPr>
          <w:rFonts w:ascii="Times New Roman" w:eastAsia="Times New Roman" w:hAnsi="Times New Roman" w:cs="Times New Roman"/>
          <w:sz w:val="24"/>
          <w:szCs w:val="24"/>
        </w:rPr>
        <w:t>Think from the perspective of a site visitor. If you were a visitor, then how would you like to see this website? If the same site belongs to somebody else, then would you like to spend some time on such site?</w:t>
      </w:r>
    </w:p>
    <w:p w:rsidR="00A845B9" w:rsidRPr="00A845B9" w:rsidRDefault="00A845B9" w:rsidP="00AB2312">
      <w:pPr>
        <w:numPr>
          <w:ilvl w:val="0"/>
          <w:numId w:val="30"/>
        </w:numPr>
        <w:spacing w:before="100" w:beforeAutospacing="1" w:after="100" w:afterAutospacing="1" w:line="240" w:lineRule="auto"/>
        <w:rPr>
          <w:rFonts w:ascii="Times New Roman" w:eastAsia="Times New Roman" w:hAnsi="Times New Roman" w:cs="Times New Roman"/>
          <w:sz w:val="24"/>
          <w:szCs w:val="24"/>
        </w:rPr>
      </w:pPr>
      <w:r w:rsidRPr="00A845B9">
        <w:rPr>
          <w:rFonts w:ascii="Times New Roman" w:eastAsia="Times New Roman" w:hAnsi="Times New Roman" w:cs="Times New Roman"/>
          <w:sz w:val="24"/>
          <w:szCs w:val="24"/>
        </w:rPr>
        <w:t>You should create a search engine friendly website.</w:t>
      </w:r>
    </w:p>
    <w:p w:rsidR="00A845B9" w:rsidRPr="00A845B9" w:rsidRDefault="00A845B9" w:rsidP="00A845B9">
      <w:pPr>
        <w:spacing w:before="100" w:beforeAutospacing="1" w:after="100" w:afterAutospacing="1" w:line="240" w:lineRule="auto"/>
        <w:rPr>
          <w:rFonts w:ascii="Times New Roman" w:eastAsia="Times New Roman" w:hAnsi="Times New Roman" w:cs="Times New Roman"/>
          <w:sz w:val="24"/>
          <w:szCs w:val="24"/>
        </w:rPr>
      </w:pPr>
      <w:r w:rsidRPr="00A845B9">
        <w:rPr>
          <w:rFonts w:ascii="Times New Roman" w:eastAsia="Times New Roman" w:hAnsi="Times New Roman" w:cs="Times New Roman"/>
          <w:sz w:val="24"/>
          <w:szCs w:val="24"/>
        </w:rPr>
        <w:t>Once again....your presentation should be unique and attractive, otherwise there are a lot of websites available on the Internet and it will be difficult for you to retain a site visitor for more than a minute.</w:t>
      </w:r>
    </w:p>
    <w:p w:rsidR="00A845B9" w:rsidRPr="00A845B9" w:rsidRDefault="00A845B9" w:rsidP="00A845B9">
      <w:pPr>
        <w:spacing w:before="100" w:beforeAutospacing="1" w:after="100" w:afterAutospacing="1" w:line="240" w:lineRule="auto"/>
        <w:outlineLvl w:val="1"/>
        <w:rPr>
          <w:rFonts w:ascii="Times New Roman" w:eastAsia="Times New Roman" w:hAnsi="Times New Roman" w:cs="Times New Roman"/>
          <w:b/>
          <w:bCs/>
          <w:sz w:val="36"/>
          <w:szCs w:val="36"/>
        </w:rPr>
      </w:pPr>
      <w:r w:rsidRPr="00A845B9">
        <w:rPr>
          <w:rFonts w:ascii="Times New Roman" w:eastAsia="Times New Roman" w:hAnsi="Times New Roman" w:cs="Times New Roman"/>
          <w:b/>
          <w:bCs/>
          <w:sz w:val="36"/>
          <w:szCs w:val="36"/>
        </w:rPr>
        <w:t>How to Make a Website Interactive?</w:t>
      </w:r>
    </w:p>
    <w:p w:rsidR="00A845B9" w:rsidRPr="00A845B9" w:rsidRDefault="00A845B9" w:rsidP="00A845B9">
      <w:pPr>
        <w:spacing w:before="100" w:beforeAutospacing="1" w:after="100" w:afterAutospacing="1" w:line="240" w:lineRule="auto"/>
        <w:rPr>
          <w:rFonts w:ascii="Times New Roman" w:eastAsia="Times New Roman" w:hAnsi="Times New Roman" w:cs="Times New Roman"/>
          <w:sz w:val="24"/>
          <w:szCs w:val="24"/>
        </w:rPr>
      </w:pPr>
      <w:r w:rsidRPr="00A845B9">
        <w:rPr>
          <w:rFonts w:ascii="Times New Roman" w:eastAsia="Times New Roman" w:hAnsi="Times New Roman" w:cs="Times New Roman"/>
          <w:sz w:val="24"/>
          <w:szCs w:val="24"/>
        </w:rPr>
        <w:t>Many statistics show that if you are able to retain your site visitors for a long time, then they do bigger shopping and visit the site again and again.</w:t>
      </w:r>
    </w:p>
    <w:p w:rsidR="00A845B9" w:rsidRPr="00A845B9" w:rsidRDefault="00A845B9" w:rsidP="00A845B9">
      <w:pPr>
        <w:spacing w:before="100" w:beforeAutospacing="1" w:after="100" w:afterAutospacing="1" w:line="240" w:lineRule="auto"/>
        <w:rPr>
          <w:rFonts w:ascii="Times New Roman" w:eastAsia="Times New Roman" w:hAnsi="Times New Roman" w:cs="Times New Roman"/>
          <w:sz w:val="24"/>
          <w:szCs w:val="24"/>
        </w:rPr>
      </w:pPr>
      <w:r w:rsidRPr="00A845B9">
        <w:rPr>
          <w:rFonts w:ascii="Times New Roman" w:eastAsia="Times New Roman" w:hAnsi="Times New Roman" w:cs="Times New Roman"/>
          <w:sz w:val="24"/>
          <w:szCs w:val="24"/>
        </w:rPr>
        <w:t>So make sure you have done something for your site visitors to do on your website. Offering a lot of quality information can serve as a great magnet for visitors.</w:t>
      </w:r>
    </w:p>
    <w:p w:rsidR="00A845B9" w:rsidRPr="00A845B9" w:rsidRDefault="00A845B9" w:rsidP="00A845B9">
      <w:pPr>
        <w:spacing w:before="100" w:beforeAutospacing="1" w:after="100" w:afterAutospacing="1" w:line="240" w:lineRule="auto"/>
        <w:rPr>
          <w:rFonts w:ascii="Times New Roman" w:eastAsia="Times New Roman" w:hAnsi="Times New Roman" w:cs="Times New Roman"/>
          <w:sz w:val="24"/>
          <w:szCs w:val="24"/>
        </w:rPr>
      </w:pPr>
      <w:r w:rsidRPr="00A845B9">
        <w:rPr>
          <w:rFonts w:ascii="Times New Roman" w:eastAsia="Times New Roman" w:hAnsi="Times New Roman" w:cs="Times New Roman"/>
          <w:sz w:val="24"/>
          <w:szCs w:val="24"/>
        </w:rPr>
        <w:t>Here is a list of some interactive tools that you can add to your website without any programming skills or incurring any costs −</w:t>
      </w:r>
    </w:p>
    <w:p w:rsidR="00A845B9" w:rsidRPr="00A845B9" w:rsidRDefault="00A845B9" w:rsidP="00AB2312">
      <w:pPr>
        <w:numPr>
          <w:ilvl w:val="0"/>
          <w:numId w:val="31"/>
        </w:numPr>
        <w:spacing w:before="100" w:beforeAutospacing="1" w:after="100" w:afterAutospacing="1" w:line="240" w:lineRule="auto"/>
        <w:rPr>
          <w:rFonts w:ascii="Times New Roman" w:eastAsia="Times New Roman" w:hAnsi="Times New Roman" w:cs="Times New Roman"/>
          <w:sz w:val="24"/>
          <w:szCs w:val="24"/>
        </w:rPr>
      </w:pPr>
      <w:r w:rsidRPr="00A845B9">
        <w:rPr>
          <w:rFonts w:ascii="Times New Roman" w:eastAsia="Times New Roman" w:hAnsi="Times New Roman" w:cs="Times New Roman"/>
          <w:sz w:val="24"/>
          <w:szCs w:val="24"/>
        </w:rPr>
        <w:t>Poll</w:t>
      </w:r>
    </w:p>
    <w:p w:rsidR="00A845B9" w:rsidRPr="00A845B9" w:rsidRDefault="00A845B9" w:rsidP="00AB2312">
      <w:pPr>
        <w:numPr>
          <w:ilvl w:val="0"/>
          <w:numId w:val="31"/>
        </w:numPr>
        <w:spacing w:before="100" w:beforeAutospacing="1" w:after="100" w:afterAutospacing="1" w:line="240" w:lineRule="auto"/>
        <w:rPr>
          <w:rFonts w:ascii="Times New Roman" w:eastAsia="Times New Roman" w:hAnsi="Times New Roman" w:cs="Times New Roman"/>
          <w:sz w:val="24"/>
          <w:szCs w:val="24"/>
        </w:rPr>
      </w:pPr>
      <w:r w:rsidRPr="00A845B9">
        <w:rPr>
          <w:rFonts w:ascii="Times New Roman" w:eastAsia="Times New Roman" w:hAnsi="Times New Roman" w:cs="Times New Roman"/>
          <w:sz w:val="24"/>
          <w:szCs w:val="24"/>
        </w:rPr>
        <w:t>Forum</w:t>
      </w:r>
    </w:p>
    <w:p w:rsidR="00A845B9" w:rsidRPr="00A845B9" w:rsidRDefault="00A845B9" w:rsidP="00AB2312">
      <w:pPr>
        <w:numPr>
          <w:ilvl w:val="0"/>
          <w:numId w:val="31"/>
        </w:numPr>
        <w:spacing w:before="100" w:beforeAutospacing="1" w:after="100" w:afterAutospacing="1" w:line="240" w:lineRule="auto"/>
        <w:rPr>
          <w:rFonts w:ascii="Times New Roman" w:eastAsia="Times New Roman" w:hAnsi="Times New Roman" w:cs="Times New Roman"/>
          <w:sz w:val="24"/>
          <w:szCs w:val="24"/>
        </w:rPr>
      </w:pPr>
      <w:r w:rsidRPr="00A845B9">
        <w:rPr>
          <w:rFonts w:ascii="Times New Roman" w:eastAsia="Times New Roman" w:hAnsi="Times New Roman" w:cs="Times New Roman"/>
          <w:sz w:val="24"/>
          <w:szCs w:val="24"/>
        </w:rPr>
        <w:t>Guest book</w:t>
      </w:r>
    </w:p>
    <w:p w:rsidR="00A845B9" w:rsidRPr="00A845B9" w:rsidRDefault="00A845B9" w:rsidP="00AB2312">
      <w:pPr>
        <w:numPr>
          <w:ilvl w:val="0"/>
          <w:numId w:val="31"/>
        </w:numPr>
        <w:spacing w:before="100" w:beforeAutospacing="1" w:after="100" w:afterAutospacing="1" w:line="240" w:lineRule="auto"/>
        <w:rPr>
          <w:rFonts w:ascii="Times New Roman" w:eastAsia="Times New Roman" w:hAnsi="Times New Roman" w:cs="Times New Roman"/>
          <w:sz w:val="24"/>
          <w:szCs w:val="24"/>
        </w:rPr>
      </w:pPr>
      <w:r w:rsidRPr="00A845B9">
        <w:rPr>
          <w:rFonts w:ascii="Times New Roman" w:eastAsia="Times New Roman" w:hAnsi="Times New Roman" w:cs="Times New Roman"/>
          <w:sz w:val="24"/>
          <w:szCs w:val="24"/>
        </w:rPr>
        <w:t>Chat room</w:t>
      </w:r>
    </w:p>
    <w:p w:rsidR="00A845B9" w:rsidRPr="00A845B9" w:rsidRDefault="00A845B9" w:rsidP="00AB2312">
      <w:pPr>
        <w:numPr>
          <w:ilvl w:val="0"/>
          <w:numId w:val="31"/>
        </w:numPr>
        <w:spacing w:before="100" w:beforeAutospacing="1" w:after="100" w:afterAutospacing="1" w:line="240" w:lineRule="auto"/>
        <w:rPr>
          <w:rFonts w:ascii="Times New Roman" w:eastAsia="Times New Roman" w:hAnsi="Times New Roman" w:cs="Times New Roman"/>
          <w:sz w:val="24"/>
          <w:szCs w:val="24"/>
        </w:rPr>
      </w:pPr>
      <w:r w:rsidRPr="00A845B9">
        <w:rPr>
          <w:rFonts w:ascii="Times New Roman" w:eastAsia="Times New Roman" w:hAnsi="Times New Roman" w:cs="Times New Roman"/>
          <w:sz w:val="24"/>
          <w:szCs w:val="24"/>
        </w:rPr>
        <w:t>Greeting cards</w:t>
      </w:r>
    </w:p>
    <w:p w:rsidR="00A845B9" w:rsidRPr="00A845B9" w:rsidRDefault="00A845B9" w:rsidP="00AB2312">
      <w:pPr>
        <w:numPr>
          <w:ilvl w:val="0"/>
          <w:numId w:val="31"/>
        </w:numPr>
        <w:spacing w:before="100" w:beforeAutospacing="1" w:after="100" w:afterAutospacing="1" w:line="240" w:lineRule="auto"/>
        <w:rPr>
          <w:rFonts w:ascii="Times New Roman" w:eastAsia="Times New Roman" w:hAnsi="Times New Roman" w:cs="Times New Roman"/>
          <w:sz w:val="24"/>
          <w:szCs w:val="24"/>
        </w:rPr>
      </w:pPr>
      <w:r w:rsidRPr="00A845B9">
        <w:rPr>
          <w:rFonts w:ascii="Times New Roman" w:eastAsia="Times New Roman" w:hAnsi="Times New Roman" w:cs="Times New Roman"/>
          <w:sz w:val="24"/>
          <w:szCs w:val="24"/>
        </w:rPr>
        <w:t>Tell-a-friend about this site</w:t>
      </w:r>
    </w:p>
    <w:p w:rsidR="00A845B9" w:rsidRPr="00A845B9" w:rsidRDefault="00A845B9" w:rsidP="00AB2312">
      <w:pPr>
        <w:numPr>
          <w:ilvl w:val="0"/>
          <w:numId w:val="31"/>
        </w:numPr>
        <w:spacing w:before="100" w:beforeAutospacing="1" w:after="100" w:afterAutospacing="1" w:line="240" w:lineRule="auto"/>
        <w:rPr>
          <w:rFonts w:ascii="Times New Roman" w:eastAsia="Times New Roman" w:hAnsi="Times New Roman" w:cs="Times New Roman"/>
          <w:sz w:val="24"/>
          <w:szCs w:val="24"/>
        </w:rPr>
      </w:pPr>
      <w:r w:rsidRPr="00A845B9">
        <w:rPr>
          <w:rFonts w:ascii="Times New Roman" w:eastAsia="Times New Roman" w:hAnsi="Times New Roman" w:cs="Times New Roman"/>
          <w:sz w:val="24"/>
          <w:szCs w:val="24"/>
        </w:rPr>
        <w:t>Feedback form</w:t>
      </w:r>
    </w:p>
    <w:p w:rsidR="00A845B9" w:rsidRPr="00A845B9" w:rsidRDefault="00A845B9" w:rsidP="00AB2312">
      <w:pPr>
        <w:numPr>
          <w:ilvl w:val="0"/>
          <w:numId w:val="31"/>
        </w:numPr>
        <w:spacing w:before="100" w:beforeAutospacing="1" w:after="100" w:afterAutospacing="1" w:line="240" w:lineRule="auto"/>
        <w:rPr>
          <w:rFonts w:ascii="Times New Roman" w:eastAsia="Times New Roman" w:hAnsi="Times New Roman" w:cs="Times New Roman"/>
          <w:sz w:val="24"/>
          <w:szCs w:val="24"/>
        </w:rPr>
      </w:pPr>
      <w:r w:rsidRPr="00A845B9">
        <w:rPr>
          <w:rFonts w:ascii="Times New Roman" w:eastAsia="Times New Roman" w:hAnsi="Times New Roman" w:cs="Times New Roman"/>
          <w:sz w:val="24"/>
          <w:szCs w:val="24"/>
        </w:rPr>
        <w:t>Live customer service</w:t>
      </w:r>
    </w:p>
    <w:p w:rsidR="00A845B9" w:rsidRPr="00A845B9" w:rsidRDefault="00A845B9" w:rsidP="00AB2312">
      <w:pPr>
        <w:numPr>
          <w:ilvl w:val="0"/>
          <w:numId w:val="31"/>
        </w:numPr>
        <w:spacing w:before="100" w:beforeAutospacing="1" w:after="100" w:afterAutospacing="1" w:line="240" w:lineRule="auto"/>
        <w:rPr>
          <w:rFonts w:ascii="Times New Roman" w:eastAsia="Times New Roman" w:hAnsi="Times New Roman" w:cs="Times New Roman"/>
          <w:sz w:val="24"/>
          <w:szCs w:val="24"/>
        </w:rPr>
      </w:pPr>
      <w:r w:rsidRPr="00A845B9">
        <w:rPr>
          <w:rFonts w:ascii="Times New Roman" w:eastAsia="Times New Roman" w:hAnsi="Times New Roman" w:cs="Times New Roman"/>
          <w:sz w:val="24"/>
          <w:szCs w:val="24"/>
        </w:rPr>
        <w:t>Daily joke or daily cartoon</w:t>
      </w:r>
    </w:p>
    <w:p w:rsidR="00A845B9" w:rsidRPr="00A845B9" w:rsidRDefault="00A845B9" w:rsidP="00AB2312">
      <w:pPr>
        <w:numPr>
          <w:ilvl w:val="0"/>
          <w:numId w:val="31"/>
        </w:numPr>
        <w:spacing w:before="100" w:beforeAutospacing="1" w:after="100" w:afterAutospacing="1" w:line="240" w:lineRule="auto"/>
        <w:rPr>
          <w:rFonts w:ascii="Times New Roman" w:eastAsia="Times New Roman" w:hAnsi="Times New Roman" w:cs="Times New Roman"/>
          <w:sz w:val="24"/>
          <w:szCs w:val="24"/>
        </w:rPr>
      </w:pPr>
      <w:r w:rsidRPr="00A845B9">
        <w:rPr>
          <w:rFonts w:ascii="Times New Roman" w:eastAsia="Times New Roman" w:hAnsi="Times New Roman" w:cs="Times New Roman"/>
          <w:sz w:val="24"/>
          <w:szCs w:val="24"/>
        </w:rPr>
        <w:t>Daily news headlines</w:t>
      </w:r>
    </w:p>
    <w:p w:rsidR="00A845B9" w:rsidRPr="00A845B9" w:rsidRDefault="00A845B9" w:rsidP="00AB2312">
      <w:pPr>
        <w:numPr>
          <w:ilvl w:val="0"/>
          <w:numId w:val="31"/>
        </w:numPr>
        <w:spacing w:before="100" w:beforeAutospacing="1" w:after="100" w:afterAutospacing="1" w:line="240" w:lineRule="auto"/>
        <w:rPr>
          <w:rFonts w:ascii="Times New Roman" w:eastAsia="Times New Roman" w:hAnsi="Times New Roman" w:cs="Times New Roman"/>
          <w:sz w:val="24"/>
          <w:szCs w:val="24"/>
        </w:rPr>
      </w:pPr>
      <w:r w:rsidRPr="00A845B9">
        <w:rPr>
          <w:rFonts w:ascii="Times New Roman" w:eastAsia="Times New Roman" w:hAnsi="Times New Roman" w:cs="Times New Roman"/>
          <w:sz w:val="24"/>
          <w:szCs w:val="24"/>
        </w:rPr>
        <w:t>Site Search Engine</w:t>
      </w:r>
    </w:p>
    <w:p w:rsidR="00A845B9" w:rsidRPr="00A845B9" w:rsidRDefault="00A845B9" w:rsidP="00AB2312">
      <w:pPr>
        <w:numPr>
          <w:ilvl w:val="0"/>
          <w:numId w:val="31"/>
        </w:numPr>
        <w:spacing w:before="100" w:beforeAutospacing="1" w:after="100" w:afterAutospacing="1" w:line="240" w:lineRule="auto"/>
        <w:rPr>
          <w:rFonts w:ascii="Times New Roman" w:eastAsia="Times New Roman" w:hAnsi="Times New Roman" w:cs="Times New Roman"/>
          <w:sz w:val="24"/>
          <w:szCs w:val="24"/>
        </w:rPr>
      </w:pPr>
      <w:r w:rsidRPr="00A845B9">
        <w:rPr>
          <w:rFonts w:ascii="Times New Roman" w:eastAsia="Times New Roman" w:hAnsi="Times New Roman" w:cs="Times New Roman"/>
          <w:sz w:val="24"/>
          <w:szCs w:val="24"/>
        </w:rPr>
        <w:t>Mailing List</w:t>
      </w:r>
    </w:p>
    <w:p w:rsidR="00A845B9" w:rsidRPr="00A845B9" w:rsidRDefault="00A845B9" w:rsidP="00AB2312">
      <w:pPr>
        <w:numPr>
          <w:ilvl w:val="0"/>
          <w:numId w:val="31"/>
        </w:numPr>
        <w:spacing w:before="100" w:beforeAutospacing="1" w:after="100" w:afterAutospacing="1" w:line="240" w:lineRule="auto"/>
        <w:rPr>
          <w:rFonts w:ascii="Times New Roman" w:eastAsia="Times New Roman" w:hAnsi="Times New Roman" w:cs="Times New Roman"/>
          <w:sz w:val="24"/>
          <w:szCs w:val="24"/>
        </w:rPr>
      </w:pPr>
      <w:r w:rsidRPr="00A845B9">
        <w:rPr>
          <w:rFonts w:ascii="Times New Roman" w:eastAsia="Times New Roman" w:hAnsi="Times New Roman" w:cs="Times New Roman"/>
          <w:sz w:val="24"/>
          <w:szCs w:val="24"/>
        </w:rPr>
        <w:t>Automated Frequently Asked Questions</w:t>
      </w:r>
    </w:p>
    <w:p w:rsidR="00A845B9" w:rsidRPr="00A845B9" w:rsidRDefault="00A845B9" w:rsidP="00AB2312">
      <w:pPr>
        <w:numPr>
          <w:ilvl w:val="0"/>
          <w:numId w:val="31"/>
        </w:numPr>
        <w:spacing w:before="100" w:beforeAutospacing="1" w:after="100" w:afterAutospacing="1" w:line="240" w:lineRule="auto"/>
        <w:rPr>
          <w:rFonts w:ascii="Times New Roman" w:eastAsia="Times New Roman" w:hAnsi="Times New Roman" w:cs="Times New Roman"/>
          <w:sz w:val="24"/>
          <w:szCs w:val="24"/>
        </w:rPr>
      </w:pPr>
      <w:r w:rsidRPr="00A845B9">
        <w:rPr>
          <w:rFonts w:ascii="Times New Roman" w:eastAsia="Times New Roman" w:hAnsi="Times New Roman" w:cs="Times New Roman"/>
          <w:sz w:val="24"/>
          <w:szCs w:val="24"/>
        </w:rPr>
        <w:t>The list can go on and on, depending on what will attract your type of visitors.</w:t>
      </w:r>
    </w:p>
    <w:p w:rsidR="00A845B9" w:rsidRPr="00A845B9" w:rsidRDefault="00A845B9" w:rsidP="00A845B9">
      <w:pPr>
        <w:spacing w:before="100" w:beforeAutospacing="1" w:after="100" w:afterAutospacing="1" w:line="240" w:lineRule="auto"/>
        <w:outlineLvl w:val="1"/>
        <w:rPr>
          <w:rFonts w:ascii="Times New Roman" w:eastAsia="Times New Roman" w:hAnsi="Times New Roman" w:cs="Times New Roman"/>
          <w:b/>
          <w:bCs/>
          <w:sz w:val="36"/>
          <w:szCs w:val="36"/>
        </w:rPr>
      </w:pPr>
      <w:r w:rsidRPr="00A845B9">
        <w:rPr>
          <w:rFonts w:ascii="Times New Roman" w:eastAsia="Times New Roman" w:hAnsi="Times New Roman" w:cs="Times New Roman"/>
          <w:b/>
          <w:bCs/>
          <w:sz w:val="36"/>
          <w:szCs w:val="36"/>
        </w:rPr>
        <w:t>How to Code Your Website?</w:t>
      </w:r>
    </w:p>
    <w:p w:rsidR="00A845B9" w:rsidRPr="00A845B9" w:rsidRDefault="00A845B9" w:rsidP="00A845B9">
      <w:pPr>
        <w:spacing w:before="100" w:beforeAutospacing="1" w:after="100" w:afterAutospacing="1" w:line="240" w:lineRule="auto"/>
        <w:rPr>
          <w:rFonts w:ascii="Times New Roman" w:eastAsia="Times New Roman" w:hAnsi="Times New Roman" w:cs="Times New Roman"/>
          <w:sz w:val="24"/>
          <w:szCs w:val="24"/>
        </w:rPr>
      </w:pPr>
      <w:r w:rsidRPr="00A845B9">
        <w:rPr>
          <w:rFonts w:ascii="Times New Roman" w:eastAsia="Times New Roman" w:hAnsi="Times New Roman" w:cs="Times New Roman"/>
          <w:sz w:val="24"/>
          <w:szCs w:val="24"/>
        </w:rPr>
        <w:lastRenderedPageBreak/>
        <w:t>Finally, when you start coding for your website, you should be well aware of the following tips for a better website −</w:t>
      </w:r>
    </w:p>
    <w:p w:rsidR="00A845B9" w:rsidRPr="00A845B9" w:rsidRDefault="00A845B9" w:rsidP="00AB2312">
      <w:pPr>
        <w:numPr>
          <w:ilvl w:val="0"/>
          <w:numId w:val="32"/>
        </w:numPr>
        <w:spacing w:before="100" w:beforeAutospacing="1" w:after="100" w:afterAutospacing="1" w:line="240" w:lineRule="auto"/>
        <w:rPr>
          <w:rFonts w:ascii="Times New Roman" w:eastAsia="Times New Roman" w:hAnsi="Times New Roman" w:cs="Times New Roman"/>
          <w:sz w:val="24"/>
          <w:szCs w:val="24"/>
        </w:rPr>
      </w:pPr>
      <w:r w:rsidRPr="00A845B9">
        <w:rPr>
          <w:rFonts w:ascii="Times New Roman" w:eastAsia="Times New Roman" w:hAnsi="Times New Roman" w:cs="Times New Roman"/>
          <w:sz w:val="24"/>
          <w:szCs w:val="24"/>
        </w:rPr>
        <w:t xml:space="preserve">Your site should meet all the quality requirements defined by W3C. Today we are using </w:t>
      </w:r>
      <w:hyperlink r:id="rId195" w:history="1">
        <w:r w:rsidRPr="00A845B9">
          <w:rPr>
            <w:rFonts w:ascii="Times New Roman" w:eastAsia="Times New Roman" w:hAnsi="Times New Roman" w:cs="Times New Roman"/>
            <w:color w:val="0000FF"/>
            <w:sz w:val="24"/>
            <w:szCs w:val="24"/>
            <w:u w:val="single"/>
          </w:rPr>
          <w:t>XHTML</w:t>
        </w:r>
      </w:hyperlink>
      <w:r w:rsidRPr="00A845B9">
        <w:rPr>
          <w:rFonts w:ascii="Times New Roman" w:eastAsia="Times New Roman" w:hAnsi="Times New Roman" w:cs="Times New Roman"/>
          <w:sz w:val="24"/>
          <w:szCs w:val="24"/>
        </w:rPr>
        <w:t xml:space="preserve"> to develop any website. XHTML is just a cleaner version of HTML.</w:t>
      </w:r>
    </w:p>
    <w:p w:rsidR="00A845B9" w:rsidRPr="00A845B9" w:rsidRDefault="00A845B9" w:rsidP="00AB2312">
      <w:pPr>
        <w:numPr>
          <w:ilvl w:val="0"/>
          <w:numId w:val="32"/>
        </w:numPr>
        <w:spacing w:before="100" w:beforeAutospacing="1" w:after="100" w:afterAutospacing="1" w:line="240" w:lineRule="auto"/>
        <w:rPr>
          <w:rFonts w:ascii="Times New Roman" w:eastAsia="Times New Roman" w:hAnsi="Times New Roman" w:cs="Times New Roman"/>
          <w:sz w:val="24"/>
          <w:szCs w:val="24"/>
        </w:rPr>
      </w:pPr>
      <w:r w:rsidRPr="00A845B9">
        <w:rPr>
          <w:rFonts w:ascii="Times New Roman" w:eastAsia="Times New Roman" w:hAnsi="Times New Roman" w:cs="Times New Roman"/>
          <w:sz w:val="24"/>
          <w:szCs w:val="24"/>
        </w:rPr>
        <w:t xml:space="preserve">You should keep validating your source code using </w:t>
      </w:r>
      <w:hyperlink r:id="rId196" w:tgtFrame="_blank" w:history="1">
        <w:r w:rsidRPr="00A845B9">
          <w:rPr>
            <w:rFonts w:ascii="Times New Roman" w:eastAsia="Times New Roman" w:hAnsi="Times New Roman" w:cs="Times New Roman"/>
            <w:color w:val="0000FF"/>
            <w:sz w:val="24"/>
            <w:szCs w:val="24"/>
            <w:u w:val="single"/>
          </w:rPr>
          <w:t>W3C Validator</w:t>
        </w:r>
      </w:hyperlink>
      <w:r w:rsidRPr="00A845B9">
        <w:rPr>
          <w:rFonts w:ascii="Times New Roman" w:eastAsia="Times New Roman" w:hAnsi="Times New Roman" w:cs="Times New Roman"/>
          <w:sz w:val="24"/>
          <w:szCs w:val="24"/>
        </w:rPr>
        <w:t>.</w:t>
      </w:r>
    </w:p>
    <w:p w:rsidR="00A845B9" w:rsidRPr="00A845B9" w:rsidRDefault="00A845B9" w:rsidP="00AB2312">
      <w:pPr>
        <w:numPr>
          <w:ilvl w:val="0"/>
          <w:numId w:val="32"/>
        </w:numPr>
        <w:spacing w:before="100" w:beforeAutospacing="1" w:after="100" w:afterAutospacing="1" w:line="240" w:lineRule="auto"/>
        <w:rPr>
          <w:rFonts w:ascii="Times New Roman" w:eastAsia="Times New Roman" w:hAnsi="Times New Roman" w:cs="Times New Roman"/>
          <w:sz w:val="24"/>
          <w:szCs w:val="24"/>
        </w:rPr>
      </w:pPr>
      <w:r w:rsidRPr="00A845B9">
        <w:rPr>
          <w:rFonts w:ascii="Times New Roman" w:eastAsia="Times New Roman" w:hAnsi="Times New Roman" w:cs="Times New Roman"/>
          <w:sz w:val="24"/>
          <w:szCs w:val="24"/>
        </w:rPr>
        <w:t>Do use appropriate comments but avoid using to many comments inside HTML files.</w:t>
      </w:r>
    </w:p>
    <w:p w:rsidR="00A845B9" w:rsidRPr="00A845B9" w:rsidRDefault="00A845B9" w:rsidP="00AB2312">
      <w:pPr>
        <w:numPr>
          <w:ilvl w:val="0"/>
          <w:numId w:val="32"/>
        </w:numPr>
        <w:spacing w:before="100" w:beforeAutospacing="1" w:after="100" w:afterAutospacing="1" w:line="240" w:lineRule="auto"/>
        <w:rPr>
          <w:rFonts w:ascii="Times New Roman" w:eastAsia="Times New Roman" w:hAnsi="Times New Roman" w:cs="Times New Roman"/>
          <w:sz w:val="24"/>
          <w:szCs w:val="24"/>
        </w:rPr>
      </w:pPr>
      <w:r w:rsidRPr="00A845B9">
        <w:rPr>
          <w:rFonts w:ascii="Times New Roman" w:eastAsia="Times New Roman" w:hAnsi="Times New Roman" w:cs="Times New Roman"/>
          <w:sz w:val="24"/>
          <w:szCs w:val="24"/>
        </w:rPr>
        <w:t>Keep your style sheets and JAVA or VB scripts into separate files and then include them where ever is required.</w:t>
      </w:r>
    </w:p>
    <w:p w:rsidR="00A845B9" w:rsidRPr="00A845B9" w:rsidRDefault="00A845B9" w:rsidP="00AB2312">
      <w:pPr>
        <w:numPr>
          <w:ilvl w:val="0"/>
          <w:numId w:val="32"/>
        </w:numPr>
        <w:spacing w:before="100" w:beforeAutospacing="1" w:after="100" w:afterAutospacing="1" w:line="240" w:lineRule="auto"/>
        <w:rPr>
          <w:rFonts w:ascii="Times New Roman" w:eastAsia="Times New Roman" w:hAnsi="Times New Roman" w:cs="Times New Roman"/>
          <w:sz w:val="24"/>
          <w:szCs w:val="24"/>
        </w:rPr>
      </w:pPr>
      <w:r w:rsidRPr="00A845B9">
        <w:rPr>
          <w:rFonts w:ascii="Times New Roman" w:eastAsia="Times New Roman" w:hAnsi="Times New Roman" w:cs="Times New Roman"/>
          <w:sz w:val="24"/>
          <w:szCs w:val="24"/>
        </w:rPr>
        <w:t>Do not use too much graphics in your web pages.</w:t>
      </w:r>
    </w:p>
    <w:p w:rsidR="00A845B9" w:rsidRPr="00A845B9" w:rsidRDefault="00A845B9" w:rsidP="00AB2312">
      <w:pPr>
        <w:numPr>
          <w:ilvl w:val="0"/>
          <w:numId w:val="32"/>
        </w:numPr>
        <w:spacing w:before="100" w:beforeAutospacing="1" w:after="100" w:afterAutospacing="1" w:line="240" w:lineRule="auto"/>
        <w:rPr>
          <w:rFonts w:ascii="Times New Roman" w:eastAsia="Times New Roman" w:hAnsi="Times New Roman" w:cs="Times New Roman"/>
          <w:sz w:val="24"/>
          <w:szCs w:val="24"/>
        </w:rPr>
      </w:pPr>
      <w:r w:rsidRPr="00A845B9">
        <w:rPr>
          <w:rFonts w:ascii="Times New Roman" w:eastAsia="Times New Roman" w:hAnsi="Times New Roman" w:cs="Times New Roman"/>
          <w:sz w:val="24"/>
          <w:szCs w:val="24"/>
        </w:rPr>
        <w:t>Try to keep your web pages static instead of generating them dynamically.</w:t>
      </w:r>
    </w:p>
    <w:p w:rsidR="00A845B9" w:rsidRPr="00A845B9" w:rsidRDefault="00A845B9" w:rsidP="00AB2312">
      <w:pPr>
        <w:numPr>
          <w:ilvl w:val="0"/>
          <w:numId w:val="32"/>
        </w:numPr>
        <w:spacing w:before="100" w:beforeAutospacing="1" w:after="100" w:afterAutospacing="1" w:line="240" w:lineRule="auto"/>
        <w:rPr>
          <w:rFonts w:ascii="Times New Roman" w:eastAsia="Times New Roman" w:hAnsi="Times New Roman" w:cs="Times New Roman"/>
          <w:sz w:val="24"/>
          <w:szCs w:val="24"/>
        </w:rPr>
      </w:pPr>
      <w:r w:rsidRPr="00A845B9">
        <w:rPr>
          <w:rFonts w:ascii="Times New Roman" w:eastAsia="Times New Roman" w:hAnsi="Times New Roman" w:cs="Times New Roman"/>
          <w:sz w:val="24"/>
          <w:szCs w:val="24"/>
        </w:rPr>
        <w:t>Make sure there is no broken link on any web page.</w:t>
      </w:r>
    </w:p>
    <w:p w:rsidR="00A845B9" w:rsidRPr="00A845B9" w:rsidRDefault="00A845B9" w:rsidP="00AB2312">
      <w:pPr>
        <w:numPr>
          <w:ilvl w:val="0"/>
          <w:numId w:val="32"/>
        </w:numPr>
        <w:spacing w:before="100" w:beforeAutospacing="1" w:after="100" w:afterAutospacing="1" w:line="240" w:lineRule="auto"/>
        <w:rPr>
          <w:rFonts w:ascii="Times New Roman" w:eastAsia="Times New Roman" w:hAnsi="Times New Roman" w:cs="Times New Roman"/>
          <w:sz w:val="24"/>
          <w:szCs w:val="24"/>
        </w:rPr>
      </w:pPr>
      <w:r w:rsidRPr="00A845B9">
        <w:rPr>
          <w:rFonts w:ascii="Times New Roman" w:eastAsia="Times New Roman" w:hAnsi="Times New Roman" w:cs="Times New Roman"/>
          <w:sz w:val="24"/>
          <w:szCs w:val="24"/>
        </w:rPr>
        <w:t>Test your developed web page in major browsers like Internet Explorer, Firefox, Mozilla, Netscape, etc.</w:t>
      </w:r>
    </w:p>
    <w:p w:rsidR="00A845B9" w:rsidRPr="00A845B9" w:rsidRDefault="00A845B9" w:rsidP="00AB2312">
      <w:pPr>
        <w:numPr>
          <w:ilvl w:val="0"/>
          <w:numId w:val="32"/>
        </w:numPr>
        <w:spacing w:before="100" w:beforeAutospacing="1" w:after="100" w:afterAutospacing="1" w:line="240" w:lineRule="auto"/>
        <w:rPr>
          <w:rFonts w:ascii="Times New Roman" w:eastAsia="Times New Roman" w:hAnsi="Times New Roman" w:cs="Times New Roman"/>
          <w:sz w:val="24"/>
          <w:szCs w:val="24"/>
        </w:rPr>
      </w:pPr>
      <w:r w:rsidRPr="00A845B9">
        <w:rPr>
          <w:rFonts w:ascii="Times New Roman" w:eastAsia="Times New Roman" w:hAnsi="Times New Roman" w:cs="Times New Roman"/>
          <w:sz w:val="24"/>
          <w:szCs w:val="24"/>
        </w:rPr>
        <w:t xml:space="preserve">Test </w:t>
      </w:r>
      <w:proofErr w:type="gramStart"/>
      <w:r w:rsidRPr="00A845B9">
        <w:rPr>
          <w:rFonts w:ascii="Times New Roman" w:eastAsia="Times New Roman" w:hAnsi="Times New Roman" w:cs="Times New Roman"/>
          <w:sz w:val="24"/>
          <w:szCs w:val="24"/>
        </w:rPr>
        <w:t>your</w:t>
      </w:r>
      <w:proofErr w:type="gramEnd"/>
      <w:r w:rsidRPr="00A845B9">
        <w:rPr>
          <w:rFonts w:ascii="Times New Roman" w:eastAsia="Times New Roman" w:hAnsi="Times New Roman" w:cs="Times New Roman"/>
          <w:sz w:val="24"/>
          <w:szCs w:val="24"/>
        </w:rPr>
        <w:t xml:space="preserve"> all the scripts for all the possible scenarios. Do not host any page without complete testing.</w:t>
      </w:r>
    </w:p>
    <w:p w:rsidR="00A845B9" w:rsidRPr="00A845B9" w:rsidRDefault="00A845B9" w:rsidP="00A845B9">
      <w:pPr>
        <w:spacing w:before="100" w:beforeAutospacing="1" w:after="100" w:afterAutospacing="1" w:line="240" w:lineRule="auto"/>
        <w:outlineLvl w:val="1"/>
        <w:rPr>
          <w:rFonts w:ascii="Times New Roman" w:eastAsia="Times New Roman" w:hAnsi="Times New Roman" w:cs="Times New Roman"/>
          <w:b/>
          <w:bCs/>
          <w:sz w:val="36"/>
          <w:szCs w:val="36"/>
        </w:rPr>
      </w:pPr>
      <w:r w:rsidRPr="00A845B9">
        <w:rPr>
          <w:rFonts w:ascii="Times New Roman" w:eastAsia="Times New Roman" w:hAnsi="Times New Roman" w:cs="Times New Roman"/>
          <w:b/>
          <w:bCs/>
          <w:sz w:val="36"/>
          <w:szCs w:val="36"/>
        </w:rPr>
        <w:t>How to Create a Search Engine Friendly Website?</w:t>
      </w:r>
    </w:p>
    <w:p w:rsidR="00A845B9" w:rsidRPr="00A845B9" w:rsidRDefault="00A845B9" w:rsidP="00A845B9">
      <w:pPr>
        <w:spacing w:before="100" w:beforeAutospacing="1" w:after="100" w:afterAutospacing="1" w:line="240" w:lineRule="auto"/>
        <w:rPr>
          <w:rFonts w:ascii="Times New Roman" w:eastAsia="Times New Roman" w:hAnsi="Times New Roman" w:cs="Times New Roman"/>
          <w:sz w:val="24"/>
          <w:szCs w:val="24"/>
        </w:rPr>
      </w:pPr>
      <w:r w:rsidRPr="00A845B9">
        <w:rPr>
          <w:rFonts w:ascii="Times New Roman" w:eastAsia="Times New Roman" w:hAnsi="Times New Roman" w:cs="Times New Roman"/>
          <w:sz w:val="24"/>
          <w:szCs w:val="24"/>
        </w:rPr>
        <w:t>It is very important to make your website search friendly, otherwise you will be away from a large chunk of your customer base which comes from search engines like google and yahoo.</w:t>
      </w:r>
    </w:p>
    <w:p w:rsidR="00A845B9" w:rsidRPr="00A845B9" w:rsidRDefault="00A845B9" w:rsidP="00A845B9">
      <w:pPr>
        <w:spacing w:before="100" w:beforeAutospacing="1" w:after="100" w:afterAutospacing="1" w:line="240" w:lineRule="auto"/>
        <w:rPr>
          <w:rFonts w:ascii="Times New Roman" w:eastAsia="Times New Roman" w:hAnsi="Times New Roman" w:cs="Times New Roman"/>
          <w:sz w:val="24"/>
          <w:szCs w:val="24"/>
        </w:rPr>
      </w:pPr>
      <w:r w:rsidRPr="00A845B9">
        <w:rPr>
          <w:rFonts w:ascii="Times New Roman" w:eastAsia="Times New Roman" w:hAnsi="Times New Roman" w:cs="Times New Roman"/>
          <w:sz w:val="24"/>
          <w:szCs w:val="24"/>
        </w:rPr>
        <w:t xml:space="preserve">This subject is so important that we have put a complete tutorial on </w:t>
      </w:r>
      <w:hyperlink r:id="rId197" w:history="1">
        <w:r w:rsidRPr="00A845B9">
          <w:rPr>
            <w:rFonts w:ascii="Times New Roman" w:eastAsia="Times New Roman" w:hAnsi="Times New Roman" w:cs="Times New Roman"/>
            <w:color w:val="0000FF"/>
            <w:sz w:val="24"/>
            <w:szCs w:val="24"/>
            <w:u w:val="single"/>
          </w:rPr>
          <w:t>Search Engine Optimization</w:t>
        </w:r>
      </w:hyperlink>
      <w:r w:rsidRPr="00A845B9">
        <w:rPr>
          <w:rFonts w:ascii="Times New Roman" w:eastAsia="Times New Roman" w:hAnsi="Times New Roman" w:cs="Times New Roman"/>
          <w:sz w:val="24"/>
          <w:szCs w:val="24"/>
        </w:rPr>
        <w:t xml:space="preserve"> and I will strongly recommend you to go through this tutorial before you start developing your website.</w:t>
      </w:r>
    </w:p>
    <w:p w:rsidR="00A845B9" w:rsidRPr="00A845B9" w:rsidRDefault="00A845B9" w:rsidP="00A845B9">
      <w:pPr>
        <w:spacing w:before="100" w:beforeAutospacing="1" w:after="100" w:afterAutospacing="1" w:line="240" w:lineRule="auto"/>
        <w:outlineLvl w:val="1"/>
        <w:rPr>
          <w:rFonts w:ascii="Times New Roman" w:eastAsia="Times New Roman" w:hAnsi="Times New Roman" w:cs="Times New Roman"/>
          <w:b/>
          <w:bCs/>
          <w:sz w:val="36"/>
          <w:szCs w:val="36"/>
        </w:rPr>
      </w:pPr>
      <w:r w:rsidRPr="00A845B9">
        <w:rPr>
          <w:rFonts w:ascii="Times New Roman" w:eastAsia="Times New Roman" w:hAnsi="Times New Roman" w:cs="Times New Roman"/>
          <w:b/>
          <w:bCs/>
          <w:sz w:val="36"/>
          <w:szCs w:val="36"/>
        </w:rPr>
        <w:t>Securing Your Source Code Frequently</w:t>
      </w:r>
    </w:p>
    <w:p w:rsidR="00A845B9" w:rsidRPr="00A845B9" w:rsidRDefault="00A845B9" w:rsidP="00A845B9">
      <w:pPr>
        <w:spacing w:before="100" w:beforeAutospacing="1" w:after="100" w:afterAutospacing="1" w:line="240" w:lineRule="auto"/>
        <w:rPr>
          <w:rFonts w:ascii="Times New Roman" w:eastAsia="Times New Roman" w:hAnsi="Times New Roman" w:cs="Times New Roman"/>
          <w:sz w:val="24"/>
          <w:szCs w:val="24"/>
        </w:rPr>
      </w:pPr>
      <w:r w:rsidRPr="00A845B9">
        <w:rPr>
          <w:rFonts w:ascii="Times New Roman" w:eastAsia="Times New Roman" w:hAnsi="Times New Roman" w:cs="Times New Roman"/>
          <w:sz w:val="24"/>
          <w:szCs w:val="24"/>
        </w:rPr>
        <w:t>While developing your website, it is very important to keep a backup of your complete source code. Many times, you might accidentally delete a file. If you have a backup, then you can restore previous files and start doing your work.</w:t>
      </w:r>
    </w:p>
    <w:p w:rsidR="00A845B9" w:rsidRPr="00A845B9" w:rsidRDefault="00A845B9" w:rsidP="00A845B9">
      <w:pPr>
        <w:spacing w:before="100" w:beforeAutospacing="1" w:after="100" w:afterAutospacing="1" w:line="240" w:lineRule="auto"/>
        <w:rPr>
          <w:rFonts w:ascii="Times New Roman" w:eastAsia="Times New Roman" w:hAnsi="Times New Roman" w:cs="Times New Roman"/>
          <w:sz w:val="24"/>
          <w:szCs w:val="24"/>
        </w:rPr>
      </w:pPr>
      <w:r w:rsidRPr="00A845B9">
        <w:rPr>
          <w:rFonts w:ascii="Times New Roman" w:eastAsia="Times New Roman" w:hAnsi="Times New Roman" w:cs="Times New Roman"/>
          <w:sz w:val="24"/>
          <w:szCs w:val="24"/>
        </w:rPr>
        <w:t xml:space="preserve">It is a good practice to take </w:t>
      </w:r>
      <w:proofErr w:type="gramStart"/>
      <w:r w:rsidRPr="00A845B9">
        <w:rPr>
          <w:rFonts w:ascii="Times New Roman" w:eastAsia="Times New Roman" w:hAnsi="Times New Roman" w:cs="Times New Roman"/>
          <w:sz w:val="24"/>
          <w:szCs w:val="24"/>
        </w:rPr>
        <w:t>backup</w:t>
      </w:r>
      <w:proofErr w:type="gramEnd"/>
      <w:r w:rsidRPr="00A845B9">
        <w:rPr>
          <w:rFonts w:ascii="Times New Roman" w:eastAsia="Times New Roman" w:hAnsi="Times New Roman" w:cs="Times New Roman"/>
          <w:sz w:val="24"/>
          <w:szCs w:val="24"/>
        </w:rPr>
        <w:t xml:space="preserve"> on an hourly basis or at least on a daily basis. Keep this backup on a different machine or media.</w:t>
      </w:r>
    </w:p>
    <w:p w:rsidR="00A845B9" w:rsidRDefault="00A845B9" w:rsidP="00A845B9">
      <w:pPr>
        <w:pStyle w:val="NormalWeb"/>
      </w:pPr>
      <w:proofErr w:type="gramStart"/>
      <w:r>
        <w:t>Web hosting deals with putting the contents of your website on a Web server.</w:t>
      </w:r>
      <w:proofErr w:type="gramEnd"/>
      <w:r>
        <w:t xml:space="preserve"> Hosting your website on your own server could be an option. But this will become very much expensive unless you are hosting a site like yahoo.com or google.com. So this </w:t>
      </w:r>
      <w:proofErr w:type="gramStart"/>
      <w:r>
        <w:t>tutorials</w:t>
      </w:r>
      <w:proofErr w:type="gramEnd"/>
      <w:r>
        <w:t xml:space="preserve"> does not cover how to set up your own hosting server.</w:t>
      </w:r>
    </w:p>
    <w:p w:rsidR="00A845B9" w:rsidRDefault="00A845B9" w:rsidP="00A845B9">
      <w:pPr>
        <w:pStyle w:val="NormalWeb"/>
      </w:pPr>
      <w:r>
        <w:t>Buying a server space or renting a complete server from an Internet Service Provider (ISP) is the most widely used option. This section guides you to choose a hosting type and makes you aware of other related concepts.</w:t>
      </w:r>
    </w:p>
    <w:p w:rsidR="00A845B9" w:rsidRDefault="00A845B9" w:rsidP="00A845B9">
      <w:pPr>
        <w:pStyle w:val="Heading2"/>
      </w:pPr>
      <w:r>
        <w:t>Hosting Platforms</w:t>
      </w:r>
    </w:p>
    <w:p w:rsidR="00A845B9" w:rsidRDefault="00A845B9" w:rsidP="00A845B9">
      <w:pPr>
        <w:pStyle w:val="NormalWeb"/>
      </w:pPr>
      <w:r>
        <w:lastRenderedPageBreak/>
        <w:t>You can go for any of the following two most widely used hosting platforms −</w:t>
      </w:r>
    </w:p>
    <w:p w:rsidR="00A845B9" w:rsidRDefault="00A845B9" w:rsidP="00AB2312">
      <w:pPr>
        <w:pStyle w:val="NormalWeb"/>
        <w:numPr>
          <w:ilvl w:val="0"/>
          <w:numId w:val="33"/>
        </w:numPr>
      </w:pPr>
      <w:r>
        <w:rPr>
          <w:b/>
          <w:bCs/>
        </w:rPr>
        <w:t>Windows Hosting Servers</w:t>
      </w:r>
      <w:r>
        <w:t xml:space="preserve"> − If you are a Windows lover then you will find many hosting servers running different flavors of Windows and you can buy space from these servers. Normally </w:t>
      </w:r>
      <w:hyperlink r:id="rId198" w:tgtFrame="_blank" w:history="1">
        <w:r>
          <w:rPr>
            <w:rStyle w:val="Hyperlink"/>
          </w:rPr>
          <w:t>Windows hosting</w:t>
        </w:r>
      </w:hyperlink>
      <w:r>
        <w:t xml:space="preserve"> servers are more expensive because of lot of software licensing costs are involved with these servers.</w:t>
      </w:r>
    </w:p>
    <w:p w:rsidR="00A845B9" w:rsidRDefault="00A845B9" w:rsidP="00AB2312">
      <w:pPr>
        <w:pStyle w:val="NormalWeb"/>
        <w:numPr>
          <w:ilvl w:val="0"/>
          <w:numId w:val="33"/>
        </w:numPr>
      </w:pPr>
      <w:r>
        <w:rPr>
          <w:b/>
          <w:bCs/>
        </w:rPr>
        <w:t>Linux Hosting Servers</w:t>
      </w:r>
      <w:r>
        <w:t xml:space="preserve"> − If you want to go for Linux then opportunities are unlimited and they will have to pay less then what you will pay for Windows Hosting Server. There are many ISP who provides Hosting Servers with different flavors of </w:t>
      </w:r>
      <w:proofErr w:type="gramStart"/>
      <w:r>
        <w:t>Unix</w:t>
      </w:r>
      <w:proofErr w:type="gramEnd"/>
      <w:r>
        <w:t>.</w:t>
      </w:r>
    </w:p>
    <w:p w:rsidR="00A845B9" w:rsidRDefault="00A845B9" w:rsidP="00A845B9">
      <w:pPr>
        <w:pStyle w:val="Heading2"/>
      </w:pPr>
      <w:r>
        <w:t>Hosting Types</w:t>
      </w:r>
    </w:p>
    <w:p w:rsidR="00A845B9" w:rsidRDefault="00A845B9" w:rsidP="00A845B9">
      <w:pPr>
        <w:pStyle w:val="NormalWeb"/>
      </w:pPr>
      <w:r>
        <w:t>There are many options available and you can select any hosting type based on your requirement and budget. Following are most widely used hosting types −</w:t>
      </w:r>
    </w:p>
    <w:p w:rsidR="00A845B9" w:rsidRDefault="00A845B9" w:rsidP="00A845B9">
      <w:pPr>
        <w:pStyle w:val="Heading3"/>
      </w:pPr>
      <w:r>
        <w:t>Free Hosting</w:t>
      </w:r>
    </w:p>
    <w:p w:rsidR="00A845B9" w:rsidRDefault="00A845B9" w:rsidP="00A845B9">
      <w:pPr>
        <w:pStyle w:val="NormalWeb"/>
      </w:pPr>
      <w:r>
        <w:t>Yes, this is true there are many service providers who will give you free space on their web server with a condition that you will allow them to run their advertisement at your web pages. So if you are OK with this option, then you have nothing to pay for a space. There are some websites like geocities.com, lycos.com, myspace.com, etc. that give you space to build your web pages.</w:t>
      </w:r>
    </w:p>
    <w:p w:rsidR="00A845B9" w:rsidRDefault="00A845B9" w:rsidP="00A845B9">
      <w:pPr>
        <w:pStyle w:val="Heading3"/>
      </w:pPr>
      <w:r>
        <w:t>Shared Hosting</w:t>
      </w:r>
    </w:p>
    <w:p w:rsidR="00A845B9" w:rsidRDefault="00A845B9" w:rsidP="00A845B9">
      <w:pPr>
        <w:pStyle w:val="NormalWeb"/>
      </w:pPr>
      <w:r>
        <w:t xml:space="preserve">With </w:t>
      </w:r>
      <w:hyperlink r:id="rId199" w:tgtFrame="_blank" w:history="1">
        <w:r>
          <w:rPr>
            <w:rStyle w:val="Hyperlink"/>
          </w:rPr>
          <w:t>shared hosting</w:t>
        </w:r>
      </w:hyperlink>
      <w:r>
        <w:t>, your website is hosted on a powerful server along with other websites. On a shared host, you will have your own user ID and password to login to the shared host and you will be allowed to work in your work area. You would not be able to touch any file or directory belonging to other host partner. Even you would not know how many sites are hosted on your shared host. This type of hosting is very cost effective and good for small websites where your space and speed are not very important. Here traffic on one site will affect the speed of all other hosted sites.</w:t>
      </w:r>
    </w:p>
    <w:p w:rsidR="00A845B9" w:rsidRDefault="00A845B9" w:rsidP="00A845B9">
      <w:pPr>
        <w:pStyle w:val="Heading3"/>
      </w:pPr>
      <w:r>
        <w:t>Virtual Dedicated Hosting</w:t>
      </w:r>
    </w:p>
    <w:p w:rsidR="00A845B9" w:rsidRDefault="00A845B9" w:rsidP="00A845B9">
      <w:pPr>
        <w:pStyle w:val="NormalWeb"/>
      </w:pPr>
      <w:r>
        <w:t>This type of hosting is better for medium size business. With virtual dedicated hosting, you will have a dedicated bandwidth and dedicated RAM for your site. You will be given a root ID and password to maintain your Web server. You will be the complete owner of your virtual dedicated server and will be able to install or de-install any software. This type of hosting is created on a single server, but it is managed in such a way that every user will have dedicated speed and bandwidth. This is bit more expensive but really good one for medium size business.</w:t>
      </w:r>
    </w:p>
    <w:p w:rsidR="00A845B9" w:rsidRDefault="00A845B9" w:rsidP="00A845B9">
      <w:pPr>
        <w:pStyle w:val="Heading3"/>
      </w:pPr>
      <w:r>
        <w:t>Dedicated Hosting</w:t>
      </w:r>
    </w:p>
    <w:p w:rsidR="00A845B9" w:rsidRDefault="00A845B9" w:rsidP="00A845B9">
      <w:pPr>
        <w:pStyle w:val="NormalWeb"/>
      </w:pPr>
      <w:r>
        <w:lastRenderedPageBreak/>
        <w:t>This type of hosting is very similar to virtual dedicated hosting, but here, a complete machine will be allotted for you. They are more expensive than virtual dedicated hosting and should be considered when you have a very high traffic requirement.</w:t>
      </w:r>
    </w:p>
    <w:p w:rsidR="00A845B9" w:rsidRDefault="00A845B9" w:rsidP="00A845B9">
      <w:pPr>
        <w:pStyle w:val="Heading3"/>
      </w:pPr>
      <w:r>
        <w:t>Collocated Hosting</w:t>
      </w:r>
    </w:p>
    <w:p w:rsidR="00A845B9" w:rsidRDefault="00A845B9" w:rsidP="00A845B9">
      <w:pPr>
        <w:pStyle w:val="NormalWeb"/>
      </w:pPr>
      <w:r>
        <w:t>It is very difficult to set dedicated resources such as high-security against fire and vandalism, regulated backup power, dedicated Internet connections and more. Collocation is the option which allows you to put your machine in a service provider's premises to avail all the available facilities. This is also a very expensive option and should be opted when you have very high traffic requirement.</w:t>
      </w:r>
    </w:p>
    <w:p w:rsidR="00A845B9" w:rsidRDefault="00A845B9" w:rsidP="00A845B9">
      <w:pPr>
        <w:pStyle w:val="Heading2"/>
      </w:pPr>
      <w:r>
        <w:t>Hosting Components</w:t>
      </w:r>
    </w:p>
    <w:p w:rsidR="00A845B9" w:rsidRDefault="00A845B9" w:rsidP="00A845B9">
      <w:pPr>
        <w:pStyle w:val="NormalWeb"/>
      </w:pPr>
      <w:r>
        <w:t>When you buy a Web server space, then you should be clear about the follows. You should do a price comparison between different service providers based on the following components −</w:t>
      </w:r>
    </w:p>
    <w:p w:rsidR="00A845B9" w:rsidRDefault="00A845B9" w:rsidP="00A845B9">
      <w:pPr>
        <w:pStyle w:val="Heading3"/>
      </w:pPr>
      <w:r>
        <w:t>Disc Space</w:t>
      </w:r>
    </w:p>
    <w:p w:rsidR="00A845B9" w:rsidRDefault="00A845B9" w:rsidP="00A845B9">
      <w:pPr>
        <w:pStyle w:val="NormalWeb"/>
      </w:pPr>
      <w:r>
        <w:t>A small or medium website will require between 10 and 100MB of disk space. If you plan to keep a lot of audio and video on your website, then you need plan to buy more space. Before buying server space, you should check the options available to expand your disc space if you need it in future.</w:t>
      </w:r>
    </w:p>
    <w:p w:rsidR="00A845B9" w:rsidRDefault="00A845B9" w:rsidP="00A845B9">
      <w:pPr>
        <w:pStyle w:val="Heading3"/>
      </w:pPr>
      <w:r>
        <w:t>Monthly Traffic</w:t>
      </w:r>
    </w:p>
    <w:p w:rsidR="00A845B9" w:rsidRDefault="00A845B9" w:rsidP="00A845B9">
      <w:pPr>
        <w:pStyle w:val="NormalWeb"/>
      </w:pPr>
      <w:r>
        <w:t>A small or medium website will need between 1GB and 10GB of data transfer on a monthly basis. If you plan to keep a lot of audio and video on your website, then you need a plan with more data transfer capacity. Check different options based on your requirements. What are the other options available in case you cross the given data transfer limit. Your site should not be stopped in case you exceed given limit.</w:t>
      </w:r>
    </w:p>
    <w:p w:rsidR="00A845B9" w:rsidRDefault="00A845B9" w:rsidP="00A845B9">
      <w:pPr>
        <w:pStyle w:val="Heading3"/>
      </w:pPr>
      <w:r>
        <w:t>Processing Speed</w:t>
      </w:r>
    </w:p>
    <w:p w:rsidR="00A845B9" w:rsidRDefault="00A845B9" w:rsidP="00A845B9">
      <w:pPr>
        <w:pStyle w:val="NormalWeb"/>
      </w:pPr>
      <w:r>
        <w:t>If you are buying space on a shared machine, then you cannot guess how much speed will be given to you. In that case, only way is to see other hosted sites with the same service provider to know about their hosting quality. But if you are buying virtual dedicated server or dedicated server, then you should consider how much RAM is being allocated to you. Your pricing will depend on the given processing power to you.</w:t>
      </w:r>
    </w:p>
    <w:p w:rsidR="00A845B9" w:rsidRDefault="00A845B9" w:rsidP="00A845B9">
      <w:pPr>
        <w:pStyle w:val="Heading3"/>
      </w:pPr>
      <w:r>
        <w:t>Connection Speed</w:t>
      </w:r>
    </w:p>
    <w:p w:rsidR="00A845B9" w:rsidRDefault="00A845B9" w:rsidP="00A845B9">
      <w:pPr>
        <w:pStyle w:val="NormalWeb"/>
      </w:pPr>
      <w:r>
        <w:t xml:space="preserve">Nowadays, most service providers allow very fast connection speed. So choose a service provider who is giving better connection speed in terms of bits per second. You can have a connection speed ranging from 64Kb per second to </w:t>
      </w:r>
      <w:proofErr w:type="gramStart"/>
      <w:r>
        <w:t>2.488Gb</w:t>
      </w:r>
      <w:proofErr w:type="gramEnd"/>
      <w:r>
        <w:t xml:space="preserve"> per second.</w:t>
      </w:r>
    </w:p>
    <w:p w:rsidR="00A845B9" w:rsidRDefault="00A845B9" w:rsidP="00A845B9">
      <w:pPr>
        <w:pStyle w:val="Heading3"/>
      </w:pPr>
      <w:r>
        <w:lastRenderedPageBreak/>
        <w:t>Email Accounts</w:t>
      </w:r>
    </w:p>
    <w:p w:rsidR="00A845B9" w:rsidRDefault="00A845B9" w:rsidP="00A845B9">
      <w:pPr>
        <w:pStyle w:val="NormalWeb"/>
      </w:pPr>
      <w:r>
        <w:t xml:space="preserve">Make sure you are going to get sufficient number of e-mail accounts. There are many other options available which come along with your e-mail account. Like, will you get IMAP, POP and E-mail Forwarding options available along with your e-mail </w:t>
      </w:r>
      <w:proofErr w:type="gramStart"/>
      <w:r>
        <w:t>facilities.</w:t>
      </w:r>
      <w:proofErr w:type="gramEnd"/>
    </w:p>
    <w:p w:rsidR="00A845B9" w:rsidRDefault="00A845B9" w:rsidP="00A845B9">
      <w:pPr>
        <w:pStyle w:val="Heading3"/>
      </w:pPr>
      <w:r>
        <w:t>Emailing Support</w:t>
      </w:r>
    </w:p>
    <w:p w:rsidR="00A845B9" w:rsidRDefault="00A845B9" w:rsidP="00A845B9">
      <w:pPr>
        <w:pStyle w:val="NormalWeb"/>
      </w:pPr>
      <w:r>
        <w:t>Apart form having email accounts, it is also very important that your web server should have a facility to send emails from back-end. In case your site visitors want to contact to you using a form, then you will be able to use that emailing facility to send emails to your designated account. In simple terms, you should make sure that the SMTP Server is setup and working on your Web server.</w:t>
      </w:r>
    </w:p>
    <w:p w:rsidR="00A845B9" w:rsidRDefault="00A845B9" w:rsidP="00A845B9">
      <w:pPr>
        <w:pStyle w:val="Heading3"/>
      </w:pPr>
      <w:r>
        <w:t>Latest Technologies</w:t>
      </w:r>
    </w:p>
    <w:p w:rsidR="00A845B9" w:rsidRDefault="00A845B9" w:rsidP="00A845B9">
      <w:pPr>
        <w:pStyle w:val="NormalWeb"/>
      </w:pPr>
      <w:r>
        <w:t>You should make sure that your web server is equipped with all the latest technologies. It should have the latest version support for PHP, PERL, ASP and JAVA, etc.</w:t>
      </w:r>
    </w:p>
    <w:p w:rsidR="00A845B9" w:rsidRDefault="00A845B9" w:rsidP="00A845B9">
      <w:pPr>
        <w:pStyle w:val="Heading3"/>
      </w:pPr>
      <w:r>
        <w:t>Databases</w:t>
      </w:r>
    </w:p>
    <w:p w:rsidR="00A845B9" w:rsidRDefault="00A845B9" w:rsidP="00A845B9">
      <w:pPr>
        <w:pStyle w:val="NormalWeb"/>
      </w:pPr>
      <w:r>
        <w:t>There are many databases available MySQL, Oracle, SQL Server, etc. You should choose your server based on your database requirement. If you are buying space on a shared server, then you need to verify how much space will be allocated for your database. Many ISPs do not give more than a limited space for databases. If your site needs a lot of database size, then you should go for a virtual dedicated server.</w:t>
      </w:r>
    </w:p>
    <w:p w:rsidR="00A845B9" w:rsidRDefault="00A845B9" w:rsidP="00A845B9">
      <w:pPr>
        <w:pStyle w:val="Heading3"/>
      </w:pPr>
      <w:r>
        <w:t>Server Uptime</w:t>
      </w:r>
    </w:p>
    <w:p w:rsidR="00A845B9" w:rsidRDefault="00A845B9" w:rsidP="00A845B9">
      <w:pPr>
        <w:pStyle w:val="NormalWeb"/>
      </w:pPr>
      <w:r>
        <w:t>It is important that you buy a web server from a reliable and reputed ISP. You should make sure your ISP is giving you 99.99% server uptime. If the is server down, then there are many service providers who gives you compensation in case your sites goes down more than a limited number of time.</w:t>
      </w:r>
    </w:p>
    <w:p w:rsidR="00A845B9" w:rsidRDefault="00A845B9" w:rsidP="00A845B9">
      <w:pPr>
        <w:pStyle w:val="Heading3"/>
      </w:pPr>
      <w:r>
        <w:t>Backup &amp; FTP</w:t>
      </w:r>
    </w:p>
    <w:p w:rsidR="00A845B9" w:rsidRDefault="00A845B9" w:rsidP="00A845B9">
      <w:pPr>
        <w:pStyle w:val="NormalWeb"/>
      </w:pPr>
      <w:r>
        <w:t>Make sure your Service Provider is giving you more ways of taking regular backup of your website. If your site is changing everyday, then it becomes very important that you should take regular backup of your website. Many service providers do it on your behalf by charging a small cost for this service.</w:t>
      </w:r>
    </w:p>
    <w:p w:rsidR="00A845B9" w:rsidRDefault="00A845B9" w:rsidP="00A845B9">
      <w:pPr>
        <w:pStyle w:val="Heading3"/>
      </w:pPr>
      <w:r>
        <w:t>Control Panel</w:t>
      </w:r>
    </w:p>
    <w:p w:rsidR="00A845B9" w:rsidRDefault="00A845B9" w:rsidP="00A845B9">
      <w:pPr>
        <w:pStyle w:val="NormalWeb"/>
      </w:pPr>
      <w:r>
        <w:t xml:space="preserve">Just make sure what type of facilities you will get to maintain your hosting account. Check if your service provider is providing you an easy-to-use Control Panel or some other similar tool. </w:t>
      </w:r>
      <w:r>
        <w:lastRenderedPageBreak/>
        <w:t>Using a Control Panel, you should be able to maintain basic operations related to your website such as logging your service request, your reboot request, or any other problem.</w:t>
      </w:r>
    </w:p>
    <w:p w:rsidR="00A845B9" w:rsidRDefault="00A845B9" w:rsidP="00A845B9">
      <w:pPr>
        <w:pStyle w:val="Heading3"/>
      </w:pPr>
      <w:r>
        <w:t>Customer Support</w:t>
      </w:r>
    </w:p>
    <w:p w:rsidR="00A845B9" w:rsidRDefault="00A845B9" w:rsidP="00A845B9">
      <w:pPr>
        <w:pStyle w:val="NormalWeb"/>
      </w:pPr>
      <w:r>
        <w:t xml:space="preserve">Before finalizing a deal with your service provider, you should make sure they provide you the required support. You can get this information using Internet forums or from your friends. There are many service providers who give you 24x7 </w:t>
      </w:r>
      <w:proofErr w:type="gramStart"/>
      <w:r>
        <w:t>support</w:t>
      </w:r>
      <w:proofErr w:type="gramEnd"/>
      <w:r>
        <w:t xml:space="preserve"> for any technical or non-technical problem.</w:t>
      </w:r>
    </w:p>
    <w:p w:rsidR="00A845B9" w:rsidRPr="00A845B9" w:rsidRDefault="00A845B9" w:rsidP="00A845B9">
      <w:pPr>
        <w:spacing w:before="100" w:beforeAutospacing="1" w:after="100" w:afterAutospacing="1" w:line="240" w:lineRule="auto"/>
        <w:rPr>
          <w:rFonts w:ascii="Times New Roman" w:eastAsia="Times New Roman" w:hAnsi="Times New Roman" w:cs="Times New Roman"/>
          <w:sz w:val="24"/>
          <w:szCs w:val="24"/>
        </w:rPr>
      </w:pPr>
      <w:r w:rsidRPr="00A845B9">
        <w:rPr>
          <w:rFonts w:ascii="Times New Roman" w:eastAsia="Times New Roman" w:hAnsi="Times New Roman" w:cs="Times New Roman"/>
          <w:sz w:val="24"/>
          <w:szCs w:val="24"/>
        </w:rPr>
        <w:t>Ecommerce is a way of doing business through Internet. You are doing ecommerce, especially when you are selling your products or services through Internet. If you planning to put a website which will have transactions such as buying or selling items or services, then it means you are going to setup an ecommerce website. If this is the case, then I don't think this guide will help you up to a level where should be able to setup an ecommerce site because there are many more things which should be considered while setting up an ecommerce website.</w:t>
      </w:r>
    </w:p>
    <w:p w:rsidR="00A845B9" w:rsidRPr="00A845B9" w:rsidRDefault="00A845B9" w:rsidP="00A845B9">
      <w:pPr>
        <w:spacing w:before="100" w:beforeAutospacing="1" w:after="100" w:afterAutospacing="1" w:line="240" w:lineRule="auto"/>
        <w:rPr>
          <w:rFonts w:ascii="Times New Roman" w:eastAsia="Times New Roman" w:hAnsi="Times New Roman" w:cs="Times New Roman"/>
          <w:sz w:val="24"/>
          <w:szCs w:val="24"/>
        </w:rPr>
      </w:pPr>
      <w:r w:rsidRPr="00A845B9">
        <w:rPr>
          <w:rFonts w:ascii="Times New Roman" w:eastAsia="Times New Roman" w:hAnsi="Times New Roman" w:cs="Times New Roman"/>
          <w:sz w:val="24"/>
          <w:szCs w:val="24"/>
        </w:rPr>
        <w:t>Still you can start from here − E-commerce hosting is a bit expensive, but they are not as expensive that you cannot start an ecommerce website. Nowadays, it is very easy to set up an ecommerce site. All that one needs to do is to get in touch with any good service provider and start gathering basic information.</w:t>
      </w:r>
    </w:p>
    <w:p w:rsidR="00A845B9" w:rsidRPr="00A845B9" w:rsidRDefault="00A845B9" w:rsidP="00A845B9">
      <w:pPr>
        <w:spacing w:before="100" w:beforeAutospacing="1" w:after="100" w:afterAutospacing="1" w:line="240" w:lineRule="auto"/>
        <w:rPr>
          <w:rFonts w:ascii="Times New Roman" w:eastAsia="Times New Roman" w:hAnsi="Times New Roman" w:cs="Times New Roman"/>
          <w:sz w:val="24"/>
          <w:szCs w:val="24"/>
        </w:rPr>
      </w:pPr>
      <w:r w:rsidRPr="00A845B9">
        <w:rPr>
          <w:rFonts w:ascii="Times New Roman" w:eastAsia="Times New Roman" w:hAnsi="Times New Roman" w:cs="Times New Roman"/>
          <w:sz w:val="24"/>
          <w:szCs w:val="24"/>
        </w:rPr>
        <w:t>There are many service providers who help you set up your virtual store and charge you unexpectedly very low. Google has also started google account service in which you can sell your products.</w:t>
      </w:r>
    </w:p>
    <w:p w:rsidR="00A845B9" w:rsidRPr="00A845B9" w:rsidRDefault="00A845B9" w:rsidP="00A845B9">
      <w:pPr>
        <w:spacing w:before="100" w:beforeAutospacing="1" w:after="100" w:afterAutospacing="1" w:line="240" w:lineRule="auto"/>
        <w:rPr>
          <w:rFonts w:ascii="Times New Roman" w:eastAsia="Times New Roman" w:hAnsi="Times New Roman" w:cs="Times New Roman"/>
          <w:sz w:val="24"/>
          <w:szCs w:val="24"/>
        </w:rPr>
      </w:pPr>
      <w:r w:rsidRPr="00A845B9">
        <w:rPr>
          <w:rFonts w:ascii="Times New Roman" w:eastAsia="Times New Roman" w:hAnsi="Times New Roman" w:cs="Times New Roman"/>
          <w:sz w:val="24"/>
          <w:szCs w:val="24"/>
        </w:rPr>
        <w:t>While finalizing your ecommerce hosting setup, you should be very clear on how to handle the following −</w:t>
      </w:r>
    </w:p>
    <w:p w:rsidR="00A845B9" w:rsidRPr="00A845B9" w:rsidRDefault="00A845B9" w:rsidP="00AB2312">
      <w:pPr>
        <w:numPr>
          <w:ilvl w:val="0"/>
          <w:numId w:val="34"/>
        </w:numPr>
        <w:spacing w:before="100" w:beforeAutospacing="1" w:after="100" w:afterAutospacing="1" w:line="240" w:lineRule="auto"/>
        <w:rPr>
          <w:rFonts w:ascii="Times New Roman" w:eastAsia="Times New Roman" w:hAnsi="Times New Roman" w:cs="Times New Roman"/>
          <w:sz w:val="24"/>
          <w:szCs w:val="24"/>
        </w:rPr>
      </w:pPr>
      <w:r w:rsidRPr="00A845B9">
        <w:rPr>
          <w:rFonts w:ascii="Times New Roman" w:eastAsia="Times New Roman" w:hAnsi="Times New Roman" w:cs="Times New Roman"/>
          <w:sz w:val="24"/>
          <w:szCs w:val="24"/>
        </w:rPr>
        <w:t>Customer Registrations</w:t>
      </w:r>
    </w:p>
    <w:p w:rsidR="00A845B9" w:rsidRPr="00A845B9" w:rsidRDefault="00A845B9" w:rsidP="00AB2312">
      <w:pPr>
        <w:numPr>
          <w:ilvl w:val="0"/>
          <w:numId w:val="34"/>
        </w:numPr>
        <w:spacing w:before="100" w:beforeAutospacing="1" w:after="100" w:afterAutospacing="1" w:line="240" w:lineRule="auto"/>
        <w:rPr>
          <w:rFonts w:ascii="Times New Roman" w:eastAsia="Times New Roman" w:hAnsi="Times New Roman" w:cs="Times New Roman"/>
          <w:sz w:val="24"/>
          <w:szCs w:val="24"/>
        </w:rPr>
      </w:pPr>
      <w:r w:rsidRPr="00A845B9">
        <w:rPr>
          <w:rFonts w:ascii="Times New Roman" w:eastAsia="Times New Roman" w:hAnsi="Times New Roman" w:cs="Times New Roman"/>
          <w:sz w:val="24"/>
          <w:szCs w:val="24"/>
        </w:rPr>
        <w:t>Customer Transactions</w:t>
      </w:r>
    </w:p>
    <w:p w:rsidR="00A845B9" w:rsidRPr="00A845B9" w:rsidRDefault="00A845B9" w:rsidP="00AB2312">
      <w:pPr>
        <w:numPr>
          <w:ilvl w:val="0"/>
          <w:numId w:val="34"/>
        </w:numPr>
        <w:spacing w:before="100" w:beforeAutospacing="1" w:after="100" w:afterAutospacing="1" w:line="240" w:lineRule="auto"/>
        <w:rPr>
          <w:rFonts w:ascii="Times New Roman" w:eastAsia="Times New Roman" w:hAnsi="Times New Roman" w:cs="Times New Roman"/>
          <w:sz w:val="24"/>
          <w:szCs w:val="24"/>
        </w:rPr>
      </w:pPr>
      <w:r w:rsidRPr="00A845B9">
        <w:rPr>
          <w:rFonts w:ascii="Times New Roman" w:eastAsia="Times New Roman" w:hAnsi="Times New Roman" w:cs="Times New Roman"/>
          <w:sz w:val="24"/>
          <w:szCs w:val="24"/>
        </w:rPr>
        <w:t>Product Catalogs</w:t>
      </w:r>
    </w:p>
    <w:p w:rsidR="00A845B9" w:rsidRPr="00A845B9" w:rsidRDefault="00A845B9" w:rsidP="00AB2312">
      <w:pPr>
        <w:numPr>
          <w:ilvl w:val="0"/>
          <w:numId w:val="34"/>
        </w:numPr>
        <w:spacing w:before="100" w:beforeAutospacing="1" w:after="100" w:afterAutospacing="1" w:line="240" w:lineRule="auto"/>
        <w:rPr>
          <w:rFonts w:ascii="Times New Roman" w:eastAsia="Times New Roman" w:hAnsi="Times New Roman" w:cs="Times New Roman"/>
          <w:sz w:val="24"/>
          <w:szCs w:val="24"/>
        </w:rPr>
      </w:pPr>
      <w:r w:rsidRPr="00A845B9">
        <w:rPr>
          <w:rFonts w:ascii="Times New Roman" w:eastAsia="Times New Roman" w:hAnsi="Times New Roman" w:cs="Times New Roman"/>
          <w:sz w:val="24"/>
          <w:szCs w:val="24"/>
        </w:rPr>
        <w:t>Customer Orders</w:t>
      </w:r>
    </w:p>
    <w:p w:rsidR="00A845B9" w:rsidRPr="00A845B9" w:rsidRDefault="00A845B9" w:rsidP="00AB2312">
      <w:pPr>
        <w:numPr>
          <w:ilvl w:val="0"/>
          <w:numId w:val="34"/>
        </w:numPr>
        <w:spacing w:before="100" w:beforeAutospacing="1" w:after="100" w:afterAutospacing="1" w:line="240" w:lineRule="auto"/>
        <w:rPr>
          <w:rFonts w:ascii="Times New Roman" w:eastAsia="Times New Roman" w:hAnsi="Times New Roman" w:cs="Times New Roman"/>
          <w:sz w:val="24"/>
          <w:szCs w:val="24"/>
        </w:rPr>
      </w:pPr>
      <w:r w:rsidRPr="00A845B9">
        <w:rPr>
          <w:rFonts w:ascii="Times New Roman" w:eastAsia="Times New Roman" w:hAnsi="Times New Roman" w:cs="Times New Roman"/>
          <w:sz w:val="24"/>
          <w:szCs w:val="24"/>
        </w:rPr>
        <w:t>Order Security</w:t>
      </w:r>
    </w:p>
    <w:p w:rsidR="00A845B9" w:rsidRPr="00A845B9" w:rsidRDefault="00A845B9" w:rsidP="00AB2312">
      <w:pPr>
        <w:numPr>
          <w:ilvl w:val="0"/>
          <w:numId w:val="34"/>
        </w:numPr>
        <w:spacing w:before="100" w:beforeAutospacing="1" w:after="100" w:afterAutospacing="1" w:line="240" w:lineRule="auto"/>
        <w:rPr>
          <w:rFonts w:ascii="Times New Roman" w:eastAsia="Times New Roman" w:hAnsi="Times New Roman" w:cs="Times New Roman"/>
          <w:sz w:val="24"/>
          <w:szCs w:val="24"/>
        </w:rPr>
      </w:pPr>
      <w:r w:rsidRPr="00A845B9">
        <w:rPr>
          <w:rFonts w:ascii="Times New Roman" w:eastAsia="Times New Roman" w:hAnsi="Times New Roman" w:cs="Times New Roman"/>
          <w:sz w:val="24"/>
          <w:szCs w:val="24"/>
        </w:rPr>
        <w:t>Server Security</w:t>
      </w:r>
    </w:p>
    <w:p w:rsidR="00A845B9" w:rsidRPr="00A845B9" w:rsidRDefault="00A845B9" w:rsidP="00AB2312">
      <w:pPr>
        <w:numPr>
          <w:ilvl w:val="0"/>
          <w:numId w:val="34"/>
        </w:numPr>
        <w:spacing w:before="100" w:beforeAutospacing="1" w:after="100" w:afterAutospacing="1" w:line="240" w:lineRule="auto"/>
        <w:rPr>
          <w:rFonts w:ascii="Times New Roman" w:eastAsia="Times New Roman" w:hAnsi="Times New Roman" w:cs="Times New Roman"/>
          <w:sz w:val="24"/>
          <w:szCs w:val="24"/>
        </w:rPr>
      </w:pPr>
      <w:r w:rsidRPr="00A845B9">
        <w:rPr>
          <w:rFonts w:ascii="Times New Roman" w:eastAsia="Times New Roman" w:hAnsi="Times New Roman" w:cs="Times New Roman"/>
          <w:sz w:val="24"/>
          <w:szCs w:val="24"/>
        </w:rPr>
        <w:t>Server Maintenance</w:t>
      </w:r>
    </w:p>
    <w:p w:rsidR="00A845B9" w:rsidRPr="00A845B9" w:rsidRDefault="00A845B9" w:rsidP="00AB2312">
      <w:pPr>
        <w:numPr>
          <w:ilvl w:val="0"/>
          <w:numId w:val="34"/>
        </w:numPr>
        <w:spacing w:before="100" w:beforeAutospacing="1" w:after="100" w:afterAutospacing="1" w:line="240" w:lineRule="auto"/>
        <w:rPr>
          <w:rFonts w:ascii="Times New Roman" w:eastAsia="Times New Roman" w:hAnsi="Times New Roman" w:cs="Times New Roman"/>
          <w:sz w:val="24"/>
          <w:szCs w:val="24"/>
        </w:rPr>
      </w:pPr>
      <w:r w:rsidRPr="00A845B9">
        <w:rPr>
          <w:rFonts w:ascii="Times New Roman" w:eastAsia="Times New Roman" w:hAnsi="Times New Roman" w:cs="Times New Roman"/>
          <w:sz w:val="24"/>
          <w:szCs w:val="24"/>
        </w:rPr>
        <w:t>Server Backup</w:t>
      </w:r>
    </w:p>
    <w:p w:rsidR="00A845B9" w:rsidRPr="00A845B9" w:rsidRDefault="00A845B9" w:rsidP="00AB2312">
      <w:pPr>
        <w:numPr>
          <w:ilvl w:val="0"/>
          <w:numId w:val="34"/>
        </w:numPr>
        <w:spacing w:before="100" w:beforeAutospacing="1" w:after="100" w:afterAutospacing="1" w:line="240" w:lineRule="auto"/>
        <w:rPr>
          <w:rFonts w:ascii="Times New Roman" w:eastAsia="Times New Roman" w:hAnsi="Times New Roman" w:cs="Times New Roman"/>
          <w:sz w:val="24"/>
          <w:szCs w:val="24"/>
        </w:rPr>
      </w:pPr>
      <w:r w:rsidRPr="00A845B9">
        <w:rPr>
          <w:rFonts w:ascii="Times New Roman" w:eastAsia="Times New Roman" w:hAnsi="Times New Roman" w:cs="Times New Roman"/>
          <w:sz w:val="24"/>
          <w:szCs w:val="24"/>
        </w:rPr>
        <w:t>Server downtime</w:t>
      </w:r>
    </w:p>
    <w:p w:rsidR="00A845B9" w:rsidRPr="00A845B9" w:rsidRDefault="00A845B9" w:rsidP="00AB2312">
      <w:pPr>
        <w:numPr>
          <w:ilvl w:val="0"/>
          <w:numId w:val="34"/>
        </w:numPr>
        <w:spacing w:before="100" w:beforeAutospacing="1" w:after="100" w:afterAutospacing="1" w:line="240" w:lineRule="auto"/>
        <w:rPr>
          <w:rFonts w:ascii="Times New Roman" w:eastAsia="Times New Roman" w:hAnsi="Times New Roman" w:cs="Times New Roman"/>
          <w:sz w:val="24"/>
          <w:szCs w:val="24"/>
        </w:rPr>
      </w:pPr>
      <w:r w:rsidRPr="00A845B9">
        <w:rPr>
          <w:rFonts w:ascii="Times New Roman" w:eastAsia="Times New Roman" w:hAnsi="Times New Roman" w:cs="Times New Roman"/>
          <w:sz w:val="24"/>
          <w:szCs w:val="24"/>
        </w:rPr>
        <w:t>Inventory Control</w:t>
      </w:r>
    </w:p>
    <w:p w:rsidR="00A845B9" w:rsidRPr="00A845B9" w:rsidRDefault="00A845B9" w:rsidP="00AB2312">
      <w:pPr>
        <w:numPr>
          <w:ilvl w:val="0"/>
          <w:numId w:val="34"/>
        </w:numPr>
        <w:spacing w:before="100" w:beforeAutospacing="1" w:after="100" w:afterAutospacing="1" w:line="240" w:lineRule="auto"/>
        <w:rPr>
          <w:rFonts w:ascii="Times New Roman" w:eastAsia="Times New Roman" w:hAnsi="Times New Roman" w:cs="Times New Roman"/>
          <w:sz w:val="24"/>
          <w:szCs w:val="24"/>
        </w:rPr>
      </w:pPr>
      <w:r w:rsidRPr="00A845B9">
        <w:rPr>
          <w:rFonts w:ascii="Times New Roman" w:eastAsia="Times New Roman" w:hAnsi="Times New Roman" w:cs="Times New Roman"/>
          <w:sz w:val="24"/>
          <w:szCs w:val="24"/>
        </w:rPr>
        <w:t>Shipment Methods</w:t>
      </w:r>
    </w:p>
    <w:p w:rsidR="00A845B9" w:rsidRPr="00A845B9" w:rsidRDefault="00A845B9" w:rsidP="00AB2312">
      <w:pPr>
        <w:numPr>
          <w:ilvl w:val="0"/>
          <w:numId w:val="34"/>
        </w:numPr>
        <w:spacing w:before="100" w:beforeAutospacing="1" w:after="100" w:afterAutospacing="1" w:line="240" w:lineRule="auto"/>
        <w:rPr>
          <w:rFonts w:ascii="Times New Roman" w:eastAsia="Times New Roman" w:hAnsi="Times New Roman" w:cs="Times New Roman"/>
          <w:sz w:val="24"/>
          <w:szCs w:val="24"/>
        </w:rPr>
      </w:pPr>
      <w:r w:rsidRPr="00A845B9">
        <w:rPr>
          <w:rFonts w:ascii="Times New Roman" w:eastAsia="Times New Roman" w:hAnsi="Times New Roman" w:cs="Times New Roman"/>
          <w:sz w:val="24"/>
          <w:szCs w:val="24"/>
        </w:rPr>
        <w:t>Payment Methods</w:t>
      </w:r>
    </w:p>
    <w:p w:rsidR="00A845B9" w:rsidRPr="00A845B9" w:rsidRDefault="00A845B9" w:rsidP="00AB2312">
      <w:pPr>
        <w:numPr>
          <w:ilvl w:val="0"/>
          <w:numId w:val="34"/>
        </w:numPr>
        <w:spacing w:before="100" w:beforeAutospacing="1" w:after="100" w:afterAutospacing="1" w:line="240" w:lineRule="auto"/>
        <w:rPr>
          <w:rFonts w:ascii="Times New Roman" w:eastAsia="Times New Roman" w:hAnsi="Times New Roman" w:cs="Times New Roman"/>
          <w:sz w:val="24"/>
          <w:szCs w:val="24"/>
        </w:rPr>
      </w:pPr>
      <w:r w:rsidRPr="00A845B9">
        <w:rPr>
          <w:rFonts w:ascii="Times New Roman" w:eastAsia="Times New Roman" w:hAnsi="Times New Roman" w:cs="Times New Roman"/>
          <w:sz w:val="24"/>
          <w:szCs w:val="24"/>
        </w:rPr>
        <w:t>Foreign currency</w:t>
      </w:r>
    </w:p>
    <w:p w:rsidR="00A845B9" w:rsidRPr="00A845B9" w:rsidRDefault="00A845B9" w:rsidP="00AB2312">
      <w:pPr>
        <w:numPr>
          <w:ilvl w:val="0"/>
          <w:numId w:val="34"/>
        </w:numPr>
        <w:spacing w:before="100" w:beforeAutospacing="1" w:after="100" w:afterAutospacing="1" w:line="240" w:lineRule="auto"/>
        <w:rPr>
          <w:rFonts w:ascii="Times New Roman" w:eastAsia="Times New Roman" w:hAnsi="Times New Roman" w:cs="Times New Roman"/>
          <w:sz w:val="24"/>
          <w:szCs w:val="24"/>
        </w:rPr>
      </w:pPr>
      <w:r w:rsidRPr="00A845B9">
        <w:rPr>
          <w:rFonts w:ascii="Times New Roman" w:eastAsia="Times New Roman" w:hAnsi="Times New Roman" w:cs="Times New Roman"/>
          <w:sz w:val="24"/>
          <w:szCs w:val="24"/>
        </w:rPr>
        <w:t>Credit Cards</w:t>
      </w:r>
    </w:p>
    <w:p w:rsidR="00A845B9" w:rsidRPr="00A845B9" w:rsidRDefault="00A845B9" w:rsidP="00AB2312">
      <w:pPr>
        <w:numPr>
          <w:ilvl w:val="0"/>
          <w:numId w:val="34"/>
        </w:numPr>
        <w:spacing w:before="100" w:beforeAutospacing="1" w:after="100" w:afterAutospacing="1" w:line="240" w:lineRule="auto"/>
        <w:rPr>
          <w:rFonts w:ascii="Times New Roman" w:eastAsia="Times New Roman" w:hAnsi="Times New Roman" w:cs="Times New Roman"/>
          <w:sz w:val="24"/>
          <w:szCs w:val="24"/>
        </w:rPr>
      </w:pPr>
      <w:r w:rsidRPr="00A845B9">
        <w:rPr>
          <w:rFonts w:ascii="Times New Roman" w:eastAsia="Times New Roman" w:hAnsi="Times New Roman" w:cs="Times New Roman"/>
          <w:sz w:val="24"/>
          <w:szCs w:val="24"/>
        </w:rPr>
        <w:t>Taxes issues</w:t>
      </w:r>
    </w:p>
    <w:p w:rsidR="00A845B9" w:rsidRPr="00A845B9" w:rsidRDefault="00A845B9" w:rsidP="00A845B9">
      <w:pPr>
        <w:spacing w:before="100" w:beforeAutospacing="1" w:after="100" w:afterAutospacing="1" w:line="240" w:lineRule="auto"/>
        <w:rPr>
          <w:rFonts w:ascii="Times New Roman" w:eastAsia="Times New Roman" w:hAnsi="Times New Roman" w:cs="Times New Roman"/>
          <w:sz w:val="24"/>
          <w:szCs w:val="24"/>
        </w:rPr>
      </w:pPr>
      <w:r w:rsidRPr="00A845B9">
        <w:rPr>
          <w:rFonts w:ascii="Times New Roman" w:eastAsia="Times New Roman" w:hAnsi="Times New Roman" w:cs="Times New Roman"/>
          <w:sz w:val="24"/>
          <w:szCs w:val="24"/>
        </w:rPr>
        <w:lastRenderedPageBreak/>
        <w:t>You should take this list and discuss it with your service provider as well to understand how they will support you to handle all these items.</w:t>
      </w:r>
    </w:p>
    <w:p w:rsidR="00A845B9" w:rsidRPr="00A845B9" w:rsidRDefault="00A845B9" w:rsidP="00A845B9">
      <w:pPr>
        <w:spacing w:before="100" w:beforeAutospacing="1" w:after="100" w:afterAutospacing="1" w:line="240" w:lineRule="auto"/>
        <w:rPr>
          <w:rFonts w:ascii="Times New Roman" w:eastAsia="Times New Roman" w:hAnsi="Times New Roman" w:cs="Times New Roman"/>
          <w:sz w:val="24"/>
          <w:szCs w:val="24"/>
        </w:rPr>
      </w:pPr>
      <w:r w:rsidRPr="00A845B9">
        <w:rPr>
          <w:rFonts w:ascii="Times New Roman" w:eastAsia="Times New Roman" w:hAnsi="Times New Roman" w:cs="Times New Roman"/>
          <w:sz w:val="24"/>
          <w:szCs w:val="24"/>
        </w:rPr>
        <w:t xml:space="preserve">Your server's hard drive crashed. Your site is hacked and the hacker deleted all your files. Your web host disappeared with your money and your data. Even worse, there was and earth quack and your ISP building </w:t>
      </w:r>
      <w:proofErr w:type="gramStart"/>
      <w:r w:rsidRPr="00A845B9">
        <w:rPr>
          <w:rFonts w:ascii="Times New Roman" w:eastAsia="Times New Roman" w:hAnsi="Times New Roman" w:cs="Times New Roman"/>
          <w:sz w:val="24"/>
          <w:szCs w:val="24"/>
        </w:rPr>
        <w:t>is</w:t>
      </w:r>
      <w:proofErr w:type="gramEnd"/>
      <w:r w:rsidRPr="00A845B9">
        <w:rPr>
          <w:rFonts w:ascii="Times New Roman" w:eastAsia="Times New Roman" w:hAnsi="Times New Roman" w:cs="Times New Roman"/>
          <w:sz w:val="24"/>
          <w:szCs w:val="24"/>
        </w:rPr>
        <w:t xml:space="preserve"> gone down and everything is lost.</w:t>
      </w:r>
    </w:p>
    <w:p w:rsidR="00A845B9" w:rsidRPr="00A845B9" w:rsidRDefault="00A845B9" w:rsidP="00A845B9">
      <w:pPr>
        <w:spacing w:before="100" w:beforeAutospacing="1" w:after="100" w:afterAutospacing="1" w:line="240" w:lineRule="auto"/>
        <w:rPr>
          <w:rFonts w:ascii="Times New Roman" w:eastAsia="Times New Roman" w:hAnsi="Times New Roman" w:cs="Times New Roman"/>
          <w:sz w:val="24"/>
          <w:szCs w:val="24"/>
        </w:rPr>
      </w:pPr>
      <w:r w:rsidRPr="00A845B9">
        <w:rPr>
          <w:rFonts w:ascii="Times New Roman" w:eastAsia="Times New Roman" w:hAnsi="Times New Roman" w:cs="Times New Roman"/>
          <w:sz w:val="24"/>
          <w:szCs w:val="24"/>
        </w:rPr>
        <w:t>Touch Wood!!! Nobody should face such a situation. But if you are not prepared for these situations, your hard work might be lost forever. That is why it is of the utmost importance that you keep regular backups of your data.</w:t>
      </w:r>
    </w:p>
    <w:p w:rsidR="00A845B9" w:rsidRPr="00A845B9" w:rsidRDefault="00A845B9" w:rsidP="00A845B9">
      <w:pPr>
        <w:spacing w:before="100" w:beforeAutospacing="1" w:after="100" w:afterAutospacing="1" w:line="240" w:lineRule="auto"/>
        <w:rPr>
          <w:rFonts w:ascii="Times New Roman" w:eastAsia="Times New Roman" w:hAnsi="Times New Roman" w:cs="Times New Roman"/>
          <w:sz w:val="24"/>
          <w:szCs w:val="24"/>
        </w:rPr>
      </w:pPr>
      <w:r w:rsidRPr="00A845B9">
        <w:rPr>
          <w:rFonts w:ascii="Times New Roman" w:eastAsia="Times New Roman" w:hAnsi="Times New Roman" w:cs="Times New Roman"/>
          <w:sz w:val="24"/>
          <w:szCs w:val="24"/>
        </w:rPr>
        <w:t>Now there are many questions −</w:t>
      </w:r>
    </w:p>
    <w:p w:rsidR="00A845B9" w:rsidRPr="00A845B9" w:rsidRDefault="00A845B9" w:rsidP="00AB2312">
      <w:pPr>
        <w:numPr>
          <w:ilvl w:val="0"/>
          <w:numId w:val="35"/>
        </w:numPr>
        <w:spacing w:before="100" w:beforeAutospacing="1" w:after="100" w:afterAutospacing="1" w:line="240" w:lineRule="auto"/>
        <w:rPr>
          <w:rFonts w:ascii="Times New Roman" w:eastAsia="Times New Roman" w:hAnsi="Times New Roman" w:cs="Times New Roman"/>
          <w:sz w:val="24"/>
          <w:szCs w:val="24"/>
        </w:rPr>
      </w:pPr>
      <w:r w:rsidRPr="00A845B9">
        <w:rPr>
          <w:rFonts w:ascii="Times New Roman" w:eastAsia="Times New Roman" w:hAnsi="Times New Roman" w:cs="Times New Roman"/>
          <w:sz w:val="24"/>
          <w:szCs w:val="24"/>
        </w:rPr>
        <w:t>How frequently backup should be taken?</w:t>
      </w:r>
    </w:p>
    <w:p w:rsidR="00A845B9" w:rsidRPr="00A845B9" w:rsidRDefault="00A845B9" w:rsidP="00AB2312">
      <w:pPr>
        <w:numPr>
          <w:ilvl w:val="0"/>
          <w:numId w:val="35"/>
        </w:numPr>
        <w:spacing w:before="100" w:beforeAutospacing="1" w:after="100" w:afterAutospacing="1" w:line="240" w:lineRule="auto"/>
        <w:rPr>
          <w:rFonts w:ascii="Times New Roman" w:eastAsia="Times New Roman" w:hAnsi="Times New Roman" w:cs="Times New Roman"/>
          <w:sz w:val="24"/>
          <w:szCs w:val="24"/>
        </w:rPr>
      </w:pPr>
      <w:r w:rsidRPr="00A845B9">
        <w:rPr>
          <w:rFonts w:ascii="Times New Roman" w:eastAsia="Times New Roman" w:hAnsi="Times New Roman" w:cs="Times New Roman"/>
          <w:sz w:val="24"/>
          <w:szCs w:val="24"/>
        </w:rPr>
        <w:t>Where this backup should be preserved?</w:t>
      </w:r>
    </w:p>
    <w:p w:rsidR="00A845B9" w:rsidRPr="00A845B9" w:rsidRDefault="00A845B9" w:rsidP="00AB2312">
      <w:pPr>
        <w:numPr>
          <w:ilvl w:val="0"/>
          <w:numId w:val="35"/>
        </w:numPr>
        <w:spacing w:before="100" w:beforeAutospacing="1" w:after="100" w:afterAutospacing="1" w:line="240" w:lineRule="auto"/>
        <w:rPr>
          <w:rFonts w:ascii="Times New Roman" w:eastAsia="Times New Roman" w:hAnsi="Times New Roman" w:cs="Times New Roman"/>
          <w:sz w:val="24"/>
          <w:szCs w:val="24"/>
        </w:rPr>
      </w:pPr>
      <w:r w:rsidRPr="00A845B9">
        <w:rPr>
          <w:rFonts w:ascii="Times New Roman" w:eastAsia="Times New Roman" w:hAnsi="Times New Roman" w:cs="Times New Roman"/>
          <w:sz w:val="24"/>
          <w:szCs w:val="24"/>
        </w:rPr>
        <w:t>What type of backup should be taken?</w:t>
      </w:r>
    </w:p>
    <w:p w:rsidR="00A845B9" w:rsidRPr="00A845B9" w:rsidRDefault="00A845B9" w:rsidP="00AB2312">
      <w:pPr>
        <w:numPr>
          <w:ilvl w:val="0"/>
          <w:numId w:val="35"/>
        </w:numPr>
        <w:spacing w:before="100" w:beforeAutospacing="1" w:after="100" w:afterAutospacing="1" w:line="240" w:lineRule="auto"/>
        <w:rPr>
          <w:rFonts w:ascii="Times New Roman" w:eastAsia="Times New Roman" w:hAnsi="Times New Roman" w:cs="Times New Roman"/>
          <w:sz w:val="24"/>
          <w:szCs w:val="24"/>
        </w:rPr>
      </w:pPr>
      <w:r w:rsidRPr="00A845B9">
        <w:rPr>
          <w:rFonts w:ascii="Times New Roman" w:eastAsia="Times New Roman" w:hAnsi="Times New Roman" w:cs="Times New Roman"/>
          <w:sz w:val="24"/>
          <w:szCs w:val="24"/>
        </w:rPr>
        <w:t>Who should take these backup?</w:t>
      </w:r>
    </w:p>
    <w:p w:rsidR="00A845B9" w:rsidRPr="00A845B9" w:rsidRDefault="00A845B9" w:rsidP="00AB2312">
      <w:pPr>
        <w:numPr>
          <w:ilvl w:val="0"/>
          <w:numId w:val="35"/>
        </w:numPr>
        <w:spacing w:before="100" w:beforeAutospacing="1" w:after="100" w:afterAutospacing="1" w:line="240" w:lineRule="auto"/>
        <w:rPr>
          <w:rFonts w:ascii="Times New Roman" w:eastAsia="Times New Roman" w:hAnsi="Times New Roman" w:cs="Times New Roman"/>
          <w:sz w:val="24"/>
          <w:szCs w:val="24"/>
        </w:rPr>
      </w:pPr>
      <w:r w:rsidRPr="00A845B9">
        <w:rPr>
          <w:rFonts w:ascii="Times New Roman" w:eastAsia="Times New Roman" w:hAnsi="Times New Roman" w:cs="Times New Roman"/>
          <w:sz w:val="24"/>
          <w:szCs w:val="24"/>
        </w:rPr>
        <w:t>Now let us answer these questions one by one −</w:t>
      </w:r>
    </w:p>
    <w:p w:rsidR="00A845B9" w:rsidRPr="00A845B9" w:rsidRDefault="00A845B9" w:rsidP="00A845B9">
      <w:pPr>
        <w:spacing w:before="100" w:beforeAutospacing="1" w:after="100" w:afterAutospacing="1" w:line="240" w:lineRule="auto"/>
        <w:outlineLvl w:val="1"/>
        <w:rPr>
          <w:rFonts w:ascii="Times New Roman" w:eastAsia="Times New Roman" w:hAnsi="Times New Roman" w:cs="Times New Roman"/>
          <w:b/>
          <w:bCs/>
          <w:sz w:val="36"/>
          <w:szCs w:val="36"/>
        </w:rPr>
      </w:pPr>
      <w:r w:rsidRPr="00A845B9">
        <w:rPr>
          <w:rFonts w:ascii="Times New Roman" w:eastAsia="Times New Roman" w:hAnsi="Times New Roman" w:cs="Times New Roman"/>
          <w:b/>
          <w:bCs/>
          <w:sz w:val="36"/>
          <w:szCs w:val="36"/>
        </w:rPr>
        <w:t xml:space="preserve">How Frequently Backup </w:t>
      </w:r>
      <w:proofErr w:type="gramStart"/>
      <w:r w:rsidRPr="00A845B9">
        <w:rPr>
          <w:rFonts w:ascii="Times New Roman" w:eastAsia="Times New Roman" w:hAnsi="Times New Roman" w:cs="Times New Roman"/>
          <w:b/>
          <w:bCs/>
          <w:sz w:val="36"/>
          <w:szCs w:val="36"/>
        </w:rPr>
        <w:t>Should</w:t>
      </w:r>
      <w:proofErr w:type="gramEnd"/>
      <w:r w:rsidRPr="00A845B9">
        <w:rPr>
          <w:rFonts w:ascii="Times New Roman" w:eastAsia="Times New Roman" w:hAnsi="Times New Roman" w:cs="Times New Roman"/>
          <w:b/>
          <w:bCs/>
          <w:sz w:val="36"/>
          <w:szCs w:val="36"/>
        </w:rPr>
        <w:t xml:space="preserve"> be Taken?</w:t>
      </w:r>
    </w:p>
    <w:p w:rsidR="00A845B9" w:rsidRPr="00A845B9" w:rsidRDefault="00A845B9" w:rsidP="00A845B9">
      <w:pPr>
        <w:spacing w:before="100" w:beforeAutospacing="1" w:after="100" w:afterAutospacing="1" w:line="240" w:lineRule="auto"/>
        <w:rPr>
          <w:rFonts w:ascii="Times New Roman" w:eastAsia="Times New Roman" w:hAnsi="Times New Roman" w:cs="Times New Roman"/>
          <w:sz w:val="24"/>
          <w:szCs w:val="24"/>
        </w:rPr>
      </w:pPr>
      <w:r w:rsidRPr="00A845B9">
        <w:rPr>
          <w:rFonts w:ascii="Times New Roman" w:eastAsia="Times New Roman" w:hAnsi="Times New Roman" w:cs="Times New Roman"/>
          <w:sz w:val="24"/>
          <w:szCs w:val="24"/>
        </w:rPr>
        <w:t>If your site is not changing over a period of time, then it is advisable to take backups only once and keep it on your hard disc or data disc or DVD wherever you like. In case you need to restore it, just do it and see if your website is up and running.</w:t>
      </w:r>
    </w:p>
    <w:p w:rsidR="00A845B9" w:rsidRPr="00A845B9" w:rsidRDefault="00A845B9" w:rsidP="00A845B9">
      <w:pPr>
        <w:spacing w:before="100" w:beforeAutospacing="1" w:after="100" w:afterAutospacing="1" w:line="240" w:lineRule="auto"/>
        <w:rPr>
          <w:rFonts w:ascii="Times New Roman" w:eastAsia="Times New Roman" w:hAnsi="Times New Roman" w:cs="Times New Roman"/>
          <w:sz w:val="24"/>
          <w:szCs w:val="24"/>
        </w:rPr>
      </w:pPr>
      <w:r w:rsidRPr="00A845B9">
        <w:rPr>
          <w:rFonts w:ascii="Times New Roman" w:eastAsia="Times New Roman" w:hAnsi="Times New Roman" w:cs="Times New Roman"/>
          <w:sz w:val="24"/>
          <w:szCs w:val="24"/>
        </w:rPr>
        <w:t>But if you are in the habit of making frequent modifications on your site, then it is necessary that you take regular backup. Websites like amazon.com have very tight backup schedules and very expensive backup infrastructure.</w:t>
      </w:r>
    </w:p>
    <w:p w:rsidR="00A845B9" w:rsidRPr="00A845B9" w:rsidRDefault="00A845B9" w:rsidP="00A845B9">
      <w:pPr>
        <w:spacing w:before="100" w:beforeAutospacing="1" w:after="100" w:afterAutospacing="1" w:line="240" w:lineRule="auto"/>
        <w:rPr>
          <w:rFonts w:ascii="Times New Roman" w:eastAsia="Times New Roman" w:hAnsi="Times New Roman" w:cs="Times New Roman"/>
          <w:sz w:val="24"/>
          <w:szCs w:val="24"/>
        </w:rPr>
      </w:pPr>
      <w:r w:rsidRPr="00A845B9">
        <w:rPr>
          <w:rFonts w:ascii="Times New Roman" w:eastAsia="Times New Roman" w:hAnsi="Times New Roman" w:cs="Times New Roman"/>
          <w:sz w:val="24"/>
          <w:szCs w:val="24"/>
        </w:rPr>
        <w:t>It depends on your business and you have to see how much data loss you can bear. If you think it is not affordable to lose even a single day’s data, then I would recommend to schedule daily backup and similarly, you can decide if weekly or monthly backup are OK for you or not.</w:t>
      </w:r>
    </w:p>
    <w:p w:rsidR="00A845B9" w:rsidRPr="00A845B9" w:rsidRDefault="00A845B9" w:rsidP="00A845B9">
      <w:pPr>
        <w:spacing w:before="100" w:beforeAutospacing="1" w:after="100" w:afterAutospacing="1" w:line="240" w:lineRule="auto"/>
        <w:outlineLvl w:val="1"/>
        <w:rPr>
          <w:rFonts w:ascii="Times New Roman" w:eastAsia="Times New Roman" w:hAnsi="Times New Roman" w:cs="Times New Roman"/>
          <w:b/>
          <w:bCs/>
          <w:sz w:val="36"/>
          <w:szCs w:val="36"/>
        </w:rPr>
      </w:pPr>
      <w:r w:rsidRPr="00A845B9">
        <w:rPr>
          <w:rFonts w:ascii="Times New Roman" w:eastAsia="Times New Roman" w:hAnsi="Times New Roman" w:cs="Times New Roman"/>
          <w:b/>
          <w:bCs/>
          <w:sz w:val="36"/>
          <w:szCs w:val="36"/>
        </w:rPr>
        <w:t xml:space="preserve">Where the Backup </w:t>
      </w:r>
      <w:proofErr w:type="gramStart"/>
      <w:r w:rsidRPr="00A845B9">
        <w:rPr>
          <w:rFonts w:ascii="Times New Roman" w:eastAsia="Times New Roman" w:hAnsi="Times New Roman" w:cs="Times New Roman"/>
          <w:b/>
          <w:bCs/>
          <w:sz w:val="36"/>
          <w:szCs w:val="36"/>
        </w:rPr>
        <w:t>Should</w:t>
      </w:r>
      <w:proofErr w:type="gramEnd"/>
      <w:r w:rsidRPr="00A845B9">
        <w:rPr>
          <w:rFonts w:ascii="Times New Roman" w:eastAsia="Times New Roman" w:hAnsi="Times New Roman" w:cs="Times New Roman"/>
          <w:b/>
          <w:bCs/>
          <w:sz w:val="36"/>
          <w:szCs w:val="36"/>
        </w:rPr>
        <w:t xml:space="preserve"> be Preserved?</w:t>
      </w:r>
    </w:p>
    <w:p w:rsidR="00A845B9" w:rsidRPr="00A845B9" w:rsidRDefault="00A845B9" w:rsidP="00A845B9">
      <w:pPr>
        <w:spacing w:before="100" w:beforeAutospacing="1" w:after="100" w:afterAutospacing="1" w:line="240" w:lineRule="auto"/>
        <w:rPr>
          <w:rFonts w:ascii="Times New Roman" w:eastAsia="Times New Roman" w:hAnsi="Times New Roman" w:cs="Times New Roman"/>
          <w:sz w:val="24"/>
          <w:szCs w:val="24"/>
        </w:rPr>
      </w:pPr>
      <w:r w:rsidRPr="00A845B9">
        <w:rPr>
          <w:rFonts w:ascii="Times New Roman" w:eastAsia="Times New Roman" w:hAnsi="Times New Roman" w:cs="Times New Roman"/>
          <w:sz w:val="24"/>
          <w:szCs w:val="24"/>
        </w:rPr>
        <w:t xml:space="preserve">Most of the times, backups are taken from one machine and saved on another machine or media. If possible, you should arrange a different backup server where you can FTP your complete data to be </w:t>
      </w:r>
      <w:proofErr w:type="gramStart"/>
      <w:r w:rsidRPr="00A845B9">
        <w:rPr>
          <w:rFonts w:ascii="Times New Roman" w:eastAsia="Times New Roman" w:hAnsi="Times New Roman" w:cs="Times New Roman"/>
          <w:sz w:val="24"/>
          <w:szCs w:val="24"/>
        </w:rPr>
        <w:t>backup</w:t>
      </w:r>
      <w:proofErr w:type="gramEnd"/>
      <w:r w:rsidRPr="00A845B9">
        <w:rPr>
          <w:rFonts w:ascii="Times New Roman" w:eastAsia="Times New Roman" w:hAnsi="Times New Roman" w:cs="Times New Roman"/>
          <w:sz w:val="24"/>
          <w:szCs w:val="24"/>
        </w:rPr>
        <w:t xml:space="preserve"> up. </w:t>
      </w:r>
      <w:proofErr w:type="gramStart"/>
      <w:r w:rsidRPr="00A845B9">
        <w:rPr>
          <w:rFonts w:ascii="Times New Roman" w:eastAsia="Times New Roman" w:hAnsi="Times New Roman" w:cs="Times New Roman"/>
          <w:sz w:val="24"/>
          <w:szCs w:val="24"/>
        </w:rPr>
        <w:t>If this is not too much then you can keep it in data CD or DVD etc.</w:t>
      </w:r>
      <w:proofErr w:type="gramEnd"/>
    </w:p>
    <w:p w:rsidR="00A845B9" w:rsidRPr="00A845B9" w:rsidRDefault="00A845B9" w:rsidP="00A845B9">
      <w:pPr>
        <w:spacing w:before="100" w:beforeAutospacing="1" w:after="100" w:afterAutospacing="1" w:line="240" w:lineRule="auto"/>
        <w:rPr>
          <w:rFonts w:ascii="Times New Roman" w:eastAsia="Times New Roman" w:hAnsi="Times New Roman" w:cs="Times New Roman"/>
          <w:sz w:val="24"/>
          <w:szCs w:val="24"/>
        </w:rPr>
      </w:pPr>
      <w:r w:rsidRPr="00A845B9">
        <w:rPr>
          <w:rFonts w:ascii="Times New Roman" w:eastAsia="Times New Roman" w:hAnsi="Times New Roman" w:cs="Times New Roman"/>
          <w:sz w:val="24"/>
          <w:szCs w:val="24"/>
        </w:rPr>
        <w:t>If possible, keep multiple copies of backup but with a managed way to avoid any confusion. You should have a proper version control over different backups. There are many service providers who provide you different backup servers with a very nominal cost and it is recommended that you spend that amount on backup services.</w:t>
      </w:r>
    </w:p>
    <w:p w:rsidR="00A845B9" w:rsidRPr="00A845B9" w:rsidRDefault="00A845B9" w:rsidP="00A845B9">
      <w:pPr>
        <w:spacing w:before="100" w:beforeAutospacing="1" w:after="100" w:afterAutospacing="1" w:line="240" w:lineRule="auto"/>
        <w:outlineLvl w:val="1"/>
        <w:rPr>
          <w:rFonts w:ascii="Times New Roman" w:eastAsia="Times New Roman" w:hAnsi="Times New Roman" w:cs="Times New Roman"/>
          <w:b/>
          <w:bCs/>
          <w:sz w:val="36"/>
          <w:szCs w:val="36"/>
        </w:rPr>
      </w:pPr>
      <w:r w:rsidRPr="00A845B9">
        <w:rPr>
          <w:rFonts w:ascii="Times New Roman" w:eastAsia="Times New Roman" w:hAnsi="Times New Roman" w:cs="Times New Roman"/>
          <w:b/>
          <w:bCs/>
          <w:sz w:val="36"/>
          <w:szCs w:val="36"/>
        </w:rPr>
        <w:t xml:space="preserve">What Type of Backup </w:t>
      </w:r>
      <w:proofErr w:type="gramStart"/>
      <w:r w:rsidRPr="00A845B9">
        <w:rPr>
          <w:rFonts w:ascii="Times New Roman" w:eastAsia="Times New Roman" w:hAnsi="Times New Roman" w:cs="Times New Roman"/>
          <w:b/>
          <w:bCs/>
          <w:sz w:val="36"/>
          <w:szCs w:val="36"/>
        </w:rPr>
        <w:t>Should</w:t>
      </w:r>
      <w:proofErr w:type="gramEnd"/>
      <w:r w:rsidRPr="00A845B9">
        <w:rPr>
          <w:rFonts w:ascii="Times New Roman" w:eastAsia="Times New Roman" w:hAnsi="Times New Roman" w:cs="Times New Roman"/>
          <w:b/>
          <w:bCs/>
          <w:sz w:val="36"/>
          <w:szCs w:val="36"/>
        </w:rPr>
        <w:t xml:space="preserve"> be Taken?</w:t>
      </w:r>
    </w:p>
    <w:p w:rsidR="00A845B9" w:rsidRPr="00A845B9" w:rsidRDefault="00A845B9" w:rsidP="00A845B9">
      <w:pPr>
        <w:spacing w:before="100" w:beforeAutospacing="1" w:after="100" w:afterAutospacing="1" w:line="240" w:lineRule="auto"/>
        <w:rPr>
          <w:rFonts w:ascii="Times New Roman" w:eastAsia="Times New Roman" w:hAnsi="Times New Roman" w:cs="Times New Roman"/>
          <w:sz w:val="24"/>
          <w:szCs w:val="24"/>
        </w:rPr>
      </w:pPr>
      <w:r w:rsidRPr="00A845B9">
        <w:rPr>
          <w:rFonts w:ascii="Times New Roman" w:eastAsia="Times New Roman" w:hAnsi="Times New Roman" w:cs="Times New Roman"/>
          <w:sz w:val="24"/>
          <w:szCs w:val="24"/>
        </w:rPr>
        <w:lastRenderedPageBreak/>
        <w:t xml:space="preserve">There are two types of backup − </w:t>
      </w:r>
      <w:r w:rsidRPr="00A845B9">
        <w:rPr>
          <w:rFonts w:ascii="Times New Roman" w:eastAsia="Times New Roman" w:hAnsi="Times New Roman" w:cs="Times New Roman"/>
          <w:b/>
          <w:bCs/>
          <w:sz w:val="24"/>
          <w:szCs w:val="24"/>
        </w:rPr>
        <w:t>incremental</w:t>
      </w:r>
      <w:r w:rsidRPr="00A845B9">
        <w:rPr>
          <w:rFonts w:ascii="Times New Roman" w:eastAsia="Times New Roman" w:hAnsi="Times New Roman" w:cs="Times New Roman"/>
          <w:sz w:val="24"/>
          <w:szCs w:val="24"/>
        </w:rPr>
        <w:t xml:space="preserve"> and </w:t>
      </w:r>
      <w:r w:rsidRPr="00A845B9">
        <w:rPr>
          <w:rFonts w:ascii="Times New Roman" w:eastAsia="Times New Roman" w:hAnsi="Times New Roman" w:cs="Times New Roman"/>
          <w:b/>
          <w:bCs/>
          <w:sz w:val="24"/>
          <w:szCs w:val="24"/>
        </w:rPr>
        <w:t>full</w:t>
      </w:r>
      <w:r w:rsidRPr="00A845B9">
        <w:rPr>
          <w:rFonts w:ascii="Times New Roman" w:eastAsia="Times New Roman" w:hAnsi="Times New Roman" w:cs="Times New Roman"/>
          <w:sz w:val="24"/>
          <w:szCs w:val="24"/>
        </w:rPr>
        <w:t>. It depends on what type of backup tools you are using. There are many backup tools − for example, Oracle provides its own utilities to take different types of backup.</w:t>
      </w:r>
    </w:p>
    <w:p w:rsidR="00A845B9" w:rsidRPr="00A845B9" w:rsidRDefault="00A845B9" w:rsidP="00AB2312">
      <w:pPr>
        <w:numPr>
          <w:ilvl w:val="0"/>
          <w:numId w:val="36"/>
        </w:numPr>
        <w:spacing w:before="100" w:beforeAutospacing="1" w:after="100" w:afterAutospacing="1" w:line="240" w:lineRule="auto"/>
        <w:rPr>
          <w:rFonts w:ascii="Times New Roman" w:eastAsia="Times New Roman" w:hAnsi="Times New Roman" w:cs="Times New Roman"/>
          <w:sz w:val="24"/>
          <w:szCs w:val="24"/>
        </w:rPr>
      </w:pPr>
      <w:r w:rsidRPr="00A845B9">
        <w:rPr>
          <w:rFonts w:ascii="Times New Roman" w:eastAsia="Times New Roman" w:hAnsi="Times New Roman" w:cs="Times New Roman"/>
          <w:b/>
          <w:bCs/>
          <w:sz w:val="24"/>
          <w:szCs w:val="24"/>
        </w:rPr>
        <w:t>Incremental Backup</w:t>
      </w:r>
      <w:r w:rsidRPr="00A845B9">
        <w:rPr>
          <w:rFonts w:ascii="Times New Roman" w:eastAsia="Times New Roman" w:hAnsi="Times New Roman" w:cs="Times New Roman"/>
          <w:sz w:val="24"/>
          <w:szCs w:val="24"/>
        </w:rPr>
        <w:t xml:space="preserve"> − </w:t>
      </w:r>
      <w:proofErr w:type="gramStart"/>
      <w:r w:rsidRPr="00A845B9">
        <w:rPr>
          <w:rFonts w:ascii="Times New Roman" w:eastAsia="Times New Roman" w:hAnsi="Times New Roman" w:cs="Times New Roman"/>
          <w:sz w:val="24"/>
          <w:szCs w:val="24"/>
        </w:rPr>
        <w:t>The</w:t>
      </w:r>
      <w:proofErr w:type="gramEnd"/>
      <w:r w:rsidRPr="00A845B9">
        <w:rPr>
          <w:rFonts w:ascii="Times New Roman" w:eastAsia="Times New Roman" w:hAnsi="Times New Roman" w:cs="Times New Roman"/>
          <w:sz w:val="24"/>
          <w:szCs w:val="24"/>
        </w:rPr>
        <w:t xml:space="preserve"> backup’s controller compares the existing backup with the data that you wish to backup. If there is an exact match between the two, then no additional files will be backed up. However, if you have added or edited any file, these files will be updated in the backup, thus the name incremental.</w:t>
      </w:r>
    </w:p>
    <w:p w:rsidR="00A845B9" w:rsidRPr="00A845B9" w:rsidRDefault="00A845B9" w:rsidP="00AB2312">
      <w:pPr>
        <w:numPr>
          <w:ilvl w:val="0"/>
          <w:numId w:val="36"/>
        </w:numPr>
        <w:spacing w:before="100" w:beforeAutospacing="1" w:after="100" w:afterAutospacing="1" w:line="240" w:lineRule="auto"/>
        <w:rPr>
          <w:rFonts w:ascii="Times New Roman" w:eastAsia="Times New Roman" w:hAnsi="Times New Roman" w:cs="Times New Roman"/>
          <w:sz w:val="24"/>
          <w:szCs w:val="24"/>
        </w:rPr>
      </w:pPr>
      <w:r w:rsidRPr="00A845B9">
        <w:rPr>
          <w:rFonts w:ascii="Times New Roman" w:eastAsia="Times New Roman" w:hAnsi="Times New Roman" w:cs="Times New Roman"/>
          <w:b/>
          <w:bCs/>
          <w:sz w:val="24"/>
          <w:szCs w:val="24"/>
        </w:rPr>
        <w:t>Full Backup</w:t>
      </w:r>
      <w:r w:rsidRPr="00A845B9">
        <w:rPr>
          <w:rFonts w:ascii="Times New Roman" w:eastAsia="Times New Roman" w:hAnsi="Times New Roman" w:cs="Times New Roman"/>
          <w:sz w:val="24"/>
          <w:szCs w:val="24"/>
        </w:rPr>
        <w:t xml:space="preserve"> − Here all files are written to the backup, even if they already exist in the most current backup.</w:t>
      </w:r>
    </w:p>
    <w:p w:rsidR="00A845B9" w:rsidRPr="00A845B9" w:rsidRDefault="00A845B9" w:rsidP="00A845B9">
      <w:pPr>
        <w:spacing w:before="100" w:beforeAutospacing="1" w:after="100" w:afterAutospacing="1" w:line="240" w:lineRule="auto"/>
        <w:outlineLvl w:val="1"/>
        <w:rPr>
          <w:rFonts w:ascii="Times New Roman" w:eastAsia="Times New Roman" w:hAnsi="Times New Roman" w:cs="Times New Roman"/>
          <w:b/>
          <w:bCs/>
          <w:sz w:val="36"/>
          <w:szCs w:val="36"/>
        </w:rPr>
      </w:pPr>
      <w:r w:rsidRPr="00A845B9">
        <w:rPr>
          <w:rFonts w:ascii="Times New Roman" w:eastAsia="Times New Roman" w:hAnsi="Times New Roman" w:cs="Times New Roman"/>
          <w:b/>
          <w:bCs/>
          <w:sz w:val="36"/>
          <w:szCs w:val="36"/>
        </w:rPr>
        <w:t>Who Should Take These Backup?</w:t>
      </w:r>
    </w:p>
    <w:p w:rsidR="00A845B9" w:rsidRPr="00A845B9" w:rsidRDefault="00A845B9" w:rsidP="00A845B9">
      <w:pPr>
        <w:spacing w:before="100" w:beforeAutospacing="1" w:after="100" w:afterAutospacing="1" w:line="240" w:lineRule="auto"/>
        <w:rPr>
          <w:rFonts w:ascii="Times New Roman" w:eastAsia="Times New Roman" w:hAnsi="Times New Roman" w:cs="Times New Roman"/>
          <w:sz w:val="24"/>
          <w:szCs w:val="24"/>
        </w:rPr>
      </w:pPr>
      <w:r w:rsidRPr="00A845B9">
        <w:rPr>
          <w:rFonts w:ascii="Times New Roman" w:eastAsia="Times New Roman" w:hAnsi="Times New Roman" w:cs="Times New Roman"/>
          <w:sz w:val="24"/>
          <w:szCs w:val="24"/>
        </w:rPr>
        <w:t>The simplest case is that you can login to your web server on a monthly or weekly basis and copy all the website related files on different computer or media. It works only in case you have limited amount of data on your site.</w:t>
      </w:r>
    </w:p>
    <w:p w:rsidR="00A845B9" w:rsidRPr="00A845B9" w:rsidRDefault="00A845B9" w:rsidP="00A845B9">
      <w:pPr>
        <w:spacing w:before="100" w:beforeAutospacing="1" w:after="100" w:afterAutospacing="1" w:line="240" w:lineRule="auto"/>
        <w:rPr>
          <w:rFonts w:ascii="Times New Roman" w:eastAsia="Times New Roman" w:hAnsi="Times New Roman" w:cs="Times New Roman"/>
          <w:sz w:val="24"/>
          <w:szCs w:val="24"/>
        </w:rPr>
      </w:pPr>
      <w:r w:rsidRPr="00A845B9">
        <w:rPr>
          <w:rFonts w:ascii="Times New Roman" w:eastAsia="Times New Roman" w:hAnsi="Times New Roman" w:cs="Times New Roman"/>
          <w:sz w:val="24"/>
          <w:szCs w:val="24"/>
        </w:rPr>
        <w:t xml:space="preserve">If you have a huge database and numerous files, then it is difficult to manage such backups on an everyday and weekly basis. In such cases, you may need to have automated scripts to take </w:t>
      </w:r>
      <w:proofErr w:type="gramStart"/>
      <w:r w:rsidRPr="00A845B9">
        <w:rPr>
          <w:rFonts w:ascii="Times New Roman" w:eastAsia="Times New Roman" w:hAnsi="Times New Roman" w:cs="Times New Roman"/>
          <w:sz w:val="24"/>
          <w:szCs w:val="24"/>
        </w:rPr>
        <w:t>backup</w:t>
      </w:r>
      <w:proofErr w:type="gramEnd"/>
      <w:r w:rsidRPr="00A845B9">
        <w:rPr>
          <w:rFonts w:ascii="Times New Roman" w:eastAsia="Times New Roman" w:hAnsi="Times New Roman" w:cs="Times New Roman"/>
          <w:sz w:val="24"/>
          <w:szCs w:val="24"/>
        </w:rPr>
        <w:t xml:space="preserve"> and keep them at another machine or media.</w:t>
      </w:r>
    </w:p>
    <w:p w:rsidR="00A845B9" w:rsidRPr="00A845B9" w:rsidRDefault="00A845B9" w:rsidP="00A845B9">
      <w:pPr>
        <w:spacing w:before="100" w:beforeAutospacing="1" w:after="100" w:afterAutospacing="1" w:line="240" w:lineRule="auto"/>
        <w:rPr>
          <w:rFonts w:ascii="Times New Roman" w:eastAsia="Times New Roman" w:hAnsi="Times New Roman" w:cs="Times New Roman"/>
          <w:sz w:val="24"/>
          <w:szCs w:val="24"/>
        </w:rPr>
      </w:pPr>
      <w:r w:rsidRPr="00A845B9">
        <w:rPr>
          <w:rFonts w:ascii="Times New Roman" w:eastAsia="Times New Roman" w:hAnsi="Times New Roman" w:cs="Times New Roman"/>
          <w:sz w:val="24"/>
          <w:szCs w:val="24"/>
        </w:rPr>
        <w:t>You can write your shell script or perl script and browse through different directories and collect all the files and zip them automatically, assign them a unique backup number and then ftp those files on a designated backup server or media like tap drive.</w:t>
      </w:r>
    </w:p>
    <w:p w:rsidR="00A845B9" w:rsidRPr="00A845B9" w:rsidRDefault="00A845B9" w:rsidP="00A845B9">
      <w:pPr>
        <w:spacing w:before="100" w:beforeAutospacing="1" w:after="100" w:afterAutospacing="1" w:line="240" w:lineRule="auto"/>
        <w:outlineLvl w:val="1"/>
        <w:rPr>
          <w:rFonts w:ascii="Times New Roman" w:eastAsia="Times New Roman" w:hAnsi="Times New Roman" w:cs="Times New Roman"/>
          <w:b/>
          <w:bCs/>
          <w:sz w:val="36"/>
          <w:szCs w:val="36"/>
        </w:rPr>
      </w:pPr>
      <w:r w:rsidRPr="00A845B9">
        <w:rPr>
          <w:rFonts w:ascii="Times New Roman" w:eastAsia="Times New Roman" w:hAnsi="Times New Roman" w:cs="Times New Roman"/>
          <w:b/>
          <w:bCs/>
          <w:sz w:val="36"/>
          <w:szCs w:val="36"/>
        </w:rPr>
        <w:t>Conclusion</w:t>
      </w:r>
    </w:p>
    <w:p w:rsidR="00A845B9" w:rsidRPr="00A845B9" w:rsidRDefault="00A845B9" w:rsidP="00A845B9">
      <w:pPr>
        <w:spacing w:before="100" w:beforeAutospacing="1" w:after="100" w:afterAutospacing="1" w:line="240" w:lineRule="auto"/>
        <w:rPr>
          <w:rFonts w:ascii="Times New Roman" w:eastAsia="Times New Roman" w:hAnsi="Times New Roman" w:cs="Times New Roman"/>
          <w:sz w:val="24"/>
          <w:szCs w:val="24"/>
        </w:rPr>
      </w:pPr>
      <w:r w:rsidRPr="00A845B9">
        <w:rPr>
          <w:rFonts w:ascii="Times New Roman" w:eastAsia="Times New Roman" w:hAnsi="Times New Roman" w:cs="Times New Roman"/>
          <w:sz w:val="24"/>
          <w:szCs w:val="24"/>
        </w:rPr>
        <w:t>It is up to you to decide how you want to take your backup. If you are a website owner, then you must take regular backup without failure. Else, it might lead to serious consequences.</w:t>
      </w:r>
    </w:p>
    <w:p w:rsidR="00A845B9" w:rsidRDefault="00A845B9" w:rsidP="00A845B9">
      <w:pPr>
        <w:pStyle w:val="NormalWeb"/>
      </w:pPr>
      <w:r>
        <w:t xml:space="preserve">Once your site is up and running, it is important that you track your visitors and analyze what they are using. You should have </w:t>
      </w:r>
      <w:proofErr w:type="gramStart"/>
      <w:r>
        <w:t>a detailed</w:t>
      </w:r>
      <w:proofErr w:type="gramEnd"/>
      <w:r>
        <w:t xml:space="preserve"> information on the following −</w:t>
      </w:r>
    </w:p>
    <w:p w:rsidR="00A845B9" w:rsidRDefault="00A845B9" w:rsidP="00AB2312">
      <w:pPr>
        <w:pStyle w:val="NormalWeb"/>
        <w:numPr>
          <w:ilvl w:val="0"/>
          <w:numId w:val="37"/>
        </w:numPr>
      </w:pPr>
      <w:r>
        <w:rPr>
          <w:b/>
          <w:bCs/>
        </w:rPr>
        <w:t>Who is your visitor?</w:t>
      </w:r>
      <w:r>
        <w:t xml:space="preserve"> − You should have your site visitor IP address available with you to know the geographical location and identity of that visitor.</w:t>
      </w:r>
    </w:p>
    <w:p w:rsidR="00A845B9" w:rsidRDefault="00A845B9" w:rsidP="00AB2312">
      <w:pPr>
        <w:pStyle w:val="NormalWeb"/>
        <w:numPr>
          <w:ilvl w:val="0"/>
          <w:numId w:val="37"/>
        </w:numPr>
      </w:pPr>
      <w:r>
        <w:rPr>
          <w:b/>
          <w:bCs/>
        </w:rPr>
        <w:t>Visitors’ Timestamp</w:t>
      </w:r>
      <w:r>
        <w:t xml:space="preserve"> − </w:t>
      </w:r>
      <w:proofErr w:type="gramStart"/>
      <w:r>
        <w:t>You</w:t>
      </w:r>
      <w:proofErr w:type="gramEnd"/>
      <w:r>
        <w:t xml:space="preserve"> should be aware of the time when your site gets the most number of visitors so that you can plan a server down easily. Secondly, timestamp and IP address will help you identify your site visitors in case an investigation is required against a site visitor.</w:t>
      </w:r>
    </w:p>
    <w:p w:rsidR="00A845B9" w:rsidRDefault="00A845B9" w:rsidP="00AB2312">
      <w:pPr>
        <w:pStyle w:val="NormalWeb"/>
        <w:numPr>
          <w:ilvl w:val="0"/>
          <w:numId w:val="37"/>
        </w:numPr>
      </w:pPr>
      <w:r>
        <w:rPr>
          <w:b/>
          <w:bCs/>
        </w:rPr>
        <w:t>What the visitors prefer?</w:t>
      </w:r>
      <w:r>
        <w:t xml:space="preserve"> − What pages did the site visitor view on your website will give you an idea about the importance of various sections of your </w:t>
      </w:r>
      <w:proofErr w:type="gramStart"/>
      <w:r>
        <w:t>website.</w:t>
      </w:r>
      <w:proofErr w:type="gramEnd"/>
    </w:p>
    <w:p w:rsidR="00A845B9" w:rsidRDefault="00A845B9" w:rsidP="00AB2312">
      <w:pPr>
        <w:pStyle w:val="NormalWeb"/>
        <w:numPr>
          <w:ilvl w:val="0"/>
          <w:numId w:val="37"/>
        </w:numPr>
      </w:pPr>
      <w:r>
        <w:rPr>
          <w:b/>
          <w:bCs/>
        </w:rPr>
        <w:t>How visitors came?</w:t>
      </w:r>
      <w:r>
        <w:t xml:space="preserve"> − This is </w:t>
      </w:r>
      <w:proofErr w:type="gramStart"/>
      <w:r>
        <w:t>another important</w:t>
      </w:r>
      <w:proofErr w:type="gramEnd"/>
      <w:r>
        <w:t xml:space="preserve"> information you should be aware of. How are you getting your site visitors? Are they coming directly or coming through some other website or advertising program.</w:t>
      </w:r>
    </w:p>
    <w:p w:rsidR="00A845B9" w:rsidRDefault="00A845B9" w:rsidP="00AB2312">
      <w:pPr>
        <w:pStyle w:val="NormalWeb"/>
        <w:numPr>
          <w:ilvl w:val="0"/>
          <w:numId w:val="37"/>
        </w:numPr>
      </w:pPr>
      <w:r>
        <w:rPr>
          <w:b/>
          <w:bCs/>
        </w:rPr>
        <w:lastRenderedPageBreak/>
        <w:t>How long do they stay?</w:t>
      </w:r>
      <w:r>
        <w:t xml:space="preserve"> − How much time a visitor spends on your site? If visitors are leaving your site just after browsing 1 or 2 pages, then you should come up with some innovative ways to retain them for a longer duration.</w:t>
      </w:r>
    </w:p>
    <w:p w:rsidR="00A845B9" w:rsidRDefault="00A845B9" w:rsidP="00AB2312">
      <w:pPr>
        <w:pStyle w:val="NormalWeb"/>
        <w:numPr>
          <w:ilvl w:val="0"/>
          <w:numId w:val="37"/>
        </w:numPr>
      </w:pPr>
      <w:r>
        <w:rPr>
          <w:b/>
          <w:bCs/>
        </w:rPr>
        <w:t>Visitors’ Browser</w:t>
      </w:r>
      <w:r>
        <w:t xml:space="preserve"> − </w:t>
      </w:r>
      <w:proofErr w:type="gramStart"/>
      <w:r>
        <w:t>This</w:t>
      </w:r>
      <w:proofErr w:type="gramEnd"/>
      <w:r>
        <w:t xml:space="preserve"> information is important to improve your website for that type of web browsers.</w:t>
      </w:r>
    </w:p>
    <w:p w:rsidR="00A845B9" w:rsidRDefault="00A845B9" w:rsidP="00A845B9">
      <w:pPr>
        <w:pStyle w:val="Heading2"/>
      </w:pPr>
      <w:r>
        <w:t>Statistics Programs</w:t>
      </w:r>
    </w:p>
    <w:p w:rsidR="00A845B9" w:rsidRDefault="00A845B9" w:rsidP="00A845B9">
      <w:pPr>
        <w:pStyle w:val="NormalWeb"/>
      </w:pPr>
      <w:r>
        <w:t>There are many websites that help you to find out all the information discussed in the previous section. You just need to keep a small piece of code in the &lt;head&lt;....&lt;/head&gt; section of your web pages and you will have not only all the above mentioned information but also a complete analysis of your site.</w:t>
      </w:r>
    </w:p>
    <w:p w:rsidR="00A845B9" w:rsidRDefault="00A845B9" w:rsidP="00AB2312">
      <w:pPr>
        <w:pStyle w:val="NormalWeb"/>
        <w:numPr>
          <w:ilvl w:val="0"/>
          <w:numId w:val="38"/>
        </w:numPr>
      </w:pPr>
      <w:r>
        <w:t xml:space="preserve">You can try </w:t>
      </w:r>
      <w:hyperlink r:id="rId200" w:tgtFrame="_blank" w:history="1">
        <w:r>
          <w:rPr>
            <w:rStyle w:val="Hyperlink"/>
          </w:rPr>
          <w:t>Googles Analytics</w:t>
        </w:r>
      </w:hyperlink>
      <w:r>
        <w:t xml:space="preserve"> Program to capture your website statistics.</w:t>
      </w:r>
    </w:p>
    <w:p w:rsidR="00A845B9" w:rsidRDefault="00A845B9" w:rsidP="00AB2312">
      <w:pPr>
        <w:pStyle w:val="NormalWeb"/>
        <w:numPr>
          <w:ilvl w:val="0"/>
          <w:numId w:val="38"/>
        </w:numPr>
      </w:pPr>
      <w:r>
        <w:t xml:space="preserve">Another good program is </w:t>
      </w:r>
      <w:hyperlink r:id="rId201" w:tgtFrame="_blank" w:history="1">
        <w:r>
          <w:rPr>
            <w:rStyle w:val="Hyperlink"/>
          </w:rPr>
          <w:t>Webalizer</w:t>
        </w:r>
      </w:hyperlink>
      <w:r>
        <w:t>. This will give you all the basic site statistics you need.</w:t>
      </w:r>
    </w:p>
    <w:p w:rsidR="00A845B9" w:rsidRDefault="00A845B9" w:rsidP="00AB2312">
      <w:pPr>
        <w:pStyle w:val="NormalWeb"/>
        <w:numPr>
          <w:ilvl w:val="0"/>
          <w:numId w:val="38"/>
        </w:numPr>
      </w:pPr>
      <w:r>
        <w:t xml:space="preserve">There is a site from sourceforge which gives you opportunity to collect your website statistics. So you can try it as well </w:t>
      </w:r>
      <w:hyperlink r:id="rId202" w:tgtFrame="_blank" w:history="1">
        <w:r>
          <w:rPr>
            <w:rStyle w:val="Hyperlink"/>
          </w:rPr>
          <w:t>AWStats</w:t>
        </w:r>
      </w:hyperlink>
      <w:r>
        <w:t>.</w:t>
      </w:r>
    </w:p>
    <w:p w:rsidR="00A845B9" w:rsidRDefault="00A845B9" w:rsidP="00A845B9">
      <w:pPr>
        <w:pStyle w:val="Heading2"/>
      </w:pPr>
      <w:r>
        <w:t>Site Statistics Terminology</w:t>
      </w:r>
    </w:p>
    <w:p w:rsidR="00A845B9" w:rsidRDefault="00A845B9" w:rsidP="00A845B9">
      <w:pPr>
        <w:pStyle w:val="NormalWeb"/>
      </w:pPr>
      <w:r>
        <w:t>Go through the following terms so that become more comfortable with your site statistics report and analysis.</w:t>
      </w:r>
    </w:p>
    <w:p w:rsidR="00A845B9" w:rsidRDefault="00A845B9" w:rsidP="00AB2312">
      <w:pPr>
        <w:pStyle w:val="NormalWeb"/>
        <w:numPr>
          <w:ilvl w:val="0"/>
          <w:numId w:val="39"/>
        </w:numPr>
      </w:pPr>
      <w:r>
        <w:rPr>
          <w:b/>
          <w:bCs/>
        </w:rPr>
        <w:t>Unique Visits</w:t>
      </w:r>
      <w:r>
        <w:t xml:space="preserve"> − </w:t>
      </w:r>
      <w:proofErr w:type="gramStart"/>
      <w:r>
        <w:t>The</w:t>
      </w:r>
      <w:proofErr w:type="gramEnd"/>
      <w:r>
        <w:t xml:space="preserve"> number of unique visitors you had in a given time period. Example − if there was only a single person who visited your website, and visited 1,000 separate times in a day, the unique visits would just be one. The uniqueness is counted based on the IP address of the visitor.</w:t>
      </w:r>
    </w:p>
    <w:p w:rsidR="00A845B9" w:rsidRDefault="00A845B9" w:rsidP="00AB2312">
      <w:pPr>
        <w:pStyle w:val="NormalWeb"/>
        <w:numPr>
          <w:ilvl w:val="0"/>
          <w:numId w:val="39"/>
        </w:numPr>
      </w:pPr>
      <w:r>
        <w:rPr>
          <w:b/>
          <w:bCs/>
        </w:rPr>
        <w:t>Total Visits</w:t>
      </w:r>
      <w:r>
        <w:t xml:space="preserve"> − </w:t>
      </w:r>
      <w:proofErr w:type="gramStart"/>
      <w:r>
        <w:t>The</w:t>
      </w:r>
      <w:proofErr w:type="gramEnd"/>
      <w:r>
        <w:t xml:space="preserve"> total number of visits including duplicate visits that a website receives in a given time period. Each time a site visitor reaches your site, it is counted as one visit.</w:t>
      </w:r>
    </w:p>
    <w:p w:rsidR="00A845B9" w:rsidRDefault="00A845B9" w:rsidP="00AB2312">
      <w:pPr>
        <w:pStyle w:val="NormalWeb"/>
        <w:numPr>
          <w:ilvl w:val="0"/>
          <w:numId w:val="39"/>
        </w:numPr>
      </w:pPr>
      <w:r>
        <w:rPr>
          <w:b/>
          <w:bCs/>
        </w:rPr>
        <w:t>Page Views or Page Impressions</w:t>
      </w:r>
      <w:r>
        <w:t xml:space="preserve"> − </w:t>
      </w:r>
      <w:proofErr w:type="gramStart"/>
      <w:r>
        <w:t>Each</w:t>
      </w:r>
      <w:proofErr w:type="gramEnd"/>
      <w:r>
        <w:t xml:space="preserve"> time a web page is loaded, it is referred to as a page view. If you are counting a website link available on this page, then it will be counted as a page impression.</w:t>
      </w:r>
    </w:p>
    <w:p w:rsidR="00A845B9" w:rsidRDefault="00A845B9" w:rsidP="00AB2312">
      <w:pPr>
        <w:pStyle w:val="NormalWeb"/>
        <w:numPr>
          <w:ilvl w:val="0"/>
          <w:numId w:val="39"/>
        </w:numPr>
      </w:pPr>
      <w:r>
        <w:rPr>
          <w:b/>
          <w:bCs/>
        </w:rPr>
        <w:t>Hits</w:t>
      </w:r>
      <w:r>
        <w:t xml:space="preserve"> − Hits are very similar to page views and will be counted every time a visitor clicks any link related to your website.</w:t>
      </w:r>
    </w:p>
    <w:p w:rsidR="00A845B9" w:rsidRDefault="00A845B9" w:rsidP="00AB2312">
      <w:pPr>
        <w:pStyle w:val="NormalWeb"/>
        <w:numPr>
          <w:ilvl w:val="0"/>
          <w:numId w:val="39"/>
        </w:numPr>
      </w:pPr>
      <w:r>
        <w:rPr>
          <w:b/>
          <w:bCs/>
        </w:rPr>
        <w:t>Direct Access</w:t>
      </w:r>
      <w:r>
        <w:t xml:space="preserve"> − It refers to the people who accessed your website through their bookmarks or typed in your URL manually in the URL box of the browser.</w:t>
      </w:r>
    </w:p>
    <w:p w:rsidR="00A845B9" w:rsidRDefault="00A845B9" w:rsidP="00AB2312">
      <w:pPr>
        <w:pStyle w:val="NormalWeb"/>
        <w:numPr>
          <w:ilvl w:val="0"/>
          <w:numId w:val="39"/>
        </w:numPr>
      </w:pPr>
      <w:r>
        <w:rPr>
          <w:b/>
          <w:bCs/>
        </w:rPr>
        <w:t>Referrer &amp; Referral URL</w:t>
      </w:r>
      <w:r>
        <w:t xml:space="preserve"> − </w:t>
      </w:r>
      <w:proofErr w:type="gramStart"/>
      <w:r>
        <w:t>The</w:t>
      </w:r>
      <w:proofErr w:type="gramEnd"/>
      <w:r>
        <w:t xml:space="preserve"> web address where the visitor followed a link to reach your website. For example, if someone finds your website in google search and clicks over the link to reach your site, then google will be the referrer.</w:t>
      </w:r>
    </w:p>
    <w:p w:rsidR="00A845B9" w:rsidRDefault="00A845B9" w:rsidP="00A845B9">
      <w:pPr>
        <w:pStyle w:val="NormalWeb"/>
      </w:pPr>
      <w:r>
        <w:t>You designed a website and developed it and finally hosted it. Now just think how many site visitors know about this site address and related service.</w:t>
      </w:r>
    </w:p>
    <w:p w:rsidR="00A845B9" w:rsidRDefault="00A845B9" w:rsidP="00A845B9">
      <w:pPr>
        <w:pStyle w:val="NormalWeb"/>
      </w:pPr>
      <w:r>
        <w:lastRenderedPageBreak/>
        <w:t>If you want to make your site a success, then the actual work starts after hosting your website successfully. It includes the following actions, but gaining popularity is certainly not limited to these actions.</w:t>
      </w:r>
    </w:p>
    <w:p w:rsidR="00A845B9" w:rsidRDefault="00A845B9" w:rsidP="00AB2312">
      <w:pPr>
        <w:pStyle w:val="NormalWeb"/>
        <w:numPr>
          <w:ilvl w:val="0"/>
          <w:numId w:val="40"/>
        </w:numPr>
      </w:pPr>
      <w:r>
        <w:rPr>
          <w:b/>
          <w:bCs/>
        </w:rPr>
        <w:t>Search Engine Inclusion</w:t>
      </w:r>
      <w:r>
        <w:t xml:space="preserve"> − First step, you should go and include your website in various search engines like google, yahoo, and msn. Never trust automated software to include your site in search engines. There are many fraud companies in this business, so stay away from them and don't waste your money.</w:t>
      </w:r>
    </w:p>
    <w:p w:rsidR="00A845B9" w:rsidRDefault="00A845B9" w:rsidP="00AB2312">
      <w:pPr>
        <w:pStyle w:val="NormalWeb"/>
        <w:numPr>
          <w:ilvl w:val="0"/>
          <w:numId w:val="40"/>
        </w:numPr>
      </w:pPr>
      <w:r>
        <w:rPr>
          <w:b/>
          <w:bCs/>
        </w:rPr>
        <w:t>Open directory inclusion</w:t>
      </w:r>
      <w:r>
        <w:t xml:space="preserve"> − </w:t>
      </w:r>
      <w:proofErr w:type="gramStart"/>
      <w:r>
        <w:t>This</w:t>
      </w:r>
      <w:proofErr w:type="gramEnd"/>
      <w:r>
        <w:t xml:space="preserve"> is another way to make your site popular. There are many open directory projects like dmoz.com and yahoo.com where you can include your website to get attention from net surfers.</w:t>
      </w:r>
    </w:p>
    <w:p w:rsidR="00A845B9" w:rsidRDefault="00A845B9" w:rsidP="00AB2312">
      <w:pPr>
        <w:pStyle w:val="NormalWeb"/>
        <w:numPr>
          <w:ilvl w:val="0"/>
          <w:numId w:val="40"/>
        </w:numPr>
      </w:pPr>
      <w:r>
        <w:rPr>
          <w:b/>
          <w:bCs/>
        </w:rPr>
        <w:t>Google AdWords</w:t>
      </w:r>
      <w:r>
        <w:t xml:space="preserve"> − This is a paid program from google where you can register and you can pay based on the number of clicks on your website link or based on the number of page impressions.</w:t>
      </w:r>
    </w:p>
    <w:p w:rsidR="00A845B9" w:rsidRDefault="00A845B9" w:rsidP="00AB2312">
      <w:pPr>
        <w:pStyle w:val="NormalWeb"/>
        <w:numPr>
          <w:ilvl w:val="0"/>
          <w:numId w:val="40"/>
        </w:numPr>
      </w:pPr>
      <w:r>
        <w:rPr>
          <w:b/>
          <w:bCs/>
        </w:rPr>
        <w:t>Advertising Programs</w:t>
      </w:r>
      <w:r>
        <w:t xml:space="preserve"> − If you have a big budget, then you can go for higher resources like TV ads or Newspaper or magazine advertising programs. They are most effective and expensive as well.</w:t>
      </w:r>
    </w:p>
    <w:p w:rsidR="00A845B9" w:rsidRDefault="00A845B9" w:rsidP="00AB2312">
      <w:pPr>
        <w:pStyle w:val="NormalWeb"/>
        <w:numPr>
          <w:ilvl w:val="0"/>
          <w:numId w:val="40"/>
        </w:numPr>
      </w:pPr>
      <w:r>
        <w:rPr>
          <w:b/>
          <w:bCs/>
        </w:rPr>
        <w:t>Whitepapers and Article</w:t>
      </w:r>
      <w:r>
        <w:t xml:space="preserve"> − If you write whitepapers or articles, then you can include your website link in those whitepapers or articles to get more traffic on your site.</w:t>
      </w:r>
    </w:p>
    <w:p w:rsidR="00A845B9" w:rsidRDefault="00A845B9" w:rsidP="00AB2312">
      <w:pPr>
        <w:pStyle w:val="NormalWeb"/>
        <w:numPr>
          <w:ilvl w:val="0"/>
          <w:numId w:val="40"/>
        </w:numPr>
      </w:pPr>
      <w:r>
        <w:rPr>
          <w:b/>
          <w:bCs/>
        </w:rPr>
        <w:t>Site Link Exchange</w:t>
      </w:r>
      <w:r>
        <w:t xml:space="preserve"> − There are many sites including tutorialspoint.com that do site link exchange. What it means is − </w:t>
      </w:r>
      <w:proofErr w:type="gramStart"/>
      <w:r>
        <w:t>You</w:t>
      </w:r>
      <w:proofErr w:type="gramEnd"/>
      <w:r>
        <w:t xml:space="preserve"> will keep the link of another website on your site and the other site will keep yours. This is for the mutual benefit of the site link exchangers.</w:t>
      </w:r>
    </w:p>
    <w:p w:rsidR="00A845B9" w:rsidRPr="00A845B9" w:rsidRDefault="00A845B9" w:rsidP="00A845B9">
      <w:pPr>
        <w:spacing w:before="100" w:beforeAutospacing="1" w:after="100" w:afterAutospacing="1" w:line="240" w:lineRule="auto"/>
        <w:rPr>
          <w:rFonts w:ascii="Times New Roman" w:eastAsia="Times New Roman" w:hAnsi="Times New Roman" w:cs="Times New Roman"/>
          <w:sz w:val="24"/>
          <w:szCs w:val="24"/>
        </w:rPr>
      </w:pPr>
      <w:r w:rsidRPr="00A845B9">
        <w:rPr>
          <w:rFonts w:ascii="Times New Roman" w:eastAsia="Times New Roman" w:hAnsi="Times New Roman" w:cs="Times New Roman"/>
          <w:sz w:val="24"/>
          <w:szCs w:val="24"/>
        </w:rPr>
        <w:t>Graphic elements play a crucial role on any website. If you have time and talent to design your web graphics, then it is great. It does not only require time and talent to have web graphics, but you need to spend a good deal of money as well to buy good graphics software like Paint Shop Pro or Adobe Photoshop.</w:t>
      </w:r>
    </w:p>
    <w:p w:rsidR="00A845B9" w:rsidRPr="00A845B9" w:rsidRDefault="00A845B9" w:rsidP="00A845B9">
      <w:pPr>
        <w:spacing w:before="100" w:beforeAutospacing="1" w:after="100" w:afterAutospacing="1" w:line="240" w:lineRule="auto"/>
        <w:rPr>
          <w:rFonts w:ascii="Times New Roman" w:eastAsia="Times New Roman" w:hAnsi="Times New Roman" w:cs="Times New Roman"/>
          <w:sz w:val="24"/>
          <w:szCs w:val="24"/>
        </w:rPr>
      </w:pPr>
      <w:r w:rsidRPr="00A845B9">
        <w:rPr>
          <w:rFonts w:ascii="Times New Roman" w:eastAsia="Times New Roman" w:hAnsi="Times New Roman" w:cs="Times New Roman"/>
          <w:sz w:val="24"/>
          <w:szCs w:val="24"/>
        </w:rPr>
        <w:t>However, if you are not blessed with an artist's hand and you don't have money as well to spend on buying graphics software, then Internet is the heaven and you should appreciate thousands of graphics designers who have created free web graphics for you.</w:t>
      </w:r>
    </w:p>
    <w:p w:rsidR="00A845B9" w:rsidRPr="00A845B9" w:rsidRDefault="00A845B9" w:rsidP="00A845B9">
      <w:pPr>
        <w:spacing w:before="100" w:beforeAutospacing="1" w:after="100" w:afterAutospacing="1" w:line="240" w:lineRule="auto"/>
        <w:rPr>
          <w:rFonts w:ascii="Times New Roman" w:eastAsia="Times New Roman" w:hAnsi="Times New Roman" w:cs="Times New Roman"/>
          <w:sz w:val="24"/>
          <w:szCs w:val="24"/>
        </w:rPr>
      </w:pPr>
      <w:r w:rsidRPr="00A845B9">
        <w:rPr>
          <w:rFonts w:ascii="Times New Roman" w:eastAsia="Times New Roman" w:hAnsi="Times New Roman" w:cs="Times New Roman"/>
          <w:sz w:val="24"/>
          <w:szCs w:val="24"/>
        </w:rPr>
        <w:t xml:space="preserve">We also have listed tons of Free Graphics for you which you can use on your website. You will find it here </w:t>
      </w:r>
      <w:hyperlink r:id="rId203" w:history="1">
        <w:r w:rsidRPr="00A845B9">
          <w:rPr>
            <w:rFonts w:ascii="Times New Roman" w:eastAsia="Times New Roman" w:hAnsi="Times New Roman" w:cs="Times New Roman"/>
            <w:color w:val="0000FF"/>
            <w:sz w:val="24"/>
            <w:szCs w:val="24"/>
            <w:u w:val="single"/>
          </w:rPr>
          <w:t>Free Web Graphics</w:t>
        </w:r>
      </w:hyperlink>
      <w:r w:rsidRPr="00A845B9">
        <w:rPr>
          <w:rFonts w:ascii="Times New Roman" w:eastAsia="Times New Roman" w:hAnsi="Times New Roman" w:cs="Times New Roman"/>
          <w:sz w:val="24"/>
          <w:szCs w:val="24"/>
        </w:rPr>
        <w:t>. A sample page is also given here.</w:t>
      </w:r>
    </w:p>
    <w:p w:rsidR="00A845B9" w:rsidRPr="00A845B9" w:rsidRDefault="00A845B9" w:rsidP="00A845B9">
      <w:pPr>
        <w:spacing w:before="100" w:beforeAutospacing="1" w:after="100" w:afterAutospacing="1" w:line="240" w:lineRule="auto"/>
        <w:outlineLvl w:val="1"/>
        <w:rPr>
          <w:rFonts w:ascii="Times New Roman" w:eastAsia="Times New Roman" w:hAnsi="Times New Roman" w:cs="Times New Roman"/>
          <w:b/>
          <w:bCs/>
          <w:sz w:val="36"/>
          <w:szCs w:val="36"/>
        </w:rPr>
      </w:pPr>
      <w:r w:rsidRPr="00A845B9">
        <w:rPr>
          <w:rFonts w:ascii="Times New Roman" w:eastAsia="Times New Roman" w:hAnsi="Times New Roman" w:cs="Times New Roman"/>
          <w:b/>
          <w:bCs/>
          <w:sz w:val="36"/>
          <w:szCs w:val="36"/>
        </w:rPr>
        <w:t>Beautiful Flowers Clipart</w:t>
      </w:r>
    </w:p>
    <w:p w:rsidR="00A845B9" w:rsidRPr="00A845B9" w:rsidRDefault="00A845B9" w:rsidP="00AB2312">
      <w:pPr>
        <w:numPr>
          <w:ilvl w:val="0"/>
          <w:numId w:val="41"/>
        </w:numPr>
        <w:spacing w:before="100" w:beforeAutospacing="1" w:after="100" w:afterAutospacing="1" w:line="240" w:lineRule="auto"/>
        <w:rPr>
          <w:rFonts w:ascii="Times New Roman" w:eastAsia="Times New Roman" w:hAnsi="Times New Roman" w:cs="Times New Roman"/>
          <w:sz w:val="24"/>
          <w:szCs w:val="24"/>
        </w:rPr>
      </w:pPr>
      <w:r w:rsidRPr="00A845B9">
        <w:rPr>
          <w:rFonts w:ascii="Times New Roman" w:eastAsia="Times New Roman" w:hAnsi="Times New Roman" w:cs="Times New Roman"/>
          <w:sz w:val="24"/>
          <w:szCs w:val="24"/>
        </w:rPr>
        <w:t>Click on any image, it will display a bigger image.</w:t>
      </w:r>
    </w:p>
    <w:p w:rsidR="00A845B9" w:rsidRPr="00A845B9" w:rsidRDefault="00A845B9" w:rsidP="00AB2312">
      <w:pPr>
        <w:numPr>
          <w:ilvl w:val="0"/>
          <w:numId w:val="41"/>
        </w:numPr>
        <w:spacing w:before="100" w:beforeAutospacing="1" w:after="100" w:afterAutospacing="1" w:line="240" w:lineRule="auto"/>
        <w:rPr>
          <w:rFonts w:ascii="Times New Roman" w:eastAsia="Times New Roman" w:hAnsi="Times New Roman" w:cs="Times New Roman"/>
          <w:sz w:val="24"/>
          <w:szCs w:val="24"/>
        </w:rPr>
      </w:pPr>
      <w:r w:rsidRPr="00A845B9">
        <w:rPr>
          <w:rFonts w:ascii="Times New Roman" w:eastAsia="Times New Roman" w:hAnsi="Times New Roman" w:cs="Times New Roman"/>
          <w:sz w:val="24"/>
          <w:szCs w:val="24"/>
        </w:rPr>
        <w:t>Right-click on the image and select "Save Image As" to save the image on your PC.</w:t>
      </w:r>
    </w:p>
    <w:tbl>
      <w:tblPr>
        <w:tblW w:w="0" w:type="auto"/>
        <w:tblCellSpacing w:w="30" w:type="dxa"/>
        <w:tblBorders>
          <w:top w:val="threeDEngrave" w:sz="6" w:space="0" w:color="000000"/>
          <w:left w:val="threeDEngrave" w:sz="6" w:space="0" w:color="000000"/>
          <w:bottom w:val="threeDEngrave" w:sz="6" w:space="0" w:color="000000"/>
          <w:right w:val="threeDEngrave" w:sz="6" w:space="0" w:color="000000"/>
        </w:tblBorders>
        <w:tblCellMar>
          <w:top w:w="15" w:type="dxa"/>
          <w:left w:w="15" w:type="dxa"/>
          <w:bottom w:w="15" w:type="dxa"/>
          <w:right w:w="15" w:type="dxa"/>
        </w:tblCellMar>
        <w:tblLook w:val="04A0"/>
      </w:tblPr>
      <w:tblGrid>
        <w:gridCol w:w="1540"/>
        <w:gridCol w:w="1510"/>
        <w:gridCol w:w="1510"/>
        <w:gridCol w:w="1510"/>
        <w:gridCol w:w="1540"/>
      </w:tblGrid>
      <w:tr w:rsidR="00A845B9" w:rsidRPr="00A845B9" w:rsidTr="00A845B9">
        <w:trPr>
          <w:tblCellSpacing w:w="30" w:type="dxa"/>
        </w:trPr>
        <w:tc>
          <w:tcPr>
            <w:tcW w:w="0" w:type="auto"/>
            <w:tcBorders>
              <w:top w:val="single" w:sz="8" w:space="0" w:color="000000"/>
              <w:left w:val="single" w:sz="8" w:space="0" w:color="000000"/>
              <w:bottom w:val="single" w:sz="8" w:space="0" w:color="000000"/>
              <w:right w:val="single" w:sz="8" w:space="0" w:color="000000"/>
            </w:tcBorders>
            <w:vAlign w:val="center"/>
            <w:hideMark/>
          </w:tcPr>
          <w:p w:rsidR="00A845B9" w:rsidRPr="00A845B9" w:rsidRDefault="00A845B9" w:rsidP="00A845B9">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color w:val="0000FF"/>
                <w:sz w:val="24"/>
                <w:szCs w:val="24"/>
              </w:rPr>
              <w:drawing>
                <wp:inline distT="0" distB="0" distL="0" distR="0">
                  <wp:extent cx="854710" cy="807720"/>
                  <wp:effectExtent l="19050" t="0" r="2540" b="0"/>
                  <wp:docPr id="171" name="Picture 171" descr="flower image 1">
                    <a:hlinkClick xmlns:a="http://schemas.openxmlformats.org/drawingml/2006/main" r:id="rId20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flower image 1">
                            <a:hlinkClick r:id="rId204" tgtFrame="&quot;_blank&quot;"/>
                          </pic:cNvPr>
                          <pic:cNvPicPr>
                            <a:picLocks noChangeAspect="1" noChangeArrowheads="1"/>
                          </pic:cNvPicPr>
                        </pic:nvPicPr>
                        <pic:blipFill>
                          <a:blip r:embed="rId205"/>
                          <a:srcRect/>
                          <a:stretch>
                            <a:fillRect/>
                          </a:stretch>
                        </pic:blipFill>
                        <pic:spPr bwMode="auto">
                          <a:xfrm>
                            <a:off x="0" y="0"/>
                            <a:ext cx="854710" cy="807720"/>
                          </a:xfrm>
                          <a:prstGeom prst="rect">
                            <a:avLst/>
                          </a:prstGeom>
                          <a:noFill/>
                          <a:ln w="9525">
                            <a:noFill/>
                            <a:miter lim="800000"/>
                            <a:headEnd/>
                            <a:tailEnd/>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vAlign w:val="center"/>
            <w:hideMark/>
          </w:tcPr>
          <w:p w:rsidR="00A845B9" w:rsidRPr="00A845B9" w:rsidRDefault="00A845B9" w:rsidP="00A845B9">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color w:val="0000FF"/>
                <w:sz w:val="24"/>
                <w:szCs w:val="24"/>
              </w:rPr>
              <w:drawing>
                <wp:inline distT="0" distB="0" distL="0" distR="0">
                  <wp:extent cx="570230" cy="854710"/>
                  <wp:effectExtent l="19050" t="0" r="1270" b="0"/>
                  <wp:docPr id="172" name="Picture 172" descr="flower image 2">
                    <a:hlinkClick xmlns:a="http://schemas.openxmlformats.org/drawingml/2006/main" r:id="rId20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flower image 2">
                            <a:hlinkClick r:id="rId206" tgtFrame="&quot;_blank&quot;"/>
                          </pic:cNvPr>
                          <pic:cNvPicPr>
                            <a:picLocks noChangeAspect="1" noChangeArrowheads="1"/>
                          </pic:cNvPicPr>
                        </pic:nvPicPr>
                        <pic:blipFill>
                          <a:blip r:embed="rId207"/>
                          <a:srcRect/>
                          <a:stretch>
                            <a:fillRect/>
                          </a:stretch>
                        </pic:blipFill>
                        <pic:spPr bwMode="auto">
                          <a:xfrm>
                            <a:off x="0" y="0"/>
                            <a:ext cx="570230" cy="854710"/>
                          </a:xfrm>
                          <a:prstGeom prst="rect">
                            <a:avLst/>
                          </a:prstGeom>
                          <a:noFill/>
                          <a:ln w="9525">
                            <a:noFill/>
                            <a:miter lim="800000"/>
                            <a:headEnd/>
                            <a:tailEnd/>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vAlign w:val="center"/>
            <w:hideMark/>
          </w:tcPr>
          <w:p w:rsidR="00A845B9" w:rsidRPr="00A845B9" w:rsidRDefault="00A845B9" w:rsidP="00A845B9">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color w:val="0000FF"/>
                <w:sz w:val="24"/>
                <w:szCs w:val="24"/>
              </w:rPr>
              <w:drawing>
                <wp:inline distT="0" distB="0" distL="0" distR="0">
                  <wp:extent cx="748030" cy="854710"/>
                  <wp:effectExtent l="19050" t="0" r="0" b="0"/>
                  <wp:docPr id="173" name="Picture 173" descr="flower image 3">
                    <a:hlinkClick xmlns:a="http://schemas.openxmlformats.org/drawingml/2006/main" r:id="rId20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flower image 3">
                            <a:hlinkClick r:id="rId208" tgtFrame="&quot;_blank&quot;"/>
                          </pic:cNvPr>
                          <pic:cNvPicPr>
                            <a:picLocks noChangeAspect="1" noChangeArrowheads="1"/>
                          </pic:cNvPicPr>
                        </pic:nvPicPr>
                        <pic:blipFill>
                          <a:blip r:embed="rId209"/>
                          <a:srcRect/>
                          <a:stretch>
                            <a:fillRect/>
                          </a:stretch>
                        </pic:blipFill>
                        <pic:spPr bwMode="auto">
                          <a:xfrm>
                            <a:off x="0" y="0"/>
                            <a:ext cx="748030" cy="854710"/>
                          </a:xfrm>
                          <a:prstGeom prst="rect">
                            <a:avLst/>
                          </a:prstGeom>
                          <a:noFill/>
                          <a:ln w="9525">
                            <a:noFill/>
                            <a:miter lim="800000"/>
                            <a:headEnd/>
                            <a:tailEnd/>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vAlign w:val="center"/>
            <w:hideMark/>
          </w:tcPr>
          <w:p w:rsidR="00A845B9" w:rsidRPr="00A845B9" w:rsidRDefault="00A845B9" w:rsidP="00A845B9">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color w:val="0000FF"/>
                <w:sz w:val="24"/>
                <w:szCs w:val="24"/>
              </w:rPr>
              <w:drawing>
                <wp:inline distT="0" distB="0" distL="0" distR="0">
                  <wp:extent cx="748030" cy="854710"/>
                  <wp:effectExtent l="19050" t="0" r="0" b="0"/>
                  <wp:docPr id="174" name="Picture 174" descr="flower image 4">
                    <a:hlinkClick xmlns:a="http://schemas.openxmlformats.org/drawingml/2006/main" r:id="rId21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flower image 4">
                            <a:hlinkClick r:id="rId210" tgtFrame="&quot;_blank&quot;"/>
                          </pic:cNvPr>
                          <pic:cNvPicPr>
                            <a:picLocks noChangeAspect="1" noChangeArrowheads="1"/>
                          </pic:cNvPicPr>
                        </pic:nvPicPr>
                        <pic:blipFill>
                          <a:blip r:embed="rId211"/>
                          <a:srcRect/>
                          <a:stretch>
                            <a:fillRect/>
                          </a:stretch>
                        </pic:blipFill>
                        <pic:spPr bwMode="auto">
                          <a:xfrm>
                            <a:off x="0" y="0"/>
                            <a:ext cx="748030" cy="854710"/>
                          </a:xfrm>
                          <a:prstGeom prst="rect">
                            <a:avLst/>
                          </a:prstGeom>
                          <a:noFill/>
                          <a:ln w="9525">
                            <a:noFill/>
                            <a:miter lim="800000"/>
                            <a:headEnd/>
                            <a:tailEnd/>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vAlign w:val="center"/>
            <w:hideMark/>
          </w:tcPr>
          <w:p w:rsidR="00A845B9" w:rsidRPr="00A845B9" w:rsidRDefault="00A845B9" w:rsidP="00A845B9">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color w:val="0000FF"/>
                <w:sz w:val="24"/>
                <w:szCs w:val="24"/>
              </w:rPr>
              <w:drawing>
                <wp:inline distT="0" distB="0" distL="0" distR="0">
                  <wp:extent cx="439420" cy="854710"/>
                  <wp:effectExtent l="19050" t="0" r="0" b="0"/>
                  <wp:docPr id="175" name="Picture 175" descr="flower image 5">
                    <a:hlinkClick xmlns:a="http://schemas.openxmlformats.org/drawingml/2006/main" r:id="rId21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flower image 5">
                            <a:hlinkClick r:id="rId212" tgtFrame="&quot;_blank&quot;"/>
                          </pic:cNvPr>
                          <pic:cNvPicPr>
                            <a:picLocks noChangeAspect="1" noChangeArrowheads="1"/>
                          </pic:cNvPicPr>
                        </pic:nvPicPr>
                        <pic:blipFill>
                          <a:blip r:embed="rId213"/>
                          <a:srcRect/>
                          <a:stretch>
                            <a:fillRect/>
                          </a:stretch>
                        </pic:blipFill>
                        <pic:spPr bwMode="auto">
                          <a:xfrm>
                            <a:off x="0" y="0"/>
                            <a:ext cx="439420" cy="854710"/>
                          </a:xfrm>
                          <a:prstGeom prst="rect">
                            <a:avLst/>
                          </a:prstGeom>
                          <a:noFill/>
                          <a:ln w="9525">
                            <a:noFill/>
                            <a:miter lim="800000"/>
                            <a:headEnd/>
                            <a:tailEnd/>
                          </a:ln>
                        </pic:spPr>
                      </pic:pic>
                    </a:graphicData>
                  </a:graphic>
                </wp:inline>
              </w:drawing>
            </w:r>
          </w:p>
        </w:tc>
      </w:tr>
      <w:tr w:rsidR="00A845B9" w:rsidRPr="00A845B9" w:rsidTr="00A845B9">
        <w:trPr>
          <w:tblCellSpacing w:w="30" w:type="dxa"/>
        </w:trPr>
        <w:tc>
          <w:tcPr>
            <w:tcW w:w="0" w:type="auto"/>
            <w:tcBorders>
              <w:top w:val="single" w:sz="8" w:space="0" w:color="000000"/>
              <w:left w:val="single" w:sz="8" w:space="0" w:color="000000"/>
              <w:bottom w:val="single" w:sz="8" w:space="0" w:color="000000"/>
              <w:right w:val="single" w:sz="8" w:space="0" w:color="000000"/>
            </w:tcBorders>
            <w:vAlign w:val="center"/>
            <w:hideMark/>
          </w:tcPr>
          <w:p w:rsidR="00A845B9" w:rsidRPr="00A845B9" w:rsidRDefault="00A845B9" w:rsidP="00A845B9">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color w:val="0000FF"/>
                <w:sz w:val="24"/>
                <w:szCs w:val="24"/>
              </w:rPr>
              <w:lastRenderedPageBreak/>
              <w:drawing>
                <wp:inline distT="0" distB="0" distL="0" distR="0">
                  <wp:extent cx="225425" cy="854710"/>
                  <wp:effectExtent l="19050" t="0" r="3175" b="0"/>
                  <wp:docPr id="176" name="Picture 176" descr="flower image 6">
                    <a:hlinkClick xmlns:a="http://schemas.openxmlformats.org/drawingml/2006/main" r:id="rId21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flower image 6">
                            <a:hlinkClick r:id="rId214" tgtFrame="&quot;_blank&quot;"/>
                          </pic:cNvPr>
                          <pic:cNvPicPr>
                            <a:picLocks noChangeAspect="1" noChangeArrowheads="1"/>
                          </pic:cNvPicPr>
                        </pic:nvPicPr>
                        <pic:blipFill>
                          <a:blip r:embed="rId215"/>
                          <a:srcRect/>
                          <a:stretch>
                            <a:fillRect/>
                          </a:stretch>
                        </pic:blipFill>
                        <pic:spPr bwMode="auto">
                          <a:xfrm>
                            <a:off x="0" y="0"/>
                            <a:ext cx="225425" cy="854710"/>
                          </a:xfrm>
                          <a:prstGeom prst="rect">
                            <a:avLst/>
                          </a:prstGeom>
                          <a:noFill/>
                          <a:ln w="9525">
                            <a:noFill/>
                            <a:miter lim="800000"/>
                            <a:headEnd/>
                            <a:tailEnd/>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vAlign w:val="center"/>
            <w:hideMark/>
          </w:tcPr>
          <w:p w:rsidR="00A845B9" w:rsidRPr="00A845B9" w:rsidRDefault="00A845B9" w:rsidP="00A845B9">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color w:val="0000FF"/>
                <w:sz w:val="24"/>
                <w:szCs w:val="24"/>
              </w:rPr>
              <w:drawing>
                <wp:inline distT="0" distB="0" distL="0" distR="0">
                  <wp:extent cx="854710" cy="854710"/>
                  <wp:effectExtent l="19050" t="0" r="2540" b="0"/>
                  <wp:docPr id="177" name="Picture 177" descr="flower image 7">
                    <a:hlinkClick xmlns:a="http://schemas.openxmlformats.org/drawingml/2006/main" r:id="rId21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flower image 7">
                            <a:hlinkClick r:id="rId216" tgtFrame="&quot;_blank&quot;"/>
                          </pic:cNvPr>
                          <pic:cNvPicPr>
                            <a:picLocks noChangeAspect="1" noChangeArrowheads="1"/>
                          </pic:cNvPicPr>
                        </pic:nvPicPr>
                        <pic:blipFill>
                          <a:blip r:embed="rId217"/>
                          <a:srcRect/>
                          <a:stretch>
                            <a:fillRect/>
                          </a:stretch>
                        </pic:blipFill>
                        <pic:spPr bwMode="auto">
                          <a:xfrm>
                            <a:off x="0" y="0"/>
                            <a:ext cx="854710" cy="854710"/>
                          </a:xfrm>
                          <a:prstGeom prst="rect">
                            <a:avLst/>
                          </a:prstGeom>
                          <a:noFill/>
                          <a:ln w="9525">
                            <a:noFill/>
                            <a:miter lim="800000"/>
                            <a:headEnd/>
                            <a:tailEnd/>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vAlign w:val="center"/>
            <w:hideMark/>
          </w:tcPr>
          <w:p w:rsidR="00A845B9" w:rsidRPr="00A845B9" w:rsidRDefault="00A845B9" w:rsidP="00A845B9">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color w:val="0000FF"/>
                <w:sz w:val="24"/>
                <w:szCs w:val="24"/>
              </w:rPr>
              <w:drawing>
                <wp:inline distT="0" distB="0" distL="0" distR="0">
                  <wp:extent cx="854710" cy="854710"/>
                  <wp:effectExtent l="19050" t="0" r="2540" b="0"/>
                  <wp:docPr id="178" name="Picture 178" descr="flower image 8">
                    <a:hlinkClick xmlns:a="http://schemas.openxmlformats.org/drawingml/2006/main" r:id="rId21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flower image 8">
                            <a:hlinkClick r:id="rId218" tgtFrame="&quot;_blank&quot;"/>
                          </pic:cNvPr>
                          <pic:cNvPicPr>
                            <a:picLocks noChangeAspect="1" noChangeArrowheads="1"/>
                          </pic:cNvPicPr>
                        </pic:nvPicPr>
                        <pic:blipFill>
                          <a:blip r:embed="rId219"/>
                          <a:srcRect/>
                          <a:stretch>
                            <a:fillRect/>
                          </a:stretch>
                        </pic:blipFill>
                        <pic:spPr bwMode="auto">
                          <a:xfrm>
                            <a:off x="0" y="0"/>
                            <a:ext cx="854710" cy="854710"/>
                          </a:xfrm>
                          <a:prstGeom prst="rect">
                            <a:avLst/>
                          </a:prstGeom>
                          <a:noFill/>
                          <a:ln w="9525">
                            <a:noFill/>
                            <a:miter lim="800000"/>
                            <a:headEnd/>
                            <a:tailEnd/>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vAlign w:val="center"/>
            <w:hideMark/>
          </w:tcPr>
          <w:p w:rsidR="00A845B9" w:rsidRPr="00A845B9" w:rsidRDefault="00A845B9" w:rsidP="00A845B9">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color w:val="0000FF"/>
                <w:sz w:val="24"/>
                <w:szCs w:val="24"/>
              </w:rPr>
              <w:drawing>
                <wp:inline distT="0" distB="0" distL="0" distR="0">
                  <wp:extent cx="854710" cy="854710"/>
                  <wp:effectExtent l="19050" t="0" r="2540" b="0"/>
                  <wp:docPr id="179" name="Picture 179" descr="flower image 9">
                    <a:hlinkClick xmlns:a="http://schemas.openxmlformats.org/drawingml/2006/main" r:id="rId22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flower image 9">
                            <a:hlinkClick r:id="rId220" tgtFrame="&quot;_blank&quot;"/>
                          </pic:cNvPr>
                          <pic:cNvPicPr>
                            <a:picLocks noChangeAspect="1" noChangeArrowheads="1"/>
                          </pic:cNvPicPr>
                        </pic:nvPicPr>
                        <pic:blipFill>
                          <a:blip r:embed="rId221"/>
                          <a:srcRect/>
                          <a:stretch>
                            <a:fillRect/>
                          </a:stretch>
                        </pic:blipFill>
                        <pic:spPr bwMode="auto">
                          <a:xfrm>
                            <a:off x="0" y="0"/>
                            <a:ext cx="854710" cy="854710"/>
                          </a:xfrm>
                          <a:prstGeom prst="rect">
                            <a:avLst/>
                          </a:prstGeom>
                          <a:noFill/>
                          <a:ln w="9525">
                            <a:noFill/>
                            <a:miter lim="800000"/>
                            <a:headEnd/>
                            <a:tailEnd/>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vAlign w:val="center"/>
            <w:hideMark/>
          </w:tcPr>
          <w:p w:rsidR="00A845B9" w:rsidRPr="00A845B9" w:rsidRDefault="00A845B9" w:rsidP="00A845B9">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color w:val="0000FF"/>
                <w:sz w:val="24"/>
                <w:szCs w:val="24"/>
              </w:rPr>
              <w:drawing>
                <wp:inline distT="0" distB="0" distL="0" distR="0">
                  <wp:extent cx="854710" cy="854710"/>
                  <wp:effectExtent l="19050" t="0" r="2540" b="0"/>
                  <wp:docPr id="180" name="Picture 180" descr="flower image 10">
                    <a:hlinkClick xmlns:a="http://schemas.openxmlformats.org/drawingml/2006/main" r:id="rId22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flower image 10">
                            <a:hlinkClick r:id="rId222" tgtFrame="&quot;_blank&quot;"/>
                          </pic:cNvPr>
                          <pic:cNvPicPr>
                            <a:picLocks noChangeAspect="1" noChangeArrowheads="1"/>
                          </pic:cNvPicPr>
                        </pic:nvPicPr>
                        <pic:blipFill>
                          <a:blip r:embed="rId223"/>
                          <a:srcRect/>
                          <a:stretch>
                            <a:fillRect/>
                          </a:stretch>
                        </pic:blipFill>
                        <pic:spPr bwMode="auto">
                          <a:xfrm>
                            <a:off x="0" y="0"/>
                            <a:ext cx="854710" cy="854710"/>
                          </a:xfrm>
                          <a:prstGeom prst="rect">
                            <a:avLst/>
                          </a:prstGeom>
                          <a:noFill/>
                          <a:ln w="9525">
                            <a:noFill/>
                            <a:miter lim="800000"/>
                            <a:headEnd/>
                            <a:tailEnd/>
                          </a:ln>
                        </pic:spPr>
                      </pic:pic>
                    </a:graphicData>
                  </a:graphic>
                </wp:inline>
              </w:drawing>
            </w:r>
          </w:p>
        </w:tc>
      </w:tr>
      <w:tr w:rsidR="00A845B9" w:rsidRPr="00A845B9" w:rsidTr="00A845B9">
        <w:trPr>
          <w:tblCellSpacing w:w="30" w:type="dxa"/>
        </w:trPr>
        <w:tc>
          <w:tcPr>
            <w:tcW w:w="0" w:type="auto"/>
            <w:tcBorders>
              <w:top w:val="single" w:sz="8" w:space="0" w:color="000000"/>
              <w:left w:val="single" w:sz="8" w:space="0" w:color="000000"/>
              <w:bottom w:val="single" w:sz="8" w:space="0" w:color="000000"/>
              <w:right w:val="single" w:sz="8" w:space="0" w:color="000000"/>
            </w:tcBorders>
            <w:vAlign w:val="center"/>
            <w:hideMark/>
          </w:tcPr>
          <w:p w:rsidR="00A845B9" w:rsidRPr="00A845B9" w:rsidRDefault="00A845B9" w:rsidP="00A845B9">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color w:val="0000FF"/>
                <w:sz w:val="24"/>
                <w:szCs w:val="24"/>
              </w:rPr>
              <w:drawing>
                <wp:inline distT="0" distB="0" distL="0" distR="0">
                  <wp:extent cx="415925" cy="854710"/>
                  <wp:effectExtent l="19050" t="0" r="3175" b="0"/>
                  <wp:docPr id="181" name="Picture 181" descr="flower image 11">
                    <a:hlinkClick xmlns:a="http://schemas.openxmlformats.org/drawingml/2006/main" r:id="rId22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flower image 11">
                            <a:hlinkClick r:id="rId224" tgtFrame="&quot;_blank&quot;"/>
                          </pic:cNvPr>
                          <pic:cNvPicPr>
                            <a:picLocks noChangeAspect="1" noChangeArrowheads="1"/>
                          </pic:cNvPicPr>
                        </pic:nvPicPr>
                        <pic:blipFill>
                          <a:blip r:embed="rId225"/>
                          <a:srcRect/>
                          <a:stretch>
                            <a:fillRect/>
                          </a:stretch>
                        </pic:blipFill>
                        <pic:spPr bwMode="auto">
                          <a:xfrm>
                            <a:off x="0" y="0"/>
                            <a:ext cx="415925" cy="854710"/>
                          </a:xfrm>
                          <a:prstGeom prst="rect">
                            <a:avLst/>
                          </a:prstGeom>
                          <a:noFill/>
                          <a:ln w="9525">
                            <a:noFill/>
                            <a:miter lim="800000"/>
                            <a:headEnd/>
                            <a:tailEnd/>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vAlign w:val="center"/>
            <w:hideMark/>
          </w:tcPr>
          <w:p w:rsidR="00A845B9" w:rsidRPr="00A845B9" w:rsidRDefault="00A845B9" w:rsidP="00A845B9">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color w:val="0000FF"/>
                <w:sz w:val="24"/>
                <w:szCs w:val="24"/>
              </w:rPr>
              <w:drawing>
                <wp:inline distT="0" distB="0" distL="0" distR="0">
                  <wp:extent cx="854710" cy="854710"/>
                  <wp:effectExtent l="19050" t="0" r="2540" b="0"/>
                  <wp:docPr id="182" name="Picture 182" descr="flower image 12">
                    <a:hlinkClick xmlns:a="http://schemas.openxmlformats.org/drawingml/2006/main" r:id="rId22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flower image 12">
                            <a:hlinkClick r:id="rId226" tgtFrame="&quot;_blank&quot;"/>
                          </pic:cNvPr>
                          <pic:cNvPicPr>
                            <a:picLocks noChangeAspect="1" noChangeArrowheads="1"/>
                          </pic:cNvPicPr>
                        </pic:nvPicPr>
                        <pic:blipFill>
                          <a:blip r:embed="rId227"/>
                          <a:srcRect/>
                          <a:stretch>
                            <a:fillRect/>
                          </a:stretch>
                        </pic:blipFill>
                        <pic:spPr bwMode="auto">
                          <a:xfrm>
                            <a:off x="0" y="0"/>
                            <a:ext cx="854710" cy="854710"/>
                          </a:xfrm>
                          <a:prstGeom prst="rect">
                            <a:avLst/>
                          </a:prstGeom>
                          <a:noFill/>
                          <a:ln w="9525">
                            <a:noFill/>
                            <a:miter lim="800000"/>
                            <a:headEnd/>
                            <a:tailEnd/>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vAlign w:val="center"/>
            <w:hideMark/>
          </w:tcPr>
          <w:p w:rsidR="00A845B9" w:rsidRPr="00A845B9" w:rsidRDefault="00A845B9" w:rsidP="00A845B9">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color w:val="0000FF"/>
                <w:sz w:val="24"/>
                <w:szCs w:val="24"/>
              </w:rPr>
              <w:drawing>
                <wp:inline distT="0" distB="0" distL="0" distR="0">
                  <wp:extent cx="854710" cy="854710"/>
                  <wp:effectExtent l="19050" t="0" r="2540" b="0"/>
                  <wp:docPr id="183" name="Picture 183" descr="flower image 13">
                    <a:hlinkClick xmlns:a="http://schemas.openxmlformats.org/drawingml/2006/main" r:id="rId22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flower image 13">
                            <a:hlinkClick r:id="rId228" tgtFrame="&quot;_blank&quot;"/>
                          </pic:cNvPr>
                          <pic:cNvPicPr>
                            <a:picLocks noChangeAspect="1" noChangeArrowheads="1"/>
                          </pic:cNvPicPr>
                        </pic:nvPicPr>
                        <pic:blipFill>
                          <a:blip r:embed="rId229"/>
                          <a:srcRect/>
                          <a:stretch>
                            <a:fillRect/>
                          </a:stretch>
                        </pic:blipFill>
                        <pic:spPr bwMode="auto">
                          <a:xfrm>
                            <a:off x="0" y="0"/>
                            <a:ext cx="854710" cy="854710"/>
                          </a:xfrm>
                          <a:prstGeom prst="rect">
                            <a:avLst/>
                          </a:prstGeom>
                          <a:noFill/>
                          <a:ln w="9525">
                            <a:noFill/>
                            <a:miter lim="800000"/>
                            <a:headEnd/>
                            <a:tailEnd/>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vAlign w:val="center"/>
            <w:hideMark/>
          </w:tcPr>
          <w:p w:rsidR="00A845B9" w:rsidRPr="00A845B9" w:rsidRDefault="00A845B9" w:rsidP="00A845B9">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color w:val="0000FF"/>
                <w:sz w:val="24"/>
                <w:szCs w:val="24"/>
              </w:rPr>
              <w:drawing>
                <wp:inline distT="0" distB="0" distL="0" distR="0">
                  <wp:extent cx="854710" cy="854710"/>
                  <wp:effectExtent l="19050" t="0" r="2540" b="0"/>
                  <wp:docPr id="184" name="Picture 184" descr="flower image 14">
                    <a:hlinkClick xmlns:a="http://schemas.openxmlformats.org/drawingml/2006/main" r:id="rId23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flower image 14">
                            <a:hlinkClick r:id="rId230" tgtFrame="&quot;_blank&quot;"/>
                          </pic:cNvPr>
                          <pic:cNvPicPr>
                            <a:picLocks noChangeAspect="1" noChangeArrowheads="1"/>
                          </pic:cNvPicPr>
                        </pic:nvPicPr>
                        <pic:blipFill>
                          <a:blip r:embed="rId231"/>
                          <a:srcRect/>
                          <a:stretch>
                            <a:fillRect/>
                          </a:stretch>
                        </pic:blipFill>
                        <pic:spPr bwMode="auto">
                          <a:xfrm>
                            <a:off x="0" y="0"/>
                            <a:ext cx="854710" cy="854710"/>
                          </a:xfrm>
                          <a:prstGeom prst="rect">
                            <a:avLst/>
                          </a:prstGeom>
                          <a:noFill/>
                          <a:ln w="9525">
                            <a:noFill/>
                            <a:miter lim="800000"/>
                            <a:headEnd/>
                            <a:tailEnd/>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vAlign w:val="center"/>
            <w:hideMark/>
          </w:tcPr>
          <w:p w:rsidR="00A845B9" w:rsidRPr="00A845B9" w:rsidRDefault="00A845B9" w:rsidP="00A845B9">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color w:val="0000FF"/>
                <w:sz w:val="24"/>
                <w:szCs w:val="24"/>
              </w:rPr>
              <w:drawing>
                <wp:inline distT="0" distB="0" distL="0" distR="0">
                  <wp:extent cx="854710" cy="854710"/>
                  <wp:effectExtent l="19050" t="0" r="2540" b="0"/>
                  <wp:docPr id="185" name="Picture 185" descr="flower image 15">
                    <a:hlinkClick xmlns:a="http://schemas.openxmlformats.org/drawingml/2006/main" r:id="rId23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flower image 15">
                            <a:hlinkClick r:id="rId232" tgtFrame="&quot;_blank&quot;"/>
                          </pic:cNvPr>
                          <pic:cNvPicPr>
                            <a:picLocks noChangeAspect="1" noChangeArrowheads="1"/>
                          </pic:cNvPicPr>
                        </pic:nvPicPr>
                        <pic:blipFill>
                          <a:blip r:embed="rId233"/>
                          <a:srcRect/>
                          <a:stretch>
                            <a:fillRect/>
                          </a:stretch>
                        </pic:blipFill>
                        <pic:spPr bwMode="auto">
                          <a:xfrm>
                            <a:off x="0" y="0"/>
                            <a:ext cx="854710" cy="854710"/>
                          </a:xfrm>
                          <a:prstGeom prst="rect">
                            <a:avLst/>
                          </a:prstGeom>
                          <a:noFill/>
                          <a:ln w="9525">
                            <a:noFill/>
                            <a:miter lim="800000"/>
                            <a:headEnd/>
                            <a:tailEnd/>
                          </a:ln>
                        </pic:spPr>
                      </pic:pic>
                    </a:graphicData>
                  </a:graphic>
                </wp:inline>
              </w:drawing>
            </w:r>
          </w:p>
        </w:tc>
      </w:tr>
      <w:tr w:rsidR="00A845B9" w:rsidRPr="00A845B9" w:rsidTr="00A845B9">
        <w:trPr>
          <w:tblCellSpacing w:w="30" w:type="dxa"/>
        </w:trPr>
        <w:tc>
          <w:tcPr>
            <w:tcW w:w="0" w:type="auto"/>
            <w:tcBorders>
              <w:top w:val="single" w:sz="8" w:space="0" w:color="000000"/>
              <w:left w:val="single" w:sz="8" w:space="0" w:color="000000"/>
              <w:bottom w:val="single" w:sz="8" w:space="0" w:color="000000"/>
              <w:right w:val="single" w:sz="8" w:space="0" w:color="000000"/>
            </w:tcBorders>
            <w:vAlign w:val="center"/>
            <w:hideMark/>
          </w:tcPr>
          <w:p w:rsidR="00A845B9" w:rsidRPr="00A845B9" w:rsidRDefault="00A845B9" w:rsidP="00A845B9">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color w:val="0000FF"/>
                <w:sz w:val="24"/>
                <w:szCs w:val="24"/>
              </w:rPr>
              <w:drawing>
                <wp:inline distT="0" distB="0" distL="0" distR="0">
                  <wp:extent cx="688975" cy="854710"/>
                  <wp:effectExtent l="19050" t="0" r="0" b="0"/>
                  <wp:docPr id="186" name="Picture 186" descr="flower image 16">
                    <a:hlinkClick xmlns:a="http://schemas.openxmlformats.org/drawingml/2006/main" r:id="rId23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flower image 16">
                            <a:hlinkClick r:id="rId234" tgtFrame="&quot;_blank&quot;"/>
                          </pic:cNvPr>
                          <pic:cNvPicPr>
                            <a:picLocks noChangeAspect="1" noChangeArrowheads="1"/>
                          </pic:cNvPicPr>
                        </pic:nvPicPr>
                        <pic:blipFill>
                          <a:blip r:embed="rId235"/>
                          <a:srcRect/>
                          <a:stretch>
                            <a:fillRect/>
                          </a:stretch>
                        </pic:blipFill>
                        <pic:spPr bwMode="auto">
                          <a:xfrm>
                            <a:off x="0" y="0"/>
                            <a:ext cx="688975" cy="854710"/>
                          </a:xfrm>
                          <a:prstGeom prst="rect">
                            <a:avLst/>
                          </a:prstGeom>
                          <a:noFill/>
                          <a:ln w="9525">
                            <a:noFill/>
                            <a:miter lim="800000"/>
                            <a:headEnd/>
                            <a:tailEnd/>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vAlign w:val="center"/>
            <w:hideMark/>
          </w:tcPr>
          <w:p w:rsidR="00A845B9" w:rsidRPr="00A845B9" w:rsidRDefault="00A845B9" w:rsidP="00A845B9">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color w:val="0000FF"/>
                <w:sz w:val="24"/>
                <w:szCs w:val="24"/>
              </w:rPr>
              <w:drawing>
                <wp:inline distT="0" distB="0" distL="0" distR="0">
                  <wp:extent cx="854710" cy="819150"/>
                  <wp:effectExtent l="19050" t="0" r="2540" b="0"/>
                  <wp:docPr id="187" name="Picture 187" descr="flower image 17">
                    <a:hlinkClick xmlns:a="http://schemas.openxmlformats.org/drawingml/2006/main" r:id="rId23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flower image 17">
                            <a:hlinkClick r:id="rId236" tgtFrame="&quot;_blank&quot;"/>
                          </pic:cNvPr>
                          <pic:cNvPicPr>
                            <a:picLocks noChangeAspect="1" noChangeArrowheads="1"/>
                          </pic:cNvPicPr>
                        </pic:nvPicPr>
                        <pic:blipFill>
                          <a:blip r:embed="rId237"/>
                          <a:srcRect/>
                          <a:stretch>
                            <a:fillRect/>
                          </a:stretch>
                        </pic:blipFill>
                        <pic:spPr bwMode="auto">
                          <a:xfrm>
                            <a:off x="0" y="0"/>
                            <a:ext cx="854710" cy="819150"/>
                          </a:xfrm>
                          <a:prstGeom prst="rect">
                            <a:avLst/>
                          </a:prstGeom>
                          <a:noFill/>
                          <a:ln w="9525">
                            <a:noFill/>
                            <a:miter lim="800000"/>
                            <a:headEnd/>
                            <a:tailEnd/>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vAlign w:val="center"/>
            <w:hideMark/>
          </w:tcPr>
          <w:p w:rsidR="00A845B9" w:rsidRPr="00A845B9" w:rsidRDefault="00A845B9" w:rsidP="00A845B9">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color w:val="0000FF"/>
                <w:sz w:val="24"/>
                <w:szCs w:val="24"/>
              </w:rPr>
              <w:drawing>
                <wp:inline distT="0" distB="0" distL="0" distR="0">
                  <wp:extent cx="854710" cy="854710"/>
                  <wp:effectExtent l="19050" t="0" r="2540" b="0"/>
                  <wp:docPr id="188" name="Picture 188" descr="flower image 18">
                    <a:hlinkClick xmlns:a="http://schemas.openxmlformats.org/drawingml/2006/main" r:id="rId23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flower image 18">
                            <a:hlinkClick r:id="rId238" tgtFrame="&quot;_blank&quot;"/>
                          </pic:cNvPr>
                          <pic:cNvPicPr>
                            <a:picLocks noChangeAspect="1" noChangeArrowheads="1"/>
                          </pic:cNvPicPr>
                        </pic:nvPicPr>
                        <pic:blipFill>
                          <a:blip r:embed="rId239"/>
                          <a:srcRect/>
                          <a:stretch>
                            <a:fillRect/>
                          </a:stretch>
                        </pic:blipFill>
                        <pic:spPr bwMode="auto">
                          <a:xfrm>
                            <a:off x="0" y="0"/>
                            <a:ext cx="854710" cy="854710"/>
                          </a:xfrm>
                          <a:prstGeom prst="rect">
                            <a:avLst/>
                          </a:prstGeom>
                          <a:noFill/>
                          <a:ln w="9525">
                            <a:noFill/>
                            <a:miter lim="800000"/>
                            <a:headEnd/>
                            <a:tailEnd/>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vAlign w:val="center"/>
            <w:hideMark/>
          </w:tcPr>
          <w:p w:rsidR="00A845B9" w:rsidRPr="00A845B9" w:rsidRDefault="00A845B9" w:rsidP="00A845B9">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color w:val="0000FF"/>
                <w:sz w:val="24"/>
                <w:szCs w:val="24"/>
              </w:rPr>
              <w:drawing>
                <wp:inline distT="0" distB="0" distL="0" distR="0">
                  <wp:extent cx="854710" cy="772160"/>
                  <wp:effectExtent l="19050" t="0" r="2540" b="0"/>
                  <wp:docPr id="189" name="Picture 189" descr="flower image 19">
                    <a:hlinkClick xmlns:a="http://schemas.openxmlformats.org/drawingml/2006/main" r:id="rId24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flower image 19">
                            <a:hlinkClick r:id="rId240" tgtFrame="&quot;_blank&quot;"/>
                          </pic:cNvPr>
                          <pic:cNvPicPr>
                            <a:picLocks noChangeAspect="1" noChangeArrowheads="1"/>
                          </pic:cNvPicPr>
                        </pic:nvPicPr>
                        <pic:blipFill>
                          <a:blip r:embed="rId241"/>
                          <a:srcRect/>
                          <a:stretch>
                            <a:fillRect/>
                          </a:stretch>
                        </pic:blipFill>
                        <pic:spPr bwMode="auto">
                          <a:xfrm>
                            <a:off x="0" y="0"/>
                            <a:ext cx="854710" cy="772160"/>
                          </a:xfrm>
                          <a:prstGeom prst="rect">
                            <a:avLst/>
                          </a:prstGeom>
                          <a:noFill/>
                          <a:ln w="9525">
                            <a:noFill/>
                            <a:miter lim="800000"/>
                            <a:headEnd/>
                            <a:tailEnd/>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vAlign w:val="center"/>
            <w:hideMark/>
          </w:tcPr>
          <w:p w:rsidR="00A845B9" w:rsidRPr="00A845B9" w:rsidRDefault="00A845B9" w:rsidP="00A845B9">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color w:val="0000FF"/>
                <w:sz w:val="24"/>
                <w:szCs w:val="24"/>
              </w:rPr>
              <w:drawing>
                <wp:inline distT="0" distB="0" distL="0" distR="0">
                  <wp:extent cx="854710" cy="843280"/>
                  <wp:effectExtent l="19050" t="0" r="2540" b="0"/>
                  <wp:docPr id="190" name="Picture 190" descr="flower image 20">
                    <a:hlinkClick xmlns:a="http://schemas.openxmlformats.org/drawingml/2006/main" r:id="rId24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flower image 20">
                            <a:hlinkClick r:id="rId242" tgtFrame="&quot;_blank&quot;"/>
                          </pic:cNvPr>
                          <pic:cNvPicPr>
                            <a:picLocks noChangeAspect="1" noChangeArrowheads="1"/>
                          </pic:cNvPicPr>
                        </pic:nvPicPr>
                        <pic:blipFill>
                          <a:blip r:embed="rId243"/>
                          <a:srcRect/>
                          <a:stretch>
                            <a:fillRect/>
                          </a:stretch>
                        </pic:blipFill>
                        <pic:spPr bwMode="auto">
                          <a:xfrm>
                            <a:off x="0" y="0"/>
                            <a:ext cx="854710" cy="843280"/>
                          </a:xfrm>
                          <a:prstGeom prst="rect">
                            <a:avLst/>
                          </a:prstGeom>
                          <a:noFill/>
                          <a:ln w="9525">
                            <a:noFill/>
                            <a:miter lim="800000"/>
                            <a:headEnd/>
                            <a:tailEnd/>
                          </a:ln>
                        </pic:spPr>
                      </pic:pic>
                    </a:graphicData>
                  </a:graphic>
                </wp:inline>
              </w:drawing>
            </w:r>
          </w:p>
        </w:tc>
      </w:tr>
    </w:tbl>
    <w:p w:rsidR="00A845B9" w:rsidRDefault="00A845B9" w:rsidP="00A845B9">
      <w:pPr>
        <w:pStyle w:val="NormalWeb"/>
      </w:pPr>
      <w:r>
        <w:t>We do hope that you found this tutorial useful and informative. Here we have covered all the basics of Web and Web Hosting.</w:t>
      </w:r>
    </w:p>
    <w:p w:rsidR="00A845B9" w:rsidRDefault="00A845B9" w:rsidP="00A845B9">
      <w:pPr>
        <w:pStyle w:val="NormalWeb"/>
      </w:pPr>
      <w:r>
        <w:t xml:space="preserve">Now it is time to move forward and we will encourage you to start developing your website using our </w:t>
      </w:r>
      <w:hyperlink r:id="rId244" w:history="1">
        <w:r>
          <w:rPr>
            <w:rStyle w:val="Hyperlink"/>
          </w:rPr>
          <w:t>HTML Tutorial</w:t>
        </w:r>
      </w:hyperlink>
      <w:r>
        <w:t>.</w:t>
      </w:r>
    </w:p>
    <w:p w:rsidR="00A845B9" w:rsidRDefault="00A845B9" w:rsidP="00A845B9">
      <w:pPr>
        <w:pStyle w:val="NormalWeb"/>
      </w:pPr>
      <w:r>
        <w:t xml:space="preserve">If you are planning to develop an interactive website, then we recommend you go through our </w:t>
      </w:r>
      <w:hyperlink r:id="rId245" w:history="1">
        <w:r>
          <w:rPr>
            <w:rStyle w:val="Hyperlink"/>
          </w:rPr>
          <w:t>PERL Tutorial</w:t>
        </w:r>
      </w:hyperlink>
      <w:r>
        <w:t xml:space="preserve"> or </w:t>
      </w:r>
      <w:hyperlink r:id="rId246" w:history="1">
        <w:r>
          <w:rPr>
            <w:rStyle w:val="Hyperlink"/>
          </w:rPr>
          <w:t>PHP Tutorial</w:t>
        </w:r>
      </w:hyperlink>
      <w:r>
        <w:t>. We have complete reference manuals for these server-side scripting languages.</w:t>
      </w:r>
    </w:p>
    <w:p w:rsidR="00A845B9" w:rsidRDefault="00A845B9" w:rsidP="00A845B9">
      <w:pPr>
        <w:pStyle w:val="NormalWeb"/>
      </w:pPr>
      <w:r>
        <w:t xml:space="preserve">Search Engine Optimization techniques are very important and you should be well-versed with them before designing and developing your website. You can go through our </w:t>
      </w:r>
      <w:hyperlink r:id="rId247" w:history="1">
        <w:r>
          <w:rPr>
            <w:rStyle w:val="Hyperlink"/>
          </w:rPr>
          <w:t>SEO Tutorial</w:t>
        </w:r>
      </w:hyperlink>
      <w:r>
        <w:t xml:space="preserve"> to gain a complete understanding of SEO techniques.</w:t>
      </w:r>
    </w:p>
    <w:p w:rsidR="00A845B9" w:rsidRDefault="00A845B9" w:rsidP="00A845B9">
      <w:pPr>
        <w:pStyle w:val="NormalWeb"/>
      </w:pPr>
      <w:r>
        <w:t>Comments and suggestions for the improvement of this tutorial are welcome. Please send us your feedback at webmaster@tutorialspoint.com.</w:t>
      </w:r>
    </w:p>
    <w:p w:rsidR="00A845B9" w:rsidRDefault="00A845B9" w:rsidP="00A845B9">
      <w:pPr>
        <w:pStyle w:val="NormalWeb"/>
      </w:pPr>
      <w:r>
        <w:t>Thank you very much for visiting tutorialspoint.com</w:t>
      </w:r>
    </w:p>
    <w:p w:rsidR="009E1AF9" w:rsidRPr="009E1AF9" w:rsidRDefault="009E1AF9" w:rsidP="009E1AF9">
      <w:pPr>
        <w:spacing w:before="100" w:beforeAutospacing="1" w:after="100" w:afterAutospacing="1" w:line="240" w:lineRule="auto"/>
        <w:outlineLvl w:val="0"/>
        <w:rPr>
          <w:rFonts w:ascii="Times New Roman" w:eastAsia="Times New Roman" w:hAnsi="Times New Roman" w:cs="Times New Roman"/>
          <w:b/>
          <w:bCs/>
          <w:kern w:val="36"/>
          <w:sz w:val="48"/>
          <w:szCs w:val="48"/>
          <w:lang/>
        </w:rPr>
      </w:pPr>
      <w:r w:rsidRPr="009E1AF9">
        <w:rPr>
          <w:rFonts w:ascii="Times New Roman" w:eastAsia="Times New Roman" w:hAnsi="Times New Roman" w:cs="Times New Roman"/>
          <w:b/>
          <w:bCs/>
          <w:kern w:val="36"/>
          <w:sz w:val="48"/>
          <w:szCs w:val="48"/>
          <w:lang/>
        </w:rPr>
        <w:t>Comparison of mail servers</w:t>
      </w:r>
    </w:p>
    <w:p w:rsidR="009E1AF9" w:rsidRPr="009E1AF9" w:rsidRDefault="009E1AF9" w:rsidP="009E1AF9">
      <w:pPr>
        <w:spacing w:after="0" w:line="240" w:lineRule="auto"/>
        <w:rPr>
          <w:rFonts w:ascii="Times New Roman" w:eastAsia="Times New Roman" w:hAnsi="Times New Roman" w:cs="Times New Roman"/>
          <w:sz w:val="24"/>
          <w:szCs w:val="24"/>
        </w:rPr>
      </w:pPr>
      <w:r w:rsidRPr="009E1AF9">
        <w:rPr>
          <w:rFonts w:ascii="Times New Roman" w:eastAsia="Times New Roman" w:hAnsi="Times New Roman" w:cs="Times New Roman"/>
          <w:sz w:val="24"/>
          <w:szCs w:val="24"/>
        </w:rPr>
        <w:t>From Wikipedia, the free encyclopedia</w:t>
      </w:r>
    </w:p>
    <w:p w:rsidR="009E1AF9" w:rsidRPr="009E1AF9" w:rsidRDefault="009E1AF9" w:rsidP="009E1AF9">
      <w:pPr>
        <w:spacing w:before="100" w:beforeAutospacing="1" w:after="100" w:afterAutospacing="1" w:line="240" w:lineRule="auto"/>
        <w:rPr>
          <w:rFonts w:ascii="Times New Roman" w:eastAsia="Times New Roman" w:hAnsi="Times New Roman" w:cs="Times New Roman"/>
          <w:sz w:val="24"/>
          <w:szCs w:val="24"/>
        </w:rPr>
      </w:pPr>
      <w:r w:rsidRPr="009E1AF9">
        <w:rPr>
          <w:rFonts w:ascii="Times New Roman" w:eastAsia="Times New Roman" w:hAnsi="Times New Roman" w:cs="Times New Roman"/>
          <w:sz w:val="24"/>
          <w:szCs w:val="24"/>
        </w:rPr>
        <w:t xml:space="preserve">This is a </w:t>
      </w:r>
      <w:r w:rsidRPr="009E1AF9">
        <w:rPr>
          <w:rFonts w:ascii="Times New Roman" w:eastAsia="Times New Roman" w:hAnsi="Times New Roman" w:cs="Times New Roman"/>
          <w:b/>
          <w:bCs/>
          <w:sz w:val="24"/>
          <w:szCs w:val="24"/>
        </w:rPr>
        <w:t>comparison of mail servers</w:t>
      </w:r>
      <w:r w:rsidRPr="009E1AF9">
        <w:rPr>
          <w:rFonts w:ascii="Times New Roman" w:eastAsia="Times New Roman" w:hAnsi="Times New Roman" w:cs="Times New Roman"/>
          <w:sz w:val="24"/>
          <w:szCs w:val="24"/>
        </w:rPr>
        <w:t xml:space="preserve">: </w:t>
      </w:r>
      <w:hyperlink r:id="rId248" w:tooltip="Mail transfer agent" w:history="1">
        <w:r w:rsidRPr="009E1AF9">
          <w:rPr>
            <w:rFonts w:ascii="Times New Roman" w:eastAsia="Times New Roman" w:hAnsi="Times New Roman" w:cs="Times New Roman"/>
            <w:color w:val="0000FF"/>
            <w:sz w:val="24"/>
            <w:szCs w:val="24"/>
            <w:u w:val="single"/>
          </w:rPr>
          <w:t>mail transfer agents</w:t>
        </w:r>
      </w:hyperlink>
      <w:r w:rsidRPr="009E1AF9">
        <w:rPr>
          <w:rFonts w:ascii="Times New Roman" w:eastAsia="Times New Roman" w:hAnsi="Times New Roman" w:cs="Times New Roman"/>
          <w:sz w:val="24"/>
          <w:szCs w:val="24"/>
        </w:rPr>
        <w:t xml:space="preserve">, </w:t>
      </w:r>
      <w:hyperlink r:id="rId249" w:tooltip="Mail delivery agent" w:history="1">
        <w:r w:rsidRPr="009E1AF9">
          <w:rPr>
            <w:rFonts w:ascii="Times New Roman" w:eastAsia="Times New Roman" w:hAnsi="Times New Roman" w:cs="Times New Roman"/>
            <w:color w:val="0000FF"/>
            <w:sz w:val="24"/>
            <w:szCs w:val="24"/>
            <w:u w:val="single"/>
          </w:rPr>
          <w:t>mail delivery agents</w:t>
        </w:r>
      </w:hyperlink>
      <w:r w:rsidRPr="009E1AF9">
        <w:rPr>
          <w:rFonts w:ascii="Times New Roman" w:eastAsia="Times New Roman" w:hAnsi="Times New Roman" w:cs="Times New Roman"/>
          <w:sz w:val="24"/>
          <w:szCs w:val="24"/>
        </w:rPr>
        <w:t xml:space="preserve">, and other </w:t>
      </w:r>
      <w:hyperlink r:id="rId250" w:tooltip="Computer software" w:history="1">
        <w:r w:rsidRPr="009E1AF9">
          <w:rPr>
            <w:rFonts w:ascii="Times New Roman" w:eastAsia="Times New Roman" w:hAnsi="Times New Roman" w:cs="Times New Roman"/>
            <w:color w:val="0000FF"/>
            <w:sz w:val="24"/>
            <w:szCs w:val="24"/>
            <w:u w:val="single"/>
          </w:rPr>
          <w:t>computer software</w:t>
        </w:r>
      </w:hyperlink>
      <w:r w:rsidRPr="009E1AF9">
        <w:rPr>
          <w:rFonts w:ascii="Times New Roman" w:eastAsia="Times New Roman" w:hAnsi="Times New Roman" w:cs="Times New Roman"/>
          <w:sz w:val="24"/>
          <w:szCs w:val="24"/>
        </w:rPr>
        <w:t xml:space="preserve"> that provide </w:t>
      </w:r>
      <w:hyperlink r:id="rId251" w:tooltip="E-mail" w:history="1">
        <w:r w:rsidRPr="009E1AF9">
          <w:rPr>
            <w:rFonts w:ascii="Times New Roman" w:eastAsia="Times New Roman" w:hAnsi="Times New Roman" w:cs="Times New Roman"/>
            <w:color w:val="0000FF"/>
            <w:sz w:val="24"/>
            <w:szCs w:val="24"/>
            <w:u w:val="single"/>
          </w:rPr>
          <w:t>e-mail</w:t>
        </w:r>
      </w:hyperlink>
      <w:r w:rsidRPr="009E1AF9">
        <w:rPr>
          <w:rFonts w:ascii="Times New Roman" w:eastAsia="Times New Roman" w:hAnsi="Times New Roman" w:cs="Times New Roman"/>
          <w:sz w:val="24"/>
          <w:szCs w:val="24"/>
        </w:rPr>
        <w:t xml:space="preserve"> services.</w:t>
      </w:r>
    </w:p>
    <w:p w:rsidR="009E1AF9" w:rsidRPr="009E1AF9" w:rsidRDefault="009E1AF9" w:rsidP="009E1AF9">
      <w:pPr>
        <w:spacing w:before="100" w:beforeAutospacing="1" w:after="100" w:afterAutospacing="1" w:line="240" w:lineRule="auto"/>
        <w:rPr>
          <w:rFonts w:ascii="Times New Roman" w:eastAsia="Times New Roman" w:hAnsi="Times New Roman" w:cs="Times New Roman"/>
          <w:sz w:val="24"/>
          <w:szCs w:val="24"/>
        </w:rPr>
      </w:pPr>
      <w:r w:rsidRPr="009E1AF9">
        <w:rPr>
          <w:rFonts w:ascii="Times New Roman" w:eastAsia="Times New Roman" w:hAnsi="Times New Roman" w:cs="Times New Roman"/>
          <w:sz w:val="24"/>
          <w:szCs w:val="24"/>
        </w:rPr>
        <w:t xml:space="preserve">Linux-based mail servers are built using a number of components because a Linux environment is, by default, a </w:t>
      </w:r>
      <w:hyperlink r:id="rId252" w:tooltip="Unix philosophy" w:history="1">
        <w:proofErr w:type="gramStart"/>
        <w:r w:rsidRPr="009E1AF9">
          <w:rPr>
            <w:rFonts w:ascii="Times New Roman" w:eastAsia="Times New Roman" w:hAnsi="Times New Roman" w:cs="Times New Roman"/>
            <w:color w:val="0000FF"/>
            <w:sz w:val="24"/>
            <w:szCs w:val="24"/>
            <w:u w:val="single"/>
          </w:rPr>
          <w:t>toolbox</w:t>
        </w:r>
        <w:proofErr w:type="gramEnd"/>
      </w:hyperlink>
      <w:hyperlink r:id="rId253" w:anchor="cite_note-1" w:history="1">
        <w:r w:rsidRPr="009E1AF9">
          <w:rPr>
            <w:rFonts w:ascii="Times New Roman" w:eastAsia="Times New Roman" w:hAnsi="Times New Roman" w:cs="Times New Roman"/>
            <w:color w:val="0000FF"/>
            <w:sz w:val="24"/>
            <w:szCs w:val="24"/>
            <w:u w:val="single"/>
            <w:vertAlign w:val="superscript"/>
          </w:rPr>
          <w:t>[1]</w:t>
        </w:r>
      </w:hyperlink>
      <w:r w:rsidRPr="009E1AF9">
        <w:rPr>
          <w:rFonts w:ascii="Times New Roman" w:eastAsia="Times New Roman" w:hAnsi="Times New Roman" w:cs="Times New Roman"/>
          <w:sz w:val="24"/>
          <w:szCs w:val="24"/>
        </w:rPr>
        <w:t xml:space="preserve"> operating system. A stock Linux server already has internal mail. To </w:t>
      </w:r>
      <w:r w:rsidRPr="009E1AF9">
        <w:rPr>
          <w:rFonts w:ascii="Times New Roman" w:eastAsia="Times New Roman" w:hAnsi="Times New Roman" w:cs="Times New Roman"/>
          <w:sz w:val="24"/>
          <w:szCs w:val="24"/>
        </w:rPr>
        <w:lastRenderedPageBreak/>
        <w:t xml:space="preserve">allow the server to send external emails, a </w:t>
      </w:r>
      <w:hyperlink r:id="rId254" w:tooltip="Message transfer agent" w:history="1">
        <w:r w:rsidRPr="009E1AF9">
          <w:rPr>
            <w:rFonts w:ascii="Times New Roman" w:eastAsia="Times New Roman" w:hAnsi="Times New Roman" w:cs="Times New Roman"/>
            <w:color w:val="0000FF"/>
            <w:sz w:val="24"/>
            <w:szCs w:val="24"/>
            <w:u w:val="single"/>
          </w:rPr>
          <w:t>Mail Transfer Agent</w:t>
        </w:r>
      </w:hyperlink>
      <w:r w:rsidRPr="009E1AF9">
        <w:rPr>
          <w:rFonts w:ascii="Times New Roman" w:eastAsia="Times New Roman" w:hAnsi="Times New Roman" w:cs="Times New Roman"/>
          <w:sz w:val="24"/>
          <w:szCs w:val="24"/>
        </w:rPr>
        <w:t xml:space="preserve"> such as </w:t>
      </w:r>
      <w:hyperlink r:id="rId255" w:tooltip="Sendmail" w:history="1">
        <w:r w:rsidRPr="009E1AF9">
          <w:rPr>
            <w:rFonts w:ascii="Times New Roman" w:eastAsia="Times New Roman" w:hAnsi="Times New Roman" w:cs="Times New Roman"/>
            <w:color w:val="0000FF"/>
            <w:sz w:val="24"/>
            <w:szCs w:val="24"/>
            <w:u w:val="single"/>
          </w:rPr>
          <w:t>sendmail</w:t>
        </w:r>
      </w:hyperlink>
      <w:r w:rsidRPr="009E1AF9">
        <w:rPr>
          <w:rFonts w:ascii="Times New Roman" w:eastAsia="Times New Roman" w:hAnsi="Times New Roman" w:cs="Times New Roman"/>
          <w:sz w:val="24"/>
          <w:szCs w:val="24"/>
        </w:rPr>
        <w:t xml:space="preserve">, </w:t>
      </w:r>
      <w:hyperlink r:id="rId256" w:tooltip="Postfix (software)" w:history="1">
        <w:r w:rsidRPr="009E1AF9">
          <w:rPr>
            <w:rFonts w:ascii="Times New Roman" w:eastAsia="Times New Roman" w:hAnsi="Times New Roman" w:cs="Times New Roman"/>
            <w:color w:val="0000FF"/>
            <w:sz w:val="24"/>
            <w:szCs w:val="24"/>
            <w:u w:val="single"/>
          </w:rPr>
          <w:t>postfix</w:t>
        </w:r>
      </w:hyperlink>
      <w:r w:rsidRPr="009E1AF9">
        <w:rPr>
          <w:rFonts w:ascii="Times New Roman" w:eastAsia="Times New Roman" w:hAnsi="Times New Roman" w:cs="Times New Roman"/>
          <w:sz w:val="24"/>
          <w:szCs w:val="24"/>
        </w:rPr>
        <w:t xml:space="preserve"> or </w:t>
      </w:r>
      <w:hyperlink r:id="rId257" w:tooltip="Exim" w:history="1">
        <w:r w:rsidRPr="009E1AF9">
          <w:rPr>
            <w:rFonts w:ascii="Times New Roman" w:eastAsia="Times New Roman" w:hAnsi="Times New Roman" w:cs="Times New Roman"/>
            <w:color w:val="0000FF"/>
            <w:sz w:val="24"/>
            <w:szCs w:val="24"/>
            <w:u w:val="single"/>
          </w:rPr>
          <w:t>exim</w:t>
        </w:r>
      </w:hyperlink>
      <w:r w:rsidRPr="009E1AF9">
        <w:rPr>
          <w:rFonts w:ascii="Times New Roman" w:eastAsia="Times New Roman" w:hAnsi="Times New Roman" w:cs="Times New Roman"/>
          <w:sz w:val="24"/>
          <w:szCs w:val="24"/>
        </w:rPr>
        <w:t xml:space="preserve"> is required. Mail is read either through direct access (</w:t>
      </w:r>
      <w:hyperlink r:id="rId258" w:tooltip="Shell (computing)" w:history="1">
        <w:r w:rsidRPr="009E1AF9">
          <w:rPr>
            <w:rFonts w:ascii="Times New Roman" w:eastAsia="Times New Roman" w:hAnsi="Times New Roman" w:cs="Times New Roman"/>
            <w:color w:val="0000FF"/>
            <w:sz w:val="24"/>
            <w:szCs w:val="24"/>
            <w:u w:val="single"/>
          </w:rPr>
          <w:t>shell</w:t>
        </w:r>
      </w:hyperlink>
      <w:r w:rsidRPr="009E1AF9">
        <w:rPr>
          <w:rFonts w:ascii="Times New Roman" w:eastAsia="Times New Roman" w:hAnsi="Times New Roman" w:cs="Times New Roman"/>
          <w:sz w:val="24"/>
          <w:szCs w:val="24"/>
        </w:rPr>
        <w:t xml:space="preserve"> login) or mailbox protocols like </w:t>
      </w:r>
      <w:hyperlink r:id="rId259" w:tooltip="Post office protocol" w:history="1">
        <w:r w:rsidRPr="009E1AF9">
          <w:rPr>
            <w:rFonts w:ascii="Times New Roman" w:eastAsia="Times New Roman" w:hAnsi="Times New Roman" w:cs="Times New Roman"/>
            <w:color w:val="0000FF"/>
            <w:sz w:val="24"/>
            <w:szCs w:val="24"/>
            <w:u w:val="single"/>
          </w:rPr>
          <w:t>POP</w:t>
        </w:r>
      </w:hyperlink>
      <w:r w:rsidRPr="009E1AF9">
        <w:rPr>
          <w:rFonts w:ascii="Times New Roman" w:eastAsia="Times New Roman" w:hAnsi="Times New Roman" w:cs="Times New Roman"/>
          <w:sz w:val="24"/>
          <w:szCs w:val="24"/>
        </w:rPr>
        <w:t xml:space="preserve"> and </w:t>
      </w:r>
      <w:hyperlink r:id="rId260" w:tooltip="IMAP" w:history="1">
        <w:r w:rsidRPr="009E1AF9">
          <w:rPr>
            <w:rFonts w:ascii="Times New Roman" w:eastAsia="Times New Roman" w:hAnsi="Times New Roman" w:cs="Times New Roman"/>
            <w:color w:val="0000FF"/>
            <w:sz w:val="24"/>
            <w:szCs w:val="24"/>
            <w:u w:val="single"/>
          </w:rPr>
          <w:t>IMAP</w:t>
        </w:r>
      </w:hyperlink>
      <w:r w:rsidRPr="009E1AF9">
        <w:rPr>
          <w:rFonts w:ascii="Times New Roman" w:eastAsia="Times New Roman" w:hAnsi="Times New Roman" w:cs="Times New Roman"/>
          <w:sz w:val="24"/>
          <w:szCs w:val="24"/>
        </w:rPr>
        <w:t>.</w:t>
      </w:r>
    </w:p>
    <w:p w:rsidR="009E1AF9" w:rsidRPr="009E1AF9" w:rsidRDefault="009E1AF9" w:rsidP="009E1AF9">
      <w:pPr>
        <w:spacing w:before="100" w:beforeAutospacing="1" w:after="100" w:afterAutospacing="1" w:line="240" w:lineRule="auto"/>
        <w:outlineLvl w:val="1"/>
        <w:rPr>
          <w:rFonts w:ascii="Times New Roman" w:eastAsia="Times New Roman" w:hAnsi="Times New Roman" w:cs="Times New Roman"/>
          <w:b/>
          <w:bCs/>
          <w:sz w:val="36"/>
          <w:szCs w:val="36"/>
        </w:rPr>
      </w:pPr>
      <w:r w:rsidRPr="009E1AF9">
        <w:rPr>
          <w:rFonts w:ascii="Times New Roman" w:eastAsia="Times New Roman" w:hAnsi="Times New Roman" w:cs="Times New Roman"/>
          <w:b/>
          <w:bCs/>
          <w:sz w:val="36"/>
          <w:szCs w:val="36"/>
        </w:rPr>
        <w:t>Contents</w:t>
      </w:r>
    </w:p>
    <w:p w:rsidR="009E1AF9" w:rsidRPr="009E1AF9" w:rsidRDefault="009E1AF9" w:rsidP="00AB2312">
      <w:pPr>
        <w:numPr>
          <w:ilvl w:val="0"/>
          <w:numId w:val="42"/>
        </w:numPr>
        <w:spacing w:before="100" w:beforeAutospacing="1" w:after="100" w:afterAutospacing="1" w:line="240" w:lineRule="auto"/>
        <w:rPr>
          <w:rFonts w:ascii="Times New Roman" w:eastAsia="Times New Roman" w:hAnsi="Times New Roman" w:cs="Times New Roman"/>
          <w:sz w:val="24"/>
          <w:szCs w:val="24"/>
        </w:rPr>
      </w:pPr>
      <w:hyperlink r:id="rId261" w:anchor="Feature_comparison" w:history="1">
        <w:r w:rsidRPr="009E1AF9">
          <w:rPr>
            <w:rFonts w:ascii="Times New Roman" w:eastAsia="Times New Roman" w:hAnsi="Times New Roman" w:cs="Times New Roman"/>
            <w:color w:val="0000FF"/>
            <w:sz w:val="24"/>
            <w:szCs w:val="24"/>
            <w:u w:val="single"/>
          </w:rPr>
          <w:t>1 Feature comparison</w:t>
        </w:r>
      </w:hyperlink>
    </w:p>
    <w:p w:rsidR="009E1AF9" w:rsidRPr="009E1AF9" w:rsidRDefault="009E1AF9" w:rsidP="00AB2312">
      <w:pPr>
        <w:numPr>
          <w:ilvl w:val="0"/>
          <w:numId w:val="42"/>
        </w:numPr>
        <w:spacing w:before="100" w:beforeAutospacing="1" w:after="100" w:afterAutospacing="1" w:line="240" w:lineRule="auto"/>
        <w:rPr>
          <w:rFonts w:ascii="Times New Roman" w:eastAsia="Times New Roman" w:hAnsi="Times New Roman" w:cs="Times New Roman"/>
          <w:sz w:val="24"/>
          <w:szCs w:val="24"/>
        </w:rPr>
      </w:pPr>
      <w:hyperlink r:id="rId262" w:anchor="Authentication" w:history="1">
        <w:r w:rsidRPr="009E1AF9">
          <w:rPr>
            <w:rFonts w:ascii="Times New Roman" w:eastAsia="Times New Roman" w:hAnsi="Times New Roman" w:cs="Times New Roman"/>
            <w:color w:val="0000FF"/>
            <w:sz w:val="24"/>
            <w:szCs w:val="24"/>
            <w:u w:val="single"/>
          </w:rPr>
          <w:t>2 Authentication</w:t>
        </w:r>
      </w:hyperlink>
    </w:p>
    <w:p w:rsidR="009E1AF9" w:rsidRPr="009E1AF9" w:rsidRDefault="009E1AF9" w:rsidP="00AB2312">
      <w:pPr>
        <w:numPr>
          <w:ilvl w:val="0"/>
          <w:numId w:val="42"/>
        </w:numPr>
        <w:spacing w:before="100" w:beforeAutospacing="1" w:after="100" w:afterAutospacing="1" w:line="240" w:lineRule="auto"/>
        <w:rPr>
          <w:rFonts w:ascii="Times New Roman" w:eastAsia="Times New Roman" w:hAnsi="Times New Roman" w:cs="Times New Roman"/>
          <w:sz w:val="24"/>
          <w:szCs w:val="24"/>
        </w:rPr>
      </w:pPr>
      <w:hyperlink r:id="rId263" w:anchor="Antispam_features" w:history="1">
        <w:r w:rsidRPr="009E1AF9">
          <w:rPr>
            <w:rFonts w:ascii="Times New Roman" w:eastAsia="Times New Roman" w:hAnsi="Times New Roman" w:cs="Times New Roman"/>
            <w:color w:val="0000FF"/>
            <w:sz w:val="24"/>
            <w:szCs w:val="24"/>
            <w:u w:val="single"/>
          </w:rPr>
          <w:t>3 Antispam features</w:t>
        </w:r>
      </w:hyperlink>
    </w:p>
    <w:p w:rsidR="009E1AF9" w:rsidRPr="009E1AF9" w:rsidRDefault="009E1AF9" w:rsidP="00AB2312">
      <w:pPr>
        <w:numPr>
          <w:ilvl w:val="0"/>
          <w:numId w:val="42"/>
        </w:numPr>
        <w:spacing w:before="100" w:beforeAutospacing="1" w:after="100" w:afterAutospacing="1" w:line="240" w:lineRule="auto"/>
        <w:rPr>
          <w:rFonts w:ascii="Times New Roman" w:eastAsia="Times New Roman" w:hAnsi="Times New Roman" w:cs="Times New Roman"/>
          <w:sz w:val="24"/>
          <w:szCs w:val="24"/>
        </w:rPr>
      </w:pPr>
      <w:hyperlink r:id="rId264" w:anchor="See_also" w:history="1">
        <w:r w:rsidRPr="009E1AF9">
          <w:rPr>
            <w:rFonts w:ascii="Times New Roman" w:eastAsia="Times New Roman" w:hAnsi="Times New Roman" w:cs="Times New Roman"/>
            <w:color w:val="0000FF"/>
            <w:sz w:val="24"/>
            <w:szCs w:val="24"/>
            <w:u w:val="single"/>
          </w:rPr>
          <w:t>4 See also</w:t>
        </w:r>
      </w:hyperlink>
    </w:p>
    <w:p w:rsidR="009E1AF9" w:rsidRPr="009E1AF9" w:rsidRDefault="009E1AF9" w:rsidP="00AB2312">
      <w:pPr>
        <w:numPr>
          <w:ilvl w:val="0"/>
          <w:numId w:val="42"/>
        </w:numPr>
        <w:spacing w:before="100" w:beforeAutospacing="1" w:after="100" w:afterAutospacing="1" w:line="240" w:lineRule="auto"/>
        <w:rPr>
          <w:rFonts w:ascii="Times New Roman" w:eastAsia="Times New Roman" w:hAnsi="Times New Roman" w:cs="Times New Roman"/>
          <w:sz w:val="24"/>
          <w:szCs w:val="24"/>
        </w:rPr>
      </w:pPr>
      <w:hyperlink r:id="rId265" w:anchor="References" w:history="1">
        <w:r w:rsidRPr="009E1AF9">
          <w:rPr>
            <w:rFonts w:ascii="Times New Roman" w:eastAsia="Times New Roman" w:hAnsi="Times New Roman" w:cs="Times New Roman"/>
            <w:color w:val="0000FF"/>
            <w:sz w:val="24"/>
            <w:szCs w:val="24"/>
            <w:u w:val="single"/>
          </w:rPr>
          <w:t>5 References</w:t>
        </w:r>
      </w:hyperlink>
    </w:p>
    <w:p w:rsidR="009E1AF9" w:rsidRPr="009E1AF9" w:rsidRDefault="009E1AF9" w:rsidP="009E1AF9">
      <w:pPr>
        <w:spacing w:before="100" w:beforeAutospacing="1" w:after="100" w:afterAutospacing="1" w:line="240" w:lineRule="auto"/>
        <w:outlineLvl w:val="1"/>
        <w:rPr>
          <w:rFonts w:ascii="Times New Roman" w:eastAsia="Times New Roman" w:hAnsi="Times New Roman" w:cs="Times New Roman"/>
          <w:b/>
          <w:bCs/>
          <w:sz w:val="36"/>
          <w:szCs w:val="36"/>
        </w:rPr>
      </w:pPr>
      <w:r w:rsidRPr="009E1AF9">
        <w:rPr>
          <w:rFonts w:ascii="Times New Roman" w:eastAsia="Times New Roman" w:hAnsi="Times New Roman" w:cs="Times New Roman"/>
          <w:b/>
          <w:bCs/>
          <w:sz w:val="36"/>
          <w:szCs w:val="36"/>
        </w:rPr>
        <w:t>Feature comparison</w:t>
      </w:r>
    </w:p>
    <w:tbl>
      <w:tblPr>
        <w:tblW w:w="0" w:type="auto"/>
        <w:tblCellSpacing w:w="15" w:type="dxa"/>
        <w:tblInd w:w="-1395" w:type="dxa"/>
        <w:tblCellMar>
          <w:top w:w="15" w:type="dxa"/>
          <w:left w:w="15" w:type="dxa"/>
          <w:bottom w:w="15" w:type="dxa"/>
          <w:right w:w="15" w:type="dxa"/>
        </w:tblCellMar>
        <w:tblLook w:val="04A0"/>
      </w:tblPr>
      <w:tblGrid>
        <w:gridCol w:w="972"/>
        <w:gridCol w:w="663"/>
        <w:gridCol w:w="554"/>
        <w:gridCol w:w="346"/>
        <w:gridCol w:w="612"/>
        <w:gridCol w:w="509"/>
        <w:gridCol w:w="509"/>
        <w:gridCol w:w="509"/>
        <w:gridCol w:w="612"/>
        <w:gridCol w:w="509"/>
        <w:gridCol w:w="613"/>
        <w:gridCol w:w="396"/>
        <w:gridCol w:w="280"/>
        <w:gridCol w:w="540"/>
        <w:gridCol w:w="650"/>
        <w:gridCol w:w="547"/>
        <w:gridCol w:w="615"/>
        <w:gridCol w:w="375"/>
        <w:gridCol w:w="1034"/>
      </w:tblGrid>
      <w:tr w:rsidR="009E1AF9" w:rsidRPr="009E1AF9" w:rsidTr="009E1AF9">
        <w:trPr>
          <w:tblHeader/>
          <w:tblCellSpacing w:w="15" w:type="dxa"/>
        </w:trPr>
        <w:tc>
          <w:tcPr>
            <w:tcW w:w="0" w:type="auto"/>
            <w:vAlign w:val="center"/>
            <w:hideMark/>
          </w:tcPr>
          <w:p w:rsidR="009E1AF9" w:rsidRPr="009E1AF9" w:rsidRDefault="009E1AF9" w:rsidP="009E1AF9">
            <w:pPr>
              <w:spacing w:after="0" w:line="240" w:lineRule="auto"/>
              <w:jc w:val="center"/>
              <w:rPr>
                <w:rFonts w:ascii="Times New Roman" w:eastAsia="Times New Roman" w:hAnsi="Times New Roman" w:cs="Times New Roman"/>
                <w:b/>
                <w:bCs/>
                <w:sz w:val="20"/>
                <w:szCs w:val="20"/>
              </w:rPr>
            </w:pPr>
          </w:p>
        </w:tc>
        <w:tc>
          <w:tcPr>
            <w:tcW w:w="0" w:type="auto"/>
            <w:gridSpan w:val="3"/>
            <w:vAlign w:val="center"/>
            <w:hideMark/>
          </w:tcPr>
          <w:p w:rsidR="009E1AF9" w:rsidRPr="009E1AF9" w:rsidRDefault="009E1AF9" w:rsidP="009E1AF9">
            <w:pPr>
              <w:spacing w:after="0" w:line="240" w:lineRule="auto"/>
              <w:jc w:val="center"/>
              <w:rPr>
                <w:rFonts w:ascii="Times New Roman" w:eastAsia="Times New Roman" w:hAnsi="Times New Roman" w:cs="Times New Roman"/>
                <w:b/>
                <w:bCs/>
                <w:sz w:val="20"/>
                <w:szCs w:val="20"/>
              </w:rPr>
            </w:pPr>
            <w:r w:rsidRPr="009E1AF9">
              <w:rPr>
                <w:rFonts w:ascii="Times New Roman" w:eastAsia="Times New Roman" w:hAnsi="Times New Roman" w:cs="Times New Roman"/>
                <w:b/>
                <w:bCs/>
                <w:sz w:val="20"/>
              </w:rPr>
              <w:t>Server OS support</w:t>
            </w:r>
          </w:p>
        </w:tc>
        <w:tc>
          <w:tcPr>
            <w:tcW w:w="0" w:type="auto"/>
            <w:gridSpan w:val="11"/>
            <w:vAlign w:val="center"/>
            <w:hideMark/>
          </w:tcPr>
          <w:p w:rsidR="009E1AF9" w:rsidRPr="009E1AF9" w:rsidRDefault="009E1AF9" w:rsidP="009E1AF9">
            <w:pPr>
              <w:spacing w:after="0" w:line="240" w:lineRule="auto"/>
              <w:jc w:val="center"/>
              <w:rPr>
                <w:rFonts w:ascii="Times New Roman" w:eastAsia="Times New Roman" w:hAnsi="Times New Roman" w:cs="Times New Roman"/>
                <w:b/>
                <w:bCs/>
                <w:sz w:val="20"/>
                <w:szCs w:val="20"/>
              </w:rPr>
            </w:pPr>
            <w:r w:rsidRPr="009E1AF9">
              <w:rPr>
                <w:rFonts w:ascii="Times New Roman" w:eastAsia="Times New Roman" w:hAnsi="Times New Roman" w:cs="Times New Roman"/>
                <w:b/>
                <w:bCs/>
                <w:sz w:val="20"/>
              </w:rPr>
              <w:t>Features</w:t>
            </w:r>
          </w:p>
        </w:tc>
        <w:tc>
          <w:tcPr>
            <w:tcW w:w="0" w:type="auto"/>
            <w:gridSpan w:val="3"/>
            <w:vAlign w:val="center"/>
            <w:hideMark/>
          </w:tcPr>
          <w:p w:rsidR="009E1AF9" w:rsidRPr="009E1AF9" w:rsidRDefault="009E1AF9" w:rsidP="009E1AF9">
            <w:pPr>
              <w:spacing w:after="0" w:line="240" w:lineRule="auto"/>
              <w:jc w:val="center"/>
              <w:rPr>
                <w:rFonts w:ascii="Times New Roman" w:eastAsia="Times New Roman" w:hAnsi="Times New Roman" w:cs="Times New Roman"/>
                <w:b/>
                <w:bCs/>
                <w:sz w:val="20"/>
                <w:szCs w:val="20"/>
              </w:rPr>
            </w:pPr>
            <w:r w:rsidRPr="009E1AF9">
              <w:rPr>
                <w:rFonts w:ascii="Times New Roman" w:eastAsia="Times New Roman" w:hAnsi="Times New Roman" w:cs="Times New Roman"/>
                <w:b/>
                <w:bCs/>
                <w:sz w:val="20"/>
              </w:rPr>
              <w:t>Storage</w:t>
            </w:r>
          </w:p>
        </w:tc>
        <w:tc>
          <w:tcPr>
            <w:tcW w:w="989" w:type="dxa"/>
            <w:vAlign w:val="center"/>
            <w:hideMark/>
          </w:tcPr>
          <w:p w:rsidR="009E1AF9" w:rsidRPr="009E1AF9" w:rsidRDefault="009E1AF9" w:rsidP="009E1AF9">
            <w:pPr>
              <w:spacing w:after="0" w:line="240" w:lineRule="auto"/>
              <w:jc w:val="center"/>
              <w:rPr>
                <w:rFonts w:ascii="Times New Roman" w:eastAsia="Times New Roman" w:hAnsi="Times New Roman" w:cs="Times New Roman"/>
                <w:b/>
                <w:bCs/>
                <w:sz w:val="20"/>
                <w:szCs w:val="20"/>
              </w:rPr>
            </w:pPr>
            <w:r w:rsidRPr="009E1AF9">
              <w:rPr>
                <w:rFonts w:ascii="Times New Roman" w:eastAsia="Times New Roman" w:hAnsi="Times New Roman" w:cs="Times New Roman"/>
                <w:b/>
                <w:bCs/>
                <w:sz w:val="20"/>
              </w:rPr>
              <w:t>Users</w:t>
            </w:r>
          </w:p>
        </w:tc>
      </w:tr>
      <w:tr w:rsidR="009E1AF9" w:rsidRPr="009E1AF9" w:rsidTr="009E1AF9">
        <w:trPr>
          <w:tblHeader/>
          <w:tblCellSpacing w:w="15" w:type="dxa"/>
        </w:trPr>
        <w:tc>
          <w:tcPr>
            <w:tcW w:w="0" w:type="auto"/>
            <w:vAlign w:val="center"/>
            <w:hideMark/>
          </w:tcPr>
          <w:p w:rsidR="009E1AF9" w:rsidRPr="009E1AF9" w:rsidRDefault="009E1AF9" w:rsidP="009E1AF9">
            <w:pPr>
              <w:spacing w:after="0" w:line="240" w:lineRule="auto"/>
              <w:jc w:val="center"/>
              <w:rPr>
                <w:rFonts w:ascii="Times New Roman" w:eastAsia="Times New Roman" w:hAnsi="Times New Roman" w:cs="Times New Roman"/>
                <w:b/>
                <w:bCs/>
                <w:sz w:val="20"/>
                <w:szCs w:val="20"/>
              </w:rPr>
            </w:pPr>
            <w:r w:rsidRPr="009E1AF9">
              <w:rPr>
                <w:rFonts w:ascii="Times New Roman" w:eastAsia="Times New Roman" w:hAnsi="Times New Roman" w:cs="Times New Roman"/>
                <w:b/>
                <w:bCs/>
                <w:sz w:val="20"/>
                <w:szCs w:val="20"/>
              </w:rPr>
              <w:t>Mail server</w:t>
            </w:r>
          </w:p>
        </w:tc>
        <w:tc>
          <w:tcPr>
            <w:tcW w:w="0" w:type="auto"/>
            <w:vAlign w:val="center"/>
            <w:hideMark/>
          </w:tcPr>
          <w:p w:rsidR="009E1AF9" w:rsidRPr="009E1AF9" w:rsidRDefault="009E1AF9" w:rsidP="009E1AF9">
            <w:pPr>
              <w:spacing w:after="0" w:line="240" w:lineRule="auto"/>
              <w:jc w:val="center"/>
              <w:rPr>
                <w:rFonts w:ascii="Times New Roman" w:eastAsia="Times New Roman" w:hAnsi="Times New Roman" w:cs="Times New Roman"/>
                <w:b/>
                <w:bCs/>
                <w:sz w:val="20"/>
                <w:szCs w:val="20"/>
              </w:rPr>
            </w:pPr>
            <w:hyperlink r:id="rId266" w:tooltip="Linux" w:history="1">
              <w:r w:rsidRPr="009E1AF9">
                <w:rPr>
                  <w:rFonts w:ascii="Times New Roman" w:eastAsia="Times New Roman" w:hAnsi="Times New Roman" w:cs="Times New Roman"/>
                  <w:b/>
                  <w:bCs/>
                  <w:color w:val="0000FF"/>
                  <w:sz w:val="20"/>
                  <w:u w:val="single"/>
                </w:rPr>
                <w:t>Linux</w:t>
              </w:r>
            </w:hyperlink>
            <w:r w:rsidRPr="009E1AF9">
              <w:rPr>
                <w:rFonts w:ascii="Times New Roman" w:eastAsia="Times New Roman" w:hAnsi="Times New Roman" w:cs="Times New Roman"/>
                <w:b/>
                <w:bCs/>
                <w:sz w:val="20"/>
                <w:szCs w:val="20"/>
              </w:rPr>
              <w:t>/</w:t>
            </w:r>
            <w:hyperlink r:id="rId267" w:tooltip="Unix" w:history="1">
              <w:r w:rsidRPr="009E1AF9">
                <w:rPr>
                  <w:rFonts w:ascii="Times New Roman" w:eastAsia="Times New Roman" w:hAnsi="Times New Roman" w:cs="Times New Roman"/>
                  <w:b/>
                  <w:bCs/>
                  <w:color w:val="0000FF"/>
                  <w:sz w:val="20"/>
                  <w:u w:val="single"/>
                </w:rPr>
                <w:t>Unix</w:t>
              </w:r>
            </w:hyperlink>
          </w:p>
        </w:tc>
        <w:tc>
          <w:tcPr>
            <w:tcW w:w="0" w:type="auto"/>
            <w:vAlign w:val="center"/>
            <w:hideMark/>
          </w:tcPr>
          <w:p w:rsidR="009E1AF9" w:rsidRPr="009E1AF9" w:rsidRDefault="009E1AF9" w:rsidP="009E1AF9">
            <w:pPr>
              <w:spacing w:after="0" w:line="240" w:lineRule="auto"/>
              <w:jc w:val="center"/>
              <w:rPr>
                <w:rFonts w:ascii="Times New Roman" w:eastAsia="Times New Roman" w:hAnsi="Times New Roman" w:cs="Times New Roman"/>
                <w:b/>
                <w:bCs/>
                <w:sz w:val="20"/>
                <w:szCs w:val="20"/>
              </w:rPr>
            </w:pPr>
            <w:hyperlink r:id="rId268" w:tooltip="Microsoft Windows" w:history="1">
              <w:r w:rsidRPr="009E1AF9">
                <w:rPr>
                  <w:rFonts w:ascii="Times New Roman" w:eastAsia="Times New Roman" w:hAnsi="Times New Roman" w:cs="Times New Roman"/>
                  <w:b/>
                  <w:bCs/>
                  <w:color w:val="0000FF"/>
                  <w:sz w:val="20"/>
                  <w:u w:val="single"/>
                </w:rPr>
                <w:t>Windows</w:t>
              </w:r>
            </w:hyperlink>
          </w:p>
        </w:tc>
        <w:tc>
          <w:tcPr>
            <w:tcW w:w="0" w:type="auto"/>
            <w:vAlign w:val="center"/>
            <w:hideMark/>
          </w:tcPr>
          <w:p w:rsidR="009E1AF9" w:rsidRPr="009E1AF9" w:rsidRDefault="009E1AF9" w:rsidP="009E1AF9">
            <w:pPr>
              <w:spacing w:after="0" w:line="240" w:lineRule="auto"/>
              <w:jc w:val="center"/>
              <w:rPr>
                <w:rFonts w:ascii="Times New Roman" w:eastAsia="Times New Roman" w:hAnsi="Times New Roman" w:cs="Times New Roman"/>
                <w:b/>
                <w:bCs/>
                <w:sz w:val="20"/>
                <w:szCs w:val="20"/>
              </w:rPr>
            </w:pPr>
            <w:hyperlink r:id="rId269" w:tooltip="Mac OS" w:history="1">
              <w:r w:rsidRPr="009E1AF9">
                <w:rPr>
                  <w:rFonts w:ascii="Times New Roman" w:eastAsia="Times New Roman" w:hAnsi="Times New Roman" w:cs="Times New Roman"/>
                  <w:b/>
                  <w:bCs/>
                  <w:color w:val="0000FF"/>
                  <w:sz w:val="20"/>
                  <w:u w:val="single"/>
                </w:rPr>
                <w:t>Mac OS</w:t>
              </w:r>
            </w:hyperlink>
          </w:p>
        </w:tc>
        <w:tc>
          <w:tcPr>
            <w:tcW w:w="0" w:type="auto"/>
            <w:vAlign w:val="center"/>
            <w:hideMark/>
          </w:tcPr>
          <w:p w:rsidR="009E1AF9" w:rsidRPr="009E1AF9" w:rsidRDefault="009E1AF9" w:rsidP="009E1AF9">
            <w:pPr>
              <w:spacing w:after="0" w:line="240" w:lineRule="auto"/>
              <w:jc w:val="center"/>
              <w:rPr>
                <w:rFonts w:ascii="Times New Roman" w:eastAsia="Times New Roman" w:hAnsi="Times New Roman" w:cs="Times New Roman"/>
                <w:b/>
                <w:bCs/>
                <w:sz w:val="20"/>
                <w:szCs w:val="20"/>
              </w:rPr>
            </w:pPr>
            <w:hyperlink r:id="rId270" w:tooltip="SMTP" w:history="1">
              <w:r w:rsidRPr="009E1AF9">
                <w:rPr>
                  <w:rFonts w:ascii="Times New Roman" w:eastAsia="Times New Roman" w:hAnsi="Times New Roman" w:cs="Times New Roman"/>
                  <w:b/>
                  <w:bCs/>
                  <w:color w:val="0000FF"/>
                  <w:sz w:val="20"/>
                  <w:u w:val="single"/>
                </w:rPr>
                <w:t>SMTP</w:t>
              </w:r>
            </w:hyperlink>
          </w:p>
        </w:tc>
        <w:tc>
          <w:tcPr>
            <w:tcW w:w="0" w:type="auto"/>
            <w:vAlign w:val="center"/>
            <w:hideMark/>
          </w:tcPr>
          <w:p w:rsidR="009E1AF9" w:rsidRPr="009E1AF9" w:rsidRDefault="009E1AF9" w:rsidP="009E1AF9">
            <w:pPr>
              <w:spacing w:after="0" w:line="240" w:lineRule="auto"/>
              <w:jc w:val="center"/>
              <w:rPr>
                <w:rFonts w:ascii="Times New Roman" w:eastAsia="Times New Roman" w:hAnsi="Times New Roman" w:cs="Times New Roman"/>
                <w:b/>
                <w:bCs/>
                <w:sz w:val="20"/>
                <w:szCs w:val="20"/>
              </w:rPr>
            </w:pPr>
            <w:hyperlink r:id="rId271" w:tooltip="POP3" w:history="1">
              <w:r w:rsidRPr="009E1AF9">
                <w:rPr>
                  <w:rFonts w:ascii="Times New Roman" w:eastAsia="Times New Roman" w:hAnsi="Times New Roman" w:cs="Times New Roman"/>
                  <w:b/>
                  <w:bCs/>
                  <w:color w:val="0000FF"/>
                  <w:sz w:val="20"/>
                  <w:u w:val="single"/>
                </w:rPr>
                <w:t>POP3</w:t>
              </w:r>
            </w:hyperlink>
          </w:p>
        </w:tc>
        <w:tc>
          <w:tcPr>
            <w:tcW w:w="0" w:type="auto"/>
            <w:vAlign w:val="center"/>
            <w:hideMark/>
          </w:tcPr>
          <w:p w:rsidR="009E1AF9" w:rsidRPr="009E1AF9" w:rsidRDefault="009E1AF9" w:rsidP="009E1AF9">
            <w:pPr>
              <w:spacing w:after="0" w:line="240" w:lineRule="auto"/>
              <w:jc w:val="center"/>
              <w:rPr>
                <w:rFonts w:ascii="Times New Roman" w:eastAsia="Times New Roman" w:hAnsi="Times New Roman" w:cs="Times New Roman"/>
                <w:b/>
                <w:bCs/>
                <w:sz w:val="20"/>
                <w:szCs w:val="20"/>
              </w:rPr>
            </w:pPr>
            <w:hyperlink r:id="rId272" w:tooltip="IMAP" w:history="1">
              <w:r w:rsidRPr="009E1AF9">
                <w:rPr>
                  <w:rFonts w:ascii="Times New Roman" w:eastAsia="Times New Roman" w:hAnsi="Times New Roman" w:cs="Times New Roman"/>
                  <w:b/>
                  <w:bCs/>
                  <w:color w:val="0000FF"/>
                  <w:sz w:val="20"/>
                  <w:u w:val="single"/>
                </w:rPr>
                <w:t>IMAP</w:t>
              </w:r>
            </w:hyperlink>
          </w:p>
        </w:tc>
        <w:tc>
          <w:tcPr>
            <w:tcW w:w="0" w:type="auto"/>
            <w:vAlign w:val="center"/>
            <w:hideMark/>
          </w:tcPr>
          <w:p w:rsidR="009E1AF9" w:rsidRPr="009E1AF9" w:rsidRDefault="009E1AF9" w:rsidP="009E1AF9">
            <w:pPr>
              <w:spacing w:after="0" w:line="240" w:lineRule="auto"/>
              <w:jc w:val="center"/>
              <w:rPr>
                <w:rFonts w:ascii="Times New Roman" w:eastAsia="Times New Roman" w:hAnsi="Times New Roman" w:cs="Times New Roman"/>
                <w:b/>
                <w:bCs/>
                <w:sz w:val="20"/>
                <w:szCs w:val="20"/>
              </w:rPr>
            </w:pPr>
            <w:hyperlink r:id="rId273" w:tooltip="IMAP IDLE" w:history="1">
              <w:r w:rsidRPr="009E1AF9">
                <w:rPr>
                  <w:rFonts w:ascii="Times New Roman" w:eastAsia="Times New Roman" w:hAnsi="Times New Roman" w:cs="Times New Roman"/>
                  <w:b/>
                  <w:bCs/>
                  <w:color w:val="0000FF"/>
                  <w:sz w:val="20"/>
                  <w:u w:val="single"/>
                </w:rPr>
                <w:t>IMAP IDLE</w:t>
              </w:r>
            </w:hyperlink>
          </w:p>
        </w:tc>
        <w:tc>
          <w:tcPr>
            <w:tcW w:w="0" w:type="auto"/>
            <w:vAlign w:val="center"/>
            <w:hideMark/>
          </w:tcPr>
          <w:p w:rsidR="009E1AF9" w:rsidRPr="009E1AF9" w:rsidRDefault="009E1AF9" w:rsidP="009E1AF9">
            <w:pPr>
              <w:spacing w:after="0" w:line="240" w:lineRule="auto"/>
              <w:jc w:val="center"/>
              <w:rPr>
                <w:rFonts w:ascii="Times New Roman" w:eastAsia="Times New Roman" w:hAnsi="Times New Roman" w:cs="Times New Roman"/>
                <w:b/>
                <w:bCs/>
                <w:sz w:val="20"/>
                <w:szCs w:val="20"/>
              </w:rPr>
            </w:pPr>
            <w:hyperlink r:id="rId274" w:tooltip="SMTP" w:history="1">
              <w:r w:rsidRPr="009E1AF9">
                <w:rPr>
                  <w:rFonts w:ascii="Times New Roman" w:eastAsia="Times New Roman" w:hAnsi="Times New Roman" w:cs="Times New Roman"/>
                  <w:b/>
                  <w:bCs/>
                  <w:color w:val="0000FF"/>
                  <w:sz w:val="20"/>
                  <w:u w:val="single"/>
                </w:rPr>
                <w:t>SMTP</w:t>
              </w:r>
            </w:hyperlink>
            <w:r w:rsidRPr="009E1AF9">
              <w:rPr>
                <w:rFonts w:ascii="Times New Roman" w:eastAsia="Times New Roman" w:hAnsi="Times New Roman" w:cs="Times New Roman"/>
                <w:b/>
                <w:bCs/>
                <w:sz w:val="20"/>
                <w:szCs w:val="20"/>
              </w:rPr>
              <w:t xml:space="preserve"> over </w:t>
            </w:r>
            <w:hyperlink r:id="rId275" w:tooltip="Transport Layer Security" w:history="1">
              <w:r w:rsidRPr="009E1AF9">
                <w:rPr>
                  <w:rFonts w:ascii="Times New Roman" w:eastAsia="Times New Roman" w:hAnsi="Times New Roman" w:cs="Times New Roman"/>
                  <w:b/>
                  <w:bCs/>
                  <w:color w:val="0000FF"/>
                  <w:sz w:val="20"/>
                  <w:u w:val="single"/>
                </w:rPr>
                <w:t>TLS</w:t>
              </w:r>
            </w:hyperlink>
          </w:p>
        </w:tc>
        <w:tc>
          <w:tcPr>
            <w:tcW w:w="0" w:type="auto"/>
            <w:vAlign w:val="center"/>
            <w:hideMark/>
          </w:tcPr>
          <w:p w:rsidR="009E1AF9" w:rsidRPr="009E1AF9" w:rsidRDefault="009E1AF9" w:rsidP="009E1AF9">
            <w:pPr>
              <w:spacing w:after="0" w:line="240" w:lineRule="auto"/>
              <w:jc w:val="center"/>
              <w:rPr>
                <w:rFonts w:ascii="Times New Roman" w:eastAsia="Times New Roman" w:hAnsi="Times New Roman" w:cs="Times New Roman"/>
                <w:b/>
                <w:bCs/>
                <w:sz w:val="20"/>
                <w:szCs w:val="20"/>
              </w:rPr>
            </w:pPr>
            <w:hyperlink r:id="rId276" w:tooltip="Post Office Protocol" w:history="1">
              <w:r w:rsidRPr="009E1AF9">
                <w:rPr>
                  <w:rFonts w:ascii="Times New Roman" w:eastAsia="Times New Roman" w:hAnsi="Times New Roman" w:cs="Times New Roman"/>
                  <w:b/>
                  <w:bCs/>
                  <w:color w:val="0000FF"/>
                  <w:sz w:val="20"/>
                  <w:u w:val="single"/>
                </w:rPr>
                <w:t>POP</w:t>
              </w:r>
            </w:hyperlink>
            <w:r w:rsidRPr="009E1AF9">
              <w:rPr>
                <w:rFonts w:ascii="Times New Roman" w:eastAsia="Times New Roman" w:hAnsi="Times New Roman" w:cs="Times New Roman"/>
                <w:b/>
                <w:bCs/>
                <w:sz w:val="20"/>
                <w:szCs w:val="20"/>
              </w:rPr>
              <w:t xml:space="preserve"> over </w:t>
            </w:r>
            <w:hyperlink r:id="rId277" w:tooltip="Transport Layer Security" w:history="1">
              <w:r w:rsidRPr="009E1AF9">
                <w:rPr>
                  <w:rFonts w:ascii="Times New Roman" w:eastAsia="Times New Roman" w:hAnsi="Times New Roman" w:cs="Times New Roman"/>
                  <w:b/>
                  <w:bCs/>
                  <w:color w:val="0000FF"/>
                  <w:sz w:val="20"/>
                  <w:u w:val="single"/>
                </w:rPr>
                <w:t>TLS</w:t>
              </w:r>
            </w:hyperlink>
          </w:p>
        </w:tc>
        <w:tc>
          <w:tcPr>
            <w:tcW w:w="0" w:type="auto"/>
            <w:vAlign w:val="center"/>
            <w:hideMark/>
          </w:tcPr>
          <w:p w:rsidR="009E1AF9" w:rsidRPr="009E1AF9" w:rsidRDefault="009E1AF9" w:rsidP="009E1AF9">
            <w:pPr>
              <w:spacing w:after="0" w:line="240" w:lineRule="auto"/>
              <w:jc w:val="center"/>
              <w:rPr>
                <w:rFonts w:ascii="Times New Roman" w:eastAsia="Times New Roman" w:hAnsi="Times New Roman" w:cs="Times New Roman"/>
                <w:b/>
                <w:bCs/>
                <w:sz w:val="20"/>
                <w:szCs w:val="20"/>
              </w:rPr>
            </w:pPr>
            <w:hyperlink r:id="rId278" w:tooltip="IPv6" w:history="1">
              <w:r w:rsidRPr="009E1AF9">
                <w:rPr>
                  <w:rFonts w:ascii="Times New Roman" w:eastAsia="Times New Roman" w:hAnsi="Times New Roman" w:cs="Times New Roman"/>
                  <w:b/>
                  <w:bCs/>
                  <w:color w:val="0000FF"/>
                  <w:sz w:val="20"/>
                  <w:u w:val="single"/>
                </w:rPr>
                <w:t>IPv6</w:t>
              </w:r>
            </w:hyperlink>
          </w:p>
        </w:tc>
        <w:tc>
          <w:tcPr>
            <w:tcW w:w="0" w:type="auto"/>
            <w:vAlign w:val="center"/>
            <w:hideMark/>
          </w:tcPr>
          <w:p w:rsidR="009E1AF9" w:rsidRPr="009E1AF9" w:rsidRDefault="009E1AF9" w:rsidP="009E1AF9">
            <w:pPr>
              <w:spacing w:after="0" w:line="240" w:lineRule="auto"/>
              <w:jc w:val="center"/>
              <w:rPr>
                <w:rFonts w:ascii="Times New Roman" w:eastAsia="Times New Roman" w:hAnsi="Times New Roman" w:cs="Times New Roman"/>
                <w:b/>
                <w:bCs/>
                <w:sz w:val="20"/>
                <w:szCs w:val="20"/>
              </w:rPr>
            </w:pPr>
            <w:hyperlink r:id="rId279" w:tooltip="Network News Transfer Protocol" w:history="1">
              <w:r w:rsidRPr="009E1AF9">
                <w:rPr>
                  <w:rFonts w:ascii="Times New Roman" w:eastAsia="Times New Roman" w:hAnsi="Times New Roman" w:cs="Times New Roman"/>
                  <w:b/>
                  <w:bCs/>
                  <w:color w:val="0000FF"/>
                  <w:sz w:val="20"/>
                  <w:u w:val="single"/>
                </w:rPr>
                <w:t>NNTP</w:t>
              </w:r>
            </w:hyperlink>
          </w:p>
        </w:tc>
        <w:tc>
          <w:tcPr>
            <w:tcW w:w="0" w:type="auto"/>
            <w:vAlign w:val="center"/>
            <w:hideMark/>
          </w:tcPr>
          <w:p w:rsidR="009E1AF9" w:rsidRPr="009E1AF9" w:rsidRDefault="009E1AF9" w:rsidP="009E1AF9">
            <w:pPr>
              <w:spacing w:after="0" w:line="240" w:lineRule="auto"/>
              <w:jc w:val="center"/>
              <w:rPr>
                <w:rFonts w:ascii="Times New Roman" w:eastAsia="Times New Roman" w:hAnsi="Times New Roman" w:cs="Times New Roman"/>
                <w:b/>
                <w:bCs/>
                <w:sz w:val="20"/>
                <w:szCs w:val="20"/>
              </w:rPr>
            </w:pPr>
            <w:hyperlink r:id="rId280" w:tooltip="Secure Sockets Layer" w:history="1">
              <w:r w:rsidRPr="009E1AF9">
                <w:rPr>
                  <w:rFonts w:ascii="Times New Roman" w:eastAsia="Times New Roman" w:hAnsi="Times New Roman" w:cs="Times New Roman"/>
                  <w:b/>
                  <w:bCs/>
                  <w:color w:val="0000FF"/>
                  <w:sz w:val="20"/>
                  <w:u w:val="single"/>
                </w:rPr>
                <w:t>SSL</w:t>
              </w:r>
            </w:hyperlink>
          </w:p>
        </w:tc>
        <w:tc>
          <w:tcPr>
            <w:tcW w:w="0" w:type="auto"/>
            <w:vAlign w:val="center"/>
            <w:hideMark/>
          </w:tcPr>
          <w:p w:rsidR="009E1AF9" w:rsidRPr="009E1AF9" w:rsidRDefault="009E1AF9" w:rsidP="009E1AF9">
            <w:pPr>
              <w:spacing w:after="0" w:line="240" w:lineRule="auto"/>
              <w:jc w:val="center"/>
              <w:rPr>
                <w:rFonts w:ascii="Times New Roman" w:eastAsia="Times New Roman" w:hAnsi="Times New Roman" w:cs="Times New Roman"/>
                <w:b/>
                <w:bCs/>
                <w:sz w:val="20"/>
                <w:szCs w:val="20"/>
              </w:rPr>
            </w:pPr>
            <w:hyperlink r:id="rId281" w:tooltip="Webmail" w:history="1">
              <w:r w:rsidRPr="009E1AF9">
                <w:rPr>
                  <w:rFonts w:ascii="Times New Roman" w:eastAsia="Times New Roman" w:hAnsi="Times New Roman" w:cs="Times New Roman"/>
                  <w:b/>
                  <w:bCs/>
                  <w:color w:val="0000FF"/>
                  <w:sz w:val="20"/>
                  <w:u w:val="single"/>
                </w:rPr>
                <w:t>Webmail</w:t>
              </w:r>
            </w:hyperlink>
          </w:p>
        </w:tc>
        <w:tc>
          <w:tcPr>
            <w:tcW w:w="0" w:type="auto"/>
            <w:vAlign w:val="center"/>
            <w:hideMark/>
          </w:tcPr>
          <w:p w:rsidR="009E1AF9" w:rsidRPr="009E1AF9" w:rsidRDefault="009E1AF9" w:rsidP="009E1AF9">
            <w:pPr>
              <w:spacing w:after="0" w:line="240" w:lineRule="auto"/>
              <w:jc w:val="center"/>
              <w:rPr>
                <w:rFonts w:ascii="Times New Roman" w:eastAsia="Times New Roman" w:hAnsi="Times New Roman" w:cs="Times New Roman"/>
                <w:b/>
                <w:bCs/>
                <w:sz w:val="20"/>
                <w:szCs w:val="20"/>
              </w:rPr>
            </w:pPr>
            <w:hyperlink r:id="rId282" w:tooltip="Exchange ActiveSync" w:history="1">
              <w:r w:rsidRPr="009E1AF9">
                <w:rPr>
                  <w:rFonts w:ascii="Times New Roman" w:eastAsia="Times New Roman" w:hAnsi="Times New Roman" w:cs="Times New Roman"/>
                  <w:b/>
                  <w:bCs/>
                  <w:color w:val="0000FF"/>
                  <w:sz w:val="20"/>
                  <w:u w:val="single"/>
                </w:rPr>
                <w:t>ActiveSync</w:t>
              </w:r>
            </w:hyperlink>
          </w:p>
        </w:tc>
        <w:tc>
          <w:tcPr>
            <w:tcW w:w="0" w:type="auto"/>
            <w:vAlign w:val="center"/>
            <w:hideMark/>
          </w:tcPr>
          <w:p w:rsidR="009E1AF9" w:rsidRPr="009E1AF9" w:rsidRDefault="009E1AF9" w:rsidP="009E1AF9">
            <w:pPr>
              <w:spacing w:after="0" w:line="240" w:lineRule="auto"/>
              <w:jc w:val="center"/>
              <w:rPr>
                <w:rFonts w:ascii="Times New Roman" w:eastAsia="Times New Roman" w:hAnsi="Times New Roman" w:cs="Times New Roman"/>
                <w:b/>
                <w:bCs/>
                <w:sz w:val="20"/>
                <w:szCs w:val="20"/>
              </w:rPr>
            </w:pPr>
            <w:hyperlink r:id="rId283" w:tooltip="Database" w:history="1">
              <w:r w:rsidRPr="009E1AF9">
                <w:rPr>
                  <w:rFonts w:ascii="Times New Roman" w:eastAsia="Times New Roman" w:hAnsi="Times New Roman" w:cs="Times New Roman"/>
                  <w:b/>
                  <w:bCs/>
                  <w:color w:val="0000FF"/>
                  <w:sz w:val="20"/>
                  <w:u w:val="single"/>
                </w:rPr>
                <w:t>Database</w:t>
              </w:r>
            </w:hyperlink>
          </w:p>
        </w:tc>
        <w:tc>
          <w:tcPr>
            <w:tcW w:w="0" w:type="auto"/>
            <w:vAlign w:val="center"/>
            <w:hideMark/>
          </w:tcPr>
          <w:p w:rsidR="009E1AF9" w:rsidRPr="009E1AF9" w:rsidRDefault="009E1AF9" w:rsidP="009E1AF9">
            <w:pPr>
              <w:spacing w:after="0" w:line="240" w:lineRule="auto"/>
              <w:jc w:val="center"/>
              <w:rPr>
                <w:rFonts w:ascii="Times New Roman" w:eastAsia="Times New Roman" w:hAnsi="Times New Roman" w:cs="Times New Roman"/>
                <w:b/>
                <w:bCs/>
                <w:sz w:val="20"/>
                <w:szCs w:val="20"/>
              </w:rPr>
            </w:pPr>
            <w:hyperlink r:id="rId284" w:tooltip="Filesystem" w:history="1">
              <w:r w:rsidRPr="009E1AF9">
                <w:rPr>
                  <w:rFonts w:ascii="Times New Roman" w:eastAsia="Times New Roman" w:hAnsi="Times New Roman" w:cs="Times New Roman"/>
                  <w:b/>
                  <w:bCs/>
                  <w:color w:val="0000FF"/>
                  <w:sz w:val="20"/>
                  <w:u w:val="single"/>
                </w:rPr>
                <w:t>Filesystem</w:t>
              </w:r>
            </w:hyperlink>
          </w:p>
        </w:tc>
        <w:tc>
          <w:tcPr>
            <w:tcW w:w="0" w:type="auto"/>
            <w:vAlign w:val="center"/>
            <w:hideMark/>
          </w:tcPr>
          <w:p w:rsidR="009E1AF9" w:rsidRPr="009E1AF9" w:rsidRDefault="009E1AF9" w:rsidP="009E1AF9">
            <w:pPr>
              <w:spacing w:after="0" w:line="240" w:lineRule="auto"/>
              <w:jc w:val="center"/>
              <w:rPr>
                <w:rFonts w:ascii="Times New Roman" w:eastAsia="Times New Roman" w:hAnsi="Times New Roman" w:cs="Times New Roman"/>
                <w:b/>
                <w:bCs/>
                <w:sz w:val="20"/>
                <w:szCs w:val="20"/>
              </w:rPr>
            </w:pPr>
            <w:r w:rsidRPr="009E1AF9">
              <w:rPr>
                <w:rFonts w:ascii="Times New Roman" w:eastAsia="Times New Roman" w:hAnsi="Times New Roman" w:cs="Times New Roman"/>
                <w:b/>
                <w:bCs/>
                <w:sz w:val="20"/>
                <w:szCs w:val="20"/>
              </w:rPr>
              <w:t>Other</w:t>
            </w:r>
          </w:p>
        </w:tc>
        <w:tc>
          <w:tcPr>
            <w:tcW w:w="989" w:type="dxa"/>
            <w:vAlign w:val="center"/>
            <w:hideMark/>
          </w:tcPr>
          <w:p w:rsidR="009E1AF9" w:rsidRPr="009E1AF9" w:rsidRDefault="009E1AF9" w:rsidP="009E1AF9">
            <w:pPr>
              <w:spacing w:after="0" w:line="240" w:lineRule="auto"/>
              <w:jc w:val="center"/>
              <w:rPr>
                <w:rFonts w:ascii="Times New Roman" w:eastAsia="Times New Roman" w:hAnsi="Times New Roman" w:cs="Times New Roman"/>
                <w:b/>
                <w:bCs/>
                <w:sz w:val="20"/>
                <w:szCs w:val="20"/>
              </w:rPr>
            </w:pPr>
            <w:r w:rsidRPr="009E1AF9">
              <w:rPr>
                <w:rFonts w:ascii="Times New Roman" w:eastAsia="Times New Roman" w:hAnsi="Times New Roman" w:cs="Times New Roman"/>
                <w:b/>
                <w:bCs/>
                <w:sz w:val="20"/>
                <w:szCs w:val="20"/>
              </w:rPr>
              <w:t>License</w:t>
            </w:r>
          </w:p>
        </w:tc>
      </w:tr>
      <w:tr w:rsidR="009E1AF9" w:rsidRPr="009E1AF9" w:rsidTr="009E1AF9">
        <w:trPr>
          <w:tblCellSpacing w:w="15" w:type="dxa"/>
        </w:trPr>
        <w:tc>
          <w:tcPr>
            <w:tcW w:w="0" w:type="auto"/>
            <w:shd w:val="clear" w:color="auto" w:fill="ECECEC"/>
            <w:vAlign w:val="center"/>
            <w:hideMark/>
          </w:tcPr>
          <w:p w:rsidR="009E1AF9" w:rsidRPr="009E1AF9" w:rsidRDefault="009E1AF9" w:rsidP="009E1AF9">
            <w:pPr>
              <w:spacing w:after="0" w:line="240" w:lineRule="auto"/>
              <w:rPr>
                <w:rFonts w:ascii="Times New Roman" w:eastAsia="Times New Roman" w:hAnsi="Times New Roman" w:cs="Times New Roman"/>
                <w:b/>
                <w:bCs/>
                <w:color w:val="000000"/>
                <w:sz w:val="20"/>
                <w:szCs w:val="20"/>
              </w:rPr>
            </w:pPr>
            <w:hyperlink r:id="rId285" w:tooltip="Agorum core" w:history="1">
              <w:r w:rsidRPr="009E1AF9">
                <w:rPr>
                  <w:rFonts w:ascii="Times New Roman" w:eastAsia="Times New Roman" w:hAnsi="Times New Roman" w:cs="Times New Roman"/>
                  <w:b/>
                  <w:bCs/>
                  <w:color w:val="0000FF"/>
                  <w:sz w:val="20"/>
                  <w:u w:val="single"/>
                </w:rPr>
                <w:t>agorum core</w:t>
              </w:r>
            </w:hyperlink>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FF99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No</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FF99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No</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ECECEC"/>
            <w:vAlign w:val="center"/>
            <w:hideMark/>
          </w:tcPr>
          <w:p w:rsidR="009E1AF9" w:rsidRPr="009E1AF9" w:rsidRDefault="009E1AF9" w:rsidP="009E1AF9">
            <w:pPr>
              <w:spacing w:after="0" w:line="240" w:lineRule="auto"/>
              <w:jc w:val="center"/>
              <w:rPr>
                <w:rFonts w:ascii="Times New Roman" w:eastAsia="Times New Roman" w:hAnsi="Times New Roman" w:cs="Times New Roman"/>
                <w:color w:val="2C2C2C"/>
                <w:sz w:val="15"/>
                <w:szCs w:val="15"/>
              </w:rPr>
            </w:pPr>
            <w:r w:rsidRPr="009E1AF9">
              <w:rPr>
                <w:rFonts w:ascii="Times New Roman" w:eastAsia="Times New Roman" w:hAnsi="Times New Roman" w:cs="Times New Roman"/>
                <w:color w:val="2C2C2C"/>
                <w:sz w:val="15"/>
                <w:szCs w:val="15"/>
              </w:rPr>
              <w:t>?</w:t>
            </w:r>
          </w:p>
        </w:tc>
        <w:tc>
          <w:tcPr>
            <w:tcW w:w="0" w:type="auto"/>
            <w:shd w:val="clear" w:color="auto" w:fill="FF99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No</w:t>
            </w:r>
          </w:p>
        </w:tc>
        <w:tc>
          <w:tcPr>
            <w:tcW w:w="0" w:type="auto"/>
            <w:shd w:val="clear" w:color="auto" w:fill="FF99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No</w:t>
            </w:r>
          </w:p>
        </w:tc>
        <w:tc>
          <w:tcPr>
            <w:tcW w:w="0" w:type="auto"/>
            <w:shd w:val="clear" w:color="auto" w:fill="ECECEC"/>
            <w:vAlign w:val="center"/>
            <w:hideMark/>
          </w:tcPr>
          <w:p w:rsidR="009E1AF9" w:rsidRPr="009E1AF9" w:rsidRDefault="009E1AF9" w:rsidP="009E1AF9">
            <w:pPr>
              <w:spacing w:after="0" w:line="240" w:lineRule="auto"/>
              <w:jc w:val="center"/>
              <w:rPr>
                <w:rFonts w:ascii="Times New Roman" w:eastAsia="Times New Roman" w:hAnsi="Times New Roman" w:cs="Times New Roman"/>
                <w:color w:val="2C2C2C"/>
                <w:sz w:val="15"/>
                <w:szCs w:val="15"/>
              </w:rPr>
            </w:pPr>
            <w:r w:rsidRPr="009E1AF9">
              <w:rPr>
                <w:rFonts w:ascii="Times New Roman" w:eastAsia="Times New Roman" w:hAnsi="Times New Roman" w:cs="Times New Roman"/>
                <w:color w:val="2C2C2C"/>
                <w:sz w:val="15"/>
                <w:szCs w:val="15"/>
              </w:rPr>
              <w:t>?</w:t>
            </w:r>
          </w:p>
        </w:tc>
        <w:tc>
          <w:tcPr>
            <w:tcW w:w="0" w:type="auto"/>
            <w:shd w:val="clear" w:color="auto" w:fill="FF99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No</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FF99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No</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FF99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No</w:t>
            </w:r>
          </w:p>
        </w:tc>
        <w:tc>
          <w:tcPr>
            <w:tcW w:w="0" w:type="auto"/>
            <w:shd w:val="clear" w:color="auto" w:fill="FF99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No</w:t>
            </w:r>
          </w:p>
        </w:tc>
        <w:tc>
          <w:tcPr>
            <w:tcW w:w="989" w:type="dxa"/>
            <w:shd w:val="clear" w:color="auto" w:fill="99FFFF"/>
            <w:vAlign w:val="center"/>
            <w:hideMark/>
          </w:tcPr>
          <w:p w:rsidR="009E1AF9" w:rsidRPr="009E1AF9" w:rsidRDefault="009E1AF9" w:rsidP="009E1AF9">
            <w:pPr>
              <w:spacing w:after="0" w:line="240" w:lineRule="auto"/>
              <w:jc w:val="center"/>
              <w:rPr>
                <w:rFonts w:ascii="Times New Roman" w:eastAsia="Times New Roman" w:hAnsi="Times New Roman" w:cs="Times New Roman"/>
                <w:color w:val="000000"/>
                <w:sz w:val="20"/>
                <w:szCs w:val="20"/>
              </w:rPr>
            </w:pPr>
            <w:hyperlink r:id="rId286" w:tooltip="GNU Public License" w:history="1">
              <w:r w:rsidRPr="009E1AF9">
                <w:rPr>
                  <w:rFonts w:ascii="Times New Roman" w:eastAsia="Times New Roman" w:hAnsi="Times New Roman" w:cs="Times New Roman"/>
                  <w:color w:val="0000FF"/>
                  <w:sz w:val="20"/>
                  <w:u w:val="single"/>
                </w:rPr>
                <w:t>GPLv2</w:t>
              </w:r>
            </w:hyperlink>
          </w:p>
        </w:tc>
      </w:tr>
      <w:tr w:rsidR="009E1AF9" w:rsidRPr="009E1AF9" w:rsidTr="009E1AF9">
        <w:trPr>
          <w:tblCellSpacing w:w="15" w:type="dxa"/>
        </w:trPr>
        <w:tc>
          <w:tcPr>
            <w:tcW w:w="0" w:type="auto"/>
            <w:shd w:val="clear" w:color="auto" w:fill="ECECEC"/>
            <w:vAlign w:val="center"/>
            <w:hideMark/>
          </w:tcPr>
          <w:p w:rsidR="009E1AF9" w:rsidRPr="009E1AF9" w:rsidRDefault="009E1AF9" w:rsidP="009E1AF9">
            <w:pPr>
              <w:spacing w:after="0" w:line="240" w:lineRule="auto"/>
              <w:rPr>
                <w:rFonts w:ascii="Times New Roman" w:eastAsia="Times New Roman" w:hAnsi="Times New Roman" w:cs="Times New Roman"/>
                <w:b/>
                <w:bCs/>
                <w:color w:val="000000"/>
                <w:sz w:val="20"/>
                <w:szCs w:val="20"/>
              </w:rPr>
            </w:pPr>
            <w:hyperlink r:id="rId287" w:tooltip="Apache James" w:history="1">
              <w:r w:rsidRPr="009E1AF9">
                <w:rPr>
                  <w:rFonts w:ascii="Times New Roman" w:eastAsia="Times New Roman" w:hAnsi="Times New Roman" w:cs="Times New Roman"/>
                  <w:b/>
                  <w:bCs/>
                  <w:color w:val="0000FF"/>
                  <w:sz w:val="20"/>
                  <w:u w:val="single"/>
                </w:rPr>
                <w:t>Apache James</w:t>
              </w:r>
            </w:hyperlink>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ECECEC"/>
            <w:vAlign w:val="center"/>
            <w:hideMark/>
          </w:tcPr>
          <w:p w:rsidR="009E1AF9" w:rsidRPr="009E1AF9" w:rsidRDefault="009E1AF9" w:rsidP="009E1AF9">
            <w:pPr>
              <w:spacing w:after="0" w:line="240" w:lineRule="auto"/>
              <w:jc w:val="center"/>
              <w:rPr>
                <w:rFonts w:ascii="Times New Roman" w:eastAsia="Times New Roman" w:hAnsi="Times New Roman" w:cs="Times New Roman"/>
                <w:color w:val="2C2C2C"/>
                <w:sz w:val="15"/>
                <w:szCs w:val="15"/>
              </w:rPr>
            </w:pPr>
            <w:r w:rsidRPr="009E1AF9">
              <w:rPr>
                <w:rFonts w:ascii="Times New Roman" w:eastAsia="Times New Roman" w:hAnsi="Times New Roman" w:cs="Times New Roman"/>
                <w:color w:val="2C2C2C"/>
                <w:sz w:val="15"/>
                <w:szCs w:val="15"/>
              </w:rPr>
              <w:t>?</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FF99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No</w:t>
            </w:r>
          </w:p>
        </w:tc>
        <w:tc>
          <w:tcPr>
            <w:tcW w:w="0" w:type="auto"/>
            <w:shd w:val="clear" w:color="auto" w:fill="FF99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No</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FF99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No</w:t>
            </w:r>
          </w:p>
        </w:tc>
        <w:tc>
          <w:tcPr>
            <w:tcW w:w="989" w:type="dxa"/>
            <w:shd w:val="clear" w:color="auto" w:fill="99FFFF"/>
            <w:vAlign w:val="center"/>
            <w:hideMark/>
          </w:tcPr>
          <w:p w:rsidR="009E1AF9" w:rsidRPr="009E1AF9" w:rsidRDefault="009E1AF9" w:rsidP="009E1AF9">
            <w:pPr>
              <w:spacing w:after="0" w:line="240" w:lineRule="auto"/>
              <w:jc w:val="center"/>
              <w:rPr>
                <w:rFonts w:ascii="Times New Roman" w:eastAsia="Times New Roman" w:hAnsi="Times New Roman" w:cs="Times New Roman"/>
                <w:color w:val="000000"/>
                <w:sz w:val="20"/>
                <w:szCs w:val="20"/>
              </w:rPr>
            </w:pPr>
            <w:hyperlink r:id="rId288" w:tooltip="Apache Software License" w:history="1">
              <w:r w:rsidRPr="009E1AF9">
                <w:rPr>
                  <w:rFonts w:ascii="Times New Roman" w:eastAsia="Times New Roman" w:hAnsi="Times New Roman" w:cs="Times New Roman"/>
                  <w:color w:val="0000FF"/>
                  <w:sz w:val="20"/>
                  <w:u w:val="single"/>
                </w:rPr>
                <w:t>ASLv2</w:t>
              </w:r>
            </w:hyperlink>
          </w:p>
        </w:tc>
      </w:tr>
      <w:tr w:rsidR="009E1AF9" w:rsidRPr="009E1AF9" w:rsidTr="009E1AF9">
        <w:trPr>
          <w:tblCellSpacing w:w="15" w:type="dxa"/>
        </w:trPr>
        <w:tc>
          <w:tcPr>
            <w:tcW w:w="0" w:type="auto"/>
            <w:shd w:val="clear" w:color="auto" w:fill="ECECEC"/>
            <w:vAlign w:val="center"/>
            <w:hideMark/>
          </w:tcPr>
          <w:p w:rsidR="009E1AF9" w:rsidRPr="009E1AF9" w:rsidRDefault="009E1AF9" w:rsidP="009E1AF9">
            <w:pPr>
              <w:spacing w:after="0" w:line="240" w:lineRule="auto"/>
              <w:rPr>
                <w:rFonts w:ascii="Times New Roman" w:eastAsia="Times New Roman" w:hAnsi="Times New Roman" w:cs="Times New Roman"/>
                <w:b/>
                <w:bCs/>
                <w:color w:val="000000"/>
                <w:sz w:val="20"/>
                <w:szCs w:val="20"/>
              </w:rPr>
            </w:pPr>
            <w:hyperlink r:id="rId289" w:tooltip="Atmail" w:history="1">
              <w:r w:rsidRPr="009E1AF9">
                <w:rPr>
                  <w:rFonts w:ascii="Times New Roman" w:eastAsia="Times New Roman" w:hAnsi="Times New Roman" w:cs="Times New Roman"/>
                  <w:b/>
                  <w:bCs/>
                  <w:color w:val="0000FF"/>
                  <w:sz w:val="20"/>
                  <w:u w:val="single"/>
                </w:rPr>
                <w:t>Atmail</w:t>
              </w:r>
            </w:hyperlink>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FF99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No</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ECECEC"/>
            <w:vAlign w:val="center"/>
            <w:hideMark/>
          </w:tcPr>
          <w:p w:rsidR="009E1AF9" w:rsidRPr="009E1AF9" w:rsidRDefault="009E1AF9" w:rsidP="009E1AF9">
            <w:pPr>
              <w:spacing w:after="0" w:line="240" w:lineRule="auto"/>
              <w:jc w:val="center"/>
              <w:rPr>
                <w:rFonts w:ascii="Times New Roman" w:eastAsia="Times New Roman" w:hAnsi="Times New Roman" w:cs="Times New Roman"/>
                <w:color w:val="2C2C2C"/>
                <w:sz w:val="15"/>
                <w:szCs w:val="15"/>
              </w:rPr>
            </w:pPr>
            <w:r w:rsidRPr="009E1AF9">
              <w:rPr>
                <w:rFonts w:ascii="Times New Roman" w:eastAsia="Times New Roman" w:hAnsi="Times New Roman" w:cs="Times New Roman"/>
                <w:color w:val="2C2C2C"/>
                <w:sz w:val="15"/>
                <w:szCs w:val="15"/>
              </w:rPr>
              <w:t>?</w:t>
            </w:r>
          </w:p>
        </w:tc>
        <w:tc>
          <w:tcPr>
            <w:tcW w:w="0" w:type="auto"/>
            <w:shd w:val="clear" w:color="auto" w:fill="FF99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No</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FF99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No</w:t>
            </w:r>
          </w:p>
        </w:tc>
        <w:tc>
          <w:tcPr>
            <w:tcW w:w="989" w:type="dxa"/>
            <w:shd w:val="clear" w:color="auto" w:fill="DDDDFF"/>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hyperlink r:id="rId290" w:tooltip="Proprietary software" w:history="1">
              <w:r w:rsidRPr="009E1AF9">
                <w:rPr>
                  <w:rFonts w:ascii="Times New Roman" w:eastAsia="Times New Roman" w:hAnsi="Times New Roman" w:cs="Times New Roman"/>
                  <w:color w:val="0000FF"/>
                  <w:sz w:val="20"/>
                  <w:u w:val="single"/>
                </w:rPr>
                <w:t>Proprietary</w:t>
              </w:r>
            </w:hyperlink>
            <w:r w:rsidRPr="009E1AF9">
              <w:rPr>
                <w:rFonts w:ascii="Times New Roman" w:eastAsia="Times New Roman" w:hAnsi="Times New Roman" w:cs="Times New Roman"/>
                <w:sz w:val="20"/>
                <w:szCs w:val="20"/>
              </w:rPr>
              <w:t xml:space="preserve"> (100 user/30 day demo)</w:t>
            </w:r>
          </w:p>
        </w:tc>
      </w:tr>
      <w:tr w:rsidR="009E1AF9" w:rsidRPr="009E1AF9" w:rsidTr="009E1AF9">
        <w:trPr>
          <w:tblCellSpacing w:w="15" w:type="dxa"/>
        </w:trPr>
        <w:tc>
          <w:tcPr>
            <w:tcW w:w="0" w:type="auto"/>
            <w:shd w:val="clear" w:color="auto" w:fill="ECECEC"/>
            <w:vAlign w:val="center"/>
            <w:hideMark/>
          </w:tcPr>
          <w:p w:rsidR="009E1AF9" w:rsidRPr="009E1AF9" w:rsidRDefault="009E1AF9" w:rsidP="009E1AF9">
            <w:pPr>
              <w:spacing w:after="0" w:line="240" w:lineRule="auto"/>
              <w:rPr>
                <w:rFonts w:ascii="Times New Roman" w:eastAsia="Times New Roman" w:hAnsi="Times New Roman" w:cs="Times New Roman"/>
                <w:b/>
                <w:bCs/>
                <w:color w:val="000000"/>
                <w:sz w:val="20"/>
                <w:szCs w:val="20"/>
              </w:rPr>
            </w:pPr>
            <w:hyperlink r:id="rId291" w:tooltip="Axigen" w:history="1">
              <w:r w:rsidRPr="009E1AF9">
                <w:rPr>
                  <w:rFonts w:ascii="Times New Roman" w:eastAsia="Times New Roman" w:hAnsi="Times New Roman" w:cs="Times New Roman"/>
                  <w:b/>
                  <w:bCs/>
                  <w:color w:val="0000FF"/>
                  <w:sz w:val="20"/>
                  <w:u w:val="single"/>
                </w:rPr>
                <w:t>Axigen</w:t>
              </w:r>
            </w:hyperlink>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FF99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No</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FF99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No</w:t>
            </w:r>
          </w:p>
        </w:tc>
        <w:tc>
          <w:tcPr>
            <w:tcW w:w="0" w:type="auto"/>
            <w:shd w:val="clear" w:color="auto" w:fill="FF99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No</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BBFFDD"/>
            <w:vAlign w:val="center"/>
            <w:hideMark/>
          </w:tcPr>
          <w:p w:rsidR="009E1AF9" w:rsidRPr="009E1AF9" w:rsidRDefault="009E1AF9" w:rsidP="009E1AF9">
            <w:pPr>
              <w:spacing w:after="0" w:line="240" w:lineRule="auto"/>
              <w:jc w:val="center"/>
              <w:rPr>
                <w:rFonts w:ascii="Times New Roman" w:eastAsia="Times New Roman" w:hAnsi="Times New Roman" w:cs="Times New Roman"/>
                <w:color w:val="000000"/>
                <w:sz w:val="20"/>
                <w:szCs w:val="20"/>
              </w:rPr>
            </w:pPr>
            <w:r w:rsidRPr="009E1AF9">
              <w:rPr>
                <w:rFonts w:ascii="Times New Roman" w:eastAsia="Times New Roman" w:hAnsi="Times New Roman" w:cs="Times New Roman"/>
                <w:color w:val="000000"/>
                <w:sz w:val="20"/>
                <w:szCs w:val="20"/>
              </w:rPr>
              <w:t>Ajax &amp; Basic</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FF99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No</w:t>
            </w:r>
          </w:p>
        </w:tc>
        <w:tc>
          <w:tcPr>
            <w:tcW w:w="0" w:type="auto"/>
            <w:shd w:val="clear" w:color="auto" w:fill="FF99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No</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989" w:type="dxa"/>
            <w:shd w:val="clear" w:color="auto" w:fill="DDDDFF"/>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hyperlink r:id="rId292" w:tooltip="Proprietary software" w:history="1">
              <w:r w:rsidRPr="009E1AF9">
                <w:rPr>
                  <w:rFonts w:ascii="Times New Roman" w:eastAsia="Times New Roman" w:hAnsi="Times New Roman" w:cs="Times New Roman"/>
                  <w:color w:val="0000FF"/>
                  <w:sz w:val="20"/>
                  <w:u w:val="single"/>
                </w:rPr>
                <w:t>Proprietary</w:t>
              </w:r>
            </w:hyperlink>
            <w:r w:rsidRPr="009E1AF9">
              <w:rPr>
                <w:rFonts w:ascii="Times New Roman" w:eastAsia="Times New Roman" w:hAnsi="Times New Roman" w:cs="Times New Roman"/>
                <w:sz w:val="20"/>
                <w:szCs w:val="20"/>
              </w:rPr>
              <w:t xml:space="preserve"> (free version: 10 premium accounts + 10 basic accounts)</w:t>
            </w:r>
          </w:p>
        </w:tc>
      </w:tr>
      <w:tr w:rsidR="009E1AF9" w:rsidRPr="009E1AF9" w:rsidTr="009E1AF9">
        <w:trPr>
          <w:tblCellSpacing w:w="15" w:type="dxa"/>
        </w:trPr>
        <w:tc>
          <w:tcPr>
            <w:tcW w:w="0" w:type="auto"/>
            <w:shd w:val="clear" w:color="auto" w:fill="ECECEC"/>
            <w:vAlign w:val="center"/>
            <w:hideMark/>
          </w:tcPr>
          <w:p w:rsidR="009E1AF9" w:rsidRPr="009E1AF9" w:rsidRDefault="009E1AF9" w:rsidP="009E1AF9">
            <w:pPr>
              <w:spacing w:after="0" w:line="240" w:lineRule="auto"/>
              <w:rPr>
                <w:rFonts w:ascii="Times New Roman" w:eastAsia="Times New Roman" w:hAnsi="Times New Roman" w:cs="Times New Roman"/>
                <w:b/>
                <w:bCs/>
                <w:color w:val="000000"/>
                <w:sz w:val="20"/>
                <w:szCs w:val="20"/>
              </w:rPr>
            </w:pPr>
            <w:hyperlink r:id="rId293" w:tooltip="BlueMind (page does not exist)" w:history="1">
              <w:r w:rsidRPr="009E1AF9">
                <w:rPr>
                  <w:rFonts w:ascii="Times New Roman" w:eastAsia="Times New Roman" w:hAnsi="Times New Roman" w:cs="Times New Roman"/>
                  <w:b/>
                  <w:bCs/>
                  <w:color w:val="0000FF"/>
                  <w:sz w:val="20"/>
                  <w:u w:val="single"/>
                </w:rPr>
                <w:t>BlueMind</w:t>
              </w:r>
            </w:hyperlink>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FF99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No</w:t>
            </w:r>
          </w:p>
        </w:tc>
        <w:tc>
          <w:tcPr>
            <w:tcW w:w="0" w:type="auto"/>
            <w:shd w:val="clear" w:color="auto" w:fill="FF99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No</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ECECEC"/>
            <w:vAlign w:val="center"/>
            <w:hideMark/>
          </w:tcPr>
          <w:p w:rsidR="009E1AF9" w:rsidRPr="009E1AF9" w:rsidRDefault="009E1AF9" w:rsidP="009E1AF9">
            <w:pPr>
              <w:spacing w:after="0" w:line="240" w:lineRule="auto"/>
              <w:jc w:val="center"/>
              <w:rPr>
                <w:rFonts w:ascii="Times New Roman" w:eastAsia="Times New Roman" w:hAnsi="Times New Roman" w:cs="Times New Roman"/>
                <w:color w:val="2C2C2C"/>
                <w:sz w:val="15"/>
                <w:szCs w:val="15"/>
              </w:rPr>
            </w:pPr>
            <w:r w:rsidRPr="009E1AF9">
              <w:rPr>
                <w:rFonts w:ascii="Times New Roman" w:eastAsia="Times New Roman" w:hAnsi="Times New Roman" w:cs="Times New Roman"/>
                <w:color w:val="2C2C2C"/>
                <w:sz w:val="15"/>
                <w:szCs w:val="15"/>
              </w:rPr>
              <w:t>?</w:t>
            </w:r>
          </w:p>
        </w:tc>
        <w:tc>
          <w:tcPr>
            <w:tcW w:w="0" w:type="auto"/>
            <w:shd w:val="clear" w:color="auto" w:fill="FF99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No</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989" w:type="dxa"/>
            <w:shd w:val="clear" w:color="auto" w:fill="99FFFF"/>
            <w:vAlign w:val="center"/>
            <w:hideMark/>
          </w:tcPr>
          <w:p w:rsidR="009E1AF9" w:rsidRPr="009E1AF9" w:rsidRDefault="009E1AF9" w:rsidP="009E1AF9">
            <w:pPr>
              <w:spacing w:after="0" w:line="240" w:lineRule="auto"/>
              <w:jc w:val="center"/>
              <w:rPr>
                <w:rFonts w:ascii="Times New Roman" w:eastAsia="Times New Roman" w:hAnsi="Times New Roman" w:cs="Times New Roman"/>
                <w:color w:val="000000"/>
                <w:sz w:val="20"/>
                <w:szCs w:val="20"/>
              </w:rPr>
            </w:pPr>
            <w:hyperlink r:id="rId294" w:tooltip="GNU AGPL" w:history="1">
              <w:r w:rsidRPr="009E1AF9">
                <w:rPr>
                  <w:rFonts w:ascii="Times New Roman" w:eastAsia="Times New Roman" w:hAnsi="Times New Roman" w:cs="Times New Roman"/>
                  <w:color w:val="0000FF"/>
                  <w:sz w:val="20"/>
                  <w:u w:val="single"/>
                </w:rPr>
                <w:t>AGPL v3</w:t>
              </w:r>
            </w:hyperlink>
          </w:p>
        </w:tc>
      </w:tr>
      <w:tr w:rsidR="009E1AF9" w:rsidRPr="009E1AF9" w:rsidTr="009E1AF9">
        <w:trPr>
          <w:tblCellSpacing w:w="15" w:type="dxa"/>
        </w:trPr>
        <w:tc>
          <w:tcPr>
            <w:tcW w:w="0" w:type="auto"/>
            <w:shd w:val="clear" w:color="auto" w:fill="ECECEC"/>
            <w:vAlign w:val="center"/>
            <w:hideMark/>
          </w:tcPr>
          <w:p w:rsidR="009E1AF9" w:rsidRPr="009E1AF9" w:rsidRDefault="009E1AF9" w:rsidP="009E1AF9">
            <w:pPr>
              <w:spacing w:after="0" w:line="240" w:lineRule="auto"/>
              <w:rPr>
                <w:rFonts w:ascii="Times New Roman" w:eastAsia="Times New Roman" w:hAnsi="Times New Roman" w:cs="Times New Roman"/>
                <w:b/>
                <w:bCs/>
                <w:color w:val="000000"/>
                <w:sz w:val="20"/>
                <w:szCs w:val="20"/>
              </w:rPr>
            </w:pPr>
            <w:hyperlink r:id="rId295" w:tooltip="Citadel/UX" w:history="1">
              <w:r w:rsidRPr="009E1AF9">
                <w:rPr>
                  <w:rFonts w:ascii="Times New Roman" w:eastAsia="Times New Roman" w:hAnsi="Times New Roman" w:cs="Times New Roman"/>
                  <w:b/>
                  <w:bCs/>
                  <w:color w:val="0000FF"/>
                  <w:sz w:val="20"/>
                  <w:u w:val="single"/>
                </w:rPr>
                <w:t>Citadel</w:t>
              </w:r>
            </w:hyperlink>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FF99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No</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FF99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No</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ECECEC"/>
            <w:vAlign w:val="center"/>
            <w:hideMark/>
          </w:tcPr>
          <w:p w:rsidR="009E1AF9" w:rsidRPr="009E1AF9" w:rsidRDefault="009E1AF9" w:rsidP="009E1AF9">
            <w:pPr>
              <w:spacing w:after="0" w:line="240" w:lineRule="auto"/>
              <w:jc w:val="center"/>
              <w:rPr>
                <w:rFonts w:ascii="Times New Roman" w:eastAsia="Times New Roman" w:hAnsi="Times New Roman" w:cs="Times New Roman"/>
                <w:color w:val="2C2C2C"/>
                <w:sz w:val="15"/>
                <w:szCs w:val="15"/>
              </w:rPr>
            </w:pPr>
            <w:r w:rsidRPr="009E1AF9">
              <w:rPr>
                <w:rFonts w:ascii="Times New Roman" w:eastAsia="Times New Roman" w:hAnsi="Times New Roman" w:cs="Times New Roman"/>
                <w:color w:val="2C2C2C"/>
                <w:sz w:val="15"/>
                <w:szCs w:val="15"/>
              </w:rPr>
              <w:t>?</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FF99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No</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FF99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No</w:t>
            </w:r>
          </w:p>
        </w:tc>
        <w:tc>
          <w:tcPr>
            <w:tcW w:w="0" w:type="auto"/>
            <w:shd w:val="clear" w:color="auto" w:fill="FF99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No</w:t>
            </w:r>
          </w:p>
        </w:tc>
        <w:tc>
          <w:tcPr>
            <w:tcW w:w="989" w:type="dxa"/>
            <w:shd w:val="clear" w:color="auto" w:fill="99FFFF"/>
            <w:vAlign w:val="center"/>
            <w:hideMark/>
          </w:tcPr>
          <w:p w:rsidR="009E1AF9" w:rsidRPr="009E1AF9" w:rsidRDefault="009E1AF9" w:rsidP="009E1AF9">
            <w:pPr>
              <w:spacing w:after="0" w:line="240" w:lineRule="auto"/>
              <w:jc w:val="center"/>
              <w:rPr>
                <w:rFonts w:ascii="Times New Roman" w:eastAsia="Times New Roman" w:hAnsi="Times New Roman" w:cs="Times New Roman"/>
                <w:color w:val="000000"/>
                <w:sz w:val="20"/>
                <w:szCs w:val="20"/>
              </w:rPr>
            </w:pPr>
            <w:hyperlink r:id="rId296" w:tooltip="GNU General Public License" w:history="1">
              <w:r w:rsidRPr="009E1AF9">
                <w:rPr>
                  <w:rFonts w:ascii="Times New Roman" w:eastAsia="Times New Roman" w:hAnsi="Times New Roman" w:cs="Times New Roman"/>
                  <w:color w:val="0000FF"/>
                  <w:sz w:val="20"/>
                  <w:u w:val="single"/>
                </w:rPr>
                <w:t>GPLv3</w:t>
              </w:r>
            </w:hyperlink>
          </w:p>
        </w:tc>
      </w:tr>
      <w:tr w:rsidR="009E1AF9" w:rsidRPr="009E1AF9" w:rsidTr="009E1AF9">
        <w:trPr>
          <w:tblCellSpacing w:w="15" w:type="dxa"/>
        </w:trPr>
        <w:tc>
          <w:tcPr>
            <w:tcW w:w="0" w:type="auto"/>
            <w:shd w:val="clear" w:color="auto" w:fill="ECECEC"/>
            <w:vAlign w:val="center"/>
            <w:hideMark/>
          </w:tcPr>
          <w:p w:rsidR="009E1AF9" w:rsidRPr="009E1AF9" w:rsidRDefault="009E1AF9" w:rsidP="009E1AF9">
            <w:pPr>
              <w:spacing w:after="0" w:line="240" w:lineRule="auto"/>
              <w:rPr>
                <w:rFonts w:ascii="Times New Roman" w:eastAsia="Times New Roman" w:hAnsi="Times New Roman" w:cs="Times New Roman"/>
                <w:b/>
                <w:bCs/>
                <w:color w:val="000000"/>
                <w:sz w:val="20"/>
                <w:szCs w:val="20"/>
              </w:rPr>
            </w:pPr>
            <w:hyperlink r:id="rId297" w:tooltip="CommuniGate Pro" w:history="1">
              <w:r w:rsidRPr="009E1AF9">
                <w:rPr>
                  <w:rFonts w:ascii="Times New Roman" w:eastAsia="Times New Roman" w:hAnsi="Times New Roman" w:cs="Times New Roman"/>
                  <w:b/>
                  <w:bCs/>
                  <w:color w:val="0000FF"/>
                  <w:sz w:val="20"/>
                  <w:u w:val="single"/>
                </w:rPr>
                <w:t>CommuniGate Pro</w:t>
              </w:r>
            </w:hyperlink>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FF99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No</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989" w:type="dxa"/>
            <w:shd w:val="clear" w:color="auto" w:fill="DDDDFF"/>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hyperlink r:id="rId298" w:tooltip="Proprietary software" w:history="1">
              <w:r w:rsidRPr="009E1AF9">
                <w:rPr>
                  <w:rFonts w:ascii="Times New Roman" w:eastAsia="Times New Roman" w:hAnsi="Times New Roman" w:cs="Times New Roman"/>
                  <w:color w:val="0000FF"/>
                  <w:sz w:val="20"/>
                  <w:u w:val="single"/>
                </w:rPr>
                <w:t>Proprietary</w:t>
              </w:r>
            </w:hyperlink>
            <w:r w:rsidRPr="009E1AF9">
              <w:rPr>
                <w:rFonts w:ascii="Times New Roman" w:eastAsia="Times New Roman" w:hAnsi="Times New Roman" w:cs="Times New Roman"/>
                <w:sz w:val="20"/>
                <w:szCs w:val="20"/>
              </w:rPr>
              <w:t xml:space="preserve"> (Free for up to 5 users)</w:t>
            </w:r>
          </w:p>
        </w:tc>
      </w:tr>
      <w:tr w:rsidR="009E1AF9" w:rsidRPr="009E1AF9" w:rsidTr="009E1AF9">
        <w:trPr>
          <w:tblCellSpacing w:w="15" w:type="dxa"/>
        </w:trPr>
        <w:tc>
          <w:tcPr>
            <w:tcW w:w="0" w:type="auto"/>
            <w:shd w:val="clear" w:color="auto" w:fill="ECECEC"/>
            <w:vAlign w:val="center"/>
            <w:hideMark/>
          </w:tcPr>
          <w:p w:rsidR="009E1AF9" w:rsidRPr="009E1AF9" w:rsidRDefault="009E1AF9" w:rsidP="009E1AF9">
            <w:pPr>
              <w:spacing w:after="0" w:line="240" w:lineRule="auto"/>
              <w:rPr>
                <w:rFonts w:ascii="Times New Roman" w:eastAsia="Times New Roman" w:hAnsi="Times New Roman" w:cs="Times New Roman"/>
                <w:b/>
                <w:bCs/>
                <w:color w:val="000000"/>
                <w:sz w:val="20"/>
                <w:szCs w:val="20"/>
              </w:rPr>
            </w:pPr>
            <w:hyperlink r:id="rId299" w:tooltip="Courier Mail Server" w:history="1">
              <w:r w:rsidRPr="009E1AF9">
                <w:rPr>
                  <w:rFonts w:ascii="Times New Roman" w:eastAsia="Times New Roman" w:hAnsi="Times New Roman" w:cs="Times New Roman"/>
                  <w:b/>
                  <w:bCs/>
                  <w:color w:val="0000FF"/>
                  <w:sz w:val="20"/>
                  <w:u w:val="single"/>
                </w:rPr>
                <w:t>Courier Mail Server</w:t>
              </w:r>
            </w:hyperlink>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FF99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No</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ECECEC"/>
            <w:vAlign w:val="center"/>
            <w:hideMark/>
          </w:tcPr>
          <w:p w:rsidR="009E1AF9" w:rsidRPr="009E1AF9" w:rsidRDefault="009E1AF9" w:rsidP="009E1AF9">
            <w:pPr>
              <w:spacing w:after="0" w:line="240" w:lineRule="auto"/>
              <w:jc w:val="center"/>
              <w:rPr>
                <w:rFonts w:ascii="Times New Roman" w:eastAsia="Times New Roman" w:hAnsi="Times New Roman" w:cs="Times New Roman"/>
                <w:color w:val="2C2C2C"/>
                <w:sz w:val="15"/>
                <w:szCs w:val="15"/>
              </w:rPr>
            </w:pPr>
            <w:r w:rsidRPr="009E1AF9">
              <w:rPr>
                <w:rFonts w:ascii="Times New Roman" w:eastAsia="Times New Roman" w:hAnsi="Times New Roman" w:cs="Times New Roman"/>
                <w:color w:val="2C2C2C"/>
                <w:sz w:val="15"/>
                <w:szCs w:val="15"/>
              </w:rPr>
              <w:t>?</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FF99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No</w:t>
            </w:r>
          </w:p>
        </w:tc>
        <w:tc>
          <w:tcPr>
            <w:tcW w:w="0" w:type="auto"/>
            <w:shd w:val="clear" w:color="auto" w:fill="FF99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No</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hyperlink r:id="rId300" w:tooltip="Maildir" w:history="1">
              <w:r w:rsidRPr="009E1AF9">
                <w:rPr>
                  <w:rFonts w:ascii="Times New Roman" w:eastAsia="Times New Roman" w:hAnsi="Times New Roman" w:cs="Times New Roman"/>
                  <w:color w:val="0000FF"/>
                  <w:sz w:val="20"/>
                  <w:u w:val="single"/>
                </w:rPr>
                <w:t>maildir</w:t>
              </w:r>
            </w:hyperlink>
          </w:p>
        </w:tc>
        <w:tc>
          <w:tcPr>
            <w:tcW w:w="0" w:type="auto"/>
            <w:shd w:val="clear" w:color="auto" w:fill="FF99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No</w:t>
            </w:r>
          </w:p>
        </w:tc>
        <w:tc>
          <w:tcPr>
            <w:tcW w:w="989" w:type="dxa"/>
            <w:shd w:val="clear" w:color="auto" w:fill="99FFFF"/>
            <w:vAlign w:val="center"/>
            <w:hideMark/>
          </w:tcPr>
          <w:p w:rsidR="009E1AF9" w:rsidRPr="009E1AF9" w:rsidRDefault="009E1AF9" w:rsidP="009E1AF9">
            <w:pPr>
              <w:spacing w:after="0" w:line="240" w:lineRule="auto"/>
              <w:jc w:val="center"/>
              <w:rPr>
                <w:rFonts w:ascii="Times New Roman" w:eastAsia="Times New Roman" w:hAnsi="Times New Roman" w:cs="Times New Roman"/>
                <w:color w:val="000000"/>
                <w:sz w:val="20"/>
                <w:szCs w:val="20"/>
              </w:rPr>
            </w:pPr>
            <w:hyperlink r:id="rId301" w:tooltip="GPLv3" w:history="1">
              <w:r w:rsidRPr="009E1AF9">
                <w:rPr>
                  <w:rFonts w:ascii="Times New Roman" w:eastAsia="Times New Roman" w:hAnsi="Times New Roman" w:cs="Times New Roman"/>
                  <w:color w:val="0000FF"/>
                  <w:sz w:val="20"/>
                  <w:u w:val="single"/>
                </w:rPr>
                <w:t>GPLv3</w:t>
              </w:r>
            </w:hyperlink>
            <w:hyperlink r:id="rId302" w:anchor="cite_note-2" w:history="1">
              <w:r w:rsidRPr="009E1AF9">
                <w:rPr>
                  <w:rFonts w:ascii="Times New Roman" w:eastAsia="Times New Roman" w:hAnsi="Times New Roman" w:cs="Times New Roman"/>
                  <w:color w:val="0000FF"/>
                  <w:sz w:val="20"/>
                  <w:u w:val="single"/>
                  <w:vertAlign w:val="superscript"/>
                </w:rPr>
                <w:t>[2]</w:t>
              </w:r>
            </w:hyperlink>
          </w:p>
        </w:tc>
      </w:tr>
      <w:tr w:rsidR="009E1AF9" w:rsidRPr="009E1AF9" w:rsidTr="009E1AF9">
        <w:trPr>
          <w:tblCellSpacing w:w="15" w:type="dxa"/>
        </w:trPr>
        <w:tc>
          <w:tcPr>
            <w:tcW w:w="0" w:type="auto"/>
            <w:shd w:val="clear" w:color="auto" w:fill="ECECEC"/>
            <w:vAlign w:val="center"/>
            <w:hideMark/>
          </w:tcPr>
          <w:p w:rsidR="009E1AF9" w:rsidRPr="009E1AF9" w:rsidRDefault="009E1AF9" w:rsidP="009E1AF9">
            <w:pPr>
              <w:spacing w:after="0" w:line="240" w:lineRule="auto"/>
              <w:rPr>
                <w:rFonts w:ascii="Times New Roman" w:eastAsia="Times New Roman" w:hAnsi="Times New Roman" w:cs="Times New Roman"/>
                <w:b/>
                <w:bCs/>
                <w:color w:val="000000"/>
                <w:sz w:val="20"/>
                <w:szCs w:val="20"/>
              </w:rPr>
            </w:pPr>
            <w:hyperlink r:id="rId303" w:tooltip="Cyrus IMAP" w:history="1">
              <w:r w:rsidRPr="009E1AF9">
                <w:rPr>
                  <w:rFonts w:ascii="Times New Roman" w:eastAsia="Times New Roman" w:hAnsi="Times New Roman" w:cs="Times New Roman"/>
                  <w:b/>
                  <w:bCs/>
                  <w:color w:val="0000FF"/>
                  <w:sz w:val="20"/>
                  <w:u w:val="single"/>
                </w:rPr>
                <w:t>Cyrus IMAP</w:t>
              </w:r>
            </w:hyperlink>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FF99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No</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FF99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No</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FF99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No</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FF99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No</w:t>
            </w:r>
          </w:p>
        </w:tc>
        <w:tc>
          <w:tcPr>
            <w:tcW w:w="0" w:type="auto"/>
            <w:shd w:val="clear" w:color="auto" w:fill="FF99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No</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 (indexes)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989" w:type="dxa"/>
            <w:shd w:val="clear" w:color="auto" w:fill="99FFFF"/>
            <w:vAlign w:val="center"/>
            <w:hideMark/>
          </w:tcPr>
          <w:p w:rsidR="009E1AF9" w:rsidRPr="009E1AF9" w:rsidRDefault="009E1AF9" w:rsidP="009E1AF9">
            <w:pPr>
              <w:spacing w:after="0" w:line="240" w:lineRule="auto"/>
              <w:jc w:val="center"/>
              <w:rPr>
                <w:rFonts w:ascii="Times New Roman" w:eastAsia="Times New Roman" w:hAnsi="Times New Roman" w:cs="Times New Roman"/>
                <w:color w:val="000000"/>
                <w:sz w:val="20"/>
                <w:szCs w:val="20"/>
              </w:rPr>
            </w:pPr>
            <w:hyperlink r:id="rId304" w:anchor="4-clause" w:tooltip="BSD licenses" w:history="1">
              <w:r w:rsidRPr="009E1AF9">
                <w:rPr>
                  <w:rFonts w:ascii="Times New Roman" w:eastAsia="Times New Roman" w:hAnsi="Times New Roman" w:cs="Times New Roman"/>
                  <w:color w:val="0000FF"/>
                  <w:sz w:val="20"/>
                  <w:u w:val="single"/>
                </w:rPr>
                <w:t>4-clause BSD</w:t>
              </w:r>
            </w:hyperlink>
            <w:hyperlink r:id="rId305" w:anchor="cite_note-3" w:history="1">
              <w:r w:rsidRPr="009E1AF9">
                <w:rPr>
                  <w:rFonts w:ascii="Times New Roman" w:eastAsia="Times New Roman" w:hAnsi="Times New Roman" w:cs="Times New Roman"/>
                  <w:color w:val="0000FF"/>
                  <w:sz w:val="20"/>
                  <w:u w:val="single"/>
                  <w:vertAlign w:val="superscript"/>
                </w:rPr>
                <w:t>[3]</w:t>
              </w:r>
            </w:hyperlink>
          </w:p>
        </w:tc>
      </w:tr>
      <w:tr w:rsidR="009E1AF9" w:rsidRPr="009E1AF9" w:rsidTr="009E1AF9">
        <w:trPr>
          <w:tblCellSpacing w:w="15" w:type="dxa"/>
        </w:trPr>
        <w:tc>
          <w:tcPr>
            <w:tcW w:w="0" w:type="auto"/>
            <w:shd w:val="clear" w:color="auto" w:fill="ECECEC"/>
            <w:vAlign w:val="center"/>
            <w:hideMark/>
          </w:tcPr>
          <w:p w:rsidR="009E1AF9" w:rsidRPr="009E1AF9" w:rsidRDefault="009E1AF9" w:rsidP="009E1AF9">
            <w:pPr>
              <w:spacing w:after="0" w:line="240" w:lineRule="auto"/>
              <w:rPr>
                <w:rFonts w:ascii="Times New Roman" w:eastAsia="Times New Roman" w:hAnsi="Times New Roman" w:cs="Times New Roman"/>
                <w:b/>
                <w:bCs/>
                <w:color w:val="000000"/>
                <w:sz w:val="20"/>
                <w:szCs w:val="20"/>
              </w:rPr>
            </w:pPr>
            <w:hyperlink r:id="rId306" w:tooltip="Dovecot (software)" w:history="1">
              <w:r w:rsidRPr="009E1AF9">
                <w:rPr>
                  <w:rFonts w:ascii="Times New Roman" w:eastAsia="Times New Roman" w:hAnsi="Times New Roman" w:cs="Times New Roman"/>
                  <w:b/>
                  <w:bCs/>
                  <w:color w:val="0000FF"/>
                  <w:sz w:val="20"/>
                  <w:u w:val="single"/>
                </w:rPr>
                <w:t>Dovecot</w:t>
              </w:r>
            </w:hyperlink>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hyperlink r:id="rId307" w:anchor="cite_note-DovecotOSCompatibility-4" w:history="1">
              <w:r w:rsidRPr="009E1AF9">
                <w:rPr>
                  <w:rFonts w:ascii="Times New Roman" w:eastAsia="Times New Roman" w:hAnsi="Times New Roman" w:cs="Times New Roman"/>
                  <w:color w:val="0000FF"/>
                  <w:sz w:val="20"/>
                  <w:u w:val="single"/>
                  <w:vertAlign w:val="superscript"/>
                </w:rPr>
                <w:t>[4]</w:t>
              </w:r>
            </w:hyperlink>
          </w:p>
        </w:tc>
        <w:tc>
          <w:tcPr>
            <w:tcW w:w="0" w:type="auto"/>
            <w:shd w:val="clear" w:color="auto" w:fill="FF99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No</w:t>
            </w:r>
            <w:hyperlink r:id="rId308" w:anchor="cite_note-DovecotOSCompatibility-4" w:history="1">
              <w:r w:rsidRPr="009E1AF9">
                <w:rPr>
                  <w:rFonts w:ascii="Times New Roman" w:eastAsia="Times New Roman" w:hAnsi="Times New Roman" w:cs="Times New Roman"/>
                  <w:color w:val="0000FF"/>
                  <w:sz w:val="20"/>
                  <w:u w:val="single"/>
                  <w:vertAlign w:val="superscript"/>
                </w:rPr>
                <w:t>[4]</w:t>
              </w:r>
            </w:hyperlink>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w:t>
            </w:r>
            <w:r w:rsidRPr="009E1AF9">
              <w:rPr>
                <w:rFonts w:ascii="Times New Roman" w:eastAsia="Times New Roman" w:hAnsi="Times New Roman" w:cs="Times New Roman"/>
                <w:sz w:val="20"/>
                <w:szCs w:val="20"/>
              </w:rPr>
              <w:lastRenderedPageBreak/>
              <w:t>s</w:t>
            </w:r>
            <w:hyperlink r:id="rId309" w:anchor="cite_note-DovecotOSCompatibility-4" w:history="1">
              <w:r w:rsidRPr="009E1AF9">
                <w:rPr>
                  <w:rFonts w:ascii="Times New Roman" w:eastAsia="Times New Roman" w:hAnsi="Times New Roman" w:cs="Times New Roman"/>
                  <w:color w:val="0000FF"/>
                  <w:sz w:val="20"/>
                  <w:u w:val="single"/>
                  <w:vertAlign w:val="superscript"/>
                </w:rPr>
                <w:t>[4]</w:t>
              </w:r>
            </w:hyperlink>
          </w:p>
        </w:tc>
        <w:tc>
          <w:tcPr>
            <w:tcW w:w="0" w:type="auto"/>
            <w:shd w:val="clear" w:color="auto" w:fill="FF99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lastRenderedPageBreak/>
              <w:t>No</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FF99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No</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FF99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No</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w:t>
            </w:r>
            <w:r w:rsidRPr="009E1AF9">
              <w:rPr>
                <w:rFonts w:ascii="Times New Roman" w:eastAsia="Times New Roman" w:hAnsi="Times New Roman" w:cs="Times New Roman"/>
                <w:sz w:val="20"/>
                <w:szCs w:val="20"/>
              </w:rPr>
              <w:lastRenderedPageBreak/>
              <w:t>es</w:t>
            </w:r>
          </w:p>
        </w:tc>
        <w:tc>
          <w:tcPr>
            <w:tcW w:w="0" w:type="auto"/>
            <w:shd w:val="clear" w:color="auto" w:fill="FF99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lastRenderedPageBreak/>
              <w:t>No</w:t>
            </w:r>
          </w:p>
        </w:tc>
        <w:tc>
          <w:tcPr>
            <w:tcW w:w="0" w:type="auto"/>
            <w:shd w:val="clear" w:color="auto" w:fill="FF99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No</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hyperlink r:id="rId310" w:tooltip="Maildir" w:history="1">
              <w:r w:rsidRPr="009E1AF9">
                <w:rPr>
                  <w:rFonts w:ascii="Times New Roman" w:eastAsia="Times New Roman" w:hAnsi="Times New Roman" w:cs="Times New Roman"/>
                  <w:color w:val="0000FF"/>
                  <w:sz w:val="20"/>
                  <w:u w:val="single"/>
                </w:rPr>
                <w:t>maildi</w:t>
              </w:r>
              <w:r w:rsidRPr="009E1AF9">
                <w:rPr>
                  <w:rFonts w:ascii="Times New Roman" w:eastAsia="Times New Roman" w:hAnsi="Times New Roman" w:cs="Times New Roman"/>
                  <w:color w:val="0000FF"/>
                  <w:sz w:val="20"/>
                  <w:u w:val="single"/>
                </w:rPr>
                <w:lastRenderedPageBreak/>
                <w:t>r</w:t>
              </w:r>
            </w:hyperlink>
            <w:r w:rsidRPr="009E1AF9">
              <w:rPr>
                <w:rFonts w:ascii="Times New Roman" w:eastAsia="Times New Roman" w:hAnsi="Times New Roman" w:cs="Times New Roman"/>
                <w:sz w:val="20"/>
                <w:szCs w:val="20"/>
              </w:rPr>
              <w:t xml:space="preserve">, </w:t>
            </w:r>
            <w:hyperlink r:id="rId311" w:tooltip="Mbox" w:history="1">
              <w:r w:rsidRPr="009E1AF9">
                <w:rPr>
                  <w:rFonts w:ascii="Times New Roman" w:eastAsia="Times New Roman" w:hAnsi="Times New Roman" w:cs="Times New Roman"/>
                  <w:color w:val="0000FF"/>
                  <w:sz w:val="20"/>
                  <w:u w:val="single"/>
                </w:rPr>
                <w:t>mbox</w:t>
              </w:r>
            </w:hyperlink>
            <w:r w:rsidRPr="009E1AF9">
              <w:rPr>
                <w:rFonts w:ascii="Times New Roman" w:eastAsia="Times New Roman" w:hAnsi="Times New Roman" w:cs="Times New Roman"/>
                <w:sz w:val="20"/>
                <w:szCs w:val="20"/>
              </w:rPr>
              <w:t>, dbox</w:t>
            </w:r>
          </w:p>
        </w:tc>
        <w:tc>
          <w:tcPr>
            <w:tcW w:w="0" w:type="auto"/>
            <w:shd w:val="clear" w:color="auto" w:fill="FF99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lastRenderedPageBreak/>
              <w:t>No</w:t>
            </w:r>
          </w:p>
        </w:tc>
        <w:tc>
          <w:tcPr>
            <w:tcW w:w="989" w:type="dxa"/>
            <w:shd w:val="clear" w:color="auto" w:fill="99FFFF"/>
            <w:vAlign w:val="center"/>
            <w:hideMark/>
          </w:tcPr>
          <w:p w:rsidR="009E1AF9" w:rsidRPr="009E1AF9" w:rsidRDefault="009E1AF9" w:rsidP="009E1AF9">
            <w:pPr>
              <w:spacing w:after="0" w:line="240" w:lineRule="auto"/>
              <w:jc w:val="center"/>
              <w:rPr>
                <w:rFonts w:ascii="Times New Roman" w:eastAsia="Times New Roman" w:hAnsi="Times New Roman" w:cs="Times New Roman"/>
                <w:color w:val="000000"/>
                <w:sz w:val="20"/>
                <w:szCs w:val="20"/>
              </w:rPr>
            </w:pPr>
            <w:r w:rsidRPr="009E1AF9">
              <w:rPr>
                <w:rFonts w:ascii="Times New Roman" w:eastAsia="Times New Roman" w:hAnsi="Times New Roman" w:cs="Times New Roman"/>
                <w:color w:val="000000"/>
                <w:sz w:val="20"/>
                <w:szCs w:val="20"/>
              </w:rPr>
              <w:t xml:space="preserve">Mixed: </w:t>
            </w:r>
            <w:hyperlink r:id="rId312" w:tooltip="MIT License" w:history="1">
              <w:r w:rsidRPr="009E1AF9">
                <w:rPr>
                  <w:rFonts w:ascii="Times New Roman" w:eastAsia="Times New Roman" w:hAnsi="Times New Roman" w:cs="Times New Roman"/>
                  <w:color w:val="0000FF"/>
                  <w:sz w:val="20"/>
                  <w:u w:val="single"/>
                </w:rPr>
                <w:t>MIT</w:t>
              </w:r>
            </w:hyperlink>
            <w:r w:rsidRPr="009E1AF9">
              <w:rPr>
                <w:rFonts w:ascii="Times New Roman" w:eastAsia="Times New Roman" w:hAnsi="Times New Roman" w:cs="Times New Roman"/>
                <w:color w:val="000000"/>
                <w:sz w:val="20"/>
                <w:szCs w:val="20"/>
              </w:rPr>
              <w:t xml:space="preserve"> and </w:t>
            </w:r>
            <w:hyperlink r:id="rId313" w:tooltip="GNU Lesser General Public License" w:history="1">
              <w:r w:rsidRPr="009E1AF9">
                <w:rPr>
                  <w:rFonts w:ascii="Times New Roman" w:eastAsia="Times New Roman" w:hAnsi="Times New Roman" w:cs="Times New Roman"/>
                  <w:color w:val="0000FF"/>
                  <w:sz w:val="20"/>
                  <w:u w:val="single"/>
                </w:rPr>
                <w:t>LGPL 2.1</w:t>
              </w:r>
            </w:hyperlink>
            <w:hyperlink r:id="rId314" w:anchor="cite_note-DovecotLicense-5" w:history="1">
              <w:r w:rsidRPr="009E1AF9">
                <w:rPr>
                  <w:rFonts w:ascii="Times New Roman" w:eastAsia="Times New Roman" w:hAnsi="Times New Roman" w:cs="Times New Roman"/>
                  <w:color w:val="0000FF"/>
                  <w:sz w:val="20"/>
                  <w:u w:val="single"/>
                  <w:vertAlign w:val="superscript"/>
                </w:rPr>
                <w:t>[5]</w:t>
              </w:r>
            </w:hyperlink>
          </w:p>
        </w:tc>
      </w:tr>
      <w:tr w:rsidR="009E1AF9" w:rsidRPr="009E1AF9" w:rsidTr="009E1AF9">
        <w:trPr>
          <w:tblCellSpacing w:w="15" w:type="dxa"/>
        </w:trPr>
        <w:tc>
          <w:tcPr>
            <w:tcW w:w="0" w:type="auto"/>
            <w:shd w:val="clear" w:color="auto" w:fill="ECECEC"/>
            <w:vAlign w:val="center"/>
            <w:hideMark/>
          </w:tcPr>
          <w:p w:rsidR="009E1AF9" w:rsidRPr="009E1AF9" w:rsidRDefault="009E1AF9" w:rsidP="009E1AF9">
            <w:pPr>
              <w:spacing w:after="0" w:line="240" w:lineRule="auto"/>
              <w:rPr>
                <w:rFonts w:ascii="Times New Roman" w:eastAsia="Times New Roman" w:hAnsi="Times New Roman" w:cs="Times New Roman"/>
                <w:b/>
                <w:bCs/>
                <w:color w:val="000000"/>
                <w:sz w:val="20"/>
                <w:szCs w:val="20"/>
              </w:rPr>
            </w:pPr>
            <w:hyperlink r:id="rId315" w:tooltip="Eudora Internet Mail Server" w:history="1">
              <w:r w:rsidRPr="009E1AF9">
                <w:rPr>
                  <w:rFonts w:ascii="Times New Roman" w:eastAsia="Times New Roman" w:hAnsi="Times New Roman" w:cs="Times New Roman"/>
                  <w:b/>
                  <w:bCs/>
                  <w:color w:val="0000FF"/>
                  <w:sz w:val="20"/>
                  <w:u w:val="single"/>
                </w:rPr>
                <w:t>Eudora Internet Mail Server</w:t>
              </w:r>
            </w:hyperlink>
          </w:p>
        </w:tc>
        <w:tc>
          <w:tcPr>
            <w:tcW w:w="0" w:type="auto"/>
            <w:shd w:val="clear" w:color="auto" w:fill="FF99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No</w:t>
            </w:r>
          </w:p>
        </w:tc>
        <w:tc>
          <w:tcPr>
            <w:tcW w:w="0" w:type="auto"/>
            <w:shd w:val="clear" w:color="auto" w:fill="FF99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No</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ECECEC"/>
            <w:vAlign w:val="center"/>
            <w:hideMark/>
          </w:tcPr>
          <w:p w:rsidR="009E1AF9" w:rsidRPr="009E1AF9" w:rsidRDefault="009E1AF9" w:rsidP="009E1AF9">
            <w:pPr>
              <w:spacing w:after="0" w:line="240" w:lineRule="auto"/>
              <w:jc w:val="center"/>
              <w:rPr>
                <w:rFonts w:ascii="Times New Roman" w:eastAsia="Times New Roman" w:hAnsi="Times New Roman" w:cs="Times New Roman"/>
                <w:color w:val="2C2C2C"/>
                <w:sz w:val="15"/>
                <w:szCs w:val="15"/>
              </w:rPr>
            </w:pPr>
            <w:r w:rsidRPr="009E1AF9">
              <w:rPr>
                <w:rFonts w:ascii="Times New Roman" w:eastAsia="Times New Roman" w:hAnsi="Times New Roman" w:cs="Times New Roman"/>
                <w:color w:val="2C2C2C"/>
                <w:sz w:val="15"/>
                <w:szCs w:val="15"/>
              </w:rPr>
              <w:t>?</w:t>
            </w:r>
          </w:p>
        </w:tc>
        <w:tc>
          <w:tcPr>
            <w:tcW w:w="0" w:type="auto"/>
            <w:shd w:val="clear" w:color="auto" w:fill="FF99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No</w:t>
            </w:r>
          </w:p>
        </w:tc>
        <w:tc>
          <w:tcPr>
            <w:tcW w:w="0" w:type="auto"/>
            <w:shd w:val="clear" w:color="auto" w:fill="FF99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No</w:t>
            </w:r>
          </w:p>
        </w:tc>
        <w:tc>
          <w:tcPr>
            <w:tcW w:w="0" w:type="auto"/>
            <w:shd w:val="clear" w:color="auto" w:fill="ECECEC"/>
            <w:vAlign w:val="center"/>
            <w:hideMark/>
          </w:tcPr>
          <w:p w:rsidR="009E1AF9" w:rsidRPr="009E1AF9" w:rsidRDefault="009E1AF9" w:rsidP="009E1AF9">
            <w:pPr>
              <w:spacing w:after="0" w:line="240" w:lineRule="auto"/>
              <w:jc w:val="center"/>
              <w:rPr>
                <w:rFonts w:ascii="Times New Roman" w:eastAsia="Times New Roman" w:hAnsi="Times New Roman" w:cs="Times New Roman"/>
                <w:color w:val="2C2C2C"/>
                <w:sz w:val="15"/>
                <w:szCs w:val="15"/>
              </w:rPr>
            </w:pPr>
            <w:r w:rsidRPr="009E1AF9">
              <w:rPr>
                <w:rFonts w:ascii="Times New Roman" w:eastAsia="Times New Roman" w:hAnsi="Times New Roman" w:cs="Times New Roman"/>
                <w:color w:val="2C2C2C"/>
                <w:sz w:val="15"/>
                <w:szCs w:val="15"/>
              </w:rPr>
              <w:t>?</w:t>
            </w:r>
          </w:p>
        </w:tc>
        <w:tc>
          <w:tcPr>
            <w:tcW w:w="0" w:type="auto"/>
            <w:shd w:val="clear" w:color="auto" w:fill="FF99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No</w:t>
            </w:r>
          </w:p>
        </w:tc>
        <w:tc>
          <w:tcPr>
            <w:tcW w:w="0" w:type="auto"/>
            <w:shd w:val="clear" w:color="auto" w:fill="FF99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No</w:t>
            </w:r>
          </w:p>
        </w:tc>
        <w:tc>
          <w:tcPr>
            <w:tcW w:w="0" w:type="auto"/>
            <w:shd w:val="clear" w:color="auto" w:fill="FF99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No</w:t>
            </w:r>
          </w:p>
        </w:tc>
        <w:tc>
          <w:tcPr>
            <w:tcW w:w="0" w:type="auto"/>
            <w:shd w:val="clear" w:color="auto" w:fill="FF99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No</w:t>
            </w:r>
          </w:p>
        </w:tc>
        <w:tc>
          <w:tcPr>
            <w:tcW w:w="0" w:type="auto"/>
            <w:shd w:val="clear" w:color="auto" w:fill="FF99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No</w:t>
            </w:r>
          </w:p>
        </w:tc>
        <w:tc>
          <w:tcPr>
            <w:tcW w:w="0" w:type="auto"/>
            <w:shd w:val="clear" w:color="auto" w:fill="FF99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No</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989" w:type="dxa"/>
            <w:shd w:val="clear" w:color="auto" w:fill="DDDDFF"/>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hyperlink r:id="rId316" w:tooltip="Proprietary software" w:history="1">
              <w:r w:rsidRPr="009E1AF9">
                <w:rPr>
                  <w:rFonts w:ascii="Times New Roman" w:eastAsia="Times New Roman" w:hAnsi="Times New Roman" w:cs="Times New Roman"/>
                  <w:color w:val="0000FF"/>
                  <w:sz w:val="20"/>
                  <w:u w:val="single"/>
                </w:rPr>
                <w:t>Proprietary</w:t>
              </w:r>
            </w:hyperlink>
          </w:p>
        </w:tc>
      </w:tr>
      <w:tr w:rsidR="009E1AF9" w:rsidRPr="009E1AF9" w:rsidTr="009E1AF9">
        <w:trPr>
          <w:tblCellSpacing w:w="15" w:type="dxa"/>
        </w:trPr>
        <w:tc>
          <w:tcPr>
            <w:tcW w:w="0" w:type="auto"/>
            <w:shd w:val="clear" w:color="auto" w:fill="ECECEC"/>
            <w:vAlign w:val="center"/>
            <w:hideMark/>
          </w:tcPr>
          <w:p w:rsidR="009E1AF9" w:rsidRPr="009E1AF9" w:rsidRDefault="009E1AF9" w:rsidP="009E1AF9">
            <w:pPr>
              <w:spacing w:after="0" w:line="240" w:lineRule="auto"/>
              <w:rPr>
                <w:rFonts w:ascii="Times New Roman" w:eastAsia="Times New Roman" w:hAnsi="Times New Roman" w:cs="Times New Roman"/>
                <w:b/>
                <w:bCs/>
                <w:color w:val="000000"/>
                <w:sz w:val="20"/>
                <w:szCs w:val="20"/>
              </w:rPr>
            </w:pPr>
            <w:hyperlink r:id="rId317" w:tooltip="Exim" w:history="1">
              <w:r w:rsidRPr="009E1AF9">
                <w:rPr>
                  <w:rFonts w:ascii="Times New Roman" w:eastAsia="Times New Roman" w:hAnsi="Times New Roman" w:cs="Times New Roman"/>
                  <w:b/>
                  <w:bCs/>
                  <w:color w:val="0000FF"/>
                  <w:sz w:val="20"/>
                  <w:u w:val="single"/>
                </w:rPr>
                <w:t>Exim</w:t>
              </w:r>
            </w:hyperlink>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 (via Cygwin)</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FF99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hyperlink r:id="rId318" w:tooltip="Dovecot (software)" w:history="1">
              <w:r w:rsidRPr="009E1AF9">
                <w:rPr>
                  <w:rFonts w:ascii="Times New Roman" w:eastAsia="Times New Roman" w:hAnsi="Times New Roman" w:cs="Times New Roman"/>
                  <w:color w:val="0000FF"/>
                  <w:sz w:val="20"/>
                  <w:u w:val="single"/>
                </w:rPr>
                <w:t>Dovecot</w:t>
              </w:r>
            </w:hyperlink>
            <w:r w:rsidRPr="009E1AF9">
              <w:rPr>
                <w:rFonts w:ascii="Times New Roman" w:eastAsia="Times New Roman" w:hAnsi="Times New Roman" w:cs="Times New Roman"/>
                <w:sz w:val="20"/>
                <w:szCs w:val="20"/>
              </w:rPr>
              <w:t xml:space="preserve">, </w:t>
            </w:r>
            <w:hyperlink r:id="rId319" w:tooltip="UW IMAP" w:history="1">
              <w:r w:rsidRPr="009E1AF9">
                <w:rPr>
                  <w:rFonts w:ascii="Times New Roman" w:eastAsia="Times New Roman" w:hAnsi="Times New Roman" w:cs="Times New Roman"/>
                  <w:color w:val="0000FF"/>
                  <w:sz w:val="20"/>
                  <w:u w:val="single"/>
                </w:rPr>
                <w:t>UW IMAP</w:t>
              </w:r>
            </w:hyperlink>
          </w:p>
        </w:tc>
        <w:tc>
          <w:tcPr>
            <w:tcW w:w="0" w:type="auto"/>
            <w:shd w:val="clear" w:color="auto" w:fill="FF99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hyperlink r:id="rId320" w:tooltip="Dovecot (software)" w:history="1">
              <w:r w:rsidRPr="009E1AF9">
                <w:rPr>
                  <w:rFonts w:ascii="Times New Roman" w:eastAsia="Times New Roman" w:hAnsi="Times New Roman" w:cs="Times New Roman"/>
                  <w:color w:val="0000FF"/>
                  <w:sz w:val="20"/>
                  <w:u w:val="single"/>
                </w:rPr>
                <w:t>Dovecot</w:t>
              </w:r>
            </w:hyperlink>
            <w:r w:rsidRPr="009E1AF9">
              <w:rPr>
                <w:rFonts w:ascii="Times New Roman" w:eastAsia="Times New Roman" w:hAnsi="Times New Roman" w:cs="Times New Roman"/>
                <w:sz w:val="20"/>
                <w:szCs w:val="20"/>
              </w:rPr>
              <w:t xml:space="preserve">, </w:t>
            </w:r>
            <w:hyperlink r:id="rId321" w:tooltip="UW IMAP" w:history="1">
              <w:r w:rsidRPr="009E1AF9">
                <w:rPr>
                  <w:rFonts w:ascii="Times New Roman" w:eastAsia="Times New Roman" w:hAnsi="Times New Roman" w:cs="Times New Roman"/>
                  <w:color w:val="0000FF"/>
                  <w:sz w:val="20"/>
                  <w:u w:val="single"/>
                </w:rPr>
                <w:t>UW IMAP</w:t>
              </w:r>
            </w:hyperlink>
          </w:p>
        </w:tc>
        <w:tc>
          <w:tcPr>
            <w:tcW w:w="0" w:type="auto"/>
            <w:shd w:val="clear" w:color="auto" w:fill="FF99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hyperlink r:id="rId322" w:tooltip="Dovecot (software)" w:history="1">
              <w:r w:rsidRPr="009E1AF9">
                <w:rPr>
                  <w:rFonts w:ascii="Times New Roman" w:eastAsia="Times New Roman" w:hAnsi="Times New Roman" w:cs="Times New Roman"/>
                  <w:color w:val="0000FF"/>
                  <w:sz w:val="20"/>
                  <w:u w:val="single"/>
                </w:rPr>
                <w:t>Dovecot</w:t>
              </w:r>
            </w:hyperlink>
            <w:r w:rsidRPr="009E1AF9">
              <w:rPr>
                <w:rFonts w:ascii="Times New Roman" w:eastAsia="Times New Roman" w:hAnsi="Times New Roman" w:cs="Times New Roman"/>
                <w:sz w:val="20"/>
                <w:szCs w:val="20"/>
              </w:rPr>
              <w:t xml:space="preserve">, </w:t>
            </w:r>
            <w:hyperlink r:id="rId323" w:tooltip="UW IMAP" w:history="1">
              <w:r w:rsidRPr="009E1AF9">
                <w:rPr>
                  <w:rFonts w:ascii="Times New Roman" w:eastAsia="Times New Roman" w:hAnsi="Times New Roman" w:cs="Times New Roman"/>
                  <w:color w:val="0000FF"/>
                  <w:sz w:val="20"/>
                  <w:u w:val="single"/>
                </w:rPr>
                <w:t>UW IMAP</w:t>
              </w:r>
            </w:hyperlink>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FF99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No</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FF99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No</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FF99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No</w:t>
            </w:r>
          </w:p>
        </w:tc>
        <w:tc>
          <w:tcPr>
            <w:tcW w:w="0" w:type="auto"/>
            <w:shd w:val="clear" w:color="auto" w:fill="FF99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No</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FF99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No</w:t>
            </w:r>
          </w:p>
        </w:tc>
        <w:tc>
          <w:tcPr>
            <w:tcW w:w="989" w:type="dxa"/>
            <w:shd w:val="clear" w:color="auto" w:fill="99FFFF"/>
            <w:vAlign w:val="center"/>
            <w:hideMark/>
          </w:tcPr>
          <w:p w:rsidR="009E1AF9" w:rsidRPr="009E1AF9" w:rsidRDefault="009E1AF9" w:rsidP="009E1AF9">
            <w:pPr>
              <w:spacing w:after="0" w:line="240" w:lineRule="auto"/>
              <w:jc w:val="center"/>
              <w:rPr>
                <w:rFonts w:ascii="Times New Roman" w:eastAsia="Times New Roman" w:hAnsi="Times New Roman" w:cs="Times New Roman"/>
                <w:color w:val="000000"/>
                <w:sz w:val="20"/>
                <w:szCs w:val="20"/>
              </w:rPr>
            </w:pPr>
            <w:hyperlink r:id="rId324" w:tooltip="GPL" w:history="1">
              <w:r w:rsidRPr="009E1AF9">
                <w:rPr>
                  <w:rFonts w:ascii="Times New Roman" w:eastAsia="Times New Roman" w:hAnsi="Times New Roman" w:cs="Times New Roman"/>
                  <w:color w:val="0000FF"/>
                  <w:sz w:val="20"/>
                  <w:u w:val="single"/>
                </w:rPr>
                <w:t>GPLv2+</w:t>
              </w:r>
            </w:hyperlink>
            <w:hyperlink r:id="rId325" w:anchor="cite_note-6" w:history="1">
              <w:r w:rsidRPr="009E1AF9">
                <w:rPr>
                  <w:rFonts w:ascii="Times New Roman" w:eastAsia="Times New Roman" w:hAnsi="Times New Roman" w:cs="Times New Roman"/>
                  <w:color w:val="0000FF"/>
                  <w:sz w:val="20"/>
                  <w:u w:val="single"/>
                  <w:vertAlign w:val="superscript"/>
                </w:rPr>
                <w:t>[6]</w:t>
              </w:r>
            </w:hyperlink>
          </w:p>
        </w:tc>
      </w:tr>
      <w:tr w:rsidR="009E1AF9" w:rsidRPr="009E1AF9" w:rsidTr="009E1AF9">
        <w:trPr>
          <w:tblCellSpacing w:w="15" w:type="dxa"/>
        </w:trPr>
        <w:tc>
          <w:tcPr>
            <w:tcW w:w="0" w:type="auto"/>
            <w:shd w:val="clear" w:color="auto" w:fill="ECECEC"/>
            <w:vAlign w:val="center"/>
            <w:hideMark/>
          </w:tcPr>
          <w:p w:rsidR="009E1AF9" w:rsidRPr="009E1AF9" w:rsidRDefault="009E1AF9" w:rsidP="009E1AF9">
            <w:pPr>
              <w:spacing w:after="0" w:line="240" w:lineRule="auto"/>
              <w:rPr>
                <w:rFonts w:ascii="Times New Roman" w:eastAsia="Times New Roman" w:hAnsi="Times New Roman" w:cs="Times New Roman"/>
                <w:b/>
                <w:bCs/>
                <w:color w:val="000000"/>
                <w:sz w:val="20"/>
                <w:szCs w:val="20"/>
              </w:rPr>
            </w:pPr>
            <w:hyperlink r:id="rId326" w:tooltip="FirstClass" w:history="1">
              <w:r w:rsidRPr="009E1AF9">
                <w:rPr>
                  <w:rFonts w:ascii="Times New Roman" w:eastAsia="Times New Roman" w:hAnsi="Times New Roman" w:cs="Times New Roman"/>
                  <w:b/>
                  <w:bCs/>
                  <w:color w:val="0000FF"/>
                  <w:sz w:val="20"/>
                  <w:u w:val="single"/>
                </w:rPr>
                <w:t>FirstClass</w:t>
              </w:r>
            </w:hyperlink>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ECECEC"/>
            <w:vAlign w:val="center"/>
            <w:hideMark/>
          </w:tcPr>
          <w:p w:rsidR="009E1AF9" w:rsidRPr="009E1AF9" w:rsidRDefault="009E1AF9" w:rsidP="009E1AF9">
            <w:pPr>
              <w:spacing w:after="0" w:line="240" w:lineRule="auto"/>
              <w:jc w:val="center"/>
              <w:rPr>
                <w:rFonts w:ascii="Times New Roman" w:eastAsia="Times New Roman" w:hAnsi="Times New Roman" w:cs="Times New Roman"/>
                <w:color w:val="2C2C2C"/>
                <w:sz w:val="15"/>
                <w:szCs w:val="15"/>
              </w:rPr>
            </w:pPr>
            <w:r w:rsidRPr="009E1AF9">
              <w:rPr>
                <w:rFonts w:ascii="Times New Roman" w:eastAsia="Times New Roman" w:hAnsi="Times New Roman" w:cs="Times New Roman"/>
                <w:color w:val="2C2C2C"/>
                <w:sz w:val="15"/>
                <w:szCs w:val="15"/>
              </w:rPr>
              <w:t>?</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ECECEC"/>
            <w:vAlign w:val="center"/>
            <w:hideMark/>
          </w:tcPr>
          <w:p w:rsidR="009E1AF9" w:rsidRPr="009E1AF9" w:rsidRDefault="009E1AF9" w:rsidP="009E1AF9">
            <w:pPr>
              <w:spacing w:after="0" w:line="240" w:lineRule="auto"/>
              <w:jc w:val="center"/>
              <w:rPr>
                <w:rFonts w:ascii="Times New Roman" w:eastAsia="Times New Roman" w:hAnsi="Times New Roman" w:cs="Times New Roman"/>
                <w:color w:val="2C2C2C"/>
                <w:sz w:val="15"/>
                <w:szCs w:val="15"/>
              </w:rPr>
            </w:pPr>
            <w:r w:rsidRPr="009E1AF9">
              <w:rPr>
                <w:rFonts w:ascii="Times New Roman" w:eastAsia="Times New Roman" w:hAnsi="Times New Roman" w:cs="Times New Roman"/>
                <w:color w:val="2C2C2C"/>
                <w:sz w:val="15"/>
                <w:szCs w:val="15"/>
              </w:rPr>
              <w:t>?</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989" w:type="dxa"/>
            <w:shd w:val="clear" w:color="auto" w:fill="DDDDFF"/>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hyperlink r:id="rId327" w:tooltip="Proprietary software" w:history="1">
              <w:r w:rsidRPr="009E1AF9">
                <w:rPr>
                  <w:rFonts w:ascii="Times New Roman" w:eastAsia="Times New Roman" w:hAnsi="Times New Roman" w:cs="Times New Roman"/>
                  <w:color w:val="0000FF"/>
                  <w:sz w:val="20"/>
                  <w:u w:val="single"/>
                </w:rPr>
                <w:t>Proprietary</w:t>
              </w:r>
            </w:hyperlink>
          </w:p>
        </w:tc>
      </w:tr>
      <w:tr w:rsidR="009E1AF9" w:rsidRPr="009E1AF9" w:rsidTr="009E1AF9">
        <w:trPr>
          <w:tblCellSpacing w:w="15" w:type="dxa"/>
        </w:trPr>
        <w:tc>
          <w:tcPr>
            <w:tcW w:w="0" w:type="auto"/>
            <w:shd w:val="clear" w:color="auto" w:fill="ECECEC"/>
            <w:vAlign w:val="center"/>
            <w:hideMark/>
          </w:tcPr>
          <w:p w:rsidR="009E1AF9" w:rsidRPr="009E1AF9" w:rsidRDefault="009E1AF9" w:rsidP="009E1AF9">
            <w:pPr>
              <w:spacing w:after="0" w:line="240" w:lineRule="auto"/>
              <w:rPr>
                <w:rFonts w:ascii="Times New Roman" w:eastAsia="Times New Roman" w:hAnsi="Times New Roman" w:cs="Times New Roman"/>
                <w:b/>
                <w:bCs/>
                <w:color w:val="000000"/>
                <w:sz w:val="20"/>
                <w:szCs w:val="20"/>
              </w:rPr>
            </w:pPr>
            <w:hyperlink r:id="rId328" w:tooltip="Gordano Messaging Suite" w:history="1">
              <w:r w:rsidRPr="009E1AF9">
                <w:rPr>
                  <w:rFonts w:ascii="Times New Roman" w:eastAsia="Times New Roman" w:hAnsi="Times New Roman" w:cs="Times New Roman"/>
                  <w:b/>
                  <w:bCs/>
                  <w:color w:val="0000FF"/>
                  <w:sz w:val="20"/>
                  <w:u w:val="single"/>
                </w:rPr>
                <w:t>Gordano Messaging Suite</w:t>
              </w:r>
            </w:hyperlink>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FF99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No</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ECECEC"/>
            <w:vAlign w:val="center"/>
            <w:hideMark/>
          </w:tcPr>
          <w:p w:rsidR="009E1AF9" w:rsidRPr="009E1AF9" w:rsidRDefault="009E1AF9" w:rsidP="009E1AF9">
            <w:pPr>
              <w:spacing w:after="0" w:line="240" w:lineRule="auto"/>
              <w:jc w:val="center"/>
              <w:rPr>
                <w:rFonts w:ascii="Times New Roman" w:eastAsia="Times New Roman" w:hAnsi="Times New Roman" w:cs="Times New Roman"/>
                <w:color w:val="2C2C2C"/>
                <w:sz w:val="15"/>
                <w:szCs w:val="15"/>
              </w:rPr>
            </w:pPr>
            <w:r w:rsidRPr="009E1AF9">
              <w:rPr>
                <w:rFonts w:ascii="Times New Roman" w:eastAsia="Times New Roman" w:hAnsi="Times New Roman" w:cs="Times New Roman"/>
                <w:color w:val="2C2C2C"/>
                <w:sz w:val="15"/>
                <w:szCs w:val="15"/>
              </w:rPr>
              <w:t>?</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ECECEC"/>
            <w:vAlign w:val="center"/>
            <w:hideMark/>
          </w:tcPr>
          <w:p w:rsidR="009E1AF9" w:rsidRPr="009E1AF9" w:rsidRDefault="009E1AF9" w:rsidP="009E1AF9">
            <w:pPr>
              <w:spacing w:after="0" w:line="240" w:lineRule="auto"/>
              <w:jc w:val="center"/>
              <w:rPr>
                <w:rFonts w:ascii="Times New Roman" w:eastAsia="Times New Roman" w:hAnsi="Times New Roman" w:cs="Times New Roman"/>
                <w:color w:val="2C2C2C"/>
                <w:sz w:val="15"/>
                <w:szCs w:val="15"/>
              </w:rPr>
            </w:pPr>
            <w:r w:rsidRPr="009E1AF9">
              <w:rPr>
                <w:rFonts w:ascii="Times New Roman" w:eastAsia="Times New Roman" w:hAnsi="Times New Roman" w:cs="Times New Roman"/>
                <w:color w:val="2C2C2C"/>
                <w:sz w:val="15"/>
                <w:szCs w:val="15"/>
              </w:rPr>
              <w:t>?</w:t>
            </w:r>
          </w:p>
        </w:tc>
        <w:tc>
          <w:tcPr>
            <w:tcW w:w="0" w:type="auto"/>
            <w:shd w:val="clear" w:color="auto" w:fill="FF99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No</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FF99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No</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989" w:type="dxa"/>
            <w:shd w:val="clear" w:color="auto" w:fill="DDDDFF"/>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hyperlink r:id="rId329" w:tooltip="Proprietary software" w:history="1">
              <w:r w:rsidRPr="009E1AF9">
                <w:rPr>
                  <w:rFonts w:ascii="Times New Roman" w:eastAsia="Times New Roman" w:hAnsi="Times New Roman" w:cs="Times New Roman"/>
                  <w:color w:val="0000FF"/>
                  <w:sz w:val="20"/>
                  <w:u w:val="single"/>
                </w:rPr>
                <w:t>Proprietary</w:t>
              </w:r>
            </w:hyperlink>
          </w:p>
        </w:tc>
      </w:tr>
      <w:tr w:rsidR="009E1AF9" w:rsidRPr="009E1AF9" w:rsidTr="009E1AF9">
        <w:trPr>
          <w:tblCellSpacing w:w="15" w:type="dxa"/>
        </w:trPr>
        <w:tc>
          <w:tcPr>
            <w:tcW w:w="0" w:type="auto"/>
            <w:shd w:val="clear" w:color="auto" w:fill="ECECEC"/>
            <w:vAlign w:val="center"/>
            <w:hideMark/>
          </w:tcPr>
          <w:p w:rsidR="009E1AF9" w:rsidRPr="009E1AF9" w:rsidRDefault="009E1AF9" w:rsidP="009E1AF9">
            <w:pPr>
              <w:spacing w:after="0" w:line="240" w:lineRule="auto"/>
              <w:rPr>
                <w:rFonts w:ascii="Times New Roman" w:eastAsia="Times New Roman" w:hAnsi="Times New Roman" w:cs="Times New Roman"/>
                <w:b/>
                <w:bCs/>
                <w:color w:val="000000"/>
                <w:sz w:val="20"/>
                <w:szCs w:val="20"/>
              </w:rPr>
            </w:pPr>
            <w:hyperlink r:id="rId330" w:tooltip="GroupWise" w:history="1">
              <w:r w:rsidRPr="009E1AF9">
                <w:rPr>
                  <w:rFonts w:ascii="Times New Roman" w:eastAsia="Times New Roman" w:hAnsi="Times New Roman" w:cs="Times New Roman"/>
                  <w:b/>
                  <w:bCs/>
                  <w:color w:val="0000FF"/>
                  <w:sz w:val="20"/>
                  <w:u w:val="single"/>
                </w:rPr>
                <w:t>GroupWise</w:t>
              </w:r>
            </w:hyperlink>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FF99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No</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ECECEC"/>
            <w:vAlign w:val="center"/>
            <w:hideMark/>
          </w:tcPr>
          <w:p w:rsidR="009E1AF9" w:rsidRPr="009E1AF9" w:rsidRDefault="009E1AF9" w:rsidP="009E1AF9">
            <w:pPr>
              <w:spacing w:after="0" w:line="240" w:lineRule="auto"/>
              <w:jc w:val="center"/>
              <w:rPr>
                <w:rFonts w:ascii="Times New Roman" w:eastAsia="Times New Roman" w:hAnsi="Times New Roman" w:cs="Times New Roman"/>
                <w:color w:val="2C2C2C"/>
                <w:sz w:val="15"/>
                <w:szCs w:val="15"/>
              </w:rPr>
            </w:pPr>
            <w:r w:rsidRPr="009E1AF9">
              <w:rPr>
                <w:rFonts w:ascii="Times New Roman" w:eastAsia="Times New Roman" w:hAnsi="Times New Roman" w:cs="Times New Roman"/>
                <w:color w:val="2C2C2C"/>
                <w:sz w:val="15"/>
                <w:szCs w:val="15"/>
              </w:rPr>
              <w:t>?</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ECECEC"/>
            <w:vAlign w:val="center"/>
            <w:hideMark/>
          </w:tcPr>
          <w:p w:rsidR="009E1AF9" w:rsidRPr="009E1AF9" w:rsidRDefault="009E1AF9" w:rsidP="009E1AF9">
            <w:pPr>
              <w:spacing w:after="0" w:line="240" w:lineRule="auto"/>
              <w:jc w:val="center"/>
              <w:rPr>
                <w:rFonts w:ascii="Times New Roman" w:eastAsia="Times New Roman" w:hAnsi="Times New Roman" w:cs="Times New Roman"/>
                <w:color w:val="2C2C2C"/>
                <w:sz w:val="15"/>
                <w:szCs w:val="15"/>
              </w:rPr>
            </w:pPr>
            <w:r w:rsidRPr="009E1AF9">
              <w:rPr>
                <w:rFonts w:ascii="Times New Roman" w:eastAsia="Times New Roman" w:hAnsi="Times New Roman" w:cs="Times New Roman"/>
                <w:color w:val="2C2C2C"/>
                <w:sz w:val="15"/>
                <w:szCs w:val="15"/>
              </w:rPr>
              <w:t>?</w:t>
            </w:r>
          </w:p>
        </w:tc>
        <w:tc>
          <w:tcPr>
            <w:tcW w:w="0" w:type="auto"/>
            <w:shd w:val="clear" w:color="auto" w:fill="ECECEC"/>
            <w:vAlign w:val="center"/>
            <w:hideMark/>
          </w:tcPr>
          <w:p w:rsidR="009E1AF9" w:rsidRPr="009E1AF9" w:rsidRDefault="009E1AF9" w:rsidP="009E1AF9">
            <w:pPr>
              <w:spacing w:after="0" w:line="240" w:lineRule="auto"/>
              <w:jc w:val="center"/>
              <w:rPr>
                <w:rFonts w:ascii="Times New Roman" w:eastAsia="Times New Roman" w:hAnsi="Times New Roman" w:cs="Times New Roman"/>
                <w:color w:val="2C2C2C"/>
                <w:sz w:val="15"/>
                <w:szCs w:val="15"/>
              </w:rPr>
            </w:pPr>
            <w:r w:rsidRPr="009E1AF9">
              <w:rPr>
                <w:rFonts w:ascii="Times New Roman" w:eastAsia="Times New Roman" w:hAnsi="Times New Roman" w:cs="Times New Roman"/>
                <w:color w:val="2C2C2C"/>
                <w:sz w:val="15"/>
                <w:szCs w:val="15"/>
              </w:rPr>
              <w:t>?</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FF99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No</w:t>
            </w:r>
          </w:p>
        </w:tc>
        <w:tc>
          <w:tcPr>
            <w:tcW w:w="0" w:type="auto"/>
            <w:shd w:val="clear" w:color="auto" w:fill="FF99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No</w:t>
            </w:r>
          </w:p>
        </w:tc>
        <w:tc>
          <w:tcPr>
            <w:tcW w:w="989" w:type="dxa"/>
            <w:shd w:val="clear" w:color="auto" w:fill="DDDDFF"/>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hyperlink r:id="rId331" w:tooltip="Proprietary software" w:history="1">
              <w:r w:rsidRPr="009E1AF9">
                <w:rPr>
                  <w:rFonts w:ascii="Times New Roman" w:eastAsia="Times New Roman" w:hAnsi="Times New Roman" w:cs="Times New Roman"/>
                  <w:color w:val="0000FF"/>
                  <w:sz w:val="20"/>
                  <w:u w:val="single"/>
                </w:rPr>
                <w:t>Proprietary</w:t>
              </w:r>
            </w:hyperlink>
          </w:p>
        </w:tc>
      </w:tr>
      <w:tr w:rsidR="009E1AF9" w:rsidRPr="009E1AF9" w:rsidTr="009E1AF9">
        <w:trPr>
          <w:tblCellSpacing w:w="15" w:type="dxa"/>
        </w:trPr>
        <w:tc>
          <w:tcPr>
            <w:tcW w:w="0" w:type="auto"/>
            <w:shd w:val="clear" w:color="auto" w:fill="ECECEC"/>
            <w:vAlign w:val="center"/>
            <w:hideMark/>
          </w:tcPr>
          <w:p w:rsidR="009E1AF9" w:rsidRPr="009E1AF9" w:rsidRDefault="009E1AF9" w:rsidP="009E1AF9">
            <w:pPr>
              <w:spacing w:after="0" w:line="240" w:lineRule="auto"/>
              <w:rPr>
                <w:rFonts w:ascii="Times New Roman" w:eastAsia="Times New Roman" w:hAnsi="Times New Roman" w:cs="Times New Roman"/>
                <w:b/>
                <w:bCs/>
                <w:color w:val="000000"/>
                <w:sz w:val="20"/>
                <w:szCs w:val="20"/>
              </w:rPr>
            </w:pPr>
            <w:hyperlink r:id="rId332" w:tooltip="Halon (software)" w:history="1">
              <w:r w:rsidRPr="009E1AF9">
                <w:rPr>
                  <w:rFonts w:ascii="Times New Roman" w:eastAsia="Times New Roman" w:hAnsi="Times New Roman" w:cs="Times New Roman"/>
                  <w:b/>
                  <w:bCs/>
                  <w:color w:val="0000FF"/>
                  <w:sz w:val="20"/>
                  <w:u w:val="single"/>
                </w:rPr>
                <w:t>Halon</w:t>
              </w:r>
            </w:hyperlink>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FF99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No</w:t>
            </w:r>
          </w:p>
        </w:tc>
        <w:tc>
          <w:tcPr>
            <w:tcW w:w="0" w:type="auto"/>
            <w:shd w:val="clear" w:color="auto" w:fill="FF99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No</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FF99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No</w:t>
            </w:r>
          </w:p>
        </w:tc>
        <w:tc>
          <w:tcPr>
            <w:tcW w:w="0" w:type="auto"/>
            <w:shd w:val="clear" w:color="auto" w:fill="FF99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No</w:t>
            </w:r>
          </w:p>
        </w:tc>
        <w:tc>
          <w:tcPr>
            <w:tcW w:w="0" w:type="auto"/>
            <w:shd w:val="clear" w:color="auto" w:fill="FF99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No</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FF99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No</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FF99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No</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FF99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No</w:t>
            </w:r>
          </w:p>
        </w:tc>
        <w:tc>
          <w:tcPr>
            <w:tcW w:w="0" w:type="auto"/>
            <w:shd w:val="clear" w:color="auto" w:fill="FF99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No</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989" w:type="dxa"/>
            <w:shd w:val="clear" w:color="auto" w:fill="DDDDFF"/>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hyperlink r:id="rId333" w:tooltip="Proprietary software" w:history="1">
              <w:r w:rsidRPr="009E1AF9">
                <w:rPr>
                  <w:rFonts w:ascii="Times New Roman" w:eastAsia="Times New Roman" w:hAnsi="Times New Roman" w:cs="Times New Roman"/>
                  <w:color w:val="0000FF"/>
                  <w:sz w:val="20"/>
                  <w:u w:val="single"/>
                </w:rPr>
                <w:t>Proprietary</w:t>
              </w:r>
            </w:hyperlink>
          </w:p>
        </w:tc>
      </w:tr>
      <w:tr w:rsidR="009E1AF9" w:rsidRPr="009E1AF9" w:rsidTr="009E1AF9">
        <w:trPr>
          <w:tblCellSpacing w:w="15" w:type="dxa"/>
        </w:trPr>
        <w:tc>
          <w:tcPr>
            <w:tcW w:w="0" w:type="auto"/>
            <w:shd w:val="clear" w:color="auto" w:fill="ECECEC"/>
            <w:vAlign w:val="center"/>
            <w:hideMark/>
          </w:tcPr>
          <w:p w:rsidR="009E1AF9" w:rsidRPr="009E1AF9" w:rsidRDefault="009E1AF9" w:rsidP="009E1AF9">
            <w:pPr>
              <w:spacing w:after="0" w:line="240" w:lineRule="auto"/>
              <w:rPr>
                <w:rFonts w:ascii="Times New Roman" w:eastAsia="Times New Roman" w:hAnsi="Times New Roman" w:cs="Times New Roman"/>
                <w:b/>
                <w:bCs/>
                <w:color w:val="000000"/>
                <w:sz w:val="20"/>
                <w:szCs w:val="20"/>
              </w:rPr>
            </w:pPr>
            <w:hyperlink r:id="rId334" w:tooltip="Haraka (software)" w:history="1">
              <w:r w:rsidRPr="009E1AF9">
                <w:rPr>
                  <w:rFonts w:ascii="Times New Roman" w:eastAsia="Times New Roman" w:hAnsi="Times New Roman" w:cs="Times New Roman"/>
                  <w:b/>
                  <w:bCs/>
                  <w:color w:val="0000FF"/>
                  <w:sz w:val="20"/>
                  <w:u w:val="single"/>
                </w:rPr>
                <w:t>Haraka</w:t>
              </w:r>
            </w:hyperlink>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FF99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No</w:t>
            </w:r>
          </w:p>
        </w:tc>
        <w:tc>
          <w:tcPr>
            <w:tcW w:w="0" w:type="auto"/>
            <w:shd w:val="clear" w:color="auto" w:fill="FF99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No</w:t>
            </w:r>
          </w:p>
        </w:tc>
        <w:tc>
          <w:tcPr>
            <w:tcW w:w="0" w:type="auto"/>
            <w:shd w:val="clear" w:color="auto" w:fill="FF99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No</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FF99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No</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FF99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No</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FF99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No</w:t>
            </w:r>
          </w:p>
        </w:tc>
        <w:tc>
          <w:tcPr>
            <w:tcW w:w="0" w:type="auto"/>
            <w:shd w:val="clear" w:color="auto" w:fill="FF99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No</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989" w:type="dxa"/>
            <w:shd w:val="clear" w:color="auto" w:fill="99FFFF"/>
            <w:vAlign w:val="center"/>
            <w:hideMark/>
          </w:tcPr>
          <w:p w:rsidR="009E1AF9" w:rsidRPr="009E1AF9" w:rsidRDefault="009E1AF9" w:rsidP="009E1AF9">
            <w:pPr>
              <w:spacing w:after="0" w:line="240" w:lineRule="auto"/>
              <w:jc w:val="center"/>
              <w:rPr>
                <w:rFonts w:ascii="Times New Roman" w:eastAsia="Times New Roman" w:hAnsi="Times New Roman" w:cs="Times New Roman"/>
                <w:color w:val="000000"/>
                <w:sz w:val="20"/>
                <w:szCs w:val="20"/>
              </w:rPr>
            </w:pPr>
            <w:hyperlink r:id="rId335" w:tooltip="MIT License" w:history="1">
              <w:r w:rsidRPr="009E1AF9">
                <w:rPr>
                  <w:rFonts w:ascii="Times New Roman" w:eastAsia="Times New Roman" w:hAnsi="Times New Roman" w:cs="Times New Roman"/>
                  <w:color w:val="0000FF"/>
                  <w:sz w:val="20"/>
                  <w:u w:val="single"/>
                </w:rPr>
                <w:t>MIT</w:t>
              </w:r>
            </w:hyperlink>
          </w:p>
        </w:tc>
      </w:tr>
      <w:tr w:rsidR="009E1AF9" w:rsidRPr="009E1AF9" w:rsidTr="009E1AF9">
        <w:trPr>
          <w:tblCellSpacing w:w="15" w:type="dxa"/>
        </w:trPr>
        <w:tc>
          <w:tcPr>
            <w:tcW w:w="0" w:type="auto"/>
            <w:shd w:val="clear" w:color="auto" w:fill="ECECEC"/>
            <w:vAlign w:val="center"/>
            <w:hideMark/>
          </w:tcPr>
          <w:p w:rsidR="009E1AF9" w:rsidRPr="009E1AF9" w:rsidRDefault="009E1AF9" w:rsidP="009E1AF9">
            <w:pPr>
              <w:spacing w:after="0" w:line="240" w:lineRule="auto"/>
              <w:rPr>
                <w:rFonts w:ascii="Times New Roman" w:eastAsia="Times New Roman" w:hAnsi="Times New Roman" w:cs="Times New Roman"/>
                <w:b/>
                <w:bCs/>
                <w:color w:val="000000"/>
                <w:sz w:val="20"/>
                <w:szCs w:val="20"/>
              </w:rPr>
            </w:pPr>
            <w:hyperlink r:id="rId336" w:tooltip="Hectane (software) (page does not exist)" w:history="1">
              <w:r w:rsidRPr="009E1AF9">
                <w:rPr>
                  <w:rFonts w:ascii="Times New Roman" w:eastAsia="Times New Roman" w:hAnsi="Times New Roman" w:cs="Times New Roman"/>
                  <w:b/>
                  <w:bCs/>
                  <w:color w:val="0000FF"/>
                  <w:sz w:val="20"/>
                  <w:u w:val="single"/>
                </w:rPr>
                <w:t>Hectane</w:t>
              </w:r>
            </w:hyperlink>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FF99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No</w:t>
            </w:r>
          </w:p>
        </w:tc>
        <w:tc>
          <w:tcPr>
            <w:tcW w:w="0" w:type="auto"/>
            <w:shd w:val="clear" w:color="auto" w:fill="FF99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No</w:t>
            </w:r>
          </w:p>
        </w:tc>
        <w:tc>
          <w:tcPr>
            <w:tcW w:w="0" w:type="auto"/>
            <w:shd w:val="clear" w:color="auto" w:fill="FF99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No</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FF99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No</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FF99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No</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FF99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No</w:t>
            </w:r>
          </w:p>
        </w:tc>
        <w:tc>
          <w:tcPr>
            <w:tcW w:w="0" w:type="auto"/>
            <w:shd w:val="clear" w:color="auto" w:fill="FF99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No</w:t>
            </w:r>
          </w:p>
        </w:tc>
        <w:tc>
          <w:tcPr>
            <w:tcW w:w="0" w:type="auto"/>
            <w:shd w:val="clear" w:color="auto" w:fill="FF99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No</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FF99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No</w:t>
            </w:r>
          </w:p>
        </w:tc>
        <w:tc>
          <w:tcPr>
            <w:tcW w:w="989" w:type="dxa"/>
            <w:shd w:val="clear" w:color="auto" w:fill="99FFFF"/>
            <w:vAlign w:val="center"/>
            <w:hideMark/>
          </w:tcPr>
          <w:p w:rsidR="009E1AF9" w:rsidRPr="009E1AF9" w:rsidRDefault="009E1AF9" w:rsidP="009E1AF9">
            <w:pPr>
              <w:spacing w:after="0" w:line="240" w:lineRule="auto"/>
              <w:jc w:val="center"/>
              <w:rPr>
                <w:rFonts w:ascii="Times New Roman" w:eastAsia="Times New Roman" w:hAnsi="Times New Roman" w:cs="Times New Roman"/>
                <w:color w:val="000000"/>
                <w:sz w:val="20"/>
                <w:szCs w:val="20"/>
              </w:rPr>
            </w:pPr>
            <w:hyperlink r:id="rId337" w:tooltip="MIT License" w:history="1">
              <w:r w:rsidRPr="009E1AF9">
                <w:rPr>
                  <w:rFonts w:ascii="Times New Roman" w:eastAsia="Times New Roman" w:hAnsi="Times New Roman" w:cs="Times New Roman"/>
                  <w:color w:val="0000FF"/>
                  <w:sz w:val="20"/>
                  <w:u w:val="single"/>
                </w:rPr>
                <w:t>MIT</w:t>
              </w:r>
            </w:hyperlink>
          </w:p>
        </w:tc>
      </w:tr>
      <w:tr w:rsidR="009E1AF9" w:rsidRPr="009E1AF9" w:rsidTr="009E1AF9">
        <w:trPr>
          <w:tblCellSpacing w:w="15" w:type="dxa"/>
        </w:trPr>
        <w:tc>
          <w:tcPr>
            <w:tcW w:w="0" w:type="auto"/>
            <w:shd w:val="clear" w:color="auto" w:fill="ECECEC"/>
            <w:vAlign w:val="center"/>
            <w:hideMark/>
          </w:tcPr>
          <w:p w:rsidR="009E1AF9" w:rsidRPr="009E1AF9" w:rsidRDefault="009E1AF9" w:rsidP="009E1AF9">
            <w:pPr>
              <w:spacing w:after="0" w:line="240" w:lineRule="auto"/>
              <w:rPr>
                <w:rFonts w:ascii="Times New Roman" w:eastAsia="Times New Roman" w:hAnsi="Times New Roman" w:cs="Times New Roman"/>
                <w:b/>
                <w:bCs/>
                <w:color w:val="000000"/>
                <w:sz w:val="20"/>
                <w:szCs w:val="20"/>
              </w:rPr>
            </w:pPr>
            <w:hyperlink r:id="rId338" w:tooltip="HMailServer" w:history="1">
              <w:r w:rsidRPr="009E1AF9">
                <w:rPr>
                  <w:rFonts w:ascii="Times New Roman" w:eastAsia="Times New Roman" w:hAnsi="Times New Roman" w:cs="Times New Roman"/>
                  <w:b/>
                  <w:bCs/>
                  <w:color w:val="0000FF"/>
                  <w:sz w:val="20"/>
                  <w:u w:val="single"/>
                </w:rPr>
                <w:t>hMailServer</w:t>
              </w:r>
            </w:hyperlink>
          </w:p>
        </w:tc>
        <w:tc>
          <w:tcPr>
            <w:tcW w:w="0" w:type="auto"/>
            <w:shd w:val="clear" w:color="auto" w:fill="FF99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No</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FF99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No</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FF99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No</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FF99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No</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FF99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No</w:t>
            </w:r>
          </w:p>
        </w:tc>
        <w:tc>
          <w:tcPr>
            <w:tcW w:w="989" w:type="dxa"/>
            <w:shd w:val="clear" w:color="auto" w:fill="ECECEC"/>
            <w:vAlign w:val="center"/>
            <w:hideMark/>
          </w:tcPr>
          <w:p w:rsidR="009E1AF9" w:rsidRPr="009E1AF9" w:rsidRDefault="009E1AF9" w:rsidP="009E1AF9">
            <w:pPr>
              <w:spacing w:after="0" w:line="240" w:lineRule="auto"/>
              <w:jc w:val="center"/>
              <w:rPr>
                <w:rFonts w:ascii="Times New Roman" w:eastAsia="Times New Roman" w:hAnsi="Times New Roman" w:cs="Times New Roman"/>
                <w:color w:val="2C2C2C"/>
                <w:sz w:val="15"/>
                <w:szCs w:val="15"/>
              </w:rPr>
            </w:pPr>
            <w:hyperlink r:id="rId339" w:tooltip="GNU AGPL" w:history="1">
              <w:r w:rsidRPr="009E1AF9">
                <w:rPr>
                  <w:rFonts w:ascii="Times New Roman" w:eastAsia="Times New Roman" w:hAnsi="Times New Roman" w:cs="Times New Roman"/>
                  <w:color w:val="0000FF"/>
                  <w:sz w:val="15"/>
                  <w:u w:val="single"/>
                </w:rPr>
                <w:t>GNU AGPL</w:t>
              </w:r>
            </w:hyperlink>
          </w:p>
        </w:tc>
      </w:tr>
      <w:tr w:rsidR="009E1AF9" w:rsidRPr="009E1AF9" w:rsidTr="009E1AF9">
        <w:trPr>
          <w:tblCellSpacing w:w="15" w:type="dxa"/>
        </w:trPr>
        <w:tc>
          <w:tcPr>
            <w:tcW w:w="0" w:type="auto"/>
            <w:shd w:val="clear" w:color="auto" w:fill="ECECEC"/>
            <w:vAlign w:val="center"/>
            <w:hideMark/>
          </w:tcPr>
          <w:p w:rsidR="009E1AF9" w:rsidRPr="009E1AF9" w:rsidRDefault="009E1AF9" w:rsidP="009E1AF9">
            <w:pPr>
              <w:spacing w:after="0" w:line="240" w:lineRule="auto"/>
              <w:rPr>
                <w:rFonts w:ascii="Times New Roman" w:eastAsia="Times New Roman" w:hAnsi="Times New Roman" w:cs="Times New Roman"/>
                <w:b/>
                <w:bCs/>
                <w:color w:val="000000"/>
                <w:sz w:val="20"/>
                <w:szCs w:val="20"/>
              </w:rPr>
            </w:pPr>
            <w:hyperlink r:id="rId340" w:tooltip="IBM" w:history="1">
              <w:r w:rsidRPr="009E1AF9">
                <w:rPr>
                  <w:rFonts w:ascii="Times New Roman" w:eastAsia="Times New Roman" w:hAnsi="Times New Roman" w:cs="Times New Roman"/>
                  <w:b/>
                  <w:bCs/>
                  <w:color w:val="0000FF"/>
                  <w:sz w:val="20"/>
                  <w:u w:val="single"/>
                </w:rPr>
                <w:t>IBM</w:t>
              </w:r>
            </w:hyperlink>
            <w:r w:rsidRPr="009E1AF9">
              <w:rPr>
                <w:rFonts w:ascii="Times New Roman" w:eastAsia="Times New Roman" w:hAnsi="Times New Roman" w:cs="Times New Roman"/>
                <w:b/>
                <w:bCs/>
                <w:color w:val="000000"/>
                <w:sz w:val="20"/>
                <w:szCs w:val="20"/>
              </w:rPr>
              <w:t xml:space="preserve"> </w:t>
            </w:r>
            <w:hyperlink r:id="rId341" w:tooltip="Lotus Domino" w:history="1">
              <w:r w:rsidRPr="009E1AF9">
                <w:rPr>
                  <w:rFonts w:ascii="Times New Roman" w:eastAsia="Times New Roman" w:hAnsi="Times New Roman" w:cs="Times New Roman"/>
                  <w:b/>
                  <w:bCs/>
                  <w:color w:val="0000FF"/>
                  <w:sz w:val="20"/>
                  <w:u w:val="single"/>
                </w:rPr>
                <w:t>Lotus Domino</w:t>
              </w:r>
            </w:hyperlink>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FF99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No</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ECECEC"/>
            <w:vAlign w:val="center"/>
            <w:hideMark/>
          </w:tcPr>
          <w:p w:rsidR="009E1AF9" w:rsidRPr="009E1AF9" w:rsidRDefault="009E1AF9" w:rsidP="009E1AF9">
            <w:pPr>
              <w:spacing w:after="0" w:line="240" w:lineRule="auto"/>
              <w:jc w:val="center"/>
              <w:rPr>
                <w:rFonts w:ascii="Times New Roman" w:eastAsia="Times New Roman" w:hAnsi="Times New Roman" w:cs="Times New Roman"/>
                <w:color w:val="2C2C2C"/>
                <w:sz w:val="15"/>
                <w:szCs w:val="15"/>
              </w:rPr>
            </w:pPr>
            <w:r w:rsidRPr="009E1AF9">
              <w:rPr>
                <w:rFonts w:ascii="Times New Roman" w:eastAsia="Times New Roman" w:hAnsi="Times New Roman" w:cs="Times New Roman"/>
                <w:color w:val="2C2C2C"/>
                <w:sz w:val="15"/>
                <w:szCs w:val="15"/>
              </w:rPr>
              <w:t>?</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ECECEC"/>
            <w:vAlign w:val="center"/>
            <w:hideMark/>
          </w:tcPr>
          <w:p w:rsidR="009E1AF9" w:rsidRPr="009E1AF9" w:rsidRDefault="009E1AF9" w:rsidP="009E1AF9">
            <w:pPr>
              <w:spacing w:after="0" w:line="240" w:lineRule="auto"/>
              <w:jc w:val="center"/>
              <w:rPr>
                <w:rFonts w:ascii="Times New Roman" w:eastAsia="Times New Roman" w:hAnsi="Times New Roman" w:cs="Times New Roman"/>
                <w:color w:val="2C2C2C"/>
                <w:sz w:val="15"/>
                <w:szCs w:val="15"/>
              </w:rPr>
            </w:pPr>
            <w:r w:rsidRPr="009E1AF9">
              <w:rPr>
                <w:rFonts w:ascii="Times New Roman" w:eastAsia="Times New Roman" w:hAnsi="Times New Roman" w:cs="Times New Roman"/>
                <w:color w:val="2C2C2C"/>
                <w:sz w:val="15"/>
                <w:szCs w:val="15"/>
              </w:rPr>
              <w:t>?</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FF99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No</w:t>
            </w:r>
          </w:p>
        </w:tc>
        <w:tc>
          <w:tcPr>
            <w:tcW w:w="0" w:type="auto"/>
            <w:shd w:val="clear" w:color="auto" w:fill="FF99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No</w:t>
            </w:r>
          </w:p>
        </w:tc>
        <w:tc>
          <w:tcPr>
            <w:tcW w:w="989" w:type="dxa"/>
            <w:shd w:val="clear" w:color="auto" w:fill="DDDDFF"/>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hyperlink r:id="rId342" w:tooltip="Proprietary software" w:history="1">
              <w:r w:rsidRPr="009E1AF9">
                <w:rPr>
                  <w:rFonts w:ascii="Times New Roman" w:eastAsia="Times New Roman" w:hAnsi="Times New Roman" w:cs="Times New Roman"/>
                  <w:color w:val="0000FF"/>
                  <w:sz w:val="20"/>
                  <w:u w:val="single"/>
                </w:rPr>
                <w:t>Proprietary</w:t>
              </w:r>
            </w:hyperlink>
          </w:p>
        </w:tc>
      </w:tr>
      <w:tr w:rsidR="009E1AF9" w:rsidRPr="009E1AF9" w:rsidTr="009E1AF9">
        <w:trPr>
          <w:tblCellSpacing w:w="15" w:type="dxa"/>
        </w:trPr>
        <w:tc>
          <w:tcPr>
            <w:tcW w:w="0" w:type="auto"/>
            <w:shd w:val="clear" w:color="auto" w:fill="ECECEC"/>
            <w:vAlign w:val="center"/>
            <w:hideMark/>
          </w:tcPr>
          <w:p w:rsidR="009E1AF9" w:rsidRPr="009E1AF9" w:rsidRDefault="009E1AF9" w:rsidP="009E1AF9">
            <w:pPr>
              <w:spacing w:after="0" w:line="240" w:lineRule="auto"/>
              <w:rPr>
                <w:rFonts w:ascii="Times New Roman" w:eastAsia="Times New Roman" w:hAnsi="Times New Roman" w:cs="Times New Roman"/>
                <w:b/>
                <w:bCs/>
                <w:color w:val="000000"/>
                <w:sz w:val="20"/>
                <w:szCs w:val="20"/>
              </w:rPr>
            </w:pPr>
            <w:hyperlink r:id="rId343" w:tooltip="IceWarp Mail Server" w:history="1">
              <w:r w:rsidRPr="009E1AF9">
                <w:rPr>
                  <w:rFonts w:ascii="Times New Roman" w:eastAsia="Times New Roman" w:hAnsi="Times New Roman" w:cs="Times New Roman"/>
                  <w:b/>
                  <w:bCs/>
                  <w:color w:val="0000FF"/>
                  <w:sz w:val="20"/>
                  <w:u w:val="single"/>
                </w:rPr>
                <w:t>IceWarp Mail Server</w:t>
              </w:r>
            </w:hyperlink>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FF99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No</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FF99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No</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FF99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No</w:t>
            </w:r>
          </w:p>
        </w:tc>
        <w:tc>
          <w:tcPr>
            <w:tcW w:w="989" w:type="dxa"/>
            <w:shd w:val="clear" w:color="auto" w:fill="DDDDFF"/>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hyperlink r:id="rId344" w:tooltip="Proprietary software" w:history="1">
              <w:r w:rsidRPr="009E1AF9">
                <w:rPr>
                  <w:rFonts w:ascii="Times New Roman" w:eastAsia="Times New Roman" w:hAnsi="Times New Roman" w:cs="Times New Roman"/>
                  <w:color w:val="0000FF"/>
                  <w:sz w:val="20"/>
                  <w:u w:val="single"/>
                </w:rPr>
                <w:t>Proprietary</w:t>
              </w:r>
            </w:hyperlink>
          </w:p>
        </w:tc>
      </w:tr>
      <w:tr w:rsidR="009E1AF9" w:rsidRPr="009E1AF9" w:rsidTr="009E1AF9">
        <w:trPr>
          <w:tblCellSpacing w:w="15" w:type="dxa"/>
        </w:trPr>
        <w:tc>
          <w:tcPr>
            <w:tcW w:w="0" w:type="auto"/>
            <w:shd w:val="clear" w:color="auto" w:fill="ECECEC"/>
            <w:vAlign w:val="center"/>
            <w:hideMark/>
          </w:tcPr>
          <w:p w:rsidR="009E1AF9" w:rsidRPr="009E1AF9" w:rsidRDefault="009E1AF9" w:rsidP="009E1AF9">
            <w:pPr>
              <w:spacing w:after="0" w:line="240" w:lineRule="auto"/>
              <w:rPr>
                <w:rFonts w:ascii="Times New Roman" w:eastAsia="Times New Roman" w:hAnsi="Times New Roman" w:cs="Times New Roman"/>
                <w:b/>
                <w:bCs/>
                <w:color w:val="000000"/>
                <w:sz w:val="20"/>
                <w:szCs w:val="20"/>
              </w:rPr>
            </w:pPr>
            <w:hyperlink r:id="rId345" w:tooltip="Ipswitch IMail Server" w:history="1">
              <w:r w:rsidRPr="009E1AF9">
                <w:rPr>
                  <w:rFonts w:ascii="Times New Roman" w:eastAsia="Times New Roman" w:hAnsi="Times New Roman" w:cs="Times New Roman"/>
                  <w:b/>
                  <w:bCs/>
                  <w:color w:val="0000FF"/>
                  <w:sz w:val="20"/>
                  <w:u w:val="single"/>
                </w:rPr>
                <w:t>Ipswitch IMail Server</w:t>
              </w:r>
            </w:hyperlink>
          </w:p>
        </w:tc>
        <w:tc>
          <w:tcPr>
            <w:tcW w:w="0" w:type="auto"/>
            <w:shd w:val="clear" w:color="auto" w:fill="FF99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No</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FF99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No</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ECECEC"/>
            <w:vAlign w:val="center"/>
            <w:hideMark/>
          </w:tcPr>
          <w:p w:rsidR="009E1AF9" w:rsidRPr="009E1AF9" w:rsidRDefault="009E1AF9" w:rsidP="009E1AF9">
            <w:pPr>
              <w:spacing w:after="0" w:line="240" w:lineRule="auto"/>
              <w:jc w:val="center"/>
              <w:rPr>
                <w:rFonts w:ascii="Times New Roman" w:eastAsia="Times New Roman" w:hAnsi="Times New Roman" w:cs="Times New Roman"/>
                <w:color w:val="2C2C2C"/>
                <w:sz w:val="15"/>
                <w:szCs w:val="15"/>
              </w:rPr>
            </w:pPr>
            <w:r w:rsidRPr="009E1AF9">
              <w:rPr>
                <w:rFonts w:ascii="Times New Roman" w:eastAsia="Times New Roman" w:hAnsi="Times New Roman" w:cs="Times New Roman"/>
                <w:color w:val="2C2C2C"/>
                <w:sz w:val="15"/>
                <w:szCs w:val="15"/>
              </w:rPr>
              <w:t>?</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ECECEC"/>
            <w:vAlign w:val="center"/>
            <w:hideMark/>
          </w:tcPr>
          <w:p w:rsidR="009E1AF9" w:rsidRPr="009E1AF9" w:rsidRDefault="009E1AF9" w:rsidP="009E1AF9">
            <w:pPr>
              <w:spacing w:after="0" w:line="240" w:lineRule="auto"/>
              <w:jc w:val="center"/>
              <w:rPr>
                <w:rFonts w:ascii="Times New Roman" w:eastAsia="Times New Roman" w:hAnsi="Times New Roman" w:cs="Times New Roman"/>
                <w:color w:val="2C2C2C"/>
                <w:sz w:val="15"/>
                <w:szCs w:val="15"/>
              </w:rPr>
            </w:pPr>
            <w:r w:rsidRPr="009E1AF9">
              <w:rPr>
                <w:rFonts w:ascii="Times New Roman" w:eastAsia="Times New Roman" w:hAnsi="Times New Roman" w:cs="Times New Roman"/>
                <w:color w:val="2C2C2C"/>
                <w:sz w:val="15"/>
                <w:szCs w:val="15"/>
              </w:rPr>
              <w:t>?</w:t>
            </w:r>
          </w:p>
        </w:tc>
        <w:tc>
          <w:tcPr>
            <w:tcW w:w="0" w:type="auto"/>
            <w:shd w:val="clear" w:color="auto" w:fill="FF99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No</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FF99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No</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FF99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No</w:t>
            </w:r>
          </w:p>
        </w:tc>
        <w:tc>
          <w:tcPr>
            <w:tcW w:w="989" w:type="dxa"/>
            <w:shd w:val="clear" w:color="auto" w:fill="DDDDFF"/>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hyperlink r:id="rId346" w:tooltip="Proprietary software" w:history="1">
              <w:r w:rsidRPr="009E1AF9">
                <w:rPr>
                  <w:rFonts w:ascii="Times New Roman" w:eastAsia="Times New Roman" w:hAnsi="Times New Roman" w:cs="Times New Roman"/>
                  <w:color w:val="0000FF"/>
                  <w:sz w:val="20"/>
                  <w:u w:val="single"/>
                </w:rPr>
                <w:t>Proprietary</w:t>
              </w:r>
            </w:hyperlink>
          </w:p>
        </w:tc>
      </w:tr>
      <w:tr w:rsidR="009E1AF9" w:rsidRPr="009E1AF9" w:rsidTr="009E1AF9">
        <w:trPr>
          <w:tblCellSpacing w:w="15" w:type="dxa"/>
        </w:trPr>
        <w:tc>
          <w:tcPr>
            <w:tcW w:w="0" w:type="auto"/>
            <w:shd w:val="clear" w:color="auto" w:fill="ECECEC"/>
            <w:vAlign w:val="center"/>
            <w:hideMark/>
          </w:tcPr>
          <w:p w:rsidR="009E1AF9" w:rsidRPr="009E1AF9" w:rsidRDefault="009E1AF9" w:rsidP="009E1AF9">
            <w:pPr>
              <w:spacing w:after="0" w:line="240" w:lineRule="auto"/>
              <w:rPr>
                <w:rFonts w:ascii="Times New Roman" w:eastAsia="Times New Roman" w:hAnsi="Times New Roman" w:cs="Times New Roman"/>
                <w:b/>
                <w:bCs/>
                <w:color w:val="000000"/>
                <w:sz w:val="20"/>
                <w:szCs w:val="20"/>
              </w:rPr>
            </w:pPr>
            <w:hyperlink r:id="rId347" w:tooltip="Kerio Connect" w:history="1">
              <w:r w:rsidRPr="009E1AF9">
                <w:rPr>
                  <w:rFonts w:ascii="Times New Roman" w:eastAsia="Times New Roman" w:hAnsi="Times New Roman" w:cs="Times New Roman"/>
                  <w:b/>
                  <w:bCs/>
                  <w:color w:val="0000FF"/>
                  <w:sz w:val="20"/>
                  <w:u w:val="single"/>
                </w:rPr>
                <w:t>Kerio Connect</w:t>
              </w:r>
            </w:hyperlink>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FF99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No</w:t>
            </w:r>
          </w:p>
        </w:tc>
        <w:tc>
          <w:tcPr>
            <w:tcW w:w="989" w:type="dxa"/>
            <w:shd w:val="clear" w:color="auto" w:fill="DDDDFF"/>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hyperlink r:id="rId348" w:tooltip="Proprietary software" w:history="1">
              <w:r w:rsidRPr="009E1AF9">
                <w:rPr>
                  <w:rFonts w:ascii="Times New Roman" w:eastAsia="Times New Roman" w:hAnsi="Times New Roman" w:cs="Times New Roman"/>
                  <w:color w:val="0000FF"/>
                  <w:sz w:val="20"/>
                  <w:u w:val="single"/>
                </w:rPr>
                <w:t>Proprietary</w:t>
              </w:r>
            </w:hyperlink>
          </w:p>
        </w:tc>
      </w:tr>
      <w:tr w:rsidR="009E1AF9" w:rsidRPr="009E1AF9" w:rsidTr="009E1AF9">
        <w:trPr>
          <w:tblCellSpacing w:w="15" w:type="dxa"/>
        </w:trPr>
        <w:tc>
          <w:tcPr>
            <w:tcW w:w="0" w:type="auto"/>
            <w:shd w:val="clear" w:color="auto" w:fill="ECECEC"/>
            <w:vAlign w:val="center"/>
            <w:hideMark/>
          </w:tcPr>
          <w:p w:rsidR="009E1AF9" w:rsidRPr="009E1AF9" w:rsidRDefault="009E1AF9" w:rsidP="009E1AF9">
            <w:pPr>
              <w:spacing w:after="0" w:line="240" w:lineRule="auto"/>
              <w:rPr>
                <w:rFonts w:ascii="Times New Roman" w:eastAsia="Times New Roman" w:hAnsi="Times New Roman" w:cs="Times New Roman"/>
                <w:b/>
                <w:bCs/>
                <w:color w:val="000000"/>
                <w:sz w:val="20"/>
                <w:szCs w:val="20"/>
              </w:rPr>
            </w:pPr>
            <w:hyperlink r:id="rId349" w:tooltip="Kolab" w:history="1">
              <w:r w:rsidRPr="009E1AF9">
                <w:rPr>
                  <w:rFonts w:ascii="Times New Roman" w:eastAsia="Times New Roman" w:hAnsi="Times New Roman" w:cs="Times New Roman"/>
                  <w:b/>
                  <w:bCs/>
                  <w:color w:val="0000FF"/>
                  <w:sz w:val="20"/>
                  <w:u w:val="single"/>
                </w:rPr>
                <w:t>Kolab</w:t>
              </w:r>
            </w:hyperlink>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FF99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No</w:t>
            </w:r>
          </w:p>
        </w:tc>
        <w:tc>
          <w:tcPr>
            <w:tcW w:w="0" w:type="auto"/>
            <w:shd w:val="clear" w:color="auto" w:fill="FF99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No</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989" w:type="dxa"/>
            <w:shd w:val="clear" w:color="auto" w:fill="99FFFF"/>
            <w:vAlign w:val="center"/>
            <w:hideMark/>
          </w:tcPr>
          <w:p w:rsidR="009E1AF9" w:rsidRPr="009E1AF9" w:rsidRDefault="009E1AF9" w:rsidP="009E1AF9">
            <w:pPr>
              <w:spacing w:after="0" w:line="240" w:lineRule="auto"/>
              <w:jc w:val="center"/>
              <w:rPr>
                <w:rFonts w:ascii="Times New Roman" w:eastAsia="Times New Roman" w:hAnsi="Times New Roman" w:cs="Times New Roman"/>
                <w:color w:val="000000"/>
                <w:sz w:val="20"/>
                <w:szCs w:val="20"/>
              </w:rPr>
            </w:pPr>
            <w:hyperlink r:id="rId350" w:tooltip="GNU General Public License" w:history="1">
              <w:r w:rsidRPr="009E1AF9">
                <w:rPr>
                  <w:rFonts w:ascii="Times New Roman" w:eastAsia="Times New Roman" w:hAnsi="Times New Roman" w:cs="Times New Roman"/>
                  <w:color w:val="0000FF"/>
                  <w:sz w:val="20"/>
                  <w:u w:val="single"/>
                </w:rPr>
                <w:t>GPLv3</w:t>
              </w:r>
            </w:hyperlink>
          </w:p>
        </w:tc>
      </w:tr>
      <w:tr w:rsidR="009E1AF9" w:rsidRPr="009E1AF9" w:rsidTr="009E1AF9">
        <w:trPr>
          <w:tblCellSpacing w:w="15" w:type="dxa"/>
        </w:trPr>
        <w:tc>
          <w:tcPr>
            <w:tcW w:w="0" w:type="auto"/>
            <w:shd w:val="clear" w:color="auto" w:fill="ECECEC"/>
            <w:vAlign w:val="center"/>
            <w:hideMark/>
          </w:tcPr>
          <w:p w:rsidR="009E1AF9" w:rsidRPr="009E1AF9" w:rsidRDefault="009E1AF9" w:rsidP="009E1AF9">
            <w:pPr>
              <w:spacing w:after="0" w:line="240" w:lineRule="auto"/>
              <w:rPr>
                <w:rFonts w:ascii="Times New Roman" w:eastAsia="Times New Roman" w:hAnsi="Times New Roman" w:cs="Times New Roman"/>
                <w:b/>
                <w:bCs/>
                <w:color w:val="000000"/>
                <w:sz w:val="20"/>
                <w:szCs w:val="20"/>
              </w:rPr>
            </w:pPr>
            <w:hyperlink r:id="rId351" w:tooltip="MagicMail (page does not exist)" w:history="1">
              <w:r w:rsidRPr="009E1AF9">
                <w:rPr>
                  <w:rFonts w:ascii="Times New Roman" w:eastAsia="Times New Roman" w:hAnsi="Times New Roman" w:cs="Times New Roman"/>
                  <w:b/>
                  <w:bCs/>
                  <w:color w:val="0000FF"/>
                  <w:sz w:val="20"/>
                  <w:u w:val="single"/>
                </w:rPr>
                <w:t>MagicMail</w:t>
              </w:r>
            </w:hyperlink>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FF99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No</w:t>
            </w:r>
          </w:p>
        </w:tc>
        <w:tc>
          <w:tcPr>
            <w:tcW w:w="0" w:type="auto"/>
            <w:shd w:val="clear" w:color="auto" w:fill="FF99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No</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ECECEC"/>
            <w:vAlign w:val="center"/>
            <w:hideMark/>
          </w:tcPr>
          <w:p w:rsidR="009E1AF9" w:rsidRPr="009E1AF9" w:rsidRDefault="009E1AF9" w:rsidP="009E1AF9">
            <w:pPr>
              <w:spacing w:after="0" w:line="240" w:lineRule="auto"/>
              <w:jc w:val="center"/>
              <w:rPr>
                <w:rFonts w:ascii="Times New Roman" w:eastAsia="Times New Roman" w:hAnsi="Times New Roman" w:cs="Times New Roman"/>
                <w:color w:val="2C2C2C"/>
                <w:sz w:val="15"/>
                <w:szCs w:val="15"/>
              </w:rPr>
            </w:pPr>
            <w:r w:rsidRPr="009E1AF9">
              <w:rPr>
                <w:rFonts w:ascii="Times New Roman" w:eastAsia="Times New Roman" w:hAnsi="Times New Roman" w:cs="Times New Roman"/>
                <w:color w:val="2C2C2C"/>
                <w:sz w:val="15"/>
                <w:szCs w:val="15"/>
              </w:rPr>
              <w:t>?</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ECECEC"/>
            <w:vAlign w:val="center"/>
            <w:hideMark/>
          </w:tcPr>
          <w:p w:rsidR="009E1AF9" w:rsidRPr="009E1AF9" w:rsidRDefault="009E1AF9" w:rsidP="009E1AF9">
            <w:pPr>
              <w:spacing w:after="0" w:line="240" w:lineRule="auto"/>
              <w:jc w:val="center"/>
              <w:rPr>
                <w:rFonts w:ascii="Times New Roman" w:eastAsia="Times New Roman" w:hAnsi="Times New Roman" w:cs="Times New Roman"/>
                <w:color w:val="2C2C2C"/>
                <w:sz w:val="15"/>
                <w:szCs w:val="15"/>
              </w:rPr>
            </w:pPr>
            <w:r w:rsidRPr="009E1AF9">
              <w:rPr>
                <w:rFonts w:ascii="Times New Roman" w:eastAsia="Times New Roman" w:hAnsi="Times New Roman" w:cs="Times New Roman"/>
                <w:color w:val="2C2C2C"/>
                <w:sz w:val="15"/>
                <w:szCs w:val="15"/>
              </w:rPr>
              <w:t>?</w:t>
            </w:r>
          </w:p>
        </w:tc>
        <w:tc>
          <w:tcPr>
            <w:tcW w:w="0" w:type="auto"/>
            <w:shd w:val="clear" w:color="auto" w:fill="FF99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No</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FF99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No</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989" w:type="dxa"/>
            <w:shd w:val="clear" w:color="auto" w:fill="DDDDFF"/>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hyperlink r:id="rId352" w:tooltip="Proprietary software" w:history="1">
              <w:r w:rsidRPr="009E1AF9">
                <w:rPr>
                  <w:rFonts w:ascii="Times New Roman" w:eastAsia="Times New Roman" w:hAnsi="Times New Roman" w:cs="Times New Roman"/>
                  <w:color w:val="0000FF"/>
                  <w:sz w:val="20"/>
                  <w:u w:val="single"/>
                </w:rPr>
                <w:t>Proprietary</w:t>
              </w:r>
            </w:hyperlink>
          </w:p>
        </w:tc>
      </w:tr>
      <w:tr w:rsidR="009E1AF9" w:rsidRPr="009E1AF9" w:rsidTr="009E1AF9">
        <w:trPr>
          <w:tblCellSpacing w:w="15" w:type="dxa"/>
        </w:trPr>
        <w:tc>
          <w:tcPr>
            <w:tcW w:w="0" w:type="auto"/>
            <w:shd w:val="clear" w:color="auto" w:fill="ECECEC"/>
            <w:vAlign w:val="center"/>
            <w:hideMark/>
          </w:tcPr>
          <w:p w:rsidR="009E1AF9" w:rsidRPr="009E1AF9" w:rsidRDefault="009E1AF9" w:rsidP="009E1AF9">
            <w:pPr>
              <w:spacing w:after="0" w:line="240" w:lineRule="auto"/>
              <w:rPr>
                <w:rFonts w:ascii="Times New Roman" w:eastAsia="Times New Roman" w:hAnsi="Times New Roman" w:cs="Times New Roman"/>
                <w:b/>
                <w:bCs/>
                <w:color w:val="000000"/>
                <w:sz w:val="20"/>
                <w:szCs w:val="20"/>
              </w:rPr>
            </w:pPr>
            <w:hyperlink r:id="rId353" w:tooltip="Mailenable (page does not exist)" w:history="1">
              <w:r w:rsidRPr="009E1AF9">
                <w:rPr>
                  <w:rFonts w:ascii="Times New Roman" w:eastAsia="Times New Roman" w:hAnsi="Times New Roman" w:cs="Times New Roman"/>
                  <w:b/>
                  <w:bCs/>
                  <w:color w:val="0000FF"/>
                  <w:sz w:val="20"/>
                  <w:u w:val="single"/>
                </w:rPr>
                <w:t>Mailenable</w:t>
              </w:r>
            </w:hyperlink>
          </w:p>
        </w:tc>
        <w:tc>
          <w:tcPr>
            <w:tcW w:w="0" w:type="auto"/>
            <w:shd w:val="clear" w:color="auto" w:fill="FF99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No</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FF99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No</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FF99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No</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FF99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No</w:t>
            </w:r>
          </w:p>
        </w:tc>
        <w:tc>
          <w:tcPr>
            <w:tcW w:w="989" w:type="dxa"/>
            <w:shd w:val="clear" w:color="auto" w:fill="ECECEC"/>
            <w:vAlign w:val="center"/>
            <w:hideMark/>
          </w:tcPr>
          <w:p w:rsidR="009E1AF9" w:rsidRPr="009E1AF9" w:rsidRDefault="009E1AF9" w:rsidP="009E1AF9">
            <w:pPr>
              <w:spacing w:after="0" w:line="240" w:lineRule="auto"/>
              <w:jc w:val="center"/>
              <w:rPr>
                <w:rFonts w:ascii="Times New Roman" w:eastAsia="Times New Roman" w:hAnsi="Times New Roman" w:cs="Times New Roman"/>
                <w:color w:val="2C2C2C"/>
                <w:sz w:val="15"/>
                <w:szCs w:val="15"/>
              </w:rPr>
            </w:pPr>
            <w:hyperlink r:id="rId354" w:history="1">
              <w:r w:rsidRPr="009E1AF9">
                <w:rPr>
                  <w:rFonts w:ascii="Times New Roman" w:eastAsia="Times New Roman" w:hAnsi="Times New Roman" w:cs="Times New Roman"/>
                  <w:color w:val="0000FF"/>
                  <w:sz w:val="15"/>
                  <w:u w:val="single"/>
                </w:rPr>
                <w:t>Proprietary</w:t>
              </w:r>
            </w:hyperlink>
          </w:p>
        </w:tc>
      </w:tr>
      <w:tr w:rsidR="009E1AF9" w:rsidRPr="009E1AF9" w:rsidTr="009E1AF9">
        <w:trPr>
          <w:tblCellSpacing w:w="15" w:type="dxa"/>
        </w:trPr>
        <w:tc>
          <w:tcPr>
            <w:tcW w:w="0" w:type="auto"/>
            <w:shd w:val="clear" w:color="auto" w:fill="ECECEC"/>
            <w:vAlign w:val="center"/>
            <w:hideMark/>
          </w:tcPr>
          <w:p w:rsidR="009E1AF9" w:rsidRPr="009E1AF9" w:rsidRDefault="009E1AF9" w:rsidP="009E1AF9">
            <w:pPr>
              <w:spacing w:after="0" w:line="240" w:lineRule="auto"/>
              <w:rPr>
                <w:rFonts w:ascii="Times New Roman" w:eastAsia="Times New Roman" w:hAnsi="Times New Roman" w:cs="Times New Roman"/>
                <w:b/>
                <w:bCs/>
                <w:color w:val="000000"/>
                <w:sz w:val="20"/>
                <w:szCs w:val="20"/>
              </w:rPr>
            </w:pPr>
            <w:hyperlink r:id="rId355" w:tooltip="Mailsite" w:history="1">
              <w:r w:rsidRPr="009E1AF9">
                <w:rPr>
                  <w:rFonts w:ascii="Times New Roman" w:eastAsia="Times New Roman" w:hAnsi="Times New Roman" w:cs="Times New Roman"/>
                  <w:b/>
                  <w:bCs/>
                  <w:color w:val="0000FF"/>
                  <w:sz w:val="20"/>
                  <w:u w:val="single"/>
                </w:rPr>
                <w:t>Mailsite</w:t>
              </w:r>
            </w:hyperlink>
          </w:p>
        </w:tc>
        <w:tc>
          <w:tcPr>
            <w:tcW w:w="0" w:type="auto"/>
            <w:shd w:val="clear" w:color="auto" w:fill="FF99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No</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FF99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No</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ECECEC"/>
            <w:vAlign w:val="center"/>
            <w:hideMark/>
          </w:tcPr>
          <w:p w:rsidR="009E1AF9" w:rsidRPr="009E1AF9" w:rsidRDefault="009E1AF9" w:rsidP="009E1AF9">
            <w:pPr>
              <w:spacing w:after="0" w:line="240" w:lineRule="auto"/>
              <w:jc w:val="center"/>
              <w:rPr>
                <w:rFonts w:ascii="Times New Roman" w:eastAsia="Times New Roman" w:hAnsi="Times New Roman" w:cs="Times New Roman"/>
                <w:color w:val="2C2C2C"/>
                <w:sz w:val="15"/>
                <w:szCs w:val="15"/>
              </w:rPr>
            </w:pPr>
            <w:r w:rsidRPr="009E1AF9">
              <w:rPr>
                <w:rFonts w:ascii="Times New Roman" w:eastAsia="Times New Roman" w:hAnsi="Times New Roman" w:cs="Times New Roman"/>
                <w:color w:val="2C2C2C"/>
                <w:sz w:val="15"/>
                <w:szCs w:val="15"/>
              </w:rPr>
              <w:t>?</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ECECEC"/>
            <w:vAlign w:val="center"/>
            <w:hideMark/>
          </w:tcPr>
          <w:p w:rsidR="009E1AF9" w:rsidRPr="009E1AF9" w:rsidRDefault="009E1AF9" w:rsidP="009E1AF9">
            <w:pPr>
              <w:spacing w:after="0" w:line="240" w:lineRule="auto"/>
              <w:jc w:val="center"/>
              <w:rPr>
                <w:rFonts w:ascii="Times New Roman" w:eastAsia="Times New Roman" w:hAnsi="Times New Roman" w:cs="Times New Roman"/>
                <w:color w:val="2C2C2C"/>
                <w:sz w:val="15"/>
                <w:szCs w:val="15"/>
              </w:rPr>
            </w:pPr>
            <w:r w:rsidRPr="009E1AF9">
              <w:rPr>
                <w:rFonts w:ascii="Times New Roman" w:eastAsia="Times New Roman" w:hAnsi="Times New Roman" w:cs="Times New Roman"/>
                <w:color w:val="2C2C2C"/>
                <w:sz w:val="15"/>
                <w:szCs w:val="15"/>
              </w:rPr>
              <w:t>?</w:t>
            </w:r>
          </w:p>
        </w:tc>
        <w:tc>
          <w:tcPr>
            <w:tcW w:w="0" w:type="auto"/>
            <w:shd w:val="clear" w:color="auto" w:fill="FF99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No</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w:t>
            </w:r>
            <w:r w:rsidRPr="009E1AF9">
              <w:rPr>
                <w:rFonts w:ascii="Times New Roman" w:eastAsia="Times New Roman" w:hAnsi="Times New Roman" w:cs="Times New Roman"/>
                <w:sz w:val="20"/>
                <w:szCs w:val="20"/>
              </w:rPr>
              <w:lastRenderedPageBreak/>
              <w:t>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lastRenderedPageBreak/>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989" w:type="dxa"/>
            <w:shd w:val="clear" w:color="auto" w:fill="DDDDFF"/>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hyperlink r:id="rId356" w:tooltip="Proprietary software" w:history="1">
              <w:r w:rsidRPr="009E1AF9">
                <w:rPr>
                  <w:rFonts w:ascii="Times New Roman" w:eastAsia="Times New Roman" w:hAnsi="Times New Roman" w:cs="Times New Roman"/>
                  <w:color w:val="0000FF"/>
                  <w:sz w:val="20"/>
                  <w:u w:val="single"/>
                </w:rPr>
                <w:t>Proprietary</w:t>
              </w:r>
            </w:hyperlink>
          </w:p>
        </w:tc>
      </w:tr>
      <w:tr w:rsidR="009E1AF9" w:rsidRPr="009E1AF9" w:rsidTr="009E1AF9">
        <w:trPr>
          <w:tblCellSpacing w:w="15" w:type="dxa"/>
        </w:trPr>
        <w:tc>
          <w:tcPr>
            <w:tcW w:w="0" w:type="auto"/>
            <w:shd w:val="clear" w:color="auto" w:fill="ECECEC"/>
            <w:vAlign w:val="center"/>
            <w:hideMark/>
          </w:tcPr>
          <w:p w:rsidR="009E1AF9" w:rsidRPr="009E1AF9" w:rsidRDefault="009E1AF9" w:rsidP="009E1AF9">
            <w:pPr>
              <w:spacing w:after="0" w:line="240" w:lineRule="auto"/>
              <w:rPr>
                <w:rFonts w:ascii="Times New Roman" w:eastAsia="Times New Roman" w:hAnsi="Times New Roman" w:cs="Times New Roman"/>
                <w:b/>
                <w:bCs/>
                <w:color w:val="000000"/>
                <w:sz w:val="20"/>
                <w:szCs w:val="20"/>
              </w:rPr>
            </w:pPr>
            <w:hyperlink r:id="rId357" w:tooltip="Mailtraq" w:history="1">
              <w:r w:rsidRPr="009E1AF9">
                <w:rPr>
                  <w:rFonts w:ascii="Times New Roman" w:eastAsia="Times New Roman" w:hAnsi="Times New Roman" w:cs="Times New Roman"/>
                  <w:b/>
                  <w:bCs/>
                  <w:color w:val="0000FF"/>
                  <w:sz w:val="20"/>
                  <w:u w:val="single"/>
                </w:rPr>
                <w:t>Mailtraq</w:t>
              </w:r>
            </w:hyperlink>
          </w:p>
        </w:tc>
        <w:tc>
          <w:tcPr>
            <w:tcW w:w="0" w:type="auto"/>
            <w:shd w:val="clear" w:color="auto" w:fill="FF99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No</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FF99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No</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ECECEC"/>
            <w:vAlign w:val="center"/>
            <w:hideMark/>
          </w:tcPr>
          <w:p w:rsidR="009E1AF9" w:rsidRPr="009E1AF9" w:rsidRDefault="009E1AF9" w:rsidP="009E1AF9">
            <w:pPr>
              <w:spacing w:after="0" w:line="240" w:lineRule="auto"/>
              <w:jc w:val="center"/>
              <w:rPr>
                <w:rFonts w:ascii="Times New Roman" w:eastAsia="Times New Roman" w:hAnsi="Times New Roman" w:cs="Times New Roman"/>
                <w:color w:val="2C2C2C"/>
                <w:sz w:val="15"/>
                <w:szCs w:val="15"/>
              </w:rPr>
            </w:pPr>
            <w:r w:rsidRPr="009E1AF9">
              <w:rPr>
                <w:rFonts w:ascii="Times New Roman" w:eastAsia="Times New Roman" w:hAnsi="Times New Roman" w:cs="Times New Roman"/>
                <w:color w:val="2C2C2C"/>
                <w:sz w:val="15"/>
                <w:szCs w:val="15"/>
              </w:rPr>
              <w:t>?</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FF99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No</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989" w:type="dxa"/>
            <w:shd w:val="clear" w:color="auto" w:fill="DDDDFF"/>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hyperlink r:id="rId358" w:tooltip="Proprietary software" w:history="1">
              <w:r w:rsidRPr="009E1AF9">
                <w:rPr>
                  <w:rFonts w:ascii="Times New Roman" w:eastAsia="Times New Roman" w:hAnsi="Times New Roman" w:cs="Times New Roman"/>
                  <w:color w:val="0000FF"/>
                  <w:sz w:val="20"/>
                  <w:u w:val="single"/>
                </w:rPr>
                <w:t>Proprietary</w:t>
              </w:r>
            </w:hyperlink>
          </w:p>
        </w:tc>
      </w:tr>
      <w:tr w:rsidR="009E1AF9" w:rsidRPr="009E1AF9" w:rsidTr="009E1AF9">
        <w:trPr>
          <w:tblCellSpacing w:w="15" w:type="dxa"/>
        </w:trPr>
        <w:tc>
          <w:tcPr>
            <w:tcW w:w="0" w:type="auto"/>
            <w:shd w:val="clear" w:color="auto" w:fill="ECECEC"/>
            <w:vAlign w:val="center"/>
            <w:hideMark/>
          </w:tcPr>
          <w:p w:rsidR="009E1AF9" w:rsidRPr="009E1AF9" w:rsidRDefault="009E1AF9" w:rsidP="009E1AF9">
            <w:pPr>
              <w:spacing w:after="0" w:line="240" w:lineRule="auto"/>
              <w:rPr>
                <w:rFonts w:ascii="Times New Roman" w:eastAsia="Times New Roman" w:hAnsi="Times New Roman" w:cs="Times New Roman"/>
                <w:b/>
                <w:bCs/>
                <w:color w:val="000000"/>
                <w:sz w:val="20"/>
                <w:szCs w:val="20"/>
              </w:rPr>
            </w:pPr>
            <w:hyperlink r:id="rId359" w:tooltip="MDaemon" w:history="1">
              <w:r w:rsidRPr="009E1AF9">
                <w:rPr>
                  <w:rFonts w:ascii="Times New Roman" w:eastAsia="Times New Roman" w:hAnsi="Times New Roman" w:cs="Times New Roman"/>
                  <w:b/>
                  <w:bCs/>
                  <w:color w:val="0000FF"/>
                  <w:sz w:val="20"/>
                  <w:u w:val="single"/>
                </w:rPr>
                <w:t>MDaemon Messaging Server</w:t>
              </w:r>
            </w:hyperlink>
          </w:p>
        </w:tc>
        <w:tc>
          <w:tcPr>
            <w:tcW w:w="0" w:type="auto"/>
            <w:shd w:val="clear" w:color="auto" w:fill="FF99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No</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FF99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No</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FF99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No</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FF99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No</w:t>
            </w:r>
          </w:p>
        </w:tc>
        <w:tc>
          <w:tcPr>
            <w:tcW w:w="989" w:type="dxa"/>
            <w:shd w:val="clear" w:color="auto" w:fill="DDDDFF"/>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hyperlink r:id="rId360" w:tooltip="Proprietary software" w:history="1">
              <w:r w:rsidRPr="009E1AF9">
                <w:rPr>
                  <w:rFonts w:ascii="Times New Roman" w:eastAsia="Times New Roman" w:hAnsi="Times New Roman" w:cs="Times New Roman"/>
                  <w:color w:val="0000FF"/>
                  <w:sz w:val="20"/>
                  <w:u w:val="single"/>
                </w:rPr>
                <w:t>Proprietary</w:t>
              </w:r>
            </w:hyperlink>
          </w:p>
        </w:tc>
      </w:tr>
      <w:tr w:rsidR="009E1AF9" w:rsidRPr="009E1AF9" w:rsidTr="009E1AF9">
        <w:trPr>
          <w:tblCellSpacing w:w="15" w:type="dxa"/>
        </w:trPr>
        <w:tc>
          <w:tcPr>
            <w:tcW w:w="0" w:type="auto"/>
            <w:shd w:val="clear" w:color="auto" w:fill="ECECEC"/>
            <w:vAlign w:val="center"/>
            <w:hideMark/>
          </w:tcPr>
          <w:p w:rsidR="009E1AF9" w:rsidRPr="009E1AF9" w:rsidRDefault="009E1AF9" w:rsidP="009E1AF9">
            <w:pPr>
              <w:spacing w:after="0" w:line="240" w:lineRule="auto"/>
              <w:rPr>
                <w:rFonts w:ascii="Times New Roman" w:eastAsia="Times New Roman" w:hAnsi="Times New Roman" w:cs="Times New Roman"/>
                <w:b/>
                <w:bCs/>
                <w:color w:val="000000"/>
                <w:sz w:val="20"/>
                <w:szCs w:val="20"/>
              </w:rPr>
            </w:pPr>
            <w:hyperlink r:id="rId361" w:tooltip="Mercury Mail Transport System" w:history="1">
              <w:r w:rsidRPr="009E1AF9">
                <w:rPr>
                  <w:rFonts w:ascii="Times New Roman" w:eastAsia="Times New Roman" w:hAnsi="Times New Roman" w:cs="Times New Roman"/>
                  <w:b/>
                  <w:bCs/>
                  <w:color w:val="0000FF"/>
                  <w:sz w:val="20"/>
                  <w:u w:val="single"/>
                </w:rPr>
                <w:t>Mercury Mail Transport System</w:t>
              </w:r>
            </w:hyperlink>
          </w:p>
        </w:tc>
        <w:tc>
          <w:tcPr>
            <w:tcW w:w="0" w:type="auto"/>
            <w:shd w:val="clear" w:color="auto" w:fill="FF99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No</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FF99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No</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ECECEC"/>
            <w:vAlign w:val="center"/>
            <w:hideMark/>
          </w:tcPr>
          <w:p w:rsidR="009E1AF9" w:rsidRPr="009E1AF9" w:rsidRDefault="009E1AF9" w:rsidP="009E1AF9">
            <w:pPr>
              <w:spacing w:after="0" w:line="240" w:lineRule="auto"/>
              <w:jc w:val="center"/>
              <w:rPr>
                <w:rFonts w:ascii="Times New Roman" w:eastAsia="Times New Roman" w:hAnsi="Times New Roman" w:cs="Times New Roman"/>
                <w:color w:val="2C2C2C"/>
                <w:sz w:val="15"/>
                <w:szCs w:val="15"/>
              </w:rPr>
            </w:pPr>
            <w:r w:rsidRPr="009E1AF9">
              <w:rPr>
                <w:rFonts w:ascii="Times New Roman" w:eastAsia="Times New Roman" w:hAnsi="Times New Roman" w:cs="Times New Roman"/>
                <w:color w:val="2C2C2C"/>
                <w:sz w:val="15"/>
                <w:szCs w:val="15"/>
              </w:rPr>
              <w:t>?</w:t>
            </w:r>
          </w:p>
        </w:tc>
        <w:tc>
          <w:tcPr>
            <w:tcW w:w="0" w:type="auto"/>
            <w:shd w:val="clear" w:color="auto" w:fill="FF99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No</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FF99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No</w:t>
            </w:r>
          </w:p>
        </w:tc>
        <w:tc>
          <w:tcPr>
            <w:tcW w:w="0" w:type="auto"/>
            <w:shd w:val="clear" w:color="auto" w:fill="FF99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No</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FF99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No</w:t>
            </w:r>
          </w:p>
        </w:tc>
        <w:tc>
          <w:tcPr>
            <w:tcW w:w="989" w:type="dxa"/>
            <w:shd w:val="clear" w:color="auto" w:fill="DDDDFF"/>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Proprietary donationware</w:t>
            </w:r>
          </w:p>
        </w:tc>
      </w:tr>
      <w:tr w:rsidR="009E1AF9" w:rsidRPr="009E1AF9" w:rsidTr="009E1AF9">
        <w:trPr>
          <w:tblCellSpacing w:w="15" w:type="dxa"/>
        </w:trPr>
        <w:tc>
          <w:tcPr>
            <w:tcW w:w="0" w:type="auto"/>
            <w:shd w:val="clear" w:color="auto" w:fill="ECECEC"/>
            <w:vAlign w:val="center"/>
            <w:hideMark/>
          </w:tcPr>
          <w:p w:rsidR="009E1AF9" w:rsidRPr="009E1AF9" w:rsidRDefault="009E1AF9" w:rsidP="009E1AF9">
            <w:pPr>
              <w:spacing w:after="0" w:line="240" w:lineRule="auto"/>
              <w:rPr>
                <w:rFonts w:ascii="Times New Roman" w:eastAsia="Times New Roman" w:hAnsi="Times New Roman" w:cs="Times New Roman"/>
                <w:b/>
                <w:bCs/>
                <w:color w:val="000000"/>
                <w:sz w:val="20"/>
                <w:szCs w:val="20"/>
              </w:rPr>
            </w:pPr>
            <w:hyperlink r:id="rId362" w:tooltip="Microsoft Exchange Server" w:history="1">
              <w:r w:rsidRPr="009E1AF9">
                <w:rPr>
                  <w:rFonts w:ascii="Times New Roman" w:eastAsia="Times New Roman" w:hAnsi="Times New Roman" w:cs="Times New Roman"/>
                  <w:b/>
                  <w:bCs/>
                  <w:color w:val="0000FF"/>
                  <w:sz w:val="20"/>
                  <w:u w:val="single"/>
                </w:rPr>
                <w:t>Microsoft Exchange Server</w:t>
              </w:r>
            </w:hyperlink>
          </w:p>
        </w:tc>
        <w:tc>
          <w:tcPr>
            <w:tcW w:w="0" w:type="auto"/>
            <w:shd w:val="clear" w:color="auto" w:fill="FF99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No</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FF99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No</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hyperlink r:id="rId363" w:anchor="cite_note-7" w:history="1">
              <w:r w:rsidRPr="009E1AF9">
                <w:rPr>
                  <w:rFonts w:ascii="Times New Roman" w:eastAsia="Times New Roman" w:hAnsi="Times New Roman" w:cs="Times New Roman"/>
                  <w:color w:val="0000FF"/>
                  <w:sz w:val="20"/>
                  <w:u w:val="single"/>
                  <w:vertAlign w:val="superscript"/>
                </w:rPr>
                <w:t>[7]</w:t>
              </w:r>
            </w:hyperlink>
            <w:hyperlink r:id="rId364" w:anchor="cite_note-8" w:history="1">
              <w:r w:rsidRPr="009E1AF9">
                <w:rPr>
                  <w:rFonts w:ascii="Times New Roman" w:eastAsia="Times New Roman" w:hAnsi="Times New Roman" w:cs="Times New Roman"/>
                  <w:color w:val="0000FF"/>
                  <w:sz w:val="20"/>
                  <w:u w:val="single"/>
                  <w:vertAlign w:val="superscript"/>
                </w:rPr>
                <w:t>[8]</w:t>
              </w:r>
            </w:hyperlink>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 (2007 sp1 onwards)</w:t>
            </w:r>
            <w:hyperlink r:id="rId365" w:anchor="cite_note-9" w:history="1">
              <w:r w:rsidRPr="009E1AF9">
                <w:rPr>
                  <w:rFonts w:ascii="Times New Roman" w:eastAsia="Times New Roman" w:hAnsi="Times New Roman" w:cs="Times New Roman"/>
                  <w:color w:val="0000FF"/>
                  <w:sz w:val="20"/>
                  <w:u w:val="single"/>
                  <w:vertAlign w:val="superscript"/>
                </w:rPr>
                <w:t>[9]</w:t>
              </w:r>
            </w:hyperlink>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BBFFDD"/>
            <w:vAlign w:val="center"/>
            <w:hideMark/>
          </w:tcPr>
          <w:p w:rsidR="009E1AF9" w:rsidRPr="009E1AF9" w:rsidRDefault="009E1AF9" w:rsidP="009E1AF9">
            <w:pPr>
              <w:spacing w:after="0" w:line="240" w:lineRule="auto"/>
              <w:jc w:val="center"/>
              <w:rPr>
                <w:rFonts w:ascii="Times New Roman" w:eastAsia="Times New Roman" w:hAnsi="Times New Roman" w:cs="Times New Roman"/>
                <w:color w:val="000000"/>
                <w:sz w:val="20"/>
                <w:szCs w:val="20"/>
              </w:rPr>
            </w:pPr>
            <w:hyperlink r:id="rId366" w:tooltip="Extensible Storage Engine" w:history="1">
              <w:r w:rsidRPr="009E1AF9">
                <w:rPr>
                  <w:rFonts w:ascii="Times New Roman" w:eastAsia="Times New Roman" w:hAnsi="Times New Roman" w:cs="Times New Roman"/>
                  <w:color w:val="0000FF"/>
                  <w:sz w:val="20"/>
                  <w:u w:val="single"/>
                </w:rPr>
                <w:t>ESE only</w:t>
              </w:r>
            </w:hyperlink>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 (up to 2003 only)</w:t>
            </w:r>
            <w:hyperlink r:id="rId367" w:anchor="cite_note-10" w:history="1">
              <w:r w:rsidRPr="009E1AF9">
                <w:rPr>
                  <w:rFonts w:ascii="Times New Roman" w:eastAsia="Times New Roman" w:hAnsi="Times New Roman" w:cs="Times New Roman"/>
                  <w:color w:val="0000FF"/>
                  <w:sz w:val="20"/>
                  <w:u w:val="single"/>
                  <w:vertAlign w:val="superscript"/>
                </w:rPr>
                <w:t>[10]</w:t>
              </w:r>
            </w:hyperlink>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989" w:type="dxa"/>
            <w:shd w:val="clear" w:color="auto" w:fill="DDDDFF"/>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hyperlink r:id="rId368" w:tooltip="Proprietary software" w:history="1">
              <w:r w:rsidRPr="009E1AF9">
                <w:rPr>
                  <w:rFonts w:ascii="Times New Roman" w:eastAsia="Times New Roman" w:hAnsi="Times New Roman" w:cs="Times New Roman"/>
                  <w:color w:val="0000FF"/>
                  <w:sz w:val="20"/>
                  <w:u w:val="single"/>
                </w:rPr>
                <w:t>Proprietary</w:t>
              </w:r>
            </w:hyperlink>
          </w:p>
        </w:tc>
      </w:tr>
      <w:tr w:rsidR="009E1AF9" w:rsidRPr="009E1AF9" w:rsidTr="009E1AF9">
        <w:trPr>
          <w:tblCellSpacing w:w="15" w:type="dxa"/>
        </w:trPr>
        <w:tc>
          <w:tcPr>
            <w:tcW w:w="0" w:type="auto"/>
            <w:shd w:val="clear" w:color="auto" w:fill="ECECEC"/>
            <w:vAlign w:val="center"/>
            <w:hideMark/>
          </w:tcPr>
          <w:p w:rsidR="009E1AF9" w:rsidRPr="009E1AF9" w:rsidRDefault="009E1AF9" w:rsidP="009E1AF9">
            <w:pPr>
              <w:spacing w:after="0" w:line="240" w:lineRule="auto"/>
              <w:rPr>
                <w:rFonts w:ascii="Times New Roman" w:eastAsia="Times New Roman" w:hAnsi="Times New Roman" w:cs="Times New Roman"/>
                <w:b/>
                <w:bCs/>
                <w:color w:val="000000"/>
                <w:sz w:val="20"/>
                <w:szCs w:val="20"/>
              </w:rPr>
            </w:pPr>
            <w:hyperlink r:id="rId369" w:tooltip="Message Systems" w:history="1">
              <w:r w:rsidRPr="009E1AF9">
                <w:rPr>
                  <w:rFonts w:ascii="Times New Roman" w:eastAsia="Times New Roman" w:hAnsi="Times New Roman" w:cs="Times New Roman"/>
                  <w:b/>
                  <w:bCs/>
                  <w:color w:val="0000FF"/>
                  <w:sz w:val="20"/>
                  <w:u w:val="single"/>
                </w:rPr>
                <w:t>Momentum</w:t>
              </w:r>
            </w:hyperlink>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FF99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No</w:t>
            </w:r>
          </w:p>
        </w:tc>
        <w:tc>
          <w:tcPr>
            <w:tcW w:w="0" w:type="auto"/>
            <w:shd w:val="clear" w:color="auto" w:fill="FF99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No</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FF99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No</w:t>
            </w:r>
          </w:p>
        </w:tc>
        <w:tc>
          <w:tcPr>
            <w:tcW w:w="0" w:type="auto"/>
            <w:shd w:val="clear" w:color="auto" w:fill="FF99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No</w:t>
            </w:r>
          </w:p>
        </w:tc>
        <w:tc>
          <w:tcPr>
            <w:tcW w:w="0" w:type="auto"/>
            <w:shd w:val="clear" w:color="auto" w:fill="FF99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No</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FF99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No</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FF99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No</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FF99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No</w:t>
            </w:r>
          </w:p>
        </w:tc>
        <w:tc>
          <w:tcPr>
            <w:tcW w:w="0" w:type="auto"/>
            <w:shd w:val="clear" w:color="auto" w:fill="FF99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No</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FF99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No</w:t>
            </w:r>
          </w:p>
        </w:tc>
        <w:tc>
          <w:tcPr>
            <w:tcW w:w="989" w:type="dxa"/>
            <w:shd w:val="clear" w:color="auto" w:fill="DDDDFF"/>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hyperlink r:id="rId370" w:tooltip="Proprietary software" w:history="1">
              <w:r w:rsidRPr="009E1AF9">
                <w:rPr>
                  <w:rFonts w:ascii="Times New Roman" w:eastAsia="Times New Roman" w:hAnsi="Times New Roman" w:cs="Times New Roman"/>
                  <w:color w:val="0000FF"/>
                  <w:sz w:val="20"/>
                  <w:u w:val="single"/>
                </w:rPr>
                <w:t>Proprietary</w:t>
              </w:r>
            </w:hyperlink>
          </w:p>
        </w:tc>
      </w:tr>
      <w:tr w:rsidR="009E1AF9" w:rsidRPr="009E1AF9" w:rsidTr="009E1AF9">
        <w:trPr>
          <w:tblCellSpacing w:w="15" w:type="dxa"/>
        </w:trPr>
        <w:tc>
          <w:tcPr>
            <w:tcW w:w="0" w:type="auto"/>
            <w:shd w:val="clear" w:color="auto" w:fill="ECECEC"/>
            <w:vAlign w:val="center"/>
            <w:hideMark/>
          </w:tcPr>
          <w:p w:rsidR="009E1AF9" w:rsidRPr="009E1AF9" w:rsidRDefault="009E1AF9" w:rsidP="009E1AF9">
            <w:pPr>
              <w:spacing w:after="0" w:line="240" w:lineRule="auto"/>
              <w:rPr>
                <w:rFonts w:ascii="Times New Roman" w:eastAsia="Times New Roman" w:hAnsi="Times New Roman" w:cs="Times New Roman"/>
                <w:b/>
                <w:bCs/>
                <w:color w:val="000000"/>
                <w:sz w:val="20"/>
                <w:szCs w:val="20"/>
              </w:rPr>
            </w:pPr>
            <w:hyperlink r:id="rId371" w:tooltip="NetMail" w:history="1">
              <w:r w:rsidRPr="009E1AF9">
                <w:rPr>
                  <w:rFonts w:ascii="Times New Roman" w:eastAsia="Times New Roman" w:hAnsi="Times New Roman" w:cs="Times New Roman"/>
                  <w:b/>
                  <w:bCs/>
                  <w:color w:val="0000FF"/>
                  <w:sz w:val="20"/>
                  <w:u w:val="single"/>
                </w:rPr>
                <w:t>NetMail</w:t>
              </w:r>
            </w:hyperlink>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FF99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No</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ECECEC"/>
            <w:vAlign w:val="center"/>
            <w:hideMark/>
          </w:tcPr>
          <w:p w:rsidR="009E1AF9" w:rsidRPr="009E1AF9" w:rsidRDefault="009E1AF9" w:rsidP="009E1AF9">
            <w:pPr>
              <w:spacing w:after="0" w:line="240" w:lineRule="auto"/>
              <w:jc w:val="center"/>
              <w:rPr>
                <w:rFonts w:ascii="Times New Roman" w:eastAsia="Times New Roman" w:hAnsi="Times New Roman" w:cs="Times New Roman"/>
                <w:color w:val="2C2C2C"/>
                <w:sz w:val="15"/>
                <w:szCs w:val="15"/>
              </w:rPr>
            </w:pPr>
            <w:r w:rsidRPr="009E1AF9">
              <w:rPr>
                <w:rFonts w:ascii="Times New Roman" w:eastAsia="Times New Roman" w:hAnsi="Times New Roman" w:cs="Times New Roman"/>
                <w:color w:val="2C2C2C"/>
                <w:sz w:val="15"/>
                <w:szCs w:val="15"/>
              </w:rPr>
              <w:t>?</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ECECEC"/>
            <w:vAlign w:val="center"/>
            <w:hideMark/>
          </w:tcPr>
          <w:p w:rsidR="009E1AF9" w:rsidRPr="009E1AF9" w:rsidRDefault="009E1AF9" w:rsidP="009E1AF9">
            <w:pPr>
              <w:spacing w:after="0" w:line="240" w:lineRule="auto"/>
              <w:jc w:val="center"/>
              <w:rPr>
                <w:rFonts w:ascii="Times New Roman" w:eastAsia="Times New Roman" w:hAnsi="Times New Roman" w:cs="Times New Roman"/>
                <w:color w:val="2C2C2C"/>
                <w:sz w:val="15"/>
                <w:szCs w:val="15"/>
              </w:rPr>
            </w:pPr>
            <w:r w:rsidRPr="009E1AF9">
              <w:rPr>
                <w:rFonts w:ascii="Times New Roman" w:eastAsia="Times New Roman" w:hAnsi="Times New Roman" w:cs="Times New Roman"/>
                <w:color w:val="2C2C2C"/>
                <w:sz w:val="15"/>
                <w:szCs w:val="15"/>
              </w:rPr>
              <w:t>?</w:t>
            </w:r>
          </w:p>
        </w:tc>
        <w:tc>
          <w:tcPr>
            <w:tcW w:w="0" w:type="auto"/>
            <w:shd w:val="clear" w:color="auto" w:fill="ECECEC"/>
            <w:vAlign w:val="center"/>
            <w:hideMark/>
          </w:tcPr>
          <w:p w:rsidR="009E1AF9" w:rsidRPr="009E1AF9" w:rsidRDefault="009E1AF9" w:rsidP="009E1AF9">
            <w:pPr>
              <w:spacing w:after="0" w:line="240" w:lineRule="auto"/>
              <w:jc w:val="center"/>
              <w:rPr>
                <w:rFonts w:ascii="Times New Roman" w:eastAsia="Times New Roman" w:hAnsi="Times New Roman" w:cs="Times New Roman"/>
                <w:color w:val="2C2C2C"/>
                <w:sz w:val="15"/>
                <w:szCs w:val="15"/>
              </w:rPr>
            </w:pPr>
            <w:r w:rsidRPr="009E1AF9">
              <w:rPr>
                <w:rFonts w:ascii="Times New Roman" w:eastAsia="Times New Roman" w:hAnsi="Times New Roman" w:cs="Times New Roman"/>
                <w:color w:val="2C2C2C"/>
                <w:sz w:val="15"/>
                <w:szCs w:val="15"/>
              </w:rPr>
              <w:t>?</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FF99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No</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FF99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No</w:t>
            </w:r>
          </w:p>
        </w:tc>
        <w:tc>
          <w:tcPr>
            <w:tcW w:w="0" w:type="auto"/>
            <w:shd w:val="clear" w:color="auto" w:fill="FF99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No</w:t>
            </w:r>
          </w:p>
        </w:tc>
        <w:tc>
          <w:tcPr>
            <w:tcW w:w="989" w:type="dxa"/>
            <w:shd w:val="clear" w:color="auto" w:fill="DDDDFF"/>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hyperlink r:id="rId372" w:tooltip="Proprietary software" w:history="1">
              <w:r w:rsidRPr="009E1AF9">
                <w:rPr>
                  <w:rFonts w:ascii="Times New Roman" w:eastAsia="Times New Roman" w:hAnsi="Times New Roman" w:cs="Times New Roman"/>
                  <w:color w:val="0000FF"/>
                  <w:sz w:val="20"/>
                  <w:u w:val="single"/>
                </w:rPr>
                <w:t>Proprietary</w:t>
              </w:r>
            </w:hyperlink>
          </w:p>
        </w:tc>
      </w:tr>
      <w:tr w:rsidR="009E1AF9" w:rsidRPr="009E1AF9" w:rsidTr="009E1AF9">
        <w:trPr>
          <w:tblCellSpacing w:w="15" w:type="dxa"/>
        </w:trPr>
        <w:tc>
          <w:tcPr>
            <w:tcW w:w="0" w:type="auto"/>
            <w:shd w:val="clear" w:color="auto" w:fill="ECECEC"/>
            <w:vAlign w:val="center"/>
            <w:hideMark/>
          </w:tcPr>
          <w:p w:rsidR="009E1AF9" w:rsidRPr="009E1AF9" w:rsidRDefault="009E1AF9" w:rsidP="009E1AF9">
            <w:pPr>
              <w:spacing w:after="0" w:line="240" w:lineRule="auto"/>
              <w:rPr>
                <w:rFonts w:ascii="Times New Roman" w:eastAsia="Times New Roman" w:hAnsi="Times New Roman" w:cs="Times New Roman"/>
                <w:b/>
                <w:bCs/>
                <w:color w:val="000000"/>
                <w:sz w:val="20"/>
                <w:szCs w:val="20"/>
              </w:rPr>
            </w:pPr>
            <w:hyperlink r:id="rId373" w:tooltip="OpenSMTPD" w:history="1">
              <w:r w:rsidRPr="009E1AF9">
                <w:rPr>
                  <w:rFonts w:ascii="Times New Roman" w:eastAsia="Times New Roman" w:hAnsi="Times New Roman" w:cs="Times New Roman"/>
                  <w:b/>
                  <w:bCs/>
                  <w:color w:val="0000FF"/>
                  <w:sz w:val="20"/>
                  <w:u w:val="single"/>
                </w:rPr>
                <w:t>OpenSMTPD</w:t>
              </w:r>
            </w:hyperlink>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FF99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No</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FF99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No</w:t>
            </w:r>
          </w:p>
        </w:tc>
        <w:tc>
          <w:tcPr>
            <w:tcW w:w="0" w:type="auto"/>
            <w:shd w:val="clear" w:color="auto" w:fill="FF99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No</w:t>
            </w:r>
          </w:p>
        </w:tc>
        <w:tc>
          <w:tcPr>
            <w:tcW w:w="0" w:type="auto"/>
            <w:shd w:val="clear" w:color="auto" w:fill="FF99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No</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FF99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No</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FF99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No</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FF99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No</w:t>
            </w:r>
          </w:p>
        </w:tc>
        <w:tc>
          <w:tcPr>
            <w:tcW w:w="0" w:type="auto"/>
            <w:shd w:val="clear" w:color="auto" w:fill="FF99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No</w:t>
            </w:r>
          </w:p>
        </w:tc>
        <w:tc>
          <w:tcPr>
            <w:tcW w:w="0" w:type="auto"/>
            <w:shd w:val="clear" w:color="auto" w:fill="ECECEC"/>
            <w:vAlign w:val="center"/>
            <w:hideMark/>
          </w:tcPr>
          <w:p w:rsidR="009E1AF9" w:rsidRPr="009E1AF9" w:rsidRDefault="009E1AF9" w:rsidP="009E1AF9">
            <w:pPr>
              <w:spacing w:after="0" w:line="240" w:lineRule="auto"/>
              <w:jc w:val="center"/>
              <w:rPr>
                <w:rFonts w:ascii="Times New Roman" w:eastAsia="Times New Roman" w:hAnsi="Times New Roman" w:cs="Times New Roman"/>
                <w:color w:val="2C2C2C"/>
                <w:sz w:val="15"/>
                <w:szCs w:val="15"/>
              </w:rPr>
            </w:pPr>
            <w:r w:rsidRPr="009E1AF9">
              <w:rPr>
                <w:rFonts w:ascii="Times New Roman" w:eastAsia="Times New Roman" w:hAnsi="Times New Roman" w:cs="Times New Roman"/>
                <w:color w:val="2C2C2C"/>
                <w:sz w:val="15"/>
                <w:szCs w:val="15"/>
              </w:rPr>
              <w:t>possible through custom backends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FF99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No</w:t>
            </w:r>
          </w:p>
        </w:tc>
        <w:tc>
          <w:tcPr>
            <w:tcW w:w="989" w:type="dxa"/>
            <w:shd w:val="clear" w:color="auto" w:fill="99FFFF"/>
            <w:vAlign w:val="center"/>
            <w:hideMark/>
          </w:tcPr>
          <w:p w:rsidR="009E1AF9" w:rsidRPr="009E1AF9" w:rsidRDefault="009E1AF9" w:rsidP="009E1AF9">
            <w:pPr>
              <w:spacing w:after="0" w:line="240" w:lineRule="auto"/>
              <w:jc w:val="center"/>
              <w:rPr>
                <w:rFonts w:ascii="Times New Roman" w:eastAsia="Times New Roman" w:hAnsi="Times New Roman" w:cs="Times New Roman"/>
                <w:color w:val="000000"/>
                <w:sz w:val="20"/>
                <w:szCs w:val="20"/>
              </w:rPr>
            </w:pPr>
            <w:hyperlink r:id="rId374" w:tooltip="ISC license" w:history="1">
              <w:r w:rsidRPr="009E1AF9">
                <w:rPr>
                  <w:rFonts w:ascii="Times New Roman" w:eastAsia="Times New Roman" w:hAnsi="Times New Roman" w:cs="Times New Roman"/>
                  <w:color w:val="0000FF"/>
                  <w:sz w:val="20"/>
                  <w:u w:val="single"/>
                </w:rPr>
                <w:t>ISC</w:t>
              </w:r>
            </w:hyperlink>
          </w:p>
        </w:tc>
      </w:tr>
      <w:tr w:rsidR="009E1AF9" w:rsidRPr="009E1AF9" w:rsidTr="009E1AF9">
        <w:trPr>
          <w:tblCellSpacing w:w="15" w:type="dxa"/>
        </w:trPr>
        <w:tc>
          <w:tcPr>
            <w:tcW w:w="0" w:type="auto"/>
            <w:shd w:val="clear" w:color="auto" w:fill="ECECEC"/>
            <w:vAlign w:val="center"/>
            <w:hideMark/>
          </w:tcPr>
          <w:p w:rsidR="009E1AF9" w:rsidRPr="009E1AF9" w:rsidRDefault="009E1AF9" w:rsidP="009E1AF9">
            <w:pPr>
              <w:spacing w:after="0" w:line="240" w:lineRule="auto"/>
              <w:rPr>
                <w:rFonts w:ascii="Times New Roman" w:eastAsia="Times New Roman" w:hAnsi="Times New Roman" w:cs="Times New Roman"/>
                <w:b/>
                <w:bCs/>
                <w:color w:val="000000"/>
                <w:sz w:val="20"/>
                <w:szCs w:val="20"/>
              </w:rPr>
            </w:pPr>
            <w:hyperlink r:id="rId375" w:tooltip="Open-Xchange" w:history="1">
              <w:r w:rsidRPr="009E1AF9">
                <w:rPr>
                  <w:rFonts w:ascii="Times New Roman" w:eastAsia="Times New Roman" w:hAnsi="Times New Roman" w:cs="Times New Roman"/>
                  <w:b/>
                  <w:bCs/>
                  <w:color w:val="0000FF"/>
                  <w:sz w:val="20"/>
                  <w:u w:val="single"/>
                </w:rPr>
                <w:t>Open-Xchange</w:t>
              </w:r>
            </w:hyperlink>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FF99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No</w:t>
            </w:r>
          </w:p>
        </w:tc>
        <w:tc>
          <w:tcPr>
            <w:tcW w:w="0" w:type="auto"/>
            <w:shd w:val="clear" w:color="auto" w:fill="FF99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No</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ECECEC"/>
            <w:vAlign w:val="center"/>
            <w:hideMark/>
          </w:tcPr>
          <w:p w:rsidR="009E1AF9" w:rsidRPr="009E1AF9" w:rsidRDefault="009E1AF9" w:rsidP="009E1AF9">
            <w:pPr>
              <w:spacing w:after="0" w:line="240" w:lineRule="auto"/>
              <w:jc w:val="center"/>
              <w:rPr>
                <w:rFonts w:ascii="Times New Roman" w:eastAsia="Times New Roman" w:hAnsi="Times New Roman" w:cs="Times New Roman"/>
                <w:color w:val="2C2C2C"/>
                <w:sz w:val="15"/>
                <w:szCs w:val="15"/>
              </w:rPr>
            </w:pPr>
            <w:r w:rsidRPr="009E1AF9">
              <w:rPr>
                <w:rFonts w:ascii="Times New Roman" w:eastAsia="Times New Roman" w:hAnsi="Times New Roman" w:cs="Times New Roman"/>
                <w:color w:val="2C2C2C"/>
                <w:sz w:val="15"/>
                <w:szCs w:val="15"/>
              </w:rPr>
              <w:t>?</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ECECEC"/>
            <w:vAlign w:val="center"/>
            <w:hideMark/>
          </w:tcPr>
          <w:p w:rsidR="009E1AF9" w:rsidRPr="009E1AF9" w:rsidRDefault="009E1AF9" w:rsidP="009E1AF9">
            <w:pPr>
              <w:spacing w:after="0" w:line="240" w:lineRule="auto"/>
              <w:jc w:val="center"/>
              <w:rPr>
                <w:rFonts w:ascii="Times New Roman" w:eastAsia="Times New Roman" w:hAnsi="Times New Roman" w:cs="Times New Roman"/>
                <w:color w:val="2C2C2C"/>
                <w:sz w:val="15"/>
                <w:szCs w:val="15"/>
              </w:rPr>
            </w:pPr>
            <w:r w:rsidRPr="009E1AF9">
              <w:rPr>
                <w:rFonts w:ascii="Times New Roman" w:eastAsia="Times New Roman" w:hAnsi="Times New Roman" w:cs="Times New Roman"/>
                <w:color w:val="2C2C2C"/>
                <w:sz w:val="15"/>
                <w:szCs w:val="15"/>
              </w:rPr>
              <w:t>?</w:t>
            </w:r>
          </w:p>
        </w:tc>
        <w:tc>
          <w:tcPr>
            <w:tcW w:w="0" w:type="auto"/>
            <w:shd w:val="clear" w:color="auto" w:fill="ECECEC"/>
            <w:vAlign w:val="center"/>
            <w:hideMark/>
          </w:tcPr>
          <w:p w:rsidR="009E1AF9" w:rsidRPr="009E1AF9" w:rsidRDefault="009E1AF9" w:rsidP="009E1AF9">
            <w:pPr>
              <w:spacing w:after="0" w:line="240" w:lineRule="auto"/>
              <w:jc w:val="center"/>
              <w:rPr>
                <w:rFonts w:ascii="Times New Roman" w:eastAsia="Times New Roman" w:hAnsi="Times New Roman" w:cs="Times New Roman"/>
                <w:color w:val="2C2C2C"/>
                <w:sz w:val="15"/>
                <w:szCs w:val="15"/>
              </w:rPr>
            </w:pPr>
            <w:r w:rsidRPr="009E1AF9">
              <w:rPr>
                <w:rFonts w:ascii="Times New Roman" w:eastAsia="Times New Roman" w:hAnsi="Times New Roman" w:cs="Times New Roman"/>
                <w:color w:val="2C2C2C"/>
                <w:sz w:val="15"/>
                <w:szCs w:val="15"/>
              </w:rPr>
              <w:t>?</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FF99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No</w:t>
            </w:r>
          </w:p>
        </w:tc>
        <w:tc>
          <w:tcPr>
            <w:tcW w:w="0" w:type="auto"/>
            <w:shd w:val="clear" w:color="auto" w:fill="FF99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No</w:t>
            </w:r>
          </w:p>
        </w:tc>
        <w:tc>
          <w:tcPr>
            <w:tcW w:w="989" w:type="dxa"/>
            <w:shd w:val="clear" w:color="auto" w:fill="DDDDFF"/>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Proprietary/</w:t>
            </w:r>
            <w:hyperlink r:id="rId376" w:tooltip="SaaS" w:history="1">
              <w:r w:rsidRPr="009E1AF9">
                <w:rPr>
                  <w:rFonts w:ascii="Times New Roman" w:eastAsia="Times New Roman" w:hAnsi="Times New Roman" w:cs="Times New Roman"/>
                  <w:color w:val="0000FF"/>
                  <w:sz w:val="20"/>
                  <w:u w:val="single"/>
                </w:rPr>
                <w:t>SaaS</w:t>
              </w:r>
            </w:hyperlink>
            <w:r w:rsidRPr="009E1AF9">
              <w:rPr>
                <w:rFonts w:ascii="Times New Roman" w:eastAsia="Times New Roman" w:hAnsi="Times New Roman" w:cs="Times New Roman"/>
                <w:sz w:val="20"/>
                <w:szCs w:val="20"/>
              </w:rPr>
              <w:t>, with open-source parts</w:t>
            </w:r>
            <w:hyperlink r:id="rId377" w:anchor="cite_note-11" w:history="1">
              <w:r w:rsidRPr="009E1AF9">
                <w:rPr>
                  <w:rFonts w:ascii="Times New Roman" w:eastAsia="Times New Roman" w:hAnsi="Times New Roman" w:cs="Times New Roman"/>
                  <w:color w:val="0000FF"/>
                  <w:sz w:val="20"/>
                  <w:u w:val="single"/>
                  <w:vertAlign w:val="superscript"/>
                </w:rPr>
                <w:t>[11]</w:t>
              </w:r>
            </w:hyperlink>
          </w:p>
        </w:tc>
      </w:tr>
      <w:tr w:rsidR="009E1AF9" w:rsidRPr="009E1AF9" w:rsidTr="009E1AF9">
        <w:trPr>
          <w:tblCellSpacing w:w="15" w:type="dxa"/>
        </w:trPr>
        <w:tc>
          <w:tcPr>
            <w:tcW w:w="0" w:type="auto"/>
            <w:shd w:val="clear" w:color="auto" w:fill="ECECEC"/>
            <w:vAlign w:val="center"/>
            <w:hideMark/>
          </w:tcPr>
          <w:p w:rsidR="009E1AF9" w:rsidRPr="009E1AF9" w:rsidRDefault="009E1AF9" w:rsidP="009E1AF9">
            <w:pPr>
              <w:spacing w:after="0" w:line="240" w:lineRule="auto"/>
              <w:rPr>
                <w:rFonts w:ascii="Times New Roman" w:eastAsia="Times New Roman" w:hAnsi="Times New Roman" w:cs="Times New Roman"/>
                <w:b/>
                <w:bCs/>
                <w:color w:val="000000"/>
                <w:sz w:val="20"/>
                <w:szCs w:val="20"/>
              </w:rPr>
            </w:pPr>
            <w:hyperlink r:id="rId378" w:tooltip="Oracle Communications Messaging Server" w:history="1">
              <w:r w:rsidRPr="009E1AF9">
                <w:rPr>
                  <w:rFonts w:ascii="Times New Roman" w:eastAsia="Times New Roman" w:hAnsi="Times New Roman" w:cs="Times New Roman"/>
                  <w:b/>
                  <w:bCs/>
                  <w:color w:val="0000FF"/>
                  <w:sz w:val="20"/>
                  <w:u w:val="single"/>
                </w:rPr>
                <w:t>Oracle Communications Messaging Server</w:t>
              </w:r>
            </w:hyperlink>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FF99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No</w:t>
            </w:r>
          </w:p>
        </w:tc>
        <w:tc>
          <w:tcPr>
            <w:tcW w:w="0" w:type="auto"/>
            <w:shd w:val="clear" w:color="auto" w:fill="FF99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No</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ECECEC"/>
            <w:vAlign w:val="center"/>
            <w:hideMark/>
          </w:tcPr>
          <w:p w:rsidR="009E1AF9" w:rsidRPr="009E1AF9" w:rsidRDefault="009E1AF9" w:rsidP="009E1AF9">
            <w:pPr>
              <w:spacing w:after="0" w:line="240" w:lineRule="auto"/>
              <w:jc w:val="center"/>
              <w:rPr>
                <w:rFonts w:ascii="Times New Roman" w:eastAsia="Times New Roman" w:hAnsi="Times New Roman" w:cs="Times New Roman"/>
                <w:color w:val="2C2C2C"/>
                <w:sz w:val="15"/>
                <w:szCs w:val="15"/>
              </w:rPr>
            </w:pPr>
            <w:r w:rsidRPr="009E1AF9">
              <w:rPr>
                <w:rFonts w:ascii="Times New Roman" w:eastAsia="Times New Roman" w:hAnsi="Times New Roman" w:cs="Times New Roman"/>
                <w:color w:val="2C2C2C"/>
                <w:sz w:val="15"/>
                <w:szCs w:val="15"/>
              </w:rPr>
              <w:t>?</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ECECEC"/>
            <w:vAlign w:val="center"/>
            <w:hideMark/>
          </w:tcPr>
          <w:p w:rsidR="009E1AF9" w:rsidRPr="009E1AF9" w:rsidRDefault="009E1AF9" w:rsidP="009E1AF9">
            <w:pPr>
              <w:spacing w:after="0" w:line="240" w:lineRule="auto"/>
              <w:jc w:val="center"/>
              <w:rPr>
                <w:rFonts w:ascii="Times New Roman" w:eastAsia="Times New Roman" w:hAnsi="Times New Roman" w:cs="Times New Roman"/>
                <w:color w:val="2C2C2C"/>
                <w:sz w:val="15"/>
                <w:szCs w:val="15"/>
              </w:rPr>
            </w:pPr>
            <w:r w:rsidRPr="009E1AF9">
              <w:rPr>
                <w:rFonts w:ascii="Times New Roman" w:eastAsia="Times New Roman" w:hAnsi="Times New Roman" w:cs="Times New Roman"/>
                <w:color w:val="2C2C2C"/>
                <w:sz w:val="15"/>
                <w:szCs w:val="15"/>
              </w:rPr>
              <w:t>?</w:t>
            </w:r>
          </w:p>
        </w:tc>
        <w:tc>
          <w:tcPr>
            <w:tcW w:w="0" w:type="auto"/>
            <w:shd w:val="clear" w:color="auto" w:fill="FF99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No</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FF99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No</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FF99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No</w:t>
            </w:r>
          </w:p>
        </w:tc>
        <w:tc>
          <w:tcPr>
            <w:tcW w:w="989" w:type="dxa"/>
            <w:shd w:val="clear" w:color="auto" w:fill="DDDDFF"/>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hyperlink r:id="rId379" w:tooltip="Proprietary software" w:history="1">
              <w:r w:rsidRPr="009E1AF9">
                <w:rPr>
                  <w:rFonts w:ascii="Times New Roman" w:eastAsia="Times New Roman" w:hAnsi="Times New Roman" w:cs="Times New Roman"/>
                  <w:color w:val="0000FF"/>
                  <w:sz w:val="20"/>
                  <w:u w:val="single"/>
                </w:rPr>
                <w:t>Proprietary</w:t>
              </w:r>
            </w:hyperlink>
          </w:p>
        </w:tc>
      </w:tr>
      <w:tr w:rsidR="009E1AF9" w:rsidRPr="009E1AF9" w:rsidTr="009E1AF9">
        <w:trPr>
          <w:tblCellSpacing w:w="15" w:type="dxa"/>
        </w:trPr>
        <w:tc>
          <w:tcPr>
            <w:tcW w:w="0" w:type="auto"/>
            <w:shd w:val="clear" w:color="auto" w:fill="ECECEC"/>
            <w:vAlign w:val="center"/>
            <w:hideMark/>
          </w:tcPr>
          <w:p w:rsidR="009E1AF9" w:rsidRPr="009E1AF9" w:rsidRDefault="009E1AF9" w:rsidP="009E1AF9">
            <w:pPr>
              <w:spacing w:after="0" w:line="240" w:lineRule="auto"/>
              <w:rPr>
                <w:rFonts w:ascii="Times New Roman" w:eastAsia="Times New Roman" w:hAnsi="Times New Roman" w:cs="Times New Roman"/>
                <w:b/>
                <w:bCs/>
                <w:color w:val="000000"/>
                <w:sz w:val="20"/>
                <w:szCs w:val="20"/>
              </w:rPr>
            </w:pPr>
            <w:hyperlink r:id="rId380" w:tooltip="Postfix (software)" w:history="1">
              <w:r w:rsidRPr="009E1AF9">
                <w:rPr>
                  <w:rFonts w:ascii="Times New Roman" w:eastAsia="Times New Roman" w:hAnsi="Times New Roman" w:cs="Times New Roman"/>
                  <w:b/>
                  <w:bCs/>
                  <w:color w:val="0000FF"/>
                  <w:sz w:val="20"/>
                  <w:u w:val="single"/>
                </w:rPr>
                <w:t>Postfix</w:t>
              </w:r>
            </w:hyperlink>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FF99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No</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FF99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hyperlink r:id="rId381" w:tooltip="Dovecot (software)" w:history="1">
              <w:r w:rsidRPr="009E1AF9">
                <w:rPr>
                  <w:rFonts w:ascii="Times New Roman" w:eastAsia="Times New Roman" w:hAnsi="Times New Roman" w:cs="Times New Roman"/>
                  <w:color w:val="0000FF"/>
                  <w:sz w:val="20"/>
                  <w:u w:val="single"/>
                </w:rPr>
                <w:t>Dovecot</w:t>
              </w:r>
            </w:hyperlink>
            <w:r w:rsidRPr="009E1AF9">
              <w:rPr>
                <w:rFonts w:ascii="Times New Roman" w:eastAsia="Times New Roman" w:hAnsi="Times New Roman" w:cs="Times New Roman"/>
                <w:sz w:val="20"/>
                <w:szCs w:val="20"/>
              </w:rPr>
              <w:t xml:space="preserve">, </w:t>
            </w:r>
            <w:hyperlink r:id="rId382" w:tooltip="UW IMAP" w:history="1">
              <w:r w:rsidRPr="009E1AF9">
                <w:rPr>
                  <w:rFonts w:ascii="Times New Roman" w:eastAsia="Times New Roman" w:hAnsi="Times New Roman" w:cs="Times New Roman"/>
                  <w:color w:val="0000FF"/>
                  <w:sz w:val="20"/>
                  <w:u w:val="single"/>
                </w:rPr>
                <w:t>UW IMAP</w:t>
              </w:r>
            </w:hyperlink>
          </w:p>
        </w:tc>
        <w:tc>
          <w:tcPr>
            <w:tcW w:w="0" w:type="auto"/>
            <w:shd w:val="clear" w:color="auto" w:fill="FF99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hyperlink r:id="rId383" w:tooltip="Dovecot (software)" w:history="1">
              <w:r w:rsidRPr="009E1AF9">
                <w:rPr>
                  <w:rFonts w:ascii="Times New Roman" w:eastAsia="Times New Roman" w:hAnsi="Times New Roman" w:cs="Times New Roman"/>
                  <w:color w:val="0000FF"/>
                  <w:sz w:val="20"/>
                  <w:u w:val="single"/>
                </w:rPr>
                <w:t>Dovecot</w:t>
              </w:r>
            </w:hyperlink>
            <w:r w:rsidRPr="009E1AF9">
              <w:rPr>
                <w:rFonts w:ascii="Times New Roman" w:eastAsia="Times New Roman" w:hAnsi="Times New Roman" w:cs="Times New Roman"/>
                <w:sz w:val="20"/>
                <w:szCs w:val="20"/>
              </w:rPr>
              <w:t xml:space="preserve">, </w:t>
            </w:r>
            <w:hyperlink r:id="rId384" w:tooltip="UW IMAP" w:history="1">
              <w:r w:rsidRPr="009E1AF9">
                <w:rPr>
                  <w:rFonts w:ascii="Times New Roman" w:eastAsia="Times New Roman" w:hAnsi="Times New Roman" w:cs="Times New Roman"/>
                  <w:color w:val="0000FF"/>
                  <w:sz w:val="20"/>
                  <w:u w:val="single"/>
                </w:rPr>
                <w:t>UW IMAP</w:t>
              </w:r>
            </w:hyperlink>
          </w:p>
        </w:tc>
        <w:tc>
          <w:tcPr>
            <w:tcW w:w="0" w:type="auto"/>
            <w:shd w:val="clear" w:color="auto" w:fill="FF99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hyperlink r:id="rId385" w:tooltip="Dovecot (software)" w:history="1">
              <w:r w:rsidRPr="009E1AF9">
                <w:rPr>
                  <w:rFonts w:ascii="Times New Roman" w:eastAsia="Times New Roman" w:hAnsi="Times New Roman" w:cs="Times New Roman"/>
                  <w:color w:val="0000FF"/>
                  <w:sz w:val="20"/>
                  <w:u w:val="single"/>
                </w:rPr>
                <w:t>Dovecot</w:t>
              </w:r>
            </w:hyperlink>
            <w:r w:rsidRPr="009E1AF9">
              <w:rPr>
                <w:rFonts w:ascii="Times New Roman" w:eastAsia="Times New Roman" w:hAnsi="Times New Roman" w:cs="Times New Roman"/>
                <w:sz w:val="20"/>
                <w:szCs w:val="20"/>
              </w:rPr>
              <w:t xml:space="preserve">, </w:t>
            </w:r>
            <w:hyperlink r:id="rId386" w:tooltip="UW IMAP" w:history="1">
              <w:r w:rsidRPr="009E1AF9">
                <w:rPr>
                  <w:rFonts w:ascii="Times New Roman" w:eastAsia="Times New Roman" w:hAnsi="Times New Roman" w:cs="Times New Roman"/>
                  <w:color w:val="0000FF"/>
                  <w:sz w:val="20"/>
                  <w:u w:val="single"/>
                </w:rPr>
                <w:t>UW IMAP</w:t>
              </w:r>
            </w:hyperlink>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FF99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No</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FF99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No</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FF99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No</w:t>
            </w:r>
          </w:p>
        </w:tc>
        <w:tc>
          <w:tcPr>
            <w:tcW w:w="0" w:type="auto"/>
            <w:shd w:val="clear" w:color="auto" w:fill="FF99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No</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989" w:type="dxa"/>
            <w:shd w:val="clear" w:color="auto" w:fill="99FFFF"/>
            <w:vAlign w:val="center"/>
            <w:hideMark/>
          </w:tcPr>
          <w:p w:rsidR="009E1AF9" w:rsidRPr="009E1AF9" w:rsidRDefault="009E1AF9" w:rsidP="009E1AF9">
            <w:pPr>
              <w:spacing w:after="0" w:line="240" w:lineRule="auto"/>
              <w:jc w:val="center"/>
              <w:rPr>
                <w:rFonts w:ascii="Times New Roman" w:eastAsia="Times New Roman" w:hAnsi="Times New Roman" w:cs="Times New Roman"/>
                <w:color w:val="000000"/>
                <w:sz w:val="20"/>
                <w:szCs w:val="20"/>
              </w:rPr>
            </w:pPr>
            <w:hyperlink r:id="rId387" w:tooltip="IBM Public License" w:history="1">
              <w:r w:rsidRPr="009E1AF9">
                <w:rPr>
                  <w:rFonts w:ascii="Times New Roman" w:eastAsia="Times New Roman" w:hAnsi="Times New Roman" w:cs="Times New Roman"/>
                  <w:color w:val="0000FF"/>
                  <w:sz w:val="20"/>
                  <w:u w:val="single"/>
                </w:rPr>
                <w:t>IBM Public License</w:t>
              </w:r>
            </w:hyperlink>
          </w:p>
        </w:tc>
      </w:tr>
      <w:tr w:rsidR="009E1AF9" w:rsidRPr="009E1AF9" w:rsidTr="009E1AF9">
        <w:trPr>
          <w:tblCellSpacing w:w="15" w:type="dxa"/>
        </w:trPr>
        <w:tc>
          <w:tcPr>
            <w:tcW w:w="0" w:type="auto"/>
            <w:shd w:val="clear" w:color="auto" w:fill="ECECEC"/>
            <w:vAlign w:val="center"/>
            <w:hideMark/>
          </w:tcPr>
          <w:p w:rsidR="009E1AF9" w:rsidRPr="009E1AF9" w:rsidRDefault="009E1AF9" w:rsidP="009E1AF9">
            <w:pPr>
              <w:spacing w:after="0" w:line="240" w:lineRule="auto"/>
              <w:rPr>
                <w:rFonts w:ascii="Times New Roman" w:eastAsia="Times New Roman" w:hAnsi="Times New Roman" w:cs="Times New Roman"/>
                <w:b/>
                <w:bCs/>
                <w:color w:val="000000"/>
                <w:sz w:val="20"/>
                <w:szCs w:val="20"/>
              </w:rPr>
            </w:pPr>
            <w:hyperlink r:id="rId388" w:tooltip="Qmail" w:history="1">
              <w:r w:rsidRPr="009E1AF9">
                <w:rPr>
                  <w:rFonts w:ascii="Times New Roman" w:eastAsia="Times New Roman" w:hAnsi="Times New Roman" w:cs="Times New Roman"/>
                  <w:b/>
                  <w:bCs/>
                  <w:color w:val="0000FF"/>
                  <w:sz w:val="20"/>
                  <w:u w:val="single"/>
                </w:rPr>
                <w:t>qmail</w:t>
              </w:r>
            </w:hyperlink>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FF99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No</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FF99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hyperlink r:id="rId389" w:tooltip="Dovecot (software)" w:history="1">
              <w:r w:rsidRPr="009E1AF9">
                <w:rPr>
                  <w:rFonts w:ascii="Times New Roman" w:eastAsia="Times New Roman" w:hAnsi="Times New Roman" w:cs="Times New Roman"/>
                  <w:color w:val="0000FF"/>
                  <w:sz w:val="20"/>
                  <w:u w:val="single"/>
                </w:rPr>
                <w:t>Dovecot</w:t>
              </w:r>
            </w:hyperlink>
            <w:r w:rsidRPr="009E1AF9">
              <w:rPr>
                <w:rFonts w:ascii="Times New Roman" w:eastAsia="Times New Roman" w:hAnsi="Times New Roman" w:cs="Times New Roman"/>
                <w:sz w:val="20"/>
                <w:szCs w:val="20"/>
              </w:rPr>
              <w:t xml:space="preserve">, </w:t>
            </w:r>
            <w:hyperlink r:id="rId390" w:tooltip="UW IMAP" w:history="1">
              <w:r w:rsidRPr="009E1AF9">
                <w:rPr>
                  <w:rFonts w:ascii="Times New Roman" w:eastAsia="Times New Roman" w:hAnsi="Times New Roman" w:cs="Times New Roman"/>
                  <w:color w:val="0000FF"/>
                  <w:sz w:val="20"/>
                  <w:u w:val="single"/>
                </w:rPr>
                <w:t>UW IMAP</w:t>
              </w:r>
            </w:hyperlink>
          </w:p>
        </w:tc>
        <w:tc>
          <w:tcPr>
            <w:tcW w:w="0" w:type="auto"/>
            <w:shd w:val="clear" w:color="auto" w:fill="FF99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hyperlink r:id="rId391" w:tooltip="Dovecot (software)" w:history="1">
              <w:r w:rsidRPr="009E1AF9">
                <w:rPr>
                  <w:rFonts w:ascii="Times New Roman" w:eastAsia="Times New Roman" w:hAnsi="Times New Roman" w:cs="Times New Roman"/>
                  <w:color w:val="0000FF"/>
                  <w:sz w:val="20"/>
                  <w:u w:val="single"/>
                </w:rPr>
                <w:t>Dovecot</w:t>
              </w:r>
            </w:hyperlink>
            <w:r w:rsidRPr="009E1AF9">
              <w:rPr>
                <w:rFonts w:ascii="Times New Roman" w:eastAsia="Times New Roman" w:hAnsi="Times New Roman" w:cs="Times New Roman"/>
                <w:sz w:val="20"/>
                <w:szCs w:val="20"/>
              </w:rPr>
              <w:t xml:space="preserve">, </w:t>
            </w:r>
            <w:hyperlink r:id="rId392" w:tooltip="UW IMAP" w:history="1">
              <w:r w:rsidRPr="009E1AF9">
                <w:rPr>
                  <w:rFonts w:ascii="Times New Roman" w:eastAsia="Times New Roman" w:hAnsi="Times New Roman" w:cs="Times New Roman"/>
                  <w:color w:val="0000FF"/>
                  <w:sz w:val="20"/>
                  <w:u w:val="single"/>
                </w:rPr>
                <w:t>UW IMAP</w:t>
              </w:r>
            </w:hyperlink>
          </w:p>
        </w:tc>
        <w:tc>
          <w:tcPr>
            <w:tcW w:w="0" w:type="auto"/>
            <w:shd w:val="clear" w:color="auto" w:fill="FF99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No</w:t>
            </w:r>
          </w:p>
        </w:tc>
        <w:tc>
          <w:tcPr>
            <w:tcW w:w="0" w:type="auto"/>
            <w:shd w:val="clear" w:color="auto" w:fill="FF99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hyperlink r:id="rId393" w:tooltip="Dovecot (software)" w:history="1">
              <w:r w:rsidRPr="009E1AF9">
                <w:rPr>
                  <w:rFonts w:ascii="Times New Roman" w:eastAsia="Times New Roman" w:hAnsi="Times New Roman" w:cs="Times New Roman"/>
                  <w:color w:val="0000FF"/>
                  <w:sz w:val="20"/>
                  <w:u w:val="single"/>
                </w:rPr>
                <w:t>Dovecot</w:t>
              </w:r>
            </w:hyperlink>
            <w:r w:rsidRPr="009E1AF9">
              <w:rPr>
                <w:rFonts w:ascii="Times New Roman" w:eastAsia="Times New Roman" w:hAnsi="Times New Roman" w:cs="Times New Roman"/>
                <w:sz w:val="20"/>
                <w:szCs w:val="20"/>
              </w:rPr>
              <w:t xml:space="preserve">, </w:t>
            </w:r>
            <w:hyperlink r:id="rId394" w:tooltip="UW IMAP" w:history="1">
              <w:r w:rsidRPr="009E1AF9">
                <w:rPr>
                  <w:rFonts w:ascii="Times New Roman" w:eastAsia="Times New Roman" w:hAnsi="Times New Roman" w:cs="Times New Roman"/>
                  <w:color w:val="0000FF"/>
                  <w:sz w:val="20"/>
                  <w:u w:val="single"/>
                </w:rPr>
                <w:t>UW IMAP</w:t>
              </w:r>
            </w:hyperlink>
          </w:p>
        </w:tc>
        <w:tc>
          <w:tcPr>
            <w:tcW w:w="0" w:type="auto"/>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via Qsmtp</w:t>
            </w:r>
          </w:p>
        </w:tc>
        <w:tc>
          <w:tcPr>
            <w:tcW w:w="0" w:type="auto"/>
            <w:shd w:val="clear" w:color="auto" w:fill="ECECEC"/>
            <w:vAlign w:val="center"/>
            <w:hideMark/>
          </w:tcPr>
          <w:p w:rsidR="009E1AF9" w:rsidRPr="009E1AF9" w:rsidRDefault="009E1AF9" w:rsidP="009E1AF9">
            <w:pPr>
              <w:spacing w:after="0" w:line="240" w:lineRule="auto"/>
              <w:jc w:val="center"/>
              <w:rPr>
                <w:rFonts w:ascii="Times New Roman" w:eastAsia="Times New Roman" w:hAnsi="Times New Roman" w:cs="Times New Roman"/>
                <w:color w:val="2C2C2C"/>
                <w:sz w:val="15"/>
                <w:szCs w:val="15"/>
              </w:rPr>
            </w:pPr>
            <w:r w:rsidRPr="009E1AF9">
              <w:rPr>
                <w:rFonts w:ascii="Times New Roman" w:eastAsia="Times New Roman" w:hAnsi="Times New Roman" w:cs="Times New Roman"/>
                <w:color w:val="2C2C2C"/>
                <w:sz w:val="15"/>
                <w:szCs w:val="15"/>
              </w:rPr>
              <w:t>?</w:t>
            </w:r>
          </w:p>
        </w:tc>
        <w:tc>
          <w:tcPr>
            <w:tcW w:w="0" w:type="auto"/>
            <w:shd w:val="clear" w:color="auto" w:fill="FF99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No</w:t>
            </w:r>
          </w:p>
        </w:tc>
        <w:tc>
          <w:tcPr>
            <w:tcW w:w="0" w:type="auto"/>
            <w:shd w:val="clear" w:color="auto" w:fill="FF99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No</w:t>
            </w:r>
          </w:p>
        </w:tc>
        <w:tc>
          <w:tcPr>
            <w:tcW w:w="0" w:type="auto"/>
            <w:shd w:val="clear" w:color="auto" w:fill="FF99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No</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(cdb)</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FF99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No</w:t>
            </w:r>
          </w:p>
        </w:tc>
        <w:tc>
          <w:tcPr>
            <w:tcW w:w="989" w:type="dxa"/>
            <w:shd w:val="clear" w:color="auto" w:fill="99FFFF"/>
            <w:vAlign w:val="center"/>
            <w:hideMark/>
          </w:tcPr>
          <w:p w:rsidR="009E1AF9" w:rsidRPr="009E1AF9" w:rsidRDefault="009E1AF9" w:rsidP="009E1AF9">
            <w:pPr>
              <w:spacing w:after="0" w:line="240" w:lineRule="auto"/>
              <w:jc w:val="center"/>
              <w:rPr>
                <w:rFonts w:ascii="Times New Roman" w:eastAsia="Times New Roman" w:hAnsi="Times New Roman" w:cs="Times New Roman"/>
                <w:color w:val="000000"/>
                <w:sz w:val="20"/>
                <w:szCs w:val="20"/>
              </w:rPr>
            </w:pPr>
            <w:hyperlink r:id="rId395" w:tooltip="Public domain" w:history="1">
              <w:r w:rsidRPr="009E1AF9">
                <w:rPr>
                  <w:rFonts w:ascii="Times New Roman" w:eastAsia="Times New Roman" w:hAnsi="Times New Roman" w:cs="Times New Roman"/>
                  <w:color w:val="0000FF"/>
                  <w:sz w:val="20"/>
                  <w:u w:val="single"/>
                </w:rPr>
                <w:t>Public domain</w:t>
              </w:r>
            </w:hyperlink>
          </w:p>
        </w:tc>
      </w:tr>
      <w:tr w:rsidR="009E1AF9" w:rsidRPr="009E1AF9" w:rsidTr="009E1AF9">
        <w:trPr>
          <w:tblCellSpacing w:w="15" w:type="dxa"/>
        </w:trPr>
        <w:tc>
          <w:tcPr>
            <w:tcW w:w="0" w:type="auto"/>
            <w:shd w:val="clear" w:color="auto" w:fill="ECECEC"/>
            <w:vAlign w:val="center"/>
            <w:hideMark/>
          </w:tcPr>
          <w:p w:rsidR="009E1AF9" w:rsidRPr="009E1AF9" w:rsidRDefault="009E1AF9" w:rsidP="009E1AF9">
            <w:pPr>
              <w:spacing w:after="0" w:line="240" w:lineRule="auto"/>
              <w:rPr>
                <w:rFonts w:ascii="Times New Roman" w:eastAsia="Times New Roman" w:hAnsi="Times New Roman" w:cs="Times New Roman"/>
                <w:b/>
                <w:bCs/>
                <w:color w:val="000000"/>
                <w:sz w:val="20"/>
                <w:szCs w:val="20"/>
              </w:rPr>
            </w:pPr>
            <w:hyperlink r:id="rId396" w:tooltip="Qpopper" w:history="1">
              <w:r w:rsidRPr="009E1AF9">
                <w:rPr>
                  <w:rFonts w:ascii="Times New Roman" w:eastAsia="Times New Roman" w:hAnsi="Times New Roman" w:cs="Times New Roman"/>
                  <w:b/>
                  <w:bCs/>
                  <w:color w:val="0000FF"/>
                  <w:sz w:val="20"/>
                  <w:u w:val="single"/>
                </w:rPr>
                <w:t>Qpopper</w:t>
              </w:r>
            </w:hyperlink>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 xml:space="preserve">via </w:t>
            </w:r>
            <w:r w:rsidRPr="009E1AF9">
              <w:rPr>
                <w:rFonts w:ascii="Times New Roman" w:eastAsia="Times New Roman" w:hAnsi="Times New Roman" w:cs="Times New Roman"/>
                <w:sz w:val="20"/>
                <w:szCs w:val="20"/>
              </w:rPr>
              <w:lastRenderedPageBreak/>
              <w:t>Cygwin</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lastRenderedPageBreak/>
              <w:t>Ye</w:t>
            </w:r>
            <w:r w:rsidRPr="009E1AF9">
              <w:rPr>
                <w:rFonts w:ascii="Times New Roman" w:eastAsia="Times New Roman" w:hAnsi="Times New Roman" w:cs="Times New Roman"/>
                <w:sz w:val="20"/>
                <w:szCs w:val="20"/>
              </w:rPr>
              <w:lastRenderedPageBreak/>
              <w:t>s</w:t>
            </w:r>
          </w:p>
        </w:tc>
        <w:tc>
          <w:tcPr>
            <w:tcW w:w="0" w:type="auto"/>
            <w:shd w:val="clear" w:color="auto" w:fill="FF99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lastRenderedPageBreak/>
              <w:t>No</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FF99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No</w:t>
            </w:r>
          </w:p>
        </w:tc>
        <w:tc>
          <w:tcPr>
            <w:tcW w:w="0" w:type="auto"/>
            <w:shd w:val="clear" w:color="auto" w:fill="FF99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No</w:t>
            </w:r>
          </w:p>
        </w:tc>
        <w:tc>
          <w:tcPr>
            <w:tcW w:w="0" w:type="auto"/>
            <w:shd w:val="clear" w:color="auto" w:fill="FF99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No</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ECECEC"/>
            <w:vAlign w:val="center"/>
            <w:hideMark/>
          </w:tcPr>
          <w:p w:rsidR="009E1AF9" w:rsidRPr="009E1AF9" w:rsidRDefault="009E1AF9" w:rsidP="009E1AF9">
            <w:pPr>
              <w:spacing w:after="0" w:line="240" w:lineRule="auto"/>
              <w:jc w:val="center"/>
              <w:rPr>
                <w:rFonts w:ascii="Times New Roman" w:eastAsia="Times New Roman" w:hAnsi="Times New Roman" w:cs="Times New Roman"/>
                <w:color w:val="2C2C2C"/>
                <w:sz w:val="15"/>
                <w:szCs w:val="15"/>
              </w:rPr>
            </w:pPr>
            <w:r w:rsidRPr="009E1AF9">
              <w:rPr>
                <w:rFonts w:ascii="Times New Roman" w:eastAsia="Times New Roman" w:hAnsi="Times New Roman" w:cs="Times New Roman"/>
                <w:color w:val="2C2C2C"/>
                <w:sz w:val="15"/>
                <w:szCs w:val="15"/>
              </w:rPr>
              <w:t>?</w:t>
            </w:r>
          </w:p>
        </w:tc>
        <w:tc>
          <w:tcPr>
            <w:tcW w:w="0" w:type="auto"/>
            <w:shd w:val="clear" w:color="auto" w:fill="FF99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No</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w:t>
            </w:r>
            <w:r w:rsidRPr="009E1AF9">
              <w:rPr>
                <w:rFonts w:ascii="Times New Roman" w:eastAsia="Times New Roman" w:hAnsi="Times New Roman" w:cs="Times New Roman"/>
                <w:sz w:val="20"/>
                <w:szCs w:val="20"/>
              </w:rPr>
              <w:lastRenderedPageBreak/>
              <w:t>es</w:t>
            </w:r>
          </w:p>
        </w:tc>
        <w:tc>
          <w:tcPr>
            <w:tcW w:w="0" w:type="auto"/>
            <w:shd w:val="clear" w:color="auto" w:fill="FF99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lastRenderedPageBreak/>
              <w:t>No</w:t>
            </w:r>
          </w:p>
        </w:tc>
        <w:tc>
          <w:tcPr>
            <w:tcW w:w="0" w:type="auto"/>
            <w:shd w:val="clear" w:color="auto" w:fill="FF99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No</w:t>
            </w:r>
          </w:p>
        </w:tc>
        <w:tc>
          <w:tcPr>
            <w:tcW w:w="0" w:type="auto"/>
            <w:shd w:val="clear" w:color="auto" w:fill="FF99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No</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989" w:type="dxa"/>
            <w:shd w:val="clear" w:color="auto" w:fill="99FFFF"/>
            <w:vAlign w:val="center"/>
            <w:hideMark/>
          </w:tcPr>
          <w:p w:rsidR="009E1AF9" w:rsidRPr="009E1AF9" w:rsidRDefault="009E1AF9" w:rsidP="009E1AF9">
            <w:pPr>
              <w:spacing w:after="0" w:line="240" w:lineRule="auto"/>
              <w:jc w:val="center"/>
              <w:rPr>
                <w:rFonts w:ascii="Times New Roman" w:eastAsia="Times New Roman" w:hAnsi="Times New Roman" w:cs="Times New Roman"/>
                <w:color w:val="000000"/>
                <w:sz w:val="20"/>
                <w:szCs w:val="20"/>
              </w:rPr>
            </w:pPr>
            <w:hyperlink r:id="rId397" w:history="1">
              <w:r w:rsidRPr="009E1AF9">
                <w:rPr>
                  <w:rFonts w:ascii="Times New Roman" w:eastAsia="Times New Roman" w:hAnsi="Times New Roman" w:cs="Times New Roman"/>
                  <w:color w:val="0000FF"/>
                  <w:sz w:val="20"/>
                  <w:u w:val="single"/>
                </w:rPr>
                <w:t>BSD-style</w:t>
              </w:r>
            </w:hyperlink>
            <w:r w:rsidRPr="009E1AF9">
              <w:rPr>
                <w:rFonts w:ascii="Times New Roman" w:eastAsia="Times New Roman" w:hAnsi="Times New Roman" w:cs="Times New Roman"/>
                <w:color w:val="000000"/>
                <w:sz w:val="20"/>
                <w:szCs w:val="20"/>
              </w:rPr>
              <w:t xml:space="preserve">, </w:t>
            </w:r>
            <w:r w:rsidRPr="009E1AF9">
              <w:rPr>
                <w:rFonts w:ascii="Times New Roman" w:eastAsia="Times New Roman" w:hAnsi="Times New Roman" w:cs="Times New Roman"/>
                <w:color w:val="000000"/>
                <w:sz w:val="20"/>
                <w:szCs w:val="20"/>
              </w:rPr>
              <w:lastRenderedPageBreak/>
              <w:t>GPL-incompatible</w:t>
            </w:r>
            <w:hyperlink r:id="rId398" w:anchor="cite_note-12" w:history="1">
              <w:r w:rsidRPr="009E1AF9">
                <w:rPr>
                  <w:rFonts w:ascii="Times New Roman" w:eastAsia="Times New Roman" w:hAnsi="Times New Roman" w:cs="Times New Roman"/>
                  <w:color w:val="0000FF"/>
                  <w:sz w:val="20"/>
                  <w:u w:val="single"/>
                  <w:vertAlign w:val="superscript"/>
                </w:rPr>
                <w:t>[12]</w:t>
              </w:r>
            </w:hyperlink>
          </w:p>
        </w:tc>
      </w:tr>
      <w:tr w:rsidR="009E1AF9" w:rsidRPr="009E1AF9" w:rsidTr="009E1AF9">
        <w:trPr>
          <w:tblCellSpacing w:w="15" w:type="dxa"/>
        </w:trPr>
        <w:tc>
          <w:tcPr>
            <w:tcW w:w="0" w:type="auto"/>
            <w:shd w:val="clear" w:color="auto" w:fill="ECECEC"/>
            <w:vAlign w:val="center"/>
            <w:hideMark/>
          </w:tcPr>
          <w:p w:rsidR="009E1AF9" w:rsidRPr="009E1AF9" w:rsidRDefault="009E1AF9" w:rsidP="009E1AF9">
            <w:pPr>
              <w:spacing w:after="0" w:line="240" w:lineRule="auto"/>
              <w:rPr>
                <w:rFonts w:ascii="Times New Roman" w:eastAsia="Times New Roman" w:hAnsi="Times New Roman" w:cs="Times New Roman"/>
                <w:b/>
                <w:bCs/>
                <w:color w:val="000000"/>
                <w:sz w:val="20"/>
                <w:szCs w:val="20"/>
              </w:rPr>
            </w:pPr>
            <w:hyperlink r:id="rId399" w:tooltip="Sendmail" w:history="1">
              <w:r w:rsidRPr="009E1AF9">
                <w:rPr>
                  <w:rFonts w:ascii="Times New Roman" w:eastAsia="Times New Roman" w:hAnsi="Times New Roman" w:cs="Times New Roman"/>
                  <w:b/>
                  <w:bCs/>
                  <w:color w:val="0000FF"/>
                  <w:sz w:val="20"/>
                  <w:u w:val="single"/>
                </w:rPr>
                <w:t>Sendmail</w:t>
              </w:r>
            </w:hyperlink>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FF99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No</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FF99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hyperlink r:id="rId400" w:tooltip="Dovecot (software)" w:history="1">
              <w:r w:rsidRPr="009E1AF9">
                <w:rPr>
                  <w:rFonts w:ascii="Times New Roman" w:eastAsia="Times New Roman" w:hAnsi="Times New Roman" w:cs="Times New Roman"/>
                  <w:color w:val="0000FF"/>
                  <w:sz w:val="20"/>
                  <w:u w:val="single"/>
                </w:rPr>
                <w:t>Dovecot</w:t>
              </w:r>
            </w:hyperlink>
            <w:r w:rsidRPr="009E1AF9">
              <w:rPr>
                <w:rFonts w:ascii="Times New Roman" w:eastAsia="Times New Roman" w:hAnsi="Times New Roman" w:cs="Times New Roman"/>
                <w:sz w:val="20"/>
                <w:szCs w:val="20"/>
              </w:rPr>
              <w:t xml:space="preserve">, </w:t>
            </w:r>
            <w:hyperlink r:id="rId401" w:tooltip="UW IMAP" w:history="1">
              <w:r w:rsidRPr="009E1AF9">
                <w:rPr>
                  <w:rFonts w:ascii="Times New Roman" w:eastAsia="Times New Roman" w:hAnsi="Times New Roman" w:cs="Times New Roman"/>
                  <w:color w:val="0000FF"/>
                  <w:sz w:val="20"/>
                  <w:u w:val="single"/>
                </w:rPr>
                <w:t>UW IMAP</w:t>
              </w:r>
            </w:hyperlink>
          </w:p>
        </w:tc>
        <w:tc>
          <w:tcPr>
            <w:tcW w:w="0" w:type="auto"/>
            <w:shd w:val="clear" w:color="auto" w:fill="FF99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hyperlink r:id="rId402" w:tooltip="Dovecot (software)" w:history="1">
              <w:r w:rsidRPr="009E1AF9">
                <w:rPr>
                  <w:rFonts w:ascii="Times New Roman" w:eastAsia="Times New Roman" w:hAnsi="Times New Roman" w:cs="Times New Roman"/>
                  <w:color w:val="0000FF"/>
                  <w:sz w:val="20"/>
                  <w:u w:val="single"/>
                </w:rPr>
                <w:t>Dovecot</w:t>
              </w:r>
            </w:hyperlink>
            <w:r w:rsidRPr="009E1AF9">
              <w:rPr>
                <w:rFonts w:ascii="Times New Roman" w:eastAsia="Times New Roman" w:hAnsi="Times New Roman" w:cs="Times New Roman"/>
                <w:sz w:val="20"/>
                <w:szCs w:val="20"/>
              </w:rPr>
              <w:t xml:space="preserve">, </w:t>
            </w:r>
            <w:hyperlink r:id="rId403" w:tooltip="UW IMAP" w:history="1">
              <w:r w:rsidRPr="009E1AF9">
                <w:rPr>
                  <w:rFonts w:ascii="Times New Roman" w:eastAsia="Times New Roman" w:hAnsi="Times New Roman" w:cs="Times New Roman"/>
                  <w:color w:val="0000FF"/>
                  <w:sz w:val="20"/>
                  <w:u w:val="single"/>
                </w:rPr>
                <w:t>UW IMAP</w:t>
              </w:r>
            </w:hyperlink>
          </w:p>
        </w:tc>
        <w:tc>
          <w:tcPr>
            <w:tcW w:w="0" w:type="auto"/>
            <w:shd w:val="clear" w:color="auto" w:fill="FF99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hyperlink r:id="rId404" w:tooltip="Dovecot (software)" w:history="1">
              <w:r w:rsidRPr="009E1AF9">
                <w:rPr>
                  <w:rFonts w:ascii="Times New Roman" w:eastAsia="Times New Roman" w:hAnsi="Times New Roman" w:cs="Times New Roman"/>
                  <w:color w:val="0000FF"/>
                  <w:sz w:val="20"/>
                  <w:u w:val="single"/>
                </w:rPr>
                <w:t>Dovecot</w:t>
              </w:r>
            </w:hyperlink>
            <w:r w:rsidRPr="009E1AF9">
              <w:rPr>
                <w:rFonts w:ascii="Times New Roman" w:eastAsia="Times New Roman" w:hAnsi="Times New Roman" w:cs="Times New Roman"/>
                <w:sz w:val="20"/>
                <w:szCs w:val="20"/>
              </w:rPr>
              <w:t xml:space="preserve">, </w:t>
            </w:r>
            <w:hyperlink r:id="rId405" w:tooltip="UW IMAP" w:history="1">
              <w:r w:rsidRPr="009E1AF9">
                <w:rPr>
                  <w:rFonts w:ascii="Times New Roman" w:eastAsia="Times New Roman" w:hAnsi="Times New Roman" w:cs="Times New Roman"/>
                  <w:color w:val="0000FF"/>
                  <w:sz w:val="20"/>
                  <w:u w:val="single"/>
                </w:rPr>
                <w:t>UW IMAP</w:t>
              </w:r>
            </w:hyperlink>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FF99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No</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FF99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No</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FF99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No</w:t>
            </w:r>
          </w:p>
        </w:tc>
        <w:tc>
          <w:tcPr>
            <w:tcW w:w="0" w:type="auto"/>
            <w:shd w:val="clear" w:color="auto" w:fill="FF99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No</w:t>
            </w:r>
          </w:p>
        </w:tc>
        <w:tc>
          <w:tcPr>
            <w:tcW w:w="0" w:type="auto"/>
            <w:shd w:val="clear" w:color="auto" w:fill="ECECEC"/>
            <w:vAlign w:val="center"/>
            <w:hideMark/>
          </w:tcPr>
          <w:p w:rsidR="009E1AF9" w:rsidRPr="009E1AF9" w:rsidRDefault="009E1AF9" w:rsidP="009E1AF9">
            <w:pPr>
              <w:spacing w:after="0" w:line="240" w:lineRule="auto"/>
              <w:jc w:val="center"/>
              <w:rPr>
                <w:rFonts w:ascii="Times New Roman" w:eastAsia="Times New Roman" w:hAnsi="Times New Roman" w:cs="Times New Roman"/>
                <w:color w:val="2C2C2C"/>
                <w:sz w:val="15"/>
                <w:szCs w:val="15"/>
              </w:rPr>
            </w:pPr>
            <w:r w:rsidRPr="009E1AF9">
              <w:rPr>
                <w:rFonts w:ascii="Times New Roman" w:eastAsia="Times New Roman" w:hAnsi="Times New Roman" w:cs="Times New Roman"/>
                <w:color w:val="2C2C2C"/>
                <w:sz w:val="15"/>
                <w:szCs w:val="15"/>
              </w:rPr>
              <w:t>?</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ECECEC"/>
            <w:vAlign w:val="center"/>
            <w:hideMark/>
          </w:tcPr>
          <w:p w:rsidR="009E1AF9" w:rsidRPr="009E1AF9" w:rsidRDefault="009E1AF9" w:rsidP="009E1AF9">
            <w:pPr>
              <w:spacing w:after="0" w:line="240" w:lineRule="auto"/>
              <w:jc w:val="center"/>
              <w:rPr>
                <w:rFonts w:ascii="Times New Roman" w:eastAsia="Times New Roman" w:hAnsi="Times New Roman" w:cs="Times New Roman"/>
                <w:color w:val="2C2C2C"/>
                <w:sz w:val="15"/>
                <w:szCs w:val="15"/>
              </w:rPr>
            </w:pPr>
            <w:r w:rsidRPr="009E1AF9">
              <w:rPr>
                <w:rFonts w:ascii="Times New Roman" w:eastAsia="Times New Roman" w:hAnsi="Times New Roman" w:cs="Times New Roman"/>
                <w:color w:val="2C2C2C"/>
                <w:sz w:val="15"/>
                <w:szCs w:val="15"/>
              </w:rPr>
              <w:t>?</w:t>
            </w:r>
          </w:p>
        </w:tc>
        <w:tc>
          <w:tcPr>
            <w:tcW w:w="989" w:type="dxa"/>
            <w:shd w:val="clear" w:color="auto" w:fill="99FFFF"/>
            <w:vAlign w:val="center"/>
            <w:hideMark/>
          </w:tcPr>
          <w:p w:rsidR="009E1AF9" w:rsidRPr="009E1AF9" w:rsidRDefault="009E1AF9" w:rsidP="009E1AF9">
            <w:pPr>
              <w:spacing w:after="0" w:line="240" w:lineRule="auto"/>
              <w:jc w:val="center"/>
              <w:rPr>
                <w:rFonts w:ascii="Times New Roman" w:eastAsia="Times New Roman" w:hAnsi="Times New Roman" w:cs="Times New Roman"/>
                <w:color w:val="000000"/>
                <w:sz w:val="20"/>
                <w:szCs w:val="20"/>
              </w:rPr>
            </w:pPr>
            <w:hyperlink r:id="rId406" w:history="1">
              <w:r w:rsidRPr="009E1AF9">
                <w:rPr>
                  <w:rFonts w:ascii="Times New Roman" w:eastAsia="Times New Roman" w:hAnsi="Times New Roman" w:cs="Times New Roman"/>
                  <w:color w:val="0000FF"/>
                  <w:sz w:val="20"/>
                  <w:u w:val="single"/>
                </w:rPr>
                <w:t>Sendmail License</w:t>
              </w:r>
            </w:hyperlink>
          </w:p>
        </w:tc>
      </w:tr>
      <w:tr w:rsidR="009E1AF9" w:rsidRPr="009E1AF9" w:rsidTr="009E1AF9">
        <w:trPr>
          <w:tblCellSpacing w:w="15" w:type="dxa"/>
        </w:trPr>
        <w:tc>
          <w:tcPr>
            <w:tcW w:w="0" w:type="auto"/>
            <w:shd w:val="clear" w:color="auto" w:fill="ECECEC"/>
            <w:vAlign w:val="center"/>
            <w:hideMark/>
          </w:tcPr>
          <w:p w:rsidR="009E1AF9" w:rsidRPr="009E1AF9" w:rsidRDefault="009E1AF9" w:rsidP="009E1AF9">
            <w:pPr>
              <w:spacing w:after="0" w:line="240" w:lineRule="auto"/>
              <w:rPr>
                <w:rFonts w:ascii="Times New Roman" w:eastAsia="Times New Roman" w:hAnsi="Times New Roman" w:cs="Times New Roman"/>
                <w:b/>
                <w:bCs/>
                <w:color w:val="000000"/>
                <w:sz w:val="20"/>
                <w:szCs w:val="20"/>
              </w:rPr>
            </w:pPr>
            <w:hyperlink r:id="rId407" w:tooltip="SparkEngine" w:history="1">
              <w:r w:rsidRPr="009E1AF9">
                <w:rPr>
                  <w:rFonts w:ascii="Times New Roman" w:eastAsia="Times New Roman" w:hAnsi="Times New Roman" w:cs="Times New Roman"/>
                  <w:b/>
                  <w:bCs/>
                  <w:color w:val="0000FF"/>
                  <w:sz w:val="20"/>
                  <w:u w:val="single"/>
                </w:rPr>
                <w:t>SparkEngine</w:t>
              </w:r>
            </w:hyperlink>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FF99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No</w:t>
            </w:r>
          </w:p>
        </w:tc>
        <w:tc>
          <w:tcPr>
            <w:tcW w:w="0" w:type="auto"/>
            <w:shd w:val="clear" w:color="auto" w:fill="FF99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No</w:t>
            </w:r>
          </w:p>
        </w:tc>
        <w:tc>
          <w:tcPr>
            <w:tcW w:w="0" w:type="auto"/>
            <w:shd w:val="clear" w:color="auto" w:fill="FF99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No</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FF99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No</w:t>
            </w:r>
          </w:p>
        </w:tc>
        <w:tc>
          <w:tcPr>
            <w:tcW w:w="0" w:type="auto"/>
            <w:shd w:val="clear" w:color="auto" w:fill="ECECEC"/>
            <w:vAlign w:val="center"/>
            <w:hideMark/>
          </w:tcPr>
          <w:p w:rsidR="009E1AF9" w:rsidRPr="009E1AF9" w:rsidRDefault="009E1AF9" w:rsidP="009E1AF9">
            <w:pPr>
              <w:spacing w:after="0" w:line="240" w:lineRule="auto"/>
              <w:jc w:val="center"/>
              <w:rPr>
                <w:rFonts w:ascii="Times New Roman" w:eastAsia="Times New Roman" w:hAnsi="Times New Roman" w:cs="Times New Roman"/>
                <w:color w:val="2C2C2C"/>
                <w:sz w:val="15"/>
                <w:szCs w:val="15"/>
              </w:rPr>
            </w:pPr>
            <w:r w:rsidRPr="009E1AF9">
              <w:rPr>
                <w:rFonts w:ascii="Times New Roman" w:eastAsia="Times New Roman" w:hAnsi="Times New Roman" w:cs="Times New Roman"/>
                <w:color w:val="2C2C2C"/>
                <w:sz w:val="15"/>
                <w:szCs w:val="15"/>
              </w:rPr>
              <w:t>?</w:t>
            </w:r>
          </w:p>
        </w:tc>
        <w:tc>
          <w:tcPr>
            <w:tcW w:w="0" w:type="auto"/>
            <w:shd w:val="clear" w:color="auto" w:fill="FF99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No</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FF99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No</w:t>
            </w:r>
          </w:p>
        </w:tc>
        <w:tc>
          <w:tcPr>
            <w:tcW w:w="0" w:type="auto"/>
            <w:shd w:val="clear" w:color="auto" w:fill="FF99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No</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989" w:type="dxa"/>
            <w:shd w:val="clear" w:color="auto" w:fill="DDDDFF"/>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hyperlink r:id="rId408" w:tooltip="Proprietary software" w:history="1">
              <w:r w:rsidRPr="009E1AF9">
                <w:rPr>
                  <w:rFonts w:ascii="Times New Roman" w:eastAsia="Times New Roman" w:hAnsi="Times New Roman" w:cs="Times New Roman"/>
                  <w:color w:val="0000FF"/>
                  <w:sz w:val="20"/>
                  <w:u w:val="single"/>
                </w:rPr>
                <w:t>Proprietary</w:t>
              </w:r>
            </w:hyperlink>
          </w:p>
        </w:tc>
      </w:tr>
      <w:tr w:rsidR="009E1AF9" w:rsidRPr="009E1AF9" w:rsidTr="009E1AF9">
        <w:trPr>
          <w:tblCellSpacing w:w="15" w:type="dxa"/>
        </w:trPr>
        <w:tc>
          <w:tcPr>
            <w:tcW w:w="0" w:type="auto"/>
            <w:shd w:val="clear" w:color="auto" w:fill="ECECEC"/>
            <w:vAlign w:val="center"/>
            <w:hideMark/>
          </w:tcPr>
          <w:p w:rsidR="009E1AF9" w:rsidRPr="009E1AF9" w:rsidRDefault="009E1AF9" w:rsidP="009E1AF9">
            <w:pPr>
              <w:spacing w:after="0" w:line="240" w:lineRule="auto"/>
              <w:rPr>
                <w:rFonts w:ascii="Times New Roman" w:eastAsia="Times New Roman" w:hAnsi="Times New Roman" w:cs="Times New Roman"/>
                <w:b/>
                <w:bCs/>
                <w:color w:val="000000"/>
                <w:sz w:val="20"/>
                <w:szCs w:val="20"/>
              </w:rPr>
            </w:pPr>
            <w:hyperlink r:id="rId409" w:tooltip="Synovel Collabsuite" w:history="1">
              <w:r w:rsidRPr="009E1AF9">
                <w:rPr>
                  <w:rFonts w:ascii="Times New Roman" w:eastAsia="Times New Roman" w:hAnsi="Times New Roman" w:cs="Times New Roman"/>
                  <w:b/>
                  <w:bCs/>
                  <w:color w:val="0000FF"/>
                  <w:sz w:val="20"/>
                  <w:u w:val="single"/>
                </w:rPr>
                <w:t>Synovel Collabsuite</w:t>
              </w:r>
            </w:hyperlink>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FF99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No</w:t>
            </w:r>
          </w:p>
        </w:tc>
        <w:tc>
          <w:tcPr>
            <w:tcW w:w="0" w:type="auto"/>
            <w:shd w:val="clear" w:color="auto" w:fill="FF99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No</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ECECEC"/>
            <w:vAlign w:val="center"/>
            <w:hideMark/>
          </w:tcPr>
          <w:p w:rsidR="009E1AF9" w:rsidRPr="009E1AF9" w:rsidRDefault="009E1AF9" w:rsidP="009E1AF9">
            <w:pPr>
              <w:spacing w:after="0" w:line="240" w:lineRule="auto"/>
              <w:jc w:val="center"/>
              <w:rPr>
                <w:rFonts w:ascii="Times New Roman" w:eastAsia="Times New Roman" w:hAnsi="Times New Roman" w:cs="Times New Roman"/>
                <w:color w:val="2C2C2C"/>
                <w:sz w:val="15"/>
                <w:szCs w:val="15"/>
              </w:rPr>
            </w:pPr>
            <w:r w:rsidRPr="009E1AF9">
              <w:rPr>
                <w:rFonts w:ascii="Times New Roman" w:eastAsia="Times New Roman" w:hAnsi="Times New Roman" w:cs="Times New Roman"/>
                <w:color w:val="2C2C2C"/>
                <w:sz w:val="15"/>
                <w:szCs w:val="15"/>
              </w:rPr>
              <w:t>?</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ECECEC"/>
            <w:vAlign w:val="center"/>
            <w:hideMark/>
          </w:tcPr>
          <w:p w:rsidR="009E1AF9" w:rsidRPr="009E1AF9" w:rsidRDefault="009E1AF9" w:rsidP="009E1AF9">
            <w:pPr>
              <w:spacing w:after="0" w:line="240" w:lineRule="auto"/>
              <w:jc w:val="center"/>
              <w:rPr>
                <w:rFonts w:ascii="Times New Roman" w:eastAsia="Times New Roman" w:hAnsi="Times New Roman" w:cs="Times New Roman"/>
                <w:color w:val="2C2C2C"/>
                <w:sz w:val="15"/>
                <w:szCs w:val="15"/>
              </w:rPr>
            </w:pPr>
            <w:r w:rsidRPr="009E1AF9">
              <w:rPr>
                <w:rFonts w:ascii="Times New Roman" w:eastAsia="Times New Roman" w:hAnsi="Times New Roman" w:cs="Times New Roman"/>
                <w:color w:val="2C2C2C"/>
                <w:sz w:val="15"/>
                <w:szCs w:val="15"/>
              </w:rPr>
              <w:t>?</w:t>
            </w:r>
          </w:p>
        </w:tc>
        <w:tc>
          <w:tcPr>
            <w:tcW w:w="0" w:type="auto"/>
            <w:shd w:val="clear" w:color="auto" w:fill="ECECEC"/>
            <w:vAlign w:val="center"/>
            <w:hideMark/>
          </w:tcPr>
          <w:p w:rsidR="009E1AF9" w:rsidRPr="009E1AF9" w:rsidRDefault="009E1AF9" w:rsidP="009E1AF9">
            <w:pPr>
              <w:spacing w:after="0" w:line="240" w:lineRule="auto"/>
              <w:jc w:val="center"/>
              <w:rPr>
                <w:rFonts w:ascii="Times New Roman" w:eastAsia="Times New Roman" w:hAnsi="Times New Roman" w:cs="Times New Roman"/>
                <w:color w:val="2C2C2C"/>
                <w:sz w:val="15"/>
                <w:szCs w:val="15"/>
              </w:rPr>
            </w:pPr>
            <w:r w:rsidRPr="009E1AF9">
              <w:rPr>
                <w:rFonts w:ascii="Times New Roman" w:eastAsia="Times New Roman" w:hAnsi="Times New Roman" w:cs="Times New Roman"/>
                <w:color w:val="2C2C2C"/>
                <w:sz w:val="15"/>
                <w:szCs w:val="15"/>
              </w:rPr>
              <w:t>?</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FF99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No</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ECECEC"/>
            <w:vAlign w:val="center"/>
            <w:hideMark/>
          </w:tcPr>
          <w:p w:rsidR="009E1AF9" w:rsidRPr="009E1AF9" w:rsidRDefault="009E1AF9" w:rsidP="009E1AF9">
            <w:pPr>
              <w:spacing w:after="0" w:line="240" w:lineRule="auto"/>
              <w:jc w:val="center"/>
              <w:rPr>
                <w:rFonts w:ascii="Times New Roman" w:eastAsia="Times New Roman" w:hAnsi="Times New Roman" w:cs="Times New Roman"/>
                <w:color w:val="2C2C2C"/>
                <w:sz w:val="15"/>
                <w:szCs w:val="15"/>
              </w:rPr>
            </w:pPr>
            <w:r w:rsidRPr="009E1AF9">
              <w:rPr>
                <w:rFonts w:ascii="Times New Roman" w:eastAsia="Times New Roman" w:hAnsi="Times New Roman" w:cs="Times New Roman"/>
                <w:color w:val="2C2C2C"/>
                <w:sz w:val="15"/>
                <w:szCs w:val="15"/>
              </w:rPr>
              <w:t>?</w:t>
            </w:r>
          </w:p>
        </w:tc>
        <w:tc>
          <w:tcPr>
            <w:tcW w:w="989" w:type="dxa"/>
            <w:shd w:val="clear" w:color="auto" w:fill="DDDDFF"/>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hyperlink r:id="rId410" w:tooltip="Proprietary software" w:history="1">
              <w:r w:rsidRPr="009E1AF9">
                <w:rPr>
                  <w:rFonts w:ascii="Times New Roman" w:eastAsia="Times New Roman" w:hAnsi="Times New Roman" w:cs="Times New Roman"/>
                  <w:color w:val="0000FF"/>
                  <w:sz w:val="20"/>
                  <w:u w:val="single"/>
                </w:rPr>
                <w:t>Proprietary</w:t>
              </w:r>
            </w:hyperlink>
            <w:r w:rsidRPr="009E1AF9">
              <w:rPr>
                <w:rFonts w:ascii="Times New Roman" w:eastAsia="Times New Roman" w:hAnsi="Times New Roman" w:cs="Times New Roman"/>
                <w:sz w:val="20"/>
                <w:szCs w:val="20"/>
              </w:rPr>
              <w:t xml:space="preserve"> with OSS parts, </w:t>
            </w:r>
            <w:hyperlink r:id="rId411" w:tooltip="Freeware" w:history="1">
              <w:r w:rsidRPr="009E1AF9">
                <w:rPr>
                  <w:rFonts w:ascii="Times New Roman" w:eastAsia="Times New Roman" w:hAnsi="Times New Roman" w:cs="Times New Roman"/>
                  <w:color w:val="0000FF"/>
                  <w:sz w:val="20"/>
                  <w:u w:val="single"/>
                </w:rPr>
                <w:t>Freeware</w:t>
              </w:r>
            </w:hyperlink>
            <w:r w:rsidRPr="009E1AF9">
              <w:rPr>
                <w:rFonts w:ascii="Times New Roman" w:eastAsia="Times New Roman" w:hAnsi="Times New Roman" w:cs="Times New Roman"/>
                <w:sz w:val="20"/>
                <w:szCs w:val="20"/>
              </w:rPr>
              <w:t xml:space="preserve"> and paid editions</w:t>
            </w:r>
            <w:hyperlink r:id="rId412" w:anchor="cite_note-13" w:history="1">
              <w:r w:rsidRPr="009E1AF9">
                <w:rPr>
                  <w:rFonts w:ascii="Times New Roman" w:eastAsia="Times New Roman" w:hAnsi="Times New Roman" w:cs="Times New Roman"/>
                  <w:color w:val="0000FF"/>
                  <w:sz w:val="20"/>
                  <w:u w:val="single"/>
                  <w:vertAlign w:val="superscript"/>
                </w:rPr>
                <w:t>[13]</w:t>
              </w:r>
            </w:hyperlink>
          </w:p>
        </w:tc>
      </w:tr>
      <w:tr w:rsidR="009E1AF9" w:rsidRPr="009E1AF9" w:rsidTr="009E1AF9">
        <w:trPr>
          <w:tblCellSpacing w:w="15" w:type="dxa"/>
        </w:trPr>
        <w:tc>
          <w:tcPr>
            <w:tcW w:w="0" w:type="auto"/>
            <w:shd w:val="clear" w:color="auto" w:fill="ECECEC"/>
            <w:vAlign w:val="center"/>
            <w:hideMark/>
          </w:tcPr>
          <w:p w:rsidR="009E1AF9" w:rsidRPr="009E1AF9" w:rsidRDefault="009E1AF9" w:rsidP="009E1AF9">
            <w:pPr>
              <w:spacing w:after="0" w:line="240" w:lineRule="auto"/>
              <w:rPr>
                <w:rFonts w:ascii="Times New Roman" w:eastAsia="Times New Roman" w:hAnsi="Times New Roman" w:cs="Times New Roman"/>
                <w:b/>
                <w:bCs/>
                <w:color w:val="000000"/>
                <w:sz w:val="20"/>
                <w:szCs w:val="20"/>
              </w:rPr>
            </w:pPr>
            <w:hyperlink r:id="rId413" w:tooltip="UW IMAP" w:history="1">
              <w:r w:rsidRPr="009E1AF9">
                <w:rPr>
                  <w:rFonts w:ascii="Times New Roman" w:eastAsia="Times New Roman" w:hAnsi="Times New Roman" w:cs="Times New Roman"/>
                  <w:b/>
                  <w:bCs/>
                  <w:color w:val="0000FF"/>
                  <w:sz w:val="20"/>
                  <w:u w:val="single"/>
                </w:rPr>
                <w:t>UW IMAP</w:t>
              </w:r>
            </w:hyperlink>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FF99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No</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FF99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No</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ECECEC"/>
            <w:vAlign w:val="center"/>
            <w:hideMark/>
          </w:tcPr>
          <w:p w:rsidR="009E1AF9" w:rsidRPr="009E1AF9" w:rsidRDefault="009E1AF9" w:rsidP="009E1AF9">
            <w:pPr>
              <w:spacing w:after="0" w:line="240" w:lineRule="auto"/>
              <w:jc w:val="center"/>
              <w:rPr>
                <w:rFonts w:ascii="Times New Roman" w:eastAsia="Times New Roman" w:hAnsi="Times New Roman" w:cs="Times New Roman"/>
                <w:color w:val="2C2C2C"/>
                <w:sz w:val="15"/>
                <w:szCs w:val="15"/>
              </w:rPr>
            </w:pPr>
            <w:r w:rsidRPr="009E1AF9">
              <w:rPr>
                <w:rFonts w:ascii="Times New Roman" w:eastAsia="Times New Roman" w:hAnsi="Times New Roman" w:cs="Times New Roman"/>
                <w:color w:val="2C2C2C"/>
                <w:sz w:val="15"/>
                <w:szCs w:val="15"/>
              </w:rPr>
              <w:t>?</w:t>
            </w:r>
          </w:p>
        </w:tc>
        <w:tc>
          <w:tcPr>
            <w:tcW w:w="0" w:type="auto"/>
            <w:shd w:val="clear" w:color="auto" w:fill="FF99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No</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hyperlink r:id="rId414" w:tooltip="Pine (e-mail client)" w:history="1">
              <w:r w:rsidRPr="009E1AF9">
                <w:rPr>
                  <w:rFonts w:ascii="Times New Roman" w:eastAsia="Times New Roman" w:hAnsi="Times New Roman" w:cs="Times New Roman"/>
                  <w:color w:val="0000FF"/>
                  <w:sz w:val="20"/>
                  <w:u w:val="single"/>
                </w:rPr>
                <w:t>WebPine</w:t>
              </w:r>
            </w:hyperlink>
          </w:p>
        </w:tc>
        <w:tc>
          <w:tcPr>
            <w:tcW w:w="0" w:type="auto"/>
            <w:shd w:val="clear" w:color="auto" w:fill="FF99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No</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 (Indexes)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FF99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No</w:t>
            </w:r>
          </w:p>
        </w:tc>
        <w:tc>
          <w:tcPr>
            <w:tcW w:w="989" w:type="dxa"/>
            <w:shd w:val="clear" w:color="auto" w:fill="99FFFF"/>
            <w:vAlign w:val="center"/>
            <w:hideMark/>
          </w:tcPr>
          <w:p w:rsidR="009E1AF9" w:rsidRPr="009E1AF9" w:rsidRDefault="009E1AF9" w:rsidP="009E1AF9">
            <w:pPr>
              <w:spacing w:after="0" w:line="240" w:lineRule="auto"/>
              <w:jc w:val="center"/>
              <w:rPr>
                <w:rFonts w:ascii="Times New Roman" w:eastAsia="Times New Roman" w:hAnsi="Times New Roman" w:cs="Times New Roman"/>
                <w:color w:val="000000"/>
                <w:sz w:val="20"/>
                <w:szCs w:val="20"/>
              </w:rPr>
            </w:pPr>
            <w:hyperlink r:id="rId415" w:tooltip="Apache license" w:history="1">
              <w:r w:rsidRPr="009E1AF9">
                <w:rPr>
                  <w:rFonts w:ascii="Times New Roman" w:eastAsia="Times New Roman" w:hAnsi="Times New Roman" w:cs="Times New Roman"/>
                  <w:color w:val="0000FF"/>
                  <w:sz w:val="20"/>
                  <w:u w:val="single"/>
                </w:rPr>
                <w:t>Apache License 2.0</w:t>
              </w:r>
            </w:hyperlink>
            <w:hyperlink r:id="rId416" w:anchor="cite_note-14" w:history="1">
              <w:r w:rsidRPr="009E1AF9">
                <w:rPr>
                  <w:rFonts w:ascii="Times New Roman" w:eastAsia="Times New Roman" w:hAnsi="Times New Roman" w:cs="Times New Roman"/>
                  <w:color w:val="0000FF"/>
                  <w:sz w:val="20"/>
                  <w:u w:val="single"/>
                  <w:vertAlign w:val="superscript"/>
                </w:rPr>
                <w:t>[14]</w:t>
              </w:r>
            </w:hyperlink>
          </w:p>
        </w:tc>
      </w:tr>
      <w:tr w:rsidR="009E1AF9" w:rsidRPr="009E1AF9" w:rsidTr="009E1AF9">
        <w:trPr>
          <w:tblCellSpacing w:w="15" w:type="dxa"/>
        </w:trPr>
        <w:tc>
          <w:tcPr>
            <w:tcW w:w="0" w:type="auto"/>
            <w:shd w:val="clear" w:color="auto" w:fill="ECECEC"/>
            <w:vAlign w:val="center"/>
            <w:hideMark/>
          </w:tcPr>
          <w:p w:rsidR="009E1AF9" w:rsidRPr="009E1AF9" w:rsidRDefault="009E1AF9" w:rsidP="009E1AF9">
            <w:pPr>
              <w:spacing w:after="0" w:line="240" w:lineRule="auto"/>
              <w:rPr>
                <w:rFonts w:ascii="Times New Roman" w:eastAsia="Times New Roman" w:hAnsi="Times New Roman" w:cs="Times New Roman"/>
                <w:b/>
                <w:bCs/>
                <w:color w:val="000000"/>
                <w:sz w:val="20"/>
                <w:szCs w:val="20"/>
              </w:rPr>
            </w:pPr>
            <w:hyperlink r:id="rId417" w:tooltip="WinGate (computing)" w:history="1">
              <w:r w:rsidRPr="009E1AF9">
                <w:rPr>
                  <w:rFonts w:ascii="Times New Roman" w:eastAsia="Times New Roman" w:hAnsi="Times New Roman" w:cs="Times New Roman"/>
                  <w:b/>
                  <w:bCs/>
                  <w:color w:val="0000FF"/>
                  <w:sz w:val="20"/>
                  <w:u w:val="single"/>
                </w:rPr>
                <w:t>WinGate</w:t>
              </w:r>
            </w:hyperlink>
          </w:p>
        </w:tc>
        <w:tc>
          <w:tcPr>
            <w:tcW w:w="0" w:type="auto"/>
            <w:shd w:val="clear" w:color="auto" w:fill="FF99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No</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FF99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No</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FF99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No</w:t>
            </w:r>
          </w:p>
        </w:tc>
        <w:tc>
          <w:tcPr>
            <w:tcW w:w="0" w:type="auto"/>
            <w:shd w:val="clear" w:color="auto" w:fill="FF99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No</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FF99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No</w:t>
            </w:r>
          </w:p>
        </w:tc>
        <w:tc>
          <w:tcPr>
            <w:tcW w:w="0" w:type="auto"/>
            <w:shd w:val="clear" w:color="auto" w:fill="FF99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No</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FF99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No</w:t>
            </w:r>
          </w:p>
        </w:tc>
        <w:tc>
          <w:tcPr>
            <w:tcW w:w="989" w:type="dxa"/>
            <w:shd w:val="clear" w:color="auto" w:fill="DDDDFF"/>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hyperlink r:id="rId418" w:tooltip="Proprietary software" w:history="1">
              <w:r w:rsidRPr="009E1AF9">
                <w:rPr>
                  <w:rFonts w:ascii="Times New Roman" w:eastAsia="Times New Roman" w:hAnsi="Times New Roman" w:cs="Times New Roman"/>
                  <w:color w:val="0000FF"/>
                  <w:sz w:val="20"/>
                  <w:u w:val="single"/>
                </w:rPr>
                <w:t>Proprietary</w:t>
              </w:r>
            </w:hyperlink>
          </w:p>
        </w:tc>
      </w:tr>
      <w:tr w:rsidR="009E1AF9" w:rsidRPr="009E1AF9" w:rsidTr="009E1AF9">
        <w:trPr>
          <w:tblCellSpacing w:w="15" w:type="dxa"/>
        </w:trPr>
        <w:tc>
          <w:tcPr>
            <w:tcW w:w="0" w:type="auto"/>
            <w:shd w:val="clear" w:color="auto" w:fill="ECECEC"/>
            <w:vAlign w:val="center"/>
            <w:hideMark/>
          </w:tcPr>
          <w:p w:rsidR="009E1AF9" w:rsidRPr="009E1AF9" w:rsidRDefault="009E1AF9" w:rsidP="009E1AF9">
            <w:pPr>
              <w:spacing w:after="0" w:line="240" w:lineRule="auto"/>
              <w:rPr>
                <w:rFonts w:ascii="Times New Roman" w:eastAsia="Times New Roman" w:hAnsi="Times New Roman" w:cs="Times New Roman"/>
                <w:b/>
                <w:bCs/>
                <w:color w:val="000000"/>
                <w:sz w:val="20"/>
                <w:szCs w:val="20"/>
              </w:rPr>
            </w:pPr>
            <w:hyperlink r:id="rId419" w:tooltip="Xeams (page does not exist)" w:history="1">
              <w:r w:rsidRPr="009E1AF9">
                <w:rPr>
                  <w:rFonts w:ascii="Times New Roman" w:eastAsia="Times New Roman" w:hAnsi="Times New Roman" w:cs="Times New Roman"/>
                  <w:b/>
                  <w:bCs/>
                  <w:color w:val="0000FF"/>
                  <w:sz w:val="20"/>
                  <w:u w:val="single"/>
                </w:rPr>
                <w:t>Xeams</w:t>
              </w:r>
            </w:hyperlink>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FF99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No</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b/>
                <w:bCs/>
                <w:i/>
                <w:iCs/>
                <w:sz w:val="20"/>
                <w:szCs w:val="20"/>
              </w:rPr>
              <w:t>?</w:t>
            </w:r>
          </w:p>
        </w:tc>
        <w:tc>
          <w:tcPr>
            <w:tcW w:w="0" w:type="auto"/>
            <w:shd w:val="clear" w:color="auto" w:fill="FF99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No</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FF99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No</w:t>
            </w:r>
          </w:p>
        </w:tc>
        <w:tc>
          <w:tcPr>
            <w:tcW w:w="0" w:type="auto"/>
            <w:shd w:val="clear" w:color="auto" w:fill="FF99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No</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FF99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No</w:t>
            </w:r>
          </w:p>
        </w:tc>
        <w:tc>
          <w:tcPr>
            <w:tcW w:w="0" w:type="auto"/>
            <w:shd w:val="clear" w:color="auto" w:fill="FF99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No</w:t>
            </w:r>
          </w:p>
        </w:tc>
        <w:tc>
          <w:tcPr>
            <w:tcW w:w="989" w:type="dxa"/>
            <w:shd w:val="clear" w:color="auto" w:fill="DDDDFF"/>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hyperlink r:id="rId420" w:tooltip="Proprietary software" w:history="1">
              <w:r w:rsidRPr="009E1AF9">
                <w:rPr>
                  <w:rFonts w:ascii="Times New Roman" w:eastAsia="Times New Roman" w:hAnsi="Times New Roman" w:cs="Times New Roman"/>
                  <w:color w:val="0000FF"/>
                  <w:sz w:val="20"/>
                  <w:u w:val="single"/>
                </w:rPr>
                <w:t>Proprietary</w:t>
              </w:r>
            </w:hyperlink>
            <w:r w:rsidRPr="009E1AF9">
              <w:rPr>
                <w:rFonts w:ascii="Times New Roman" w:eastAsia="Times New Roman" w:hAnsi="Times New Roman" w:cs="Times New Roman"/>
                <w:sz w:val="20"/>
                <w:szCs w:val="20"/>
              </w:rPr>
              <w:t xml:space="preserve"> (unlimited private/commercial use, support with SLA requires a license)</w:t>
            </w:r>
          </w:p>
        </w:tc>
      </w:tr>
      <w:tr w:rsidR="009E1AF9" w:rsidRPr="009E1AF9" w:rsidTr="009E1AF9">
        <w:trPr>
          <w:tblCellSpacing w:w="15" w:type="dxa"/>
        </w:trPr>
        <w:tc>
          <w:tcPr>
            <w:tcW w:w="0" w:type="auto"/>
            <w:shd w:val="clear" w:color="auto" w:fill="ECECEC"/>
            <w:vAlign w:val="center"/>
            <w:hideMark/>
          </w:tcPr>
          <w:p w:rsidR="009E1AF9" w:rsidRPr="009E1AF9" w:rsidRDefault="009E1AF9" w:rsidP="009E1AF9">
            <w:pPr>
              <w:spacing w:after="0" w:line="240" w:lineRule="auto"/>
              <w:rPr>
                <w:rFonts w:ascii="Times New Roman" w:eastAsia="Times New Roman" w:hAnsi="Times New Roman" w:cs="Times New Roman"/>
                <w:b/>
                <w:bCs/>
                <w:color w:val="000000"/>
                <w:sz w:val="20"/>
                <w:szCs w:val="20"/>
              </w:rPr>
            </w:pPr>
            <w:hyperlink r:id="rId421" w:tooltip="XgenPlus (page does not exist)" w:history="1">
              <w:r w:rsidRPr="009E1AF9">
                <w:rPr>
                  <w:rFonts w:ascii="Times New Roman" w:eastAsia="Times New Roman" w:hAnsi="Times New Roman" w:cs="Times New Roman"/>
                  <w:b/>
                  <w:bCs/>
                  <w:color w:val="0000FF"/>
                  <w:sz w:val="20"/>
                  <w:u w:val="single"/>
                </w:rPr>
                <w:t>XgenPlus</w:t>
              </w:r>
            </w:hyperlink>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FF99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No</w:t>
            </w:r>
          </w:p>
        </w:tc>
        <w:tc>
          <w:tcPr>
            <w:tcW w:w="0" w:type="auto"/>
            <w:shd w:val="clear" w:color="auto" w:fill="FF99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No</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ECECEC"/>
            <w:vAlign w:val="center"/>
            <w:hideMark/>
          </w:tcPr>
          <w:p w:rsidR="009E1AF9" w:rsidRPr="009E1AF9" w:rsidRDefault="009E1AF9" w:rsidP="009E1AF9">
            <w:pPr>
              <w:spacing w:after="0" w:line="240" w:lineRule="auto"/>
              <w:jc w:val="center"/>
              <w:rPr>
                <w:rFonts w:ascii="Times New Roman" w:eastAsia="Times New Roman" w:hAnsi="Times New Roman" w:cs="Times New Roman"/>
                <w:color w:val="2C2C2C"/>
                <w:sz w:val="15"/>
                <w:szCs w:val="15"/>
              </w:rPr>
            </w:pPr>
            <w:r w:rsidRPr="009E1AF9">
              <w:rPr>
                <w:rFonts w:ascii="Times New Roman" w:eastAsia="Times New Roman" w:hAnsi="Times New Roman" w:cs="Times New Roman"/>
                <w:color w:val="2C2C2C"/>
                <w:sz w:val="15"/>
                <w:szCs w:val="15"/>
              </w:rPr>
              <w:t>?</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989" w:type="dxa"/>
            <w:shd w:val="clear" w:color="auto" w:fill="DDDDFF"/>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hyperlink r:id="rId422" w:tooltip="Proprietary software" w:history="1">
              <w:r w:rsidRPr="009E1AF9">
                <w:rPr>
                  <w:rFonts w:ascii="Times New Roman" w:eastAsia="Times New Roman" w:hAnsi="Times New Roman" w:cs="Times New Roman"/>
                  <w:color w:val="0000FF"/>
                  <w:sz w:val="20"/>
                  <w:u w:val="single"/>
                </w:rPr>
                <w:t>Proprietary</w:t>
              </w:r>
            </w:hyperlink>
          </w:p>
        </w:tc>
      </w:tr>
      <w:tr w:rsidR="009E1AF9" w:rsidRPr="009E1AF9" w:rsidTr="009E1AF9">
        <w:trPr>
          <w:tblCellSpacing w:w="15" w:type="dxa"/>
        </w:trPr>
        <w:tc>
          <w:tcPr>
            <w:tcW w:w="0" w:type="auto"/>
            <w:shd w:val="clear" w:color="auto" w:fill="ECECEC"/>
            <w:vAlign w:val="center"/>
            <w:hideMark/>
          </w:tcPr>
          <w:p w:rsidR="009E1AF9" w:rsidRPr="009E1AF9" w:rsidRDefault="009E1AF9" w:rsidP="009E1AF9">
            <w:pPr>
              <w:spacing w:after="0" w:line="240" w:lineRule="auto"/>
              <w:rPr>
                <w:rFonts w:ascii="Times New Roman" w:eastAsia="Times New Roman" w:hAnsi="Times New Roman" w:cs="Times New Roman"/>
                <w:b/>
                <w:bCs/>
                <w:color w:val="000000"/>
                <w:sz w:val="20"/>
                <w:szCs w:val="20"/>
              </w:rPr>
            </w:pPr>
            <w:hyperlink r:id="rId423" w:tooltip="Zarafa (software)" w:history="1">
              <w:r w:rsidRPr="009E1AF9">
                <w:rPr>
                  <w:rFonts w:ascii="Times New Roman" w:eastAsia="Times New Roman" w:hAnsi="Times New Roman" w:cs="Times New Roman"/>
                  <w:b/>
                  <w:bCs/>
                  <w:color w:val="0000FF"/>
                  <w:sz w:val="20"/>
                  <w:u w:val="single"/>
                </w:rPr>
                <w:t>Zarafa</w:t>
              </w:r>
            </w:hyperlink>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FF99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No</w:t>
            </w:r>
          </w:p>
        </w:tc>
        <w:tc>
          <w:tcPr>
            <w:tcW w:w="0" w:type="auto"/>
            <w:shd w:val="clear" w:color="auto" w:fill="FF99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No</w:t>
            </w:r>
          </w:p>
        </w:tc>
        <w:tc>
          <w:tcPr>
            <w:tcW w:w="0" w:type="auto"/>
            <w:shd w:val="clear" w:color="auto" w:fill="BBFFDD"/>
            <w:vAlign w:val="center"/>
            <w:hideMark/>
          </w:tcPr>
          <w:p w:rsidR="009E1AF9" w:rsidRPr="009E1AF9" w:rsidRDefault="009E1AF9" w:rsidP="009E1AF9">
            <w:pPr>
              <w:spacing w:after="0" w:line="240" w:lineRule="auto"/>
              <w:jc w:val="center"/>
              <w:rPr>
                <w:rFonts w:ascii="Times New Roman" w:eastAsia="Times New Roman" w:hAnsi="Times New Roman" w:cs="Times New Roman"/>
                <w:color w:val="000000"/>
                <w:sz w:val="20"/>
                <w:szCs w:val="20"/>
              </w:rPr>
            </w:pPr>
            <w:r w:rsidRPr="009E1AF9">
              <w:rPr>
                <w:rFonts w:ascii="Times New Roman" w:eastAsia="Times New Roman" w:hAnsi="Times New Roman" w:cs="Times New Roman"/>
                <w:color w:val="000000"/>
                <w:sz w:val="20"/>
                <w:szCs w:val="20"/>
              </w:rPr>
              <w:t>External</w:t>
            </w:r>
            <w:hyperlink r:id="rId424" w:anchor="cite_note-ZarafaSMTP-15" w:history="1">
              <w:r w:rsidRPr="009E1AF9">
                <w:rPr>
                  <w:rFonts w:ascii="Times New Roman" w:eastAsia="Times New Roman" w:hAnsi="Times New Roman" w:cs="Times New Roman"/>
                  <w:color w:val="0000FF"/>
                  <w:sz w:val="20"/>
                  <w:u w:val="single"/>
                  <w:vertAlign w:val="superscript"/>
                </w:rPr>
                <w:t>[15]</w:t>
              </w:r>
            </w:hyperlink>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BBFFDD"/>
            <w:vAlign w:val="center"/>
            <w:hideMark/>
          </w:tcPr>
          <w:p w:rsidR="009E1AF9" w:rsidRPr="009E1AF9" w:rsidRDefault="009E1AF9" w:rsidP="009E1AF9">
            <w:pPr>
              <w:spacing w:after="0" w:line="240" w:lineRule="auto"/>
              <w:jc w:val="center"/>
              <w:rPr>
                <w:rFonts w:ascii="Times New Roman" w:eastAsia="Times New Roman" w:hAnsi="Times New Roman" w:cs="Times New Roman"/>
                <w:color w:val="000000"/>
                <w:sz w:val="20"/>
                <w:szCs w:val="20"/>
              </w:rPr>
            </w:pPr>
            <w:r w:rsidRPr="009E1AF9">
              <w:rPr>
                <w:rFonts w:ascii="Times New Roman" w:eastAsia="Times New Roman" w:hAnsi="Times New Roman" w:cs="Times New Roman"/>
                <w:color w:val="000000"/>
                <w:sz w:val="20"/>
                <w:szCs w:val="20"/>
              </w:rPr>
              <w:t>External</w:t>
            </w:r>
            <w:hyperlink r:id="rId425" w:anchor="cite_note-ZarafaSMTP-15" w:history="1">
              <w:r w:rsidRPr="009E1AF9">
                <w:rPr>
                  <w:rFonts w:ascii="Times New Roman" w:eastAsia="Times New Roman" w:hAnsi="Times New Roman" w:cs="Times New Roman"/>
                  <w:color w:val="0000FF"/>
                  <w:sz w:val="20"/>
                  <w:u w:val="single"/>
                  <w:vertAlign w:val="superscript"/>
                </w:rPr>
                <w:t>[15]</w:t>
              </w:r>
            </w:hyperlink>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FF99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No</w:t>
            </w:r>
          </w:p>
        </w:tc>
        <w:tc>
          <w:tcPr>
            <w:tcW w:w="0" w:type="auto"/>
            <w:shd w:val="clear" w:color="auto" w:fill="FF99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No</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FF99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No</w:t>
            </w:r>
          </w:p>
        </w:tc>
        <w:tc>
          <w:tcPr>
            <w:tcW w:w="989" w:type="dxa"/>
            <w:shd w:val="clear" w:color="auto" w:fill="ECECEC"/>
            <w:vAlign w:val="center"/>
            <w:hideMark/>
          </w:tcPr>
          <w:p w:rsidR="009E1AF9" w:rsidRPr="009E1AF9" w:rsidRDefault="009E1AF9" w:rsidP="009E1AF9">
            <w:pPr>
              <w:spacing w:after="0" w:line="240" w:lineRule="auto"/>
              <w:jc w:val="center"/>
              <w:rPr>
                <w:rFonts w:ascii="Times New Roman" w:eastAsia="Times New Roman" w:hAnsi="Times New Roman" w:cs="Times New Roman"/>
                <w:color w:val="2C2C2C"/>
                <w:sz w:val="15"/>
                <w:szCs w:val="15"/>
              </w:rPr>
            </w:pPr>
            <w:hyperlink r:id="rId426" w:tooltip="Affero General Public License" w:history="1">
              <w:r w:rsidRPr="009E1AF9">
                <w:rPr>
                  <w:rFonts w:ascii="Times New Roman" w:eastAsia="Times New Roman" w:hAnsi="Times New Roman" w:cs="Times New Roman"/>
                  <w:color w:val="0000FF"/>
                  <w:sz w:val="15"/>
                  <w:u w:val="single"/>
                </w:rPr>
                <w:t>AGPLv3</w:t>
              </w:r>
            </w:hyperlink>
            <w:r w:rsidRPr="009E1AF9">
              <w:rPr>
                <w:rFonts w:ascii="Times New Roman" w:eastAsia="Times New Roman" w:hAnsi="Times New Roman" w:cs="Times New Roman"/>
                <w:color w:val="2C2C2C"/>
                <w:sz w:val="15"/>
                <w:szCs w:val="15"/>
              </w:rPr>
              <w:t>, paid</w:t>
            </w:r>
            <w:hyperlink r:id="rId427" w:anchor="cite_note-16" w:history="1">
              <w:r w:rsidRPr="009E1AF9">
                <w:rPr>
                  <w:rFonts w:ascii="Times New Roman" w:eastAsia="Times New Roman" w:hAnsi="Times New Roman" w:cs="Times New Roman"/>
                  <w:color w:val="0000FF"/>
                  <w:sz w:val="15"/>
                  <w:u w:val="single"/>
                  <w:vertAlign w:val="superscript"/>
                </w:rPr>
                <w:t>[16]</w:t>
              </w:r>
            </w:hyperlink>
          </w:p>
        </w:tc>
      </w:tr>
      <w:tr w:rsidR="009E1AF9" w:rsidRPr="009E1AF9" w:rsidTr="009E1AF9">
        <w:trPr>
          <w:tblCellSpacing w:w="15" w:type="dxa"/>
        </w:trPr>
        <w:tc>
          <w:tcPr>
            <w:tcW w:w="0" w:type="auto"/>
            <w:shd w:val="clear" w:color="auto" w:fill="ECECEC"/>
            <w:vAlign w:val="center"/>
            <w:hideMark/>
          </w:tcPr>
          <w:p w:rsidR="009E1AF9" w:rsidRPr="009E1AF9" w:rsidRDefault="009E1AF9" w:rsidP="009E1AF9">
            <w:pPr>
              <w:spacing w:after="0" w:line="240" w:lineRule="auto"/>
              <w:rPr>
                <w:rFonts w:ascii="Times New Roman" w:eastAsia="Times New Roman" w:hAnsi="Times New Roman" w:cs="Times New Roman"/>
                <w:b/>
                <w:bCs/>
                <w:color w:val="000000"/>
                <w:sz w:val="20"/>
                <w:szCs w:val="20"/>
              </w:rPr>
            </w:pPr>
            <w:hyperlink r:id="rId428" w:tooltip="Zentyal" w:history="1">
              <w:r w:rsidRPr="009E1AF9">
                <w:rPr>
                  <w:rFonts w:ascii="Times New Roman" w:eastAsia="Times New Roman" w:hAnsi="Times New Roman" w:cs="Times New Roman"/>
                  <w:b/>
                  <w:bCs/>
                  <w:color w:val="0000FF"/>
                  <w:sz w:val="20"/>
                  <w:u w:val="single"/>
                </w:rPr>
                <w:t>Zentyal</w:t>
              </w:r>
            </w:hyperlink>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FF99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No</w:t>
            </w:r>
          </w:p>
        </w:tc>
        <w:tc>
          <w:tcPr>
            <w:tcW w:w="0" w:type="auto"/>
            <w:shd w:val="clear" w:color="auto" w:fill="FF99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No</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FF99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No</w:t>
            </w:r>
          </w:p>
        </w:tc>
        <w:tc>
          <w:tcPr>
            <w:tcW w:w="0" w:type="auto"/>
            <w:shd w:val="clear" w:color="auto" w:fill="FF99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No</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FF99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No</w:t>
            </w:r>
          </w:p>
        </w:tc>
        <w:tc>
          <w:tcPr>
            <w:tcW w:w="989" w:type="dxa"/>
            <w:shd w:val="clear" w:color="auto" w:fill="ECECEC"/>
            <w:vAlign w:val="center"/>
            <w:hideMark/>
          </w:tcPr>
          <w:p w:rsidR="009E1AF9" w:rsidRPr="009E1AF9" w:rsidRDefault="009E1AF9" w:rsidP="009E1AF9">
            <w:pPr>
              <w:spacing w:after="0" w:line="240" w:lineRule="auto"/>
              <w:jc w:val="center"/>
              <w:rPr>
                <w:rFonts w:ascii="Times New Roman" w:eastAsia="Times New Roman" w:hAnsi="Times New Roman" w:cs="Times New Roman"/>
                <w:color w:val="2C2C2C"/>
                <w:sz w:val="15"/>
                <w:szCs w:val="15"/>
              </w:rPr>
            </w:pPr>
            <w:hyperlink r:id="rId429" w:tooltip="GPLv2" w:history="1">
              <w:r w:rsidRPr="009E1AF9">
                <w:rPr>
                  <w:rFonts w:ascii="Times New Roman" w:eastAsia="Times New Roman" w:hAnsi="Times New Roman" w:cs="Times New Roman"/>
                  <w:color w:val="0000FF"/>
                  <w:sz w:val="15"/>
                  <w:u w:val="single"/>
                </w:rPr>
                <w:t>GPLv2</w:t>
              </w:r>
            </w:hyperlink>
            <w:hyperlink r:id="rId430" w:anchor="cite_note-17" w:history="1">
              <w:r w:rsidRPr="009E1AF9">
                <w:rPr>
                  <w:rFonts w:ascii="Times New Roman" w:eastAsia="Times New Roman" w:hAnsi="Times New Roman" w:cs="Times New Roman"/>
                  <w:color w:val="0000FF"/>
                  <w:sz w:val="15"/>
                  <w:u w:val="single"/>
                  <w:vertAlign w:val="superscript"/>
                </w:rPr>
                <w:t>[17]</w:t>
              </w:r>
            </w:hyperlink>
          </w:p>
        </w:tc>
      </w:tr>
      <w:tr w:rsidR="009E1AF9" w:rsidRPr="009E1AF9" w:rsidTr="009E1AF9">
        <w:trPr>
          <w:tblCellSpacing w:w="15" w:type="dxa"/>
        </w:trPr>
        <w:tc>
          <w:tcPr>
            <w:tcW w:w="0" w:type="auto"/>
            <w:shd w:val="clear" w:color="auto" w:fill="ECECEC"/>
            <w:vAlign w:val="center"/>
            <w:hideMark/>
          </w:tcPr>
          <w:p w:rsidR="009E1AF9" w:rsidRPr="009E1AF9" w:rsidRDefault="009E1AF9" w:rsidP="009E1AF9">
            <w:pPr>
              <w:spacing w:after="0" w:line="240" w:lineRule="auto"/>
              <w:rPr>
                <w:rFonts w:ascii="Times New Roman" w:eastAsia="Times New Roman" w:hAnsi="Times New Roman" w:cs="Times New Roman"/>
                <w:b/>
                <w:bCs/>
                <w:color w:val="000000"/>
                <w:sz w:val="20"/>
                <w:szCs w:val="20"/>
              </w:rPr>
            </w:pPr>
            <w:hyperlink r:id="rId431" w:tooltip="Zimbra" w:history="1">
              <w:r w:rsidRPr="009E1AF9">
                <w:rPr>
                  <w:rFonts w:ascii="Times New Roman" w:eastAsia="Times New Roman" w:hAnsi="Times New Roman" w:cs="Times New Roman"/>
                  <w:b/>
                  <w:bCs/>
                  <w:color w:val="0000FF"/>
                  <w:sz w:val="20"/>
                  <w:u w:val="single"/>
                </w:rPr>
                <w:t>Zimbra</w:t>
              </w:r>
            </w:hyperlink>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FF99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No</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FF99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No</w:t>
            </w:r>
          </w:p>
        </w:tc>
        <w:tc>
          <w:tcPr>
            <w:tcW w:w="0" w:type="auto"/>
            <w:shd w:val="clear" w:color="auto" w:fill="FF99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No</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FF99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No</w:t>
            </w:r>
          </w:p>
        </w:tc>
        <w:tc>
          <w:tcPr>
            <w:tcW w:w="989" w:type="dxa"/>
            <w:shd w:val="clear" w:color="auto" w:fill="ECECEC"/>
            <w:vAlign w:val="center"/>
            <w:hideMark/>
          </w:tcPr>
          <w:p w:rsidR="009E1AF9" w:rsidRPr="009E1AF9" w:rsidRDefault="009E1AF9" w:rsidP="009E1AF9">
            <w:pPr>
              <w:spacing w:after="0" w:line="240" w:lineRule="auto"/>
              <w:jc w:val="center"/>
              <w:rPr>
                <w:rFonts w:ascii="Times New Roman" w:eastAsia="Times New Roman" w:hAnsi="Times New Roman" w:cs="Times New Roman"/>
                <w:color w:val="2C2C2C"/>
                <w:sz w:val="15"/>
                <w:szCs w:val="15"/>
              </w:rPr>
            </w:pPr>
            <w:hyperlink r:id="rId432" w:history="1">
              <w:r w:rsidRPr="009E1AF9">
                <w:rPr>
                  <w:rFonts w:ascii="Times New Roman" w:eastAsia="Times New Roman" w:hAnsi="Times New Roman" w:cs="Times New Roman"/>
                  <w:color w:val="0000FF"/>
                  <w:sz w:val="15"/>
                  <w:u w:val="single"/>
                </w:rPr>
                <w:t>ZPL</w:t>
              </w:r>
            </w:hyperlink>
            <w:r w:rsidRPr="009E1AF9">
              <w:rPr>
                <w:rFonts w:ascii="Times New Roman" w:eastAsia="Times New Roman" w:hAnsi="Times New Roman" w:cs="Times New Roman"/>
                <w:color w:val="2C2C2C"/>
                <w:sz w:val="15"/>
                <w:szCs w:val="15"/>
              </w:rPr>
              <w:t xml:space="preserve"> and proprietary editions</w:t>
            </w:r>
            <w:hyperlink r:id="rId433" w:anchor="cite_note-18" w:history="1">
              <w:r w:rsidRPr="009E1AF9">
                <w:rPr>
                  <w:rFonts w:ascii="Times New Roman" w:eastAsia="Times New Roman" w:hAnsi="Times New Roman" w:cs="Times New Roman"/>
                  <w:color w:val="0000FF"/>
                  <w:sz w:val="15"/>
                  <w:u w:val="single"/>
                  <w:vertAlign w:val="superscript"/>
                </w:rPr>
                <w:t>[18]</w:t>
              </w:r>
            </w:hyperlink>
          </w:p>
        </w:tc>
      </w:tr>
    </w:tbl>
    <w:p w:rsidR="009E1AF9" w:rsidRPr="009E1AF9" w:rsidRDefault="009E1AF9" w:rsidP="009E1AF9">
      <w:pPr>
        <w:spacing w:before="100" w:beforeAutospacing="1" w:after="100" w:afterAutospacing="1" w:line="240" w:lineRule="auto"/>
        <w:outlineLvl w:val="1"/>
        <w:rPr>
          <w:rFonts w:ascii="Times New Roman" w:eastAsia="Times New Roman" w:hAnsi="Times New Roman" w:cs="Times New Roman"/>
          <w:b/>
          <w:bCs/>
          <w:sz w:val="36"/>
          <w:szCs w:val="36"/>
        </w:rPr>
      </w:pPr>
      <w:r w:rsidRPr="009E1AF9">
        <w:rPr>
          <w:rFonts w:ascii="Times New Roman" w:eastAsia="Times New Roman" w:hAnsi="Times New Roman" w:cs="Times New Roman"/>
          <w:b/>
          <w:bCs/>
          <w:sz w:val="36"/>
          <w:szCs w:val="36"/>
        </w:rPr>
        <w:t>Authentication</w:t>
      </w:r>
    </w:p>
    <w:tbl>
      <w:tblPr>
        <w:tblW w:w="0" w:type="auto"/>
        <w:tblCellSpacing w:w="15" w:type="dxa"/>
        <w:tblCellMar>
          <w:top w:w="15" w:type="dxa"/>
          <w:left w:w="15" w:type="dxa"/>
          <w:bottom w:w="15" w:type="dxa"/>
          <w:right w:w="15" w:type="dxa"/>
        </w:tblCellMar>
        <w:tblLook w:val="04A0"/>
      </w:tblPr>
      <w:tblGrid>
        <w:gridCol w:w="1652"/>
        <w:gridCol w:w="672"/>
        <w:gridCol w:w="863"/>
        <w:gridCol w:w="605"/>
        <w:gridCol w:w="960"/>
        <w:gridCol w:w="849"/>
        <w:gridCol w:w="605"/>
        <w:gridCol w:w="3244"/>
      </w:tblGrid>
      <w:tr w:rsidR="009E1AF9" w:rsidRPr="009E1AF9" w:rsidTr="009E1AF9">
        <w:trPr>
          <w:tblHeader/>
          <w:tblCellSpacing w:w="15" w:type="dxa"/>
        </w:trPr>
        <w:tc>
          <w:tcPr>
            <w:tcW w:w="0" w:type="auto"/>
            <w:vAlign w:val="center"/>
            <w:hideMark/>
          </w:tcPr>
          <w:p w:rsidR="009E1AF9" w:rsidRPr="009E1AF9" w:rsidRDefault="009E1AF9" w:rsidP="009E1AF9">
            <w:pPr>
              <w:spacing w:after="0" w:line="240" w:lineRule="auto"/>
              <w:jc w:val="center"/>
              <w:rPr>
                <w:rFonts w:ascii="Times New Roman" w:eastAsia="Times New Roman" w:hAnsi="Times New Roman" w:cs="Times New Roman"/>
                <w:b/>
                <w:bCs/>
                <w:sz w:val="20"/>
                <w:szCs w:val="20"/>
              </w:rPr>
            </w:pPr>
            <w:r w:rsidRPr="009E1AF9">
              <w:rPr>
                <w:rFonts w:ascii="Times New Roman" w:eastAsia="Times New Roman" w:hAnsi="Times New Roman" w:cs="Times New Roman"/>
                <w:b/>
                <w:bCs/>
                <w:sz w:val="20"/>
                <w:szCs w:val="20"/>
              </w:rPr>
              <w:t>Mail server</w:t>
            </w:r>
          </w:p>
        </w:tc>
        <w:tc>
          <w:tcPr>
            <w:tcW w:w="0" w:type="auto"/>
            <w:vAlign w:val="center"/>
            <w:hideMark/>
          </w:tcPr>
          <w:p w:rsidR="009E1AF9" w:rsidRPr="009E1AF9" w:rsidRDefault="009E1AF9" w:rsidP="009E1AF9">
            <w:pPr>
              <w:spacing w:after="0" w:line="240" w:lineRule="auto"/>
              <w:jc w:val="center"/>
              <w:rPr>
                <w:rFonts w:ascii="Times New Roman" w:eastAsia="Times New Roman" w:hAnsi="Times New Roman" w:cs="Times New Roman"/>
                <w:b/>
                <w:bCs/>
                <w:sz w:val="20"/>
                <w:szCs w:val="20"/>
              </w:rPr>
            </w:pPr>
            <w:hyperlink r:id="rId434" w:tooltip="SMTP AUTH" w:history="1">
              <w:r w:rsidRPr="009E1AF9">
                <w:rPr>
                  <w:rFonts w:ascii="Times New Roman" w:eastAsia="Times New Roman" w:hAnsi="Times New Roman" w:cs="Times New Roman"/>
                  <w:b/>
                  <w:bCs/>
                  <w:color w:val="0000FF"/>
                  <w:sz w:val="20"/>
                  <w:u w:val="single"/>
                </w:rPr>
                <w:t>SMTP AUTH</w:t>
              </w:r>
            </w:hyperlink>
          </w:p>
        </w:tc>
        <w:tc>
          <w:tcPr>
            <w:tcW w:w="0" w:type="auto"/>
            <w:vAlign w:val="center"/>
            <w:hideMark/>
          </w:tcPr>
          <w:p w:rsidR="009E1AF9" w:rsidRPr="009E1AF9" w:rsidRDefault="009E1AF9" w:rsidP="009E1AF9">
            <w:pPr>
              <w:spacing w:after="0" w:line="240" w:lineRule="auto"/>
              <w:jc w:val="center"/>
              <w:rPr>
                <w:rFonts w:ascii="Times New Roman" w:eastAsia="Times New Roman" w:hAnsi="Times New Roman" w:cs="Times New Roman"/>
                <w:b/>
                <w:bCs/>
                <w:sz w:val="20"/>
                <w:szCs w:val="20"/>
              </w:rPr>
            </w:pPr>
            <w:hyperlink r:id="rId435" w:tooltip="POP before SMTP" w:history="1">
              <w:r w:rsidRPr="009E1AF9">
                <w:rPr>
                  <w:rFonts w:ascii="Times New Roman" w:eastAsia="Times New Roman" w:hAnsi="Times New Roman" w:cs="Times New Roman"/>
                  <w:b/>
                  <w:bCs/>
                  <w:color w:val="0000FF"/>
                  <w:sz w:val="20"/>
                  <w:u w:val="single"/>
                </w:rPr>
                <w:t>POP before SMTP</w:t>
              </w:r>
            </w:hyperlink>
          </w:p>
        </w:tc>
        <w:tc>
          <w:tcPr>
            <w:tcW w:w="0" w:type="auto"/>
            <w:vAlign w:val="center"/>
            <w:hideMark/>
          </w:tcPr>
          <w:p w:rsidR="009E1AF9" w:rsidRPr="009E1AF9" w:rsidRDefault="009E1AF9" w:rsidP="009E1AF9">
            <w:pPr>
              <w:spacing w:after="0" w:line="240" w:lineRule="auto"/>
              <w:jc w:val="center"/>
              <w:rPr>
                <w:rFonts w:ascii="Times New Roman" w:eastAsia="Times New Roman" w:hAnsi="Times New Roman" w:cs="Times New Roman"/>
                <w:b/>
                <w:bCs/>
                <w:sz w:val="20"/>
                <w:szCs w:val="20"/>
              </w:rPr>
            </w:pPr>
            <w:hyperlink r:id="rId436" w:tooltip="APOP" w:history="1">
              <w:r w:rsidRPr="009E1AF9">
                <w:rPr>
                  <w:rFonts w:ascii="Times New Roman" w:eastAsia="Times New Roman" w:hAnsi="Times New Roman" w:cs="Times New Roman"/>
                  <w:b/>
                  <w:bCs/>
                  <w:color w:val="0000FF"/>
                  <w:sz w:val="20"/>
                  <w:u w:val="single"/>
                </w:rPr>
                <w:t>APOP</w:t>
              </w:r>
            </w:hyperlink>
          </w:p>
        </w:tc>
        <w:tc>
          <w:tcPr>
            <w:tcW w:w="0" w:type="auto"/>
            <w:vAlign w:val="center"/>
            <w:hideMark/>
          </w:tcPr>
          <w:p w:rsidR="009E1AF9" w:rsidRPr="009E1AF9" w:rsidRDefault="009E1AF9" w:rsidP="009E1AF9">
            <w:pPr>
              <w:spacing w:after="0" w:line="240" w:lineRule="auto"/>
              <w:jc w:val="center"/>
              <w:rPr>
                <w:rFonts w:ascii="Times New Roman" w:eastAsia="Times New Roman" w:hAnsi="Times New Roman" w:cs="Times New Roman"/>
                <w:b/>
                <w:bCs/>
                <w:sz w:val="20"/>
                <w:szCs w:val="20"/>
              </w:rPr>
            </w:pPr>
            <w:hyperlink r:id="rId437" w:tooltip="Filesystem" w:history="1">
              <w:r w:rsidRPr="009E1AF9">
                <w:rPr>
                  <w:rFonts w:ascii="Times New Roman" w:eastAsia="Times New Roman" w:hAnsi="Times New Roman" w:cs="Times New Roman"/>
                  <w:b/>
                  <w:bCs/>
                  <w:color w:val="0000FF"/>
                  <w:sz w:val="20"/>
                  <w:u w:val="single"/>
                </w:rPr>
                <w:t>Filesystem</w:t>
              </w:r>
            </w:hyperlink>
          </w:p>
        </w:tc>
        <w:tc>
          <w:tcPr>
            <w:tcW w:w="0" w:type="auto"/>
            <w:vAlign w:val="center"/>
            <w:hideMark/>
          </w:tcPr>
          <w:p w:rsidR="009E1AF9" w:rsidRPr="009E1AF9" w:rsidRDefault="009E1AF9" w:rsidP="009E1AF9">
            <w:pPr>
              <w:spacing w:after="0" w:line="240" w:lineRule="auto"/>
              <w:jc w:val="center"/>
              <w:rPr>
                <w:rFonts w:ascii="Times New Roman" w:eastAsia="Times New Roman" w:hAnsi="Times New Roman" w:cs="Times New Roman"/>
                <w:b/>
                <w:bCs/>
                <w:sz w:val="20"/>
                <w:szCs w:val="20"/>
              </w:rPr>
            </w:pPr>
            <w:hyperlink r:id="rId438" w:tooltip="Database" w:history="1">
              <w:r w:rsidRPr="009E1AF9">
                <w:rPr>
                  <w:rFonts w:ascii="Times New Roman" w:eastAsia="Times New Roman" w:hAnsi="Times New Roman" w:cs="Times New Roman"/>
                  <w:b/>
                  <w:bCs/>
                  <w:color w:val="0000FF"/>
                  <w:sz w:val="20"/>
                  <w:u w:val="single"/>
                </w:rPr>
                <w:t>Database</w:t>
              </w:r>
            </w:hyperlink>
          </w:p>
        </w:tc>
        <w:tc>
          <w:tcPr>
            <w:tcW w:w="0" w:type="auto"/>
            <w:vAlign w:val="center"/>
            <w:hideMark/>
          </w:tcPr>
          <w:p w:rsidR="009E1AF9" w:rsidRPr="009E1AF9" w:rsidRDefault="009E1AF9" w:rsidP="009E1AF9">
            <w:pPr>
              <w:spacing w:after="0" w:line="240" w:lineRule="auto"/>
              <w:jc w:val="center"/>
              <w:rPr>
                <w:rFonts w:ascii="Times New Roman" w:eastAsia="Times New Roman" w:hAnsi="Times New Roman" w:cs="Times New Roman"/>
                <w:b/>
                <w:bCs/>
                <w:sz w:val="20"/>
                <w:szCs w:val="20"/>
              </w:rPr>
            </w:pPr>
            <w:hyperlink r:id="rId439" w:tooltip="Lightweight Directory Access Protocol" w:history="1">
              <w:r w:rsidRPr="009E1AF9">
                <w:rPr>
                  <w:rFonts w:ascii="Times New Roman" w:eastAsia="Times New Roman" w:hAnsi="Times New Roman" w:cs="Times New Roman"/>
                  <w:b/>
                  <w:bCs/>
                  <w:color w:val="0000FF"/>
                  <w:sz w:val="20"/>
                  <w:u w:val="single"/>
                </w:rPr>
                <w:t>LDAP</w:t>
              </w:r>
            </w:hyperlink>
          </w:p>
        </w:tc>
        <w:tc>
          <w:tcPr>
            <w:tcW w:w="0" w:type="auto"/>
            <w:vAlign w:val="center"/>
            <w:hideMark/>
          </w:tcPr>
          <w:p w:rsidR="009E1AF9" w:rsidRPr="009E1AF9" w:rsidRDefault="009E1AF9" w:rsidP="009E1AF9">
            <w:pPr>
              <w:spacing w:after="0" w:line="240" w:lineRule="auto"/>
              <w:jc w:val="center"/>
              <w:rPr>
                <w:rFonts w:ascii="Times New Roman" w:eastAsia="Times New Roman" w:hAnsi="Times New Roman" w:cs="Times New Roman"/>
                <w:b/>
                <w:bCs/>
                <w:sz w:val="20"/>
                <w:szCs w:val="20"/>
              </w:rPr>
            </w:pPr>
            <w:r w:rsidRPr="009E1AF9">
              <w:rPr>
                <w:rFonts w:ascii="Times New Roman" w:eastAsia="Times New Roman" w:hAnsi="Times New Roman" w:cs="Times New Roman"/>
                <w:b/>
                <w:bCs/>
                <w:sz w:val="20"/>
                <w:szCs w:val="20"/>
              </w:rPr>
              <w:t>Other</w:t>
            </w:r>
          </w:p>
        </w:tc>
      </w:tr>
      <w:tr w:rsidR="009E1AF9" w:rsidRPr="009E1AF9" w:rsidTr="009E1AF9">
        <w:trPr>
          <w:tblCellSpacing w:w="15" w:type="dxa"/>
        </w:trPr>
        <w:tc>
          <w:tcPr>
            <w:tcW w:w="0" w:type="auto"/>
            <w:shd w:val="clear" w:color="auto" w:fill="ECECEC"/>
            <w:vAlign w:val="center"/>
            <w:hideMark/>
          </w:tcPr>
          <w:p w:rsidR="009E1AF9" w:rsidRPr="009E1AF9" w:rsidRDefault="009E1AF9" w:rsidP="009E1AF9">
            <w:pPr>
              <w:spacing w:after="0" w:line="240" w:lineRule="auto"/>
              <w:rPr>
                <w:rFonts w:ascii="Times New Roman" w:eastAsia="Times New Roman" w:hAnsi="Times New Roman" w:cs="Times New Roman"/>
                <w:b/>
                <w:bCs/>
                <w:color w:val="000000"/>
                <w:sz w:val="20"/>
                <w:szCs w:val="20"/>
              </w:rPr>
            </w:pPr>
            <w:hyperlink r:id="rId440" w:tooltip="Agorum core" w:history="1">
              <w:r w:rsidRPr="009E1AF9">
                <w:rPr>
                  <w:rFonts w:ascii="Times New Roman" w:eastAsia="Times New Roman" w:hAnsi="Times New Roman" w:cs="Times New Roman"/>
                  <w:b/>
                  <w:bCs/>
                  <w:color w:val="0000FF"/>
                  <w:sz w:val="20"/>
                  <w:u w:val="single"/>
                </w:rPr>
                <w:t>agorum core</w:t>
              </w:r>
            </w:hyperlink>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FF99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No</w:t>
            </w:r>
          </w:p>
        </w:tc>
        <w:tc>
          <w:tcPr>
            <w:tcW w:w="0" w:type="auto"/>
            <w:shd w:val="clear" w:color="auto" w:fill="FF99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No</w:t>
            </w:r>
          </w:p>
        </w:tc>
        <w:tc>
          <w:tcPr>
            <w:tcW w:w="0" w:type="auto"/>
            <w:shd w:val="clear" w:color="auto" w:fill="FF99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No</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PLAIN, LOGIN, CRAM-MD5, NTLM</w:t>
            </w:r>
          </w:p>
        </w:tc>
      </w:tr>
      <w:tr w:rsidR="009E1AF9" w:rsidRPr="009E1AF9" w:rsidTr="009E1AF9">
        <w:trPr>
          <w:tblCellSpacing w:w="15" w:type="dxa"/>
        </w:trPr>
        <w:tc>
          <w:tcPr>
            <w:tcW w:w="0" w:type="auto"/>
            <w:shd w:val="clear" w:color="auto" w:fill="ECECEC"/>
            <w:vAlign w:val="center"/>
            <w:hideMark/>
          </w:tcPr>
          <w:p w:rsidR="009E1AF9" w:rsidRPr="009E1AF9" w:rsidRDefault="009E1AF9" w:rsidP="009E1AF9">
            <w:pPr>
              <w:spacing w:after="0" w:line="240" w:lineRule="auto"/>
              <w:rPr>
                <w:rFonts w:ascii="Times New Roman" w:eastAsia="Times New Roman" w:hAnsi="Times New Roman" w:cs="Times New Roman"/>
                <w:b/>
                <w:bCs/>
                <w:color w:val="000000"/>
                <w:sz w:val="20"/>
                <w:szCs w:val="20"/>
              </w:rPr>
            </w:pPr>
            <w:hyperlink r:id="rId441" w:tooltip="Apache James" w:history="1">
              <w:r w:rsidRPr="009E1AF9">
                <w:rPr>
                  <w:rFonts w:ascii="Times New Roman" w:eastAsia="Times New Roman" w:hAnsi="Times New Roman" w:cs="Times New Roman"/>
                  <w:b/>
                  <w:bCs/>
                  <w:color w:val="0000FF"/>
                  <w:sz w:val="20"/>
                  <w:u w:val="single"/>
                </w:rPr>
                <w:t>Apache James</w:t>
              </w:r>
            </w:hyperlink>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ECECEC"/>
            <w:vAlign w:val="center"/>
            <w:hideMark/>
          </w:tcPr>
          <w:p w:rsidR="009E1AF9" w:rsidRPr="009E1AF9" w:rsidRDefault="009E1AF9" w:rsidP="009E1AF9">
            <w:pPr>
              <w:spacing w:after="0" w:line="240" w:lineRule="auto"/>
              <w:jc w:val="center"/>
              <w:rPr>
                <w:rFonts w:ascii="Times New Roman" w:eastAsia="Times New Roman" w:hAnsi="Times New Roman" w:cs="Times New Roman"/>
                <w:color w:val="2C2C2C"/>
                <w:sz w:val="15"/>
                <w:szCs w:val="15"/>
              </w:rPr>
            </w:pPr>
            <w:r w:rsidRPr="009E1AF9">
              <w:rPr>
                <w:rFonts w:ascii="Times New Roman" w:eastAsia="Times New Roman" w:hAnsi="Times New Roman" w:cs="Times New Roman"/>
                <w:color w:val="2C2C2C"/>
                <w:sz w:val="15"/>
                <w:szCs w:val="15"/>
              </w:rPr>
              <w:t>?</w:t>
            </w:r>
          </w:p>
        </w:tc>
        <w:tc>
          <w:tcPr>
            <w:tcW w:w="0" w:type="auto"/>
            <w:shd w:val="clear" w:color="auto" w:fill="ECECEC"/>
            <w:vAlign w:val="center"/>
            <w:hideMark/>
          </w:tcPr>
          <w:p w:rsidR="009E1AF9" w:rsidRPr="009E1AF9" w:rsidRDefault="009E1AF9" w:rsidP="009E1AF9">
            <w:pPr>
              <w:spacing w:after="0" w:line="240" w:lineRule="auto"/>
              <w:jc w:val="center"/>
              <w:rPr>
                <w:rFonts w:ascii="Times New Roman" w:eastAsia="Times New Roman" w:hAnsi="Times New Roman" w:cs="Times New Roman"/>
                <w:color w:val="2C2C2C"/>
                <w:sz w:val="15"/>
                <w:szCs w:val="15"/>
              </w:rPr>
            </w:pPr>
            <w:r w:rsidRPr="009E1AF9">
              <w:rPr>
                <w:rFonts w:ascii="Times New Roman" w:eastAsia="Times New Roman" w:hAnsi="Times New Roman" w:cs="Times New Roman"/>
                <w:color w:val="2C2C2C"/>
                <w:sz w:val="15"/>
                <w:szCs w:val="15"/>
              </w:rPr>
              <w:t>?</w:t>
            </w:r>
          </w:p>
        </w:tc>
        <w:tc>
          <w:tcPr>
            <w:tcW w:w="0" w:type="auto"/>
            <w:shd w:val="clear" w:color="auto" w:fill="ECECEC"/>
            <w:vAlign w:val="center"/>
            <w:hideMark/>
          </w:tcPr>
          <w:p w:rsidR="009E1AF9" w:rsidRPr="009E1AF9" w:rsidRDefault="009E1AF9" w:rsidP="009E1AF9">
            <w:pPr>
              <w:spacing w:after="0" w:line="240" w:lineRule="auto"/>
              <w:jc w:val="center"/>
              <w:rPr>
                <w:rFonts w:ascii="Times New Roman" w:eastAsia="Times New Roman" w:hAnsi="Times New Roman" w:cs="Times New Roman"/>
                <w:color w:val="2C2C2C"/>
                <w:sz w:val="15"/>
                <w:szCs w:val="15"/>
              </w:rPr>
            </w:pPr>
            <w:r w:rsidRPr="009E1AF9">
              <w:rPr>
                <w:rFonts w:ascii="Times New Roman" w:eastAsia="Times New Roman" w:hAnsi="Times New Roman" w:cs="Times New Roman"/>
                <w:color w:val="2C2C2C"/>
                <w:sz w:val="15"/>
                <w:szCs w:val="15"/>
              </w:rPr>
              <w:t>?</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PLAIN, LOGIN</w:t>
            </w:r>
          </w:p>
        </w:tc>
      </w:tr>
      <w:tr w:rsidR="009E1AF9" w:rsidRPr="009E1AF9" w:rsidTr="009E1AF9">
        <w:trPr>
          <w:tblCellSpacing w:w="15" w:type="dxa"/>
        </w:trPr>
        <w:tc>
          <w:tcPr>
            <w:tcW w:w="0" w:type="auto"/>
            <w:shd w:val="clear" w:color="auto" w:fill="ECECEC"/>
            <w:vAlign w:val="center"/>
            <w:hideMark/>
          </w:tcPr>
          <w:p w:rsidR="009E1AF9" w:rsidRPr="009E1AF9" w:rsidRDefault="009E1AF9" w:rsidP="009E1AF9">
            <w:pPr>
              <w:spacing w:after="0" w:line="240" w:lineRule="auto"/>
              <w:rPr>
                <w:rFonts w:ascii="Times New Roman" w:eastAsia="Times New Roman" w:hAnsi="Times New Roman" w:cs="Times New Roman"/>
                <w:b/>
                <w:bCs/>
                <w:color w:val="000000"/>
                <w:sz w:val="20"/>
                <w:szCs w:val="20"/>
              </w:rPr>
            </w:pPr>
            <w:hyperlink r:id="rId442" w:tooltip="Atmail" w:history="1">
              <w:r w:rsidRPr="009E1AF9">
                <w:rPr>
                  <w:rFonts w:ascii="Times New Roman" w:eastAsia="Times New Roman" w:hAnsi="Times New Roman" w:cs="Times New Roman"/>
                  <w:b/>
                  <w:bCs/>
                  <w:color w:val="0000FF"/>
                  <w:sz w:val="20"/>
                  <w:u w:val="single"/>
                </w:rPr>
                <w:t>Atmail</w:t>
              </w:r>
            </w:hyperlink>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PLAIN, LOGIN, CRAM-MD5, DIGEST-MD5, Active Directory, any LDAP-compatible source</w:t>
            </w:r>
          </w:p>
        </w:tc>
      </w:tr>
      <w:tr w:rsidR="009E1AF9" w:rsidRPr="009E1AF9" w:rsidTr="009E1AF9">
        <w:trPr>
          <w:tblCellSpacing w:w="15" w:type="dxa"/>
        </w:trPr>
        <w:tc>
          <w:tcPr>
            <w:tcW w:w="0" w:type="auto"/>
            <w:shd w:val="clear" w:color="auto" w:fill="ECECEC"/>
            <w:vAlign w:val="center"/>
            <w:hideMark/>
          </w:tcPr>
          <w:p w:rsidR="009E1AF9" w:rsidRPr="009E1AF9" w:rsidRDefault="009E1AF9" w:rsidP="009E1AF9">
            <w:pPr>
              <w:spacing w:after="0" w:line="240" w:lineRule="auto"/>
              <w:rPr>
                <w:rFonts w:ascii="Times New Roman" w:eastAsia="Times New Roman" w:hAnsi="Times New Roman" w:cs="Times New Roman"/>
                <w:b/>
                <w:bCs/>
                <w:color w:val="000000"/>
                <w:sz w:val="20"/>
                <w:szCs w:val="20"/>
              </w:rPr>
            </w:pPr>
            <w:hyperlink r:id="rId443" w:tooltip="Axigen" w:history="1">
              <w:r w:rsidRPr="009E1AF9">
                <w:rPr>
                  <w:rFonts w:ascii="Times New Roman" w:eastAsia="Times New Roman" w:hAnsi="Times New Roman" w:cs="Times New Roman"/>
                  <w:b/>
                  <w:bCs/>
                  <w:color w:val="0000FF"/>
                  <w:sz w:val="20"/>
                  <w:u w:val="single"/>
                </w:rPr>
                <w:t>Axigen</w:t>
              </w:r>
            </w:hyperlink>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FF99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No</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FF99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No</w:t>
            </w:r>
          </w:p>
        </w:tc>
        <w:tc>
          <w:tcPr>
            <w:tcW w:w="0" w:type="auto"/>
            <w:shd w:val="clear" w:color="auto" w:fill="FF99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No</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GSSAPI, CRAM-MD5, DIGEST-MD5, APOP, CLRTXT, LOGIN, PLAIN, LDAP, Internal</w:t>
            </w:r>
          </w:p>
        </w:tc>
      </w:tr>
      <w:tr w:rsidR="009E1AF9" w:rsidRPr="009E1AF9" w:rsidTr="009E1AF9">
        <w:trPr>
          <w:tblCellSpacing w:w="15" w:type="dxa"/>
        </w:trPr>
        <w:tc>
          <w:tcPr>
            <w:tcW w:w="0" w:type="auto"/>
            <w:shd w:val="clear" w:color="auto" w:fill="ECECEC"/>
            <w:vAlign w:val="center"/>
            <w:hideMark/>
          </w:tcPr>
          <w:p w:rsidR="009E1AF9" w:rsidRPr="009E1AF9" w:rsidRDefault="009E1AF9" w:rsidP="009E1AF9">
            <w:pPr>
              <w:spacing w:after="0" w:line="240" w:lineRule="auto"/>
              <w:rPr>
                <w:rFonts w:ascii="Times New Roman" w:eastAsia="Times New Roman" w:hAnsi="Times New Roman" w:cs="Times New Roman"/>
                <w:b/>
                <w:bCs/>
                <w:color w:val="000000"/>
                <w:sz w:val="20"/>
                <w:szCs w:val="20"/>
              </w:rPr>
            </w:pPr>
            <w:hyperlink r:id="rId444" w:tooltip="CommuniGate Pro" w:history="1">
              <w:r w:rsidRPr="009E1AF9">
                <w:rPr>
                  <w:rFonts w:ascii="Times New Roman" w:eastAsia="Times New Roman" w:hAnsi="Times New Roman" w:cs="Times New Roman"/>
                  <w:b/>
                  <w:bCs/>
                  <w:color w:val="0000FF"/>
                  <w:sz w:val="20"/>
                  <w:u w:val="single"/>
                </w:rPr>
                <w:t>CommuniGate Pro</w:t>
              </w:r>
            </w:hyperlink>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Active Directory (LDAP), CLRTXT, CRAM-MD5, DIGEST-MD5, APOP, GSSAPI, NTLM, MSN, SESSIONID, External Authentication Plug-in. Also supports X.509 PKI auth via STARTTLS/SSL</w:t>
            </w:r>
          </w:p>
        </w:tc>
      </w:tr>
      <w:tr w:rsidR="009E1AF9" w:rsidRPr="009E1AF9" w:rsidTr="009E1AF9">
        <w:trPr>
          <w:tblCellSpacing w:w="15" w:type="dxa"/>
        </w:trPr>
        <w:tc>
          <w:tcPr>
            <w:tcW w:w="0" w:type="auto"/>
            <w:shd w:val="clear" w:color="auto" w:fill="ECECEC"/>
            <w:vAlign w:val="center"/>
            <w:hideMark/>
          </w:tcPr>
          <w:p w:rsidR="009E1AF9" w:rsidRPr="009E1AF9" w:rsidRDefault="009E1AF9" w:rsidP="009E1AF9">
            <w:pPr>
              <w:spacing w:after="0" w:line="240" w:lineRule="auto"/>
              <w:rPr>
                <w:rFonts w:ascii="Times New Roman" w:eastAsia="Times New Roman" w:hAnsi="Times New Roman" w:cs="Times New Roman"/>
                <w:b/>
                <w:bCs/>
                <w:color w:val="000000"/>
                <w:sz w:val="20"/>
                <w:szCs w:val="20"/>
              </w:rPr>
            </w:pPr>
            <w:hyperlink r:id="rId445" w:tooltip="Courier Mail Server" w:history="1">
              <w:r w:rsidRPr="009E1AF9">
                <w:rPr>
                  <w:rFonts w:ascii="Times New Roman" w:eastAsia="Times New Roman" w:hAnsi="Times New Roman" w:cs="Times New Roman"/>
                  <w:b/>
                  <w:bCs/>
                  <w:color w:val="0000FF"/>
                  <w:sz w:val="20"/>
                  <w:u w:val="single"/>
                </w:rPr>
                <w:t>Courier Mail Server</w:t>
              </w:r>
            </w:hyperlink>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 xml:space="preserve">Managed by </w:t>
            </w:r>
            <w:hyperlink r:id="rId446" w:history="1">
              <w:r w:rsidRPr="009E1AF9">
                <w:rPr>
                  <w:rFonts w:ascii="Times New Roman" w:eastAsia="Times New Roman" w:hAnsi="Times New Roman" w:cs="Times New Roman"/>
                  <w:color w:val="0000FF"/>
                  <w:sz w:val="20"/>
                  <w:u w:val="single"/>
                </w:rPr>
                <w:t>Courier authentication library</w:t>
              </w:r>
            </w:hyperlink>
            <w:r w:rsidRPr="009E1AF9">
              <w:rPr>
                <w:rFonts w:ascii="Times New Roman" w:eastAsia="Times New Roman" w:hAnsi="Times New Roman" w:cs="Times New Roman"/>
                <w:sz w:val="20"/>
                <w:szCs w:val="20"/>
              </w:rPr>
              <w:t xml:space="preserve"> which can use </w:t>
            </w:r>
            <w:hyperlink r:id="rId447" w:tooltip="Pluggable Authentication Modules" w:history="1">
              <w:r w:rsidRPr="009E1AF9">
                <w:rPr>
                  <w:rFonts w:ascii="Times New Roman" w:eastAsia="Times New Roman" w:hAnsi="Times New Roman" w:cs="Times New Roman"/>
                  <w:color w:val="0000FF"/>
                  <w:sz w:val="20"/>
                  <w:u w:val="single"/>
                </w:rPr>
                <w:t>PAM</w:t>
              </w:r>
            </w:hyperlink>
            <w:r w:rsidRPr="009E1AF9">
              <w:rPr>
                <w:rFonts w:ascii="Times New Roman" w:eastAsia="Times New Roman" w:hAnsi="Times New Roman" w:cs="Times New Roman"/>
                <w:sz w:val="20"/>
                <w:szCs w:val="20"/>
              </w:rPr>
              <w:t xml:space="preserve">, Userdb, </w:t>
            </w:r>
            <w:hyperlink r:id="rId448" w:tooltip="PostgreSQL" w:history="1">
              <w:proofErr w:type="gramStart"/>
              <w:r w:rsidRPr="009E1AF9">
                <w:rPr>
                  <w:rFonts w:ascii="Times New Roman" w:eastAsia="Times New Roman" w:hAnsi="Times New Roman" w:cs="Times New Roman"/>
                  <w:color w:val="0000FF"/>
                  <w:sz w:val="20"/>
                  <w:u w:val="single"/>
                </w:rPr>
                <w:t>PostgreSQL</w:t>
              </w:r>
              <w:proofErr w:type="gramEnd"/>
            </w:hyperlink>
            <w:r w:rsidRPr="009E1AF9">
              <w:rPr>
                <w:rFonts w:ascii="Times New Roman" w:eastAsia="Times New Roman" w:hAnsi="Times New Roman" w:cs="Times New Roman"/>
                <w:sz w:val="20"/>
                <w:szCs w:val="20"/>
              </w:rPr>
              <w:t xml:space="preserve">(beta), </w:t>
            </w:r>
            <w:hyperlink r:id="rId449" w:tooltip="MySQL" w:history="1">
              <w:r w:rsidRPr="009E1AF9">
                <w:rPr>
                  <w:rFonts w:ascii="Times New Roman" w:eastAsia="Times New Roman" w:hAnsi="Times New Roman" w:cs="Times New Roman"/>
                  <w:color w:val="0000FF"/>
                  <w:sz w:val="20"/>
                  <w:u w:val="single"/>
                </w:rPr>
                <w:t>MySQL</w:t>
              </w:r>
            </w:hyperlink>
            <w:r w:rsidRPr="009E1AF9">
              <w:rPr>
                <w:rFonts w:ascii="Times New Roman" w:eastAsia="Times New Roman" w:hAnsi="Times New Roman" w:cs="Times New Roman"/>
                <w:sz w:val="20"/>
                <w:szCs w:val="20"/>
              </w:rPr>
              <w:t xml:space="preserve">, </w:t>
            </w:r>
            <w:hyperlink r:id="rId450" w:tooltip="LDAP" w:history="1">
              <w:r w:rsidRPr="009E1AF9">
                <w:rPr>
                  <w:rFonts w:ascii="Times New Roman" w:eastAsia="Times New Roman" w:hAnsi="Times New Roman" w:cs="Times New Roman"/>
                  <w:color w:val="0000FF"/>
                  <w:sz w:val="20"/>
                  <w:u w:val="single"/>
                </w:rPr>
                <w:t>LDAP</w:t>
              </w:r>
            </w:hyperlink>
            <w:r w:rsidRPr="009E1AF9">
              <w:rPr>
                <w:rFonts w:ascii="Times New Roman" w:eastAsia="Times New Roman" w:hAnsi="Times New Roman" w:cs="Times New Roman"/>
                <w:sz w:val="20"/>
                <w:szCs w:val="20"/>
              </w:rPr>
              <w:t>, and EXTERNAL.</w:t>
            </w:r>
          </w:p>
        </w:tc>
      </w:tr>
      <w:tr w:rsidR="009E1AF9" w:rsidRPr="009E1AF9" w:rsidTr="009E1AF9">
        <w:trPr>
          <w:tblCellSpacing w:w="15" w:type="dxa"/>
        </w:trPr>
        <w:tc>
          <w:tcPr>
            <w:tcW w:w="0" w:type="auto"/>
            <w:shd w:val="clear" w:color="auto" w:fill="ECECEC"/>
            <w:vAlign w:val="center"/>
            <w:hideMark/>
          </w:tcPr>
          <w:p w:rsidR="009E1AF9" w:rsidRPr="009E1AF9" w:rsidRDefault="009E1AF9" w:rsidP="009E1AF9">
            <w:pPr>
              <w:spacing w:after="0" w:line="240" w:lineRule="auto"/>
              <w:rPr>
                <w:rFonts w:ascii="Times New Roman" w:eastAsia="Times New Roman" w:hAnsi="Times New Roman" w:cs="Times New Roman"/>
                <w:b/>
                <w:bCs/>
                <w:color w:val="000000"/>
                <w:sz w:val="20"/>
                <w:szCs w:val="20"/>
              </w:rPr>
            </w:pPr>
            <w:hyperlink r:id="rId451" w:tooltip="Cyrus IMAP" w:history="1">
              <w:r w:rsidRPr="009E1AF9">
                <w:rPr>
                  <w:rFonts w:ascii="Times New Roman" w:eastAsia="Times New Roman" w:hAnsi="Times New Roman" w:cs="Times New Roman"/>
                  <w:b/>
                  <w:bCs/>
                  <w:color w:val="0000FF"/>
                  <w:sz w:val="20"/>
                  <w:u w:val="single"/>
                </w:rPr>
                <w:t>Cyrus IMAP</w:t>
              </w:r>
            </w:hyperlink>
          </w:p>
        </w:tc>
        <w:tc>
          <w:tcPr>
            <w:tcW w:w="0" w:type="auto"/>
            <w:shd w:val="clear" w:color="auto" w:fill="FF99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No</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 xml:space="preserve">Supports </w:t>
            </w:r>
            <w:hyperlink r:id="rId452" w:tooltip="X.509" w:history="1">
              <w:r w:rsidRPr="009E1AF9">
                <w:rPr>
                  <w:rFonts w:ascii="Times New Roman" w:eastAsia="Times New Roman" w:hAnsi="Times New Roman" w:cs="Times New Roman"/>
                  <w:color w:val="0000FF"/>
                  <w:sz w:val="20"/>
                  <w:u w:val="single"/>
                </w:rPr>
                <w:t>X.509</w:t>
              </w:r>
            </w:hyperlink>
            <w:r w:rsidRPr="009E1AF9">
              <w:rPr>
                <w:rFonts w:ascii="Times New Roman" w:eastAsia="Times New Roman" w:hAnsi="Times New Roman" w:cs="Times New Roman"/>
                <w:sz w:val="20"/>
                <w:szCs w:val="20"/>
              </w:rPr>
              <w:t xml:space="preserve"> PKI auth via </w:t>
            </w:r>
            <w:hyperlink r:id="rId453" w:tooltip="STARTTLS" w:history="1">
              <w:r w:rsidRPr="009E1AF9">
                <w:rPr>
                  <w:rFonts w:ascii="Times New Roman" w:eastAsia="Times New Roman" w:hAnsi="Times New Roman" w:cs="Times New Roman"/>
                  <w:color w:val="0000FF"/>
                  <w:sz w:val="20"/>
                  <w:u w:val="single"/>
                </w:rPr>
                <w:t>STARTTLS</w:t>
              </w:r>
            </w:hyperlink>
            <w:r w:rsidRPr="009E1AF9">
              <w:rPr>
                <w:rFonts w:ascii="Times New Roman" w:eastAsia="Times New Roman" w:hAnsi="Times New Roman" w:cs="Times New Roman"/>
                <w:sz w:val="20"/>
                <w:szCs w:val="20"/>
              </w:rPr>
              <w:t xml:space="preserve"> and EXTERNAL. Uses </w:t>
            </w:r>
            <w:r w:rsidRPr="009E1AF9">
              <w:rPr>
                <w:rFonts w:ascii="Times New Roman" w:eastAsia="Times New Roman" w:hAnsi="Times New Roman" w:cs="Times New Roman"/>
                <w:i/>
                <w:iCs/>
                <w:sz w:val="20"/>
                <w:szCs w:val="20"/>
              </w:rPr>
              <w:t>Cyrus SASL</w:t>
            </w:r>
            <w:r w:rsidRPr="009E1AF9">
              <w:rPr>
                <w:rFonts w:ascii="Times New Roman" w:eastAsia="Times New Roman" w:hAnsi="Times New Roman" w:cs="Times New Roman"/>
                <w:sz w:val="20"/>
                <w:szCs w:val="20"/>
              </w:rPr>
              <w:t xml:space="preserve"> authentication library for support for other mechanisms: </w:t>
            </w:r>
            <w:hyperlink r:id="rId454" w:tooltip="Berkeley DB" w:history="1">
              <w:r w:rsidRPr="009E1AF9">
                <w:rPr>
                  <w:rFonts w:ascii="Times New Roman" w:eastAsia="Times New Roman" w:hAnsi="Times New Roman" w:cs="Times New Roman"/>
                  <w:color w:val="0000FF"/>
                  <w:sz w:val="20"/>
                  <w:u w:val="single"/>
                </w:rPr>
                <w:t>Berkeley DB</w:t>
              </w:r>
            </w:hyperlink>
            <w:r w:rsidRPr="009E1AF9">
              <w:rPr>
                <w:rFonts w:ascii="Times New Roman" w:eastAsia="Times New Roman" w:hAnsi="Times New Roman" w:cs="Times New Roman"/>
                <w:sz w:val="20"/>
                <w:szCs w:val="20"/>
              </w:rPr>
              <w:t xml:space="preserve">, GDBM, or NDBM (sasldb), </w:t>
            </w:r>
            <w:hyperlink r:id="rId455" w:tooltip="Pluggable Authentication Modules" w:history="1">
              <w:r w:rsidRPr="009E1AF9">
                <w:rPr>
                  <w:rFonts w:ascii="Times New Roman" w:eastAsia="Times New Roman" w:hAnsi="Times New Roman" w:cs="Times New Roman"/>
                  <w:color w:val="0000FF"/>
                  <w:sz w:val="20"/>
                  <w:u w:val="single"/>
                </w:rPr>
                <w:t>PAM</w:t>
              </w:r>
            </w:hyperlink>
            <w:r w:rsidRPr="009E1AF9">
              <w:rPr>
                <w:rFonts w:ascii="Times New Roman" w:eastAsia="Times New Roman" w:hAnsi="Times New Roman" w:cs="Times New Roman"/>
                <w:sz w:val="20"/>
                <w:szCs w:val="20"/>
              </w:rPr>
              <w:t xml:space="preserve">, </w:t>
            </w:r>
            <w:hyperlink r:id="rId456" w:tooltip="MySQL" w:history="1">
              <w:r w:rsidRPr="009E1AF9">
                <w:rPr>
                  <w:rFonts w:ascii="Times New Roman" w:eastAsia="Times New Roman" w:hAnsi="Times New Roman" w:cs="Times New Roman"/>
                  <w:color w:val="0000FF"/>
                  <w:sz w:val="20"/>
                  <w:u w:val="single"/>
                </w:rPr>
                <w:t>MySQL</w:t>
              </w:r>
            </w:hyperlink>
            <w:r w:rsidRPr="009E1AF9">
              <w:rPr>
                <w:rFonts w:ascii="Times New Roman" w:eastAsia="Times New Roman" w:hAnsi="Times New Roman" w:cs="Times New Roman"/>
                <w:sz w:val="20"/>
                <w:szCs w:val="20"/>
              </w:rPr>
              <w:t xml:space="preserve">, </w:t>
            </w:r>
            <w:hyperlink r:id="rId457" w:tooltip="PostgreSQL" w:history="1">
              <w:r w:rsidRPr="009E1AF9">
                <w:rPr>
                  <w:rFonts w:ascii="Times New Roman" w:eastAsia="Times New Roman" w:hAnsi="Times New Roman" w:cs="Times New Roman"/>
                  <w:color w:val="0000FF"/>
                  <w:sz w:val="20"/>
                  <w:u w:val="single"/>
                </w:rPr>
                <w:t>PostgreSQL</w:t>
              </w:r>
            </w:hyperlink>
            <w:r w:rsidRPr="009E1AF9">
              <w:rPr>
                <w:rFonts w:ascii="Times New Roman" w:eastAsia="Times New Roman" w:hAnsi="Times New Roman" w:cs="Times New Roman"/>
                <w:sz w:val="20"/>
                <w:szCs w:val="20"/>
              </w:rPr>
              <w:t xml:space="preserve">, </w:t>
            </w:r>
            <w:hyperlink r:id="rId458" w:tooltip="SQLite" w:history="1">
              <w:r w:rsidRPr="009E1AF9">
                <w:rPr>
                  <w:rFonts w:ascii="Times New Roman" w:eastAsia="Times New Roman" w:hAnsi="Times New Roman" w:cs="Times New Roman"/>
                  <w:color w:val="0000FF"/>
                  <w:sz w:val="20"/>
                  <w:u w:val="single"/>
                </w:rPr>
                <w:t>SQLite</w:t>
              </w:r>
            </w:hyperlink>
            <w:r w:rsidRPr="009E1AF9">
              <w:rPr>
                <w:rFonts w:ascii="Times New Roman" w:eastAsia="Times New Roman" w:hAnsi="Times New Roman" w:cs="Times New Roman"/>
                <w:sz w:val="20"/>
                <w:szCs w:val="20"/>
              </w:rPr>
              <w:t xml:space="preserve">, </w:t>
            </w:r>
            <w:hyperlink r:id="rId459" w:tooltip="LDAP" w:history="1">
              <w:r w:rsidRPr="009E1AF9">
                <w:rPr>
                  <w:rFonts w:ascii="Times New Roman" w:eastAsia="Times New Roman" w:hAnsi="Times New Roman" w:cs="Times New Roman"/>
                  <w:color w:val="0000FF"/>
                  <w:sz w:val="20"/>
                  <w:u w:val="single"/>
                </w:rPr>
                <w:t>LDAP</w:t>
              </w:r>
            </w:hyperlink>
            <w:r w:rsidRPr="009E1AF9">
              <w:rPr>
                <w:rFonts w:ascii="Times New Roman" w:eastAsia="Times New Roman" w:hAnsi="Times New Roman" w:cs="Times New Roman"/>
                <w:sz w:val="20"/>
                <w:szCs w:val="20"/>
              </w:rPr>
              <w:t xml:space="preserve">, </w:t>
            </w:r>
            <w:hyperlink r:id="rId460" w:tooltip="Active Directory" w:history="1">
              <w:r w:rsidRPr="009E1AF9">
                <w:rPr>
                  <w:rFonts w:ascii="Times New Roman" w:eastAsia="Times New Roman" w:hAnsi="Times New Roman" w:cs="Times New Roman"/>
                  <w:color w:val="0000FF"/>
                  <w:sz w:val="20"/>
                  <w:u w:val="single"/>
                </w:rPr>
                <w:t>Active Directory</w:t>
              </w:r>
            </w:hyperlink>
            <w:r w:rsidRPr="009E1AF9">
              <w:rPr>
                <w:rFonts w:ascii="Times New Roman" w:eastAsia="Times New Roman" w:hAnsi="Times New Roman" w:cs="Times New Roman"/>
                <w:sz w:val="20"/>
                <w:szCs w:val="20"/>
              </w:rPr>
              <w:t xml:space="preserve">(LDAP), </w:t>
            </w:r>
            <w:hyperlink r:id="rId461" w:tooltip="Distributed Computing Environment" w:history="1">
              <w:r w:rsidRPr="009E1AF9">
                <w:rPr>
                  <w:rFonts w:ascii="Times New Roman" w:eastAsia="Times New Roman" w:hAnsi="Times New Roman" w:cs="Times New Roman"/>
                  <w:color w:val="0000FF"/>
                  <w:sz w:val="20"/>
                  <w:u w:val="single"/>
                </w:rPr>
                <w:t>DCE</w:t>
              </w:r>
            </w:hyperlink>
            <w:r w:rsidRPr="009E1AF9">
              <w:rPr>
                <w:rFonts w:ascii="Times New Roman" w:eastAsia="Times New Roman" w:hAnsi="Times New Roman" w:cs="Times New Roman"/>
                <w:sz w:val="20"/>
                <w:szCs w:val="20"/>
              </w:rPr>
              <w:t xml:space="preserve">, </w:t>
            </w:r>
            <w:hyperlink r:id="rId462" w:tooltip="Kerberos (protocol)" w:history="1">
              <w:r w:rsidRPr="009E1AF9">
                <w:rPr>
                  <w:rFonts w:ascii="Times New Roman" w:eastAsia="Times New Roman" w:hAnsi="Times New Roman" w:cs="Times New Roman"/>
                  <w:color w:val="0000FF"/>
                  <w:sz w:val="20"/>
                  <w:u w:val="single"/>
                </w:rPr>
                <w:t>Kerberos</w:t>
              </w:r>
            </w:hyperlink>
            <w:r w:rsidRPr="009E1AF9">
              <w:rPr>
                <w:rFonts w:ascii="Times New Roman" w:eastAsia="Times New Roman" w:hAnsi="Times New Roman" w:cs="Times New Roman"/>
                <w:sz w:val="20"/>
                <w:szCs w:val="20"/>
              </w:rPr>
              <w:t xml:space="preserve"> 4 and 5, proxied IMAP auth, getpwent, shadow, SIA, Courier Authdaemon, httpform, APOP and SASL mechanisms: ANONYMOUS, </w:t>
            </w:r>
            <w:hyperlink r:id="rId463" w:tooltip="CRAM-MD5" w:history="1">
              <w:r w:rsidRPr="009E1AF9">
                <w:rPr>
                  <w:rFonts w:ascii="Times New Roman" w:eastAsia="Times New Roman" w:hAnsi="Times New Roman" w:cs="Times New Roman"/>
                  <w:color w:val="0000FF"/>
                  <w:sz w:val="20"/>
                  <w:u w:val="single"/>
                </w:rPr>
                <w:t>CRAM-MD5</w:t>
              </w:r>
            </w:hyperlink>
            <w:r w:rsidRPr="009E1AF9">
              <w:rPr>
                <w:rFonts w:ascii="Times New Roman" w:eastAsia="Times New Roman" w:hAnsi="Times New Roman" w:cs="Times New Roman"/>
                <w:sz w:val="20"/>
                <w:szCs w:val="20"/>
              </w:rPr>
              <w:t xml:space="preserve">, DIGEST-MD5, EXTERNAL, GSSAPI, LOGIN, NTLM, </w:t>
            </w:r>
            <w:hyperlink r:id="rId464" w:tooltip="One-time password" w:history="1">
              <w:r w:rsidRPr="009E1AF9">
                <w:rPr>
                  <w:rFonts w:ascii="Times New Roman" w:eastAsia="Times New Roman" w:hAnsi="Times New Roman" w:cs="Times New Roman"/>
                  <w:color w:val="0000FF"/>
                  <w:sz w:val="20"/>
                  <w:u w:val="single"/>
                </w:rPr>
                <w:t>OTP</w:t>
              </w:r>
            </w:hyperlink>
            <w:r w:rsidRPr="009E1AF9">
              <w:rPr>
                <w:rFonts w:ascii="Times New Roman" w:eastAsia="Times New Roman" w:hAnsi="Times New Roman" w:cs="Times New Roman"/>
                <w:sz w:val="20"/>
                <w:szCs w:val="20"/>
              </w:rPr>
              <w:t>, PASSDSS, PLAIN, SRP</w:t>
            </w:r>
          </w:p>
        </w:tc>
      </w:tr>
      <w:tr w:rsidR="009E1AF9" w:rsidRPr="009E1AF9" w:rsidTr="009E1AF9">
        <w:trPr>
          <w:tblCellSpacing w:w="15" w:type="dxa"/>
        </w:trPr>
        <w:tc>
          <w:tcPr>
            <w:tcW w:w="0" w:type="auto"/>
            <w:shd w:val="clear" w:color="auto" w:fill="ECECEC"/>
            <w:vAlign w:val="center"/>
            <w:hideMark/>
          </w:tcPr>
          <w:p w:rsidR="009E1AF9" w:rsidRPr="009E1AF9" w:rsidRDefault="009E1AF9" w:rsidP="009E1AF9">
            <w:pPr>
              <w:spacing w:after="0" w:line="240" w:lineRule="auto"/>
              <w:rPr>
                <w:rFonts w:ascii="Times New Roman" w:eastAsia="Times New Roman" w:hAnsi="Times New Roman" w:cs="Times New Roman"/>
                <w:b/>
                <w:bCs/>
                <w:color w:val="000000"/>
                <w:sz w:val="20"/>
                <w:szCs w:val="20"/>
              </w:rPr>
            </w:pPr>
            <w:hyperlink r:id="rId465" w:tooltip="Dovecot (software)" w:history="1">
              <w:r w:rsidRPr="009E1AF9">
                <w:rPr>
                  <w:rFonts w:ascii="Times New Roman" w:eastAsia="Times New Roman" w:hAnsi="Times New Roman" w:cs="Times New Roman"/>
                  <w:b/>
                  <w:bCs/>
                  <w:color w:val="0000FF"/>
                  <w:sz w:val="20"/>
                  <w:u w:val="single"/>
                </w:rPr>
                <w:t>Dovecot</w:t>
              </w:r>
            </w:hyperlink>
          </w:p>
        </w:tc>
        <w:tc>
          <w:tcPr>
            <w:tcW w:w="0" w:type="auto"/>
            <w:shd w:val="clear" w:color="auto" w:fill="FF99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No</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Not an SMTP server, but offers SASL to MTAs.</w:t>
            </w:r>
            <w:hyperlink r:id="rId466" w:anchor="cite_note-19" w:history="1">
              <w:r w:rsidRPr="009E1AF9">
                <w:rPr>
                  <w:rFonts w:ascii="Times New Roman" w:eastAsia="Times New Roman" w:hAnsi="Times New Roman" w:cs="Times New Roman"/>
                  <w:color w:val="0000FF"/>
                  <w:sz w:val="20"/>
                  <w:u w:val="single"/>
                  <w:vertAlign w:val="superscript"/>
                </w:rPr>
                <w:t>[19</w:t>
              </w:r>
              <w:proofErr w:type="gramStart"/>
              <w:r w:rsidRPr="009E1AF9">
                <w:rPr>
                  <w:rFonts w:ascii="Times New Roman" w:eastAsia="Times New Roman" w:hAnsi="Times New Roman" w:cs="Times New Roman"/>
                  <w:color w:val="0000FF"/>
                  <w:sz w:val="20"/>
                  <w:u w:val="single"/>
                  <w:vertAlign w:val="superscript"/>
                </w:rPr>
                <w:t>]</w:t>
              </w:r>
              <w:proofErr w:type="gramEnd"/>
            </w:hyperlink>
            <w:hyperlink r:id="rId467" w:anchor="cite_note-20" w:history="1">
              <w:r w:rsidRPr="009E1AF9">
                <w:rPr>
                  <w:rFonts w:ascii="Times New Roman" w:eastAsia="Times New Roman" w:hAnsi="Times New Roman" w:cs="Times New Roman"/>
                  <w:color w:val="0000FF"/>
                  <w:sz w:val="20"/>
                  <w:u w:val="single"/>
                  <w:vertAlign w:val="superscript"/>
                </w:rPr>
                <w:t>[20]</w:t>
              </w:r>
            </w:hyperlink>
            <w:r w:rsidRPr="009E1AF9">
              <w:rPr>
                <w:rFonts w:ascii="Times New Roman" w:eastAsia="Times New Roman" w:hAnsi="Times New Roman" w:cs="Times New Roman"/>
                <w:sz w:val="20"/>
                <w:szCs w:val="20"/>
              </w:rPr>
              <w:t xml:space="preserve"> POP-before-SMTP via DRAC plugin. </w:t>
            </w:r>
            <w:hyperlink r:id="rId468" w:tooltip="Pluggable Authentication Modules" w:history="1">
              <w:r w:rsidRPr="009E1AF9">
                <w:rPr>
                  <w:rFonts w:ascii="Times New Roman" w:eastAsia="Times New Roman" w:hAnsi="Times New Roman" w:cs="Times New Roman"/>
                  <w:color w:val="0000FF"/>
                  <w:sz w:val="20"/>
                  <w:u w:val="single"/>
                </w:rPr>
                <w:t>PAM</w:t>
              </w:r>
            </w:hyperlink>
            <w:r w:rsidRPr="009E1AF9">
              <w:rPr>
                <w:rFonts w:ascii="Times New Roman" w:eastAsia="Times New Roman" w:hAnsi="Times New Roman" w:cs="Times New Roman"/>
                <w:sz w:val="20"/>
                <w:szCs w:val="20"/>
              </w:rPr>
              <w:t xml:space="preserve">, </w:t>
            </w:r>
            <w:hyperlink r:id="rId469" w:tooltip="MySQL" w:history="1">
              <w:r w:rsidRPr="009E1AF9">
                <w:rPr>
                  <w:rFonts w:ascii="Times New Roman" w:eastAsia="Times New Roman" w:hAnsi="Times New Roman" w:cs="Times New Roman"/>
                  <w:color w:val="0000FF"/>
                  <w:sz w:val="20"/>
                  <w:u w:val="single"/>
                </w:rPr>
                <w:t>MySQL</w:t>
              </w:r>
            </w:hyperlink>
            <w:r w:rsidRPr="009E1AF9">
              <w:rPr>
                <w:rFonts w:ascii="Times New Roman" w:eastAsia="Times New Roman" w:hAnsi="Times New Roman" w:cs="Times New Roman"/>
                <w:sz w:val="20"/>
                <w:szCs w:val="20"/>
              </w:rPr>
              <w:t xml:space="preserve">, </w:t>
            </w:r>
            <w:hyperlink r:id="rId470" w:tooltip="PostgreSQL" w:history="1">
              <w:r w:rsidRPr="009E1AF9">
                <w:rPr>
                  <w:rFonts w:ascii="Times New Roman" w:eastAsia="Times New Roman" w:hAnsi="Times New Roman" w:cs="Times New Roman"/>
                  <w:color w:val="0000FF"/>
                  <w:sz w:val="20"/>
                  <w:u w:val="single"/>
                </w:rPr>
                <w:t>PostgreSQL</w:t>
              </w:r>
            </w:hyperlink>
            <w:r w:rsidRPr="009E1AF9">
              <w:rPr>
                <w:rFonts w:ascii="Times New Roman" w:eastAsia="Times New Roman" w:hAnsi="Times New Roman" w:cs="Times New Roman"/>
                <w:sz w:val="20"/>
                <w:szCs w:val="20"/>
              </w:rPr>
              <w:t xml:space="preserve">, </w:t>
            </w:r>
            <w:hyperlink r:id="rId471" w:tooltip="SQLite" w:history="1">
              <w:r w:rsidRPr="009E1AF9">
                <w:rPr>
                  <w:rFonts w:ascii="Times New Roman" w:eastAsia="Times New Roman" w:hAnsi="Times New Roman" w:cs="Times New Roman"/>
                  <w:color w:val="0000FF"/>
                  <w:sz w:val="20"/>
                  <w:u w:val="single"/>
                </w:rPr>
                <w:t>SQLite</w:t>
              </w:r>
            </w:hyperlink>
            <w:r w:rsidRPr="009E1AF9">
              <w:rPr>
                <w:rFonts w:ascii="Times New Roman" w:eastAsia="Times New Roman" w:hAnsi="Times New Roman" w:cs="Times New Roman"/>
                <w:sz w:val="20"/>
                <w:szCs w:val="20"/>
              </w:rPr>
              <w:t xml:space="preserve">, </w:t>
            </w:r>
            <w:hyperlink r:id="rId472" w:tooltip="LDAP" w:history="1">
              <w:r w:rsidRPr="009E1AF9">
                <w:rPr>
                  <w:rFonts w:ascii="Times New Roman" w:eastAsia="Times New Roman" w:hAnsi="Times New Roman" w:cs="Times New Roman"/>
                  <w:color w:val="0000FF"/>
                  <w:sz w:val="20"/>
                  <w:u w:val="single"/>
                </w:rPr>
                <w:t>LDAP</w:t>
              </w:r>
            </w:hyperlink>
            <w:r w:rsidRPr="009E1AF9">
              <w:rPr>
                <w:rFonts w:ascii="Times New Roman" w:eastAsia="Times New Roman" w:hAnsi="Times New Roman" w:cs="Times New Roman"/>
                <w:sz w:val="20"/>
                <w:szCs w:val="20"/>
              </w:rPr>
              <w:t xml:space="preserve">, </w:t>
            </w:r>
            <w:hyperlink r:id="rId473" w:tooltip="Active Directory" w:history="1">
              <w:r w:rsidRPr="009E1AF9">
                <w:rPr>
                  <w:rFonts w:ascii="Times New Roman" w:eastAsia="Times New Roman" w:hAnsi="Times New Roman" w:cs="Times New Roman"/>
                  <w:color w:val="0000FF"/>
                  <w:sz w:val="20"/>
                  <w:u w:val="single"/>
                </w:rPr>
                <w:t>Active Directory</w:t>
              </w:r>
            </w:hyperlink>
            <w:r w:rsidRPr="009E1AF9">
              <w:rPr>
                <w:rFonts w:ascii="Times New Roman" w:eastAsia="Times New Roman" w:hAnsi="Times New Roman" w:cs="Times New Roman"/>
                <w:sz w:val="20"/>
                <w:szCs w:val="20"/>
              </w:rPr>
              <w:t xml:space="preserve">(LDAP), </w:t>
            </w:r>
            <w:hyperlink r:id="rId474" w:tooltip="Kerberos (protocol)" w:history="1">
              <w:r w:rsidRPr="009E1AF9">
                <w:rPr>
                  <w:rFonts w:ascii="Times New Roman" w:eastAsia="Times New Roman" w:hAnsi="Times New Roman" w:cs="Times New Roman"/>
                  <w:color w:val="0000FF"/>
                  <w:sz w:val="20"/>
                  <w:u w:val="single"/>
                </w:rPr>
                <w:t>Kerberos</w:t>
              </w:r>
            </w:hyperlink>
            <w:r w:rsidRPr="009E1AF9">
              <w:rPr>
                <w:rFonts w:ascii="Times New Roman" w:eastAsia="Times New Roman" w:hAnsi="Times New Roman" w:cs="Times New Roman"/>
                <w:sz w:val="20"/>
                <w:szCs w:val="20"/>
              </w:rPr>
              <w:t xml:space="preserve"> 5, proxied IMAP auth, getpwent, shadow, SIA, BSDauth, </w:t>
            </w:r>
            <w:hyperlink r:id="rId475" w:tooltip="Vpopmail" w:history="1">
              <w:r w:rsidRPr="009E1AF9">
                <w:rPr>
                  <w:rFonts w:ascii="Times New Roman" w:eastAsia="Times New Roman" w:hAnsi="Times New Roman" w:cs="Times New Roman"/>
                  <w:color w:val="0000FF"/>
                  <w:sz w:val="20"/>
                  <w:u w:val="single"/>
                </w:rPr>
                <w:t>Vpopmail</w:t>
              </w:r>
            </w:hyperlink>
            <w:r w:rsidRPr="009E1AF9">
              <w:rPr>
                <w:rFonts w:ascii="Times New Roman" w:eastAsia="Times New Roman" w:hAnsi="Times New Roman" w:cs="Times New Roman"/>
                <w:sz w:val="20"/>
                <w:szCs w:val="20"/>
              </w:rPr>
              <w:t xml:space="preserve">. APOP and SASL mechanisms: ANONYMOUS, PLAIN, LOGIN, </w:t>
            </w:r>
            <w:hyperlink r:id="rId476" w:tooltip="CRAM-MD5" w:history="1">
              <w:r w:rsidRPr="009E1AF9">
                <w:rPr>
                  <w:rFonts w:ascii="Times New Roman" w:eastAsia="Times New Roman" w:hAnsi="Times New Roman" w:cs="Times New Roman"/>
                  <w:color w:val="0000FF"/>
                  <w:sz w:val="20"/>
                  <w:u w:val="single"/>
                </w:rPr>
                <w:t>CRAM-MD5</w:t>
              </w:r>
            </w:hyperlink>
            <w:r w:rsidRPr="009E1AF9">
              <w:rPr>
                <w:rFonts w:ascii="Times New Roman" w:eastAsia="Times New Roman" w:hAnsi="Times New Roman" w:cs="Times New Roman"/>
                <w:sz w:val="20"/>
                <w:szCs w:val="20"/>
              </w:rPr>
              <w:t xml:space="preserve">, DIGEST-MD5, SCRAM-SHA1, EXTERNAL, GSSAPI, NTLM, </w:t>
            </w:r>
            <w:hyperlink r:id="rId477" w:tooltip="One-time password" w:history="1">
              <w:r w:rsidRPr="009E1AF9">
                <w:rPr>
                  <w:rFonts w:ascii="Times New Roman" w:eastAsia="Times New Roman" w:hAnsi="Times New Roman" w:cs="Times New Roman"/>
                  <w:color w:val="0000FF"/>
                  <w:sz w:val="20"/>
                  <w:u w:val="single"/>
                </w:rPr>
                <w:t>OTP</w:t>
              </w:r>
            </w:hyperlink>
            <w:r w:rsidRPr="009E1AF9">
              <w:rPr>
                <w:rFonts w:ascii="Times New Roman" w:eastAsia="Times New Roman" w:hAnsi="Times New Roman" w:cs="Times New Roman"/>
                <w:sz w:val="20"/>
                <w:szCs w:val="20"/>
              </w:rPr>
              <w:t>, SKEY, RPA.</w:t>
            </w:r>
          </w:p>
        </w:tc>
      </w:tr>
      <w:tr w:rsidR="009E1AF9" w:rsidRPr="009E1AF9" w:rsidTr="009E1AF9">
        <w:trPr>
          <w:tblCellSpacing w:w="15" w:type="dxa"/>
        </w:trPr>
        <w:tc>
          <w:tcPr>
            <w:tcW w:w="0" w:type="auto"/>
            <w:shd w:val="clear" w:color="auto" w:fill="ECECEC"/>
            <w:vAlign w:val="center"/>
            <w:hideMark/>
          </w:tcPr>
          <w:p w:rsidR="009E1AF9" w:rsidRPr="009E1AF9" w:rsidRDefault="009E1AF9" w:rsidP="009E1AF9">
            <w:pPr>
              <w:spacing w:after="0" w:line="240" w:lineRule="auto"/>
              <w:rPr>
                <w:rFonts w:ascii="Times New Roman" w:eastAsia="Times New Roman" w:hAnsi="Times New Roman" w:cs="Times New Roman"/>
                <w:b/>
                <w:bCs/>
                <w:color w:val="000000"/>
                <w:sz w:val="20"/>
                <w:szCs w:val="20"/>
              </w:rPr>
            </w:pPr>
            <w:hyperlink r:id="rId478" w:tooltip="Eudora Internet Mail Server" w:history="1">
              <w:r w:rsidRPr="009E1AF9">
                <w:rPr>
                  <w:rFonts w:ascii="Times New Roman" w:eastAsia="Times New Roman" w:hAnsi="Times New Roman" w:cs="Times New Roman"/>
                  <w:b/>
                  <w:bCs/>
                  <w:color w:val="0000FF"/>
                  <w:sz w:val="20"/>
                  <w:u w:val="single"/>
                </w:rPr>
                <w:t>Eudora Internet Mail Server</w:t>
              </w:r>
            </w:hyperlink>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FF99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No</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FF99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No</w:t>
            </w:r>
          </w:p>
        </w:tc>
        <w:tc>
          <w:tcPr>
            <w:tcW w:w="0" w:type="auto"/>
            <w:shd w:val="clear" w:color="auto" w:fill="FF99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No</w:t>
            </w:r>
          </w:p>
        </w:tc>
        <w:tc>
          <w:tcPr>
            <w:tcW w:w="0" w:type="auto"/>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CRAM-MD5, DIGEST-MD5, PLAIN, LOGIN</w:t>
            </w:r>
          </w:p>
        </w:tc>
      </w:tr>
      <w:tr w:rsidR="009E1AF9" w:rsidRPr="009E1AF9" w:rsidTr="009E1AF9">
        <w:trPr>
          <w:tblCellSpacing w:w="15" w:type="dxa"/>
        </w:trPr>
        <w:tc>
          <w:tcPr>
            <w:tcW w:w="0" w:type="auto"/>
            <w:shd w:val="clear" w:color="auto" w:fill="ECECEC"/>
            <w:vAlign w:val="center"/>
            <w:hideMark/>
          </w:tcPr>
          <w:p w:rsidR="009E1AF9" w:rsidRPr="009E1AF9" w:rsidRDefault="009E1AF9" w:rsidP="009E1AF9">
            <w:pPr>
              <w:spacing w:after="0" w:line="240" w:lineRule="auto"/>
              <w:rPr>
                <w:rFonts w:ascii="Times New Roman" w:eastAsia="Times New Roman" w:hAnsi="Times New Roman" w:cs="Times New Roman"/>
                <w:b/>
                <w:bCs/>
                <w:color w:val="000000"/>
                <w:sz w:val="20"/>
                <w:szCs w:val="20"/>
              </w:rPr>
            </w:pPr>
            <w:hyperlink r:id="rId479" w:tooltip="Exim" w:history="1">
              <w:r w:rsidRPr="009E1AF9">
                <w:rPr>
                  <w:rFonts w:ascii="Times New Roman" w:eastAsia="Times New Roman" w:hAnsi="Times New Roman" w:cs="Times New Roman"/>
                  <w:b/>
                  <w:bCs/>
                  <w:color w:val="0000FF"/>
                  <w:sz w:val="20"/>
                  <w:u w:val="single"/>
                </w:rPr>
                <w:t>Exim</w:t>
              </w:r>
            </w:hyperlink>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Cyrus SASL, Dovecot SASL, GNU SASL, CRAM-MD5, Heimdal GSSAPI, PLAIN, LOGIN, SPA</w:t>
            </w:r>
          </w:p>
        </w:tc>
      </w:tr>
      <w:tr w:rsidR="009E1AF9" w:rsidRPr="009E1AF9" w:rsidTr="009E1AF9">
        <w:trPr>
          <w:tblCellSpacing w:w="15" w:type="dxa"/>
        </w:trPr>
        <w:tc>
          <w:tcPr>
            <w:tcW w:w="0" w:type="auto"/>
            <w:shd w:val="clear" w:color="auto" w:fill="ECECEC"/>
            <w:vAlign w:val="center"/>
            <w:hideMark/>
          </w:tcPr>
          <w:p w:rsidR="009E1AF9" w:rsidRPr="009E1AF9" w:rsidRDefault="009E1AF9" w:rsidP="009E1AF9">
            <w:pPr>
              <w:spacing w:after="0" w:line="240" w:lineRule="auto"/>
              <w:rPr>
                <w:rFonts w:ascii="Times New Roman" w:eastAsia="Times New Roman" w:hAnsi="Times New Roman" w:cs="Times New Roman"/>
                <w:b/>
                <w:bCs/>
                <w:color w:val="000000"/>
                <w:sz w:val="20"/>
                <w:szCs w:val="20"/>
              </w:rPr>
            </w:pPr>
            <w:hyperlink r:id="rId480" w:tooltip="FirstClass" w:history="1">
              <w:r w:rsidRPr="009E1AF9">
                <w:rPr>
                  <w:rFonts w:ascii="Times New Roman" w:eastAsia="Times New Roman" w:hAnsi="Times New Roman" w:cs="Times New Roman"/>
                  <w:b/>
                  <w:bCs/>
                  <w:color w:val="0000FF"/>
                  <w:sz w:val="20"/>
                  <w:u w:val="single"/>
                </w:rPr>
                <w:t>FirstClass</w:t>
              </w:r>
            </w:hyperlink>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ECECEC"/>
            <w:vAlign w:val="center"/>
            <w:hideMark/>
          </w:tcPr>
          <w:p w:rsidR="009E1AF9" w:rsidRPr="009E1AF9" w:rsidRDefault="009E1AF9" w:rsidP="009E1AF9">
            <w:pPr>
              <w:spacing w:after="0" w:line="240" w:lineRule="auto"/>
              <w:jc w:val="center"/>
              <w:rPr>
                <w:rFonts w:ascii="Times New Roman" w:eastAsia="Times New Roman" w:hAnsi="Times New Roman" w:cs="Times New Roman"/>
                <w:color w:val="2C2C2C"/>
                <w:sz w:val="15"/>
                <w:szCs w:val="15"/>
              </w:rPr>
            </w:pPr>
            <w:r w:rsidRPr="009E1AF9">
              <w:rPr>
                <w:rFonts w:ascii="Times New Roman" w:eastAsia="Times New Roman" w:hAnsi="Times New Roman" w:cs="Times New Roman"/>
                <w:color w:val="2C2C2C"/>
                <w:sz w:val="15"/>
                <w:szCs w:val="15"/>
              </w:rPr>
              <w:t>?</w:t>
            </w:r>
          </w:p>
        </w:tc>
        <w:tc>
          <w:tcPr>
            <w:tcW w:w="0" w:type="auto"/>
            <w:shd w:val="clear" w:color="auto" w:fill="ECECEC"/>
            <w:vAlign w:val="center"/>
            <w:hideMark/>
          </w:tcPr>
          <w:p w:rsidR="009E1AF9" w:rsidRPr="009E1AF9" w:rsidRDefault="009E1AF9" w:rsidP="009E1AF9">
            <w:pPr>
              <w:spacing w:after="0" w:line="240" w:lineRule="auto"/>
              <w:jc w:val="center"/>
              <w:rPr>
                <w:rFonts w:ascii="Times New Roman" w:eastAsia="Times New Roman" w:hAnsi="Times New Roman" w:cs="Times New Roman"/>
                <w:color w:val="2C2C2C"/>
                <w:sz w:val="15"/>
                <w:szCs w:val="15"/>
              </w:rPr>
            </w:pPr>
            <w:r w:rsidRPr="009E1AF9">
              <w:rPr>
                <w:rFonts w:ascii="Times New Roman" w:eastAsia="Times New Roman" w:hAnsi="Times New Roman" w:cs="Times New Roman"/>
                <w:color w:val="2C2C2C"/>
                <w:sz w:val="15"/>
                <w:szCs w:val="15"/>
              </w:rPr>
              <w:t>?</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p>
        </w:tc>
      </w:tr>
      <w:tr w:rsidR="009E1AF9" w:rsidRPr="009E1AF9" w:rsidTr="009E1AF9">
        <w:trPr>
          <w:tblCellSpacing w:w="15" w:type="dxa"/>
        </w:trPr>
        <w:tc>
          <w:tcPr>
            <w:tcW w:w="0" w:type="auto"/>
            <w:shd w:val="clear" w:color="auto" w:fill="ECECEC"/>
            <w:vAlign w:val="center"/>
            <w:hideMark/>
          </w:tcPr>
          <w:p w:rsidR="009E1AF9" w:rsidRPr="009E1AF9" w:rsidRDefault="009E1AF9" w:rsidP="009E1AF9">
            <w:pPr>
              <w:spacing w:after="0" w:line="240" w:lineRule="auto"/>
              <w:rPr>
                <w:rFonts w:ascii="Times New Roman" w:eastAsia="Times New Roman" w:hAnsi="Times New Roman" w:cs="Times New Roman"/>
                <w:b/>
                <w:bCs/>
                <w:color w:val="000000"/>
                <w:sz w:val="20"/>
                <w:szCs w:val="20"/>
              </w:rPr>
            </w:pPr>
            <w:hyperlink r:id="rId481" w:tooltip="Gordano Messaging Suite" w:history="1">
              <w:r w:rsidRPr="009E1AF9">
                <w:rPr>
                  <w:rFonts w:ascii="Times New Roman" w:eastAsia="Times New Roman" w:hAnsi="Times New Roman" w:cs="Times New Roman"/>
                  <w:b/>
                  <w:bCs/>
                  <w:color w:val="0000FF"/>
                  <w:sz w:val="20"/>
                  <w:u w:val="single"/>
                </w:rPr>
                <w:t>Gordano Messaging Suite</w:t>
              </w:r>
            </w:hyperlink>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FF99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No</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PLAIN, LOGIN, CRAM-MD5, DIGEST-MD5, APOP, ODBC, Active Directory, NT Domain</w:t>
            </w:r>
          </w:p>
        </w:tc>
      </w:tr>
      <w:tr w:rsidR="009E1AF9" w:rsidRPr="009E1AF9" w:rsidTr="009E1AF9">
        <w:trPr>
          <w:tblCellSpacing w:w="15" w:type="dxa"/>
        </w:trPr>
        <w:tc>
          <w:tcPr>
            <w:tcW w:w="0" w:type="auto"/>
            <w:shd w:val="clear" w:color="auto" w:fill="ECECEC"/>
            <w:vAlign w:val="center"/>
            <w:hideMark/>
          </w:tcPr>
          <w:p w:rsidR="009E1AF9" w:rsidRPr="009E1AF9" w:rsidRDefault="009E1AF9" w:rsidP="009E1AF9">
            <w:pPr>
              <w:spacing w:after="0" w:line="240" w:lineRule="auto"/>
              <w:rPr>
                <w:rFonts w:ascii="Times New Roman" w:eastAsia="Times New Roman" w:hAnsi="Times New Roman" w:cs="Times New Roman"/>
                <w:b/>
                <w:bCs/>
                <w:color w:val="000000"/>
                <w:sz w:val="20"/>
                <w:szCs w:val="20"/>
              </w:rPr>
            </w:pPr>
            <w:hyperlink r:id="rId482" w:tooltip="GroupWise" w:history="1">
              <w:r w:rsidRPr="009E1AF9">
                <w:rPr>
                  <w:rFonts w:ascii="Times New Roman" w:eastAsia="Times New Roman" w:hAnsi="Times New Roman" w:cs="Times New Roman"/>
                  <w:b/>
                  <w:bCs/>
                  <w:color w:val="0000FF"/>
                  <w:sz w:val="20"/>
                  <w:u w:val="single"/>
                </w:rPr>
                <w:t>GroupWise</w:t>
              </w:r>
            </w:hyperlink>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hyperlink r:id="rId483" w:tooltip="EDirectory" w:history="1">
              <w:r w:rsidRPr="009E1AF9">
                <w:rPr>
                  <w:rFonts w:ascii="Times New Roman" w:eastAsia="Times New Roman" w:hAnsi="Times New Roman" w:cs="Times New Roman"/>
                  <w:color w:val="0000FF"/>
                  <w:sz w:val="20"/>
                  <w:u w:val="single"/>
                </w:rPr>
                <w:t>eDirectory</w:t>
              </w:r>
            </w:hyperlink>
            <w:r w:rsidRPr="009E1AF9">
              <w:rPr>
                <w:rFonts w:ascii="Times New Roman" w:eastAsia="Times New Roman" w:hAnsi="Times New Roman" w:cs="Times New Roman"/>
                <w:sz w:val="20"/>
                <w:szCs w:val="20"/>
              </w:rPr>
              <w:t>, Any LDAPv3-compliant source</w:t>
            </w:r>
          </w:p>
        </w:tc>
      </w:tr>
      <w:tr w:rsidR="009E1AF9" w:rsidRPr="009E1AF9" w:rsidTr="009E1AF9">
        <w:trPr>
          <w:tblCellSpacing w:w="15" w:type="dxa"/>
        </w:trPr>
        <w:tc>
          <w:tcPr>
            <w:tcW w:w="0" w:type="auto"/>
            <w:shd w:val="clear" w:color="auto" w:fill="ECECEC"/>
            <w:vAlign w:val="center"/>
            <w:hideMark/>
          </w:tcPr>
          <w:p w:rsidR="009E1AF9" w:rsidRPr="009E1AF9" w:rsidRDefault="009E1AF9" w:rsidP="009E1AF9">
            <w:pPr>
              <w:spacing w:after="0" w:line="240" w:lineRule="auto"/>
              <w:rPr>
                <w:rFonts w:ascii="Times New Roman" w:eastAsia="Times New Roman" w:hAnsi="Times New Roman" w:cs="Times New Roman"/>
                <w:b/>
                <w:bCs/>
                <w:color w:val="000000"/>
                <w:sz w:val="20"/>
                <w:szCs w:val="20"/>
              </w:rPr>
            </w:pPr>
            <w:hyperlink r:id="rId484" w:tooltip="Halon (software)" w:history="1">
              <w:r w:rsidRPr="009E1AF9">
                <w:rPr>
                  <w:rFonts w:ascii="Times New Roman" w:eastAsia="Times New Roman" w:hAnsi="Times New Roman" w:cs="Times New Roman"/>
                  <w:b/>
                  <w:bCs/>
                  <w:color w:val="0000FF"/>
                  <w:sz w:val="20"/>
                  <w:u w:val="single"/>
                </w:rPr>
                <w:t>Halon</w:t>
              </w:r>
            </w:hyperlink>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FF99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No</w:t>
            </w:r>
          </w:p>
        </w:tc>
        <w:tc>
          <w:tcPr>
            <w:tcW w:w="0" w:type="auto"/>
            <w:shd w:val="clear" w:color="auto" w:fill="FF99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No</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 xml:space="preserve">Many mechanism (SMTP callout, </w:t>
            </w:r>
            <w:hyperlink r:id="rId485" w:tooltip="Dovecot" w:history="1">
              <w:r w:rsidRPr="009E1AF9">
                <w:rPr>
                  <w:rFonts w:ascii="Times New Roman" w:eastAsia="Times New Roman" w:hAnsi="Times New Roman" w:cs="Times New Roman"/>
                  <w:color w:val="0000FF"/>
                  <w:sz w:val="20"/>
                  <w:u w:val="single"/>
                </w:rPr>
                <w:t>Dovecot</w:t>
              </w:r>
            </w:hyperlink>
            <w:r w:rsidRPr="009E1AF9">
              <w:rPr>
                <w:rFonts w:ascii="Times New Roman" w:eastAsia="Times New Roman" w:hAnsi="Times New Roman" w:cs="Times New Roman"/>
                <w:sz w:val="20"/>
                <w:szCs w:val="20"/>
              </w:rPr>
              <w:t xml:space="preserve"> SASL, </w:t>
            </w:r>
            <w:hyperlink r:id="rId486" w:tooltip="REST" w:history="1">
              <w:r w:rsidRPr="009E1AF9">
                <w:rPr>
                  <w:rFonts w:ascii="Times New Roman" w:eastAsia="Times New Roman" w:hAnsi="Times New Roman" w:cs="Times New Roman"/>
                  <w:color w:val="0000FF"/>
                  <w:sz w:val="20"/>
                  <w:u w:val="single"/>
                </w:rPr>
                <w:t>REST</w:t>
              </w:r>
            </w:hyperlink>
            <w:r w:rsidRPr="009E1AF9">
              <w:rPr>
                <w:rFonts w:ascii="Times New Roman" w:eastAsia="Times New Roman" w:hAnsi="Times New Roman" w:cs="Times New Roman"/>
                <w:sz w:val="20"/>
                <w:szCs w:val="20"/>
              </w:rPr>
              <w:t>, etc.) via script.</w:t>
            </w:r>
            <w:hyperlink r:id="rId487" w:anchor="cite_note-21" w:history="1">
              <w:r w:rsidRPr="009E1AF9">
                <w:rPr>
                  <w:rFonts w:ascii="Times New Roman" w:eastAsia="Times New Roman" w:hAnsi="Times New Roman" w:cs="Times New Roman"/>
                  <w:color w:val="0000FF"/>
                  <w:sz w:val="20"/>
                  <w:u w:val="single"/>
                  <w:vertAlign w:val="superscript"/>
                </w:rPr>
                <w:t>[21]</w:t>
              </w:r>
            </w:hyperlink>
          </w:p>
        </w:tc>
      </w:tr>
      <w:tr w:rsidR="009E1AF9" w:rsidRPr="009E1AF9" w:rsidTr="009E1AF9">
        <w:trPr>
          <w:tblCellSpacing w:w="15" w:type="dxa"/>
        </w:trPr>
        <w:tc>
          <w:tcPr>
            <w:tcW w:w="0" w:type="auto"/>
            <w:shd w:val="clear" w:color="auto" w:fill="ECECEC"/>
            <w:vAlign w:val="center"/>
            <w:hideMark/>
          </w:tcPr>
          <w:p w:rsidR="009E1AF9" w:rsidRPr="009E1AF9" w:rsidRDefault="009E1AF9" w:rsidP="009E1AF9">
            <w:pPr>
              <w:spacing w:after="0" w:line="240" w:lineRule="auto"/>
              <w:rPr>
                <w:rFonts w:ascii="Times New Roman" w:eastAsia="Times New Roman" w:hAnsi="Times New Roman" w:cs="Times New Roman"/>
                <w:b/>
                <w:bCs/>
                <w:color w:val="000000"/>
                <w:sz w:val="20"/>
                <w:szCs w:val="20"/>
              </w:rPr>
            </w:pPr>
            <w:hyperlink r:id="rId488" w:tooltip="Haraka (software)" w:history="1">
              <w:r w:rsidRPr="009E1AF9">
                <w:rPr>
                  <w:rFonts w:ascii="Times New Roman" w:eastAsia="Times New Roman" w:hAnsi="Times New Roman" w:cs="Times New Roman"/>
                  <w:b/>
                  <w:bCs/>
                  <w:color w:val="0000FF"/>
                  <w:sz w:val="20"/>
                  <w:u w:val="single"/>
                </w:rPr>
                <w:t>Haraka</w:t>
              </w:r>
            </w:hyperlink>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FF99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No</w:t>
            </w:r>
          </w:p>
        </w:tc>
        <w:tc>
          <w:tcPr>
            <w:tcW w:w="0" w:type="auto"/>
            <w:shd w:val="clear" w:color="auto" w:fill="FF99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No</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Proxy to other server, any other mechanism via AUTH plugins.</w:t>
            </w:r>
          </w:p>
        </w:tc>
      </w:tr>
      <w:tr w:rsidR="009E1AF9" w:rsidRPr="009E1AF9" w:rsidTr="009E1AF9">
        <w:trPr>
          <w:tblCellSpacing w:w="15" w:type="dxa"/>
        </w:trPr>
        <w:tc>
          <w:tcPr>
            <w:tcW w:w="0" w:type="auto"/>
            <w:shd w:val="clear" w:color="auto" w:fill="ECECEC"/>
            <w:vAlign w:val="center"/>
            <w:hideMark/>
          </w:tcPr>
          <w:p w:rsidR="009E1AF9" w:rsidRPr="009E1AF9" w:rsidRDefault="009E1AF9" w:rsidP="009E1AF9">
            <w:pPr>
              <w:spacing w:after="0" w:line="240" w:lineRule="auto"/>
              <w:rPr>
                <w:rFonts w:ascii="Times New Roman" w:eastAsia="Times New Roman" w:hAnsi="Times New Roman" w:cs="Times New Roman"/>
                <w:b/>
                <w:bCs/>
                <w:color w:val="000000"/>
                <w:sz w:val="20"/>
                <w:szCs w:val="20"/>
              </w:rPr>
            </w:pPr>
            <w:hyperlink r:id="rId489" w:tooltip="IceWarp Mail Server" w:history="1">
              <w:r w:rsidRPr="009E1AF9">
                <w:rPr>
                  <w:rFonts w:ascii="Times New Roman" w:eastAsia="Times New Roman" w:hAnsi="Times New Roman" w:cs="Times New Roman"/>
                  <w:b/>
                  <w:bCs/>
                  <w:color w:val="0000FF"/>
                  <w:sz w:val="20"/>
                  <w:u w:val="single"/>
                </w:rPr>
                <w:t>IceWarp Mail Server</w:t>
              </w:r>
            </w:hyperlink>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PLAIN, LOGIN, CRAM-MD5, NTLM</w:t>
            </w:r>
          </w:p>
        </w:tc>
      </w:tr>
      <w:tr w:rsidR="009E1AF9" w:rsidRPr="009E1AF9" w:rsidTr="009E1AF9">
        <w:trPr>
          <w:tblCellSpacing w:w="15" w:type="dxa"/>
        </w:trPr>
        <w:tc>
          <w:tcPr>
            <w:tcW w:w="0" w:type="auto"/>
            <w:shd w:val="clear" w:color="auto" w:fill="ECECEC"/>
            <w:vAlign w:val="center"/>
            <w:hideMark/>
          </w:tcPr>
          <w:p w:rsidR="009E1AF9" w:rsidRPr="009E1AF9" w:rsidRDefault="009E1AF9" w:rsidP="009E1AF9">
            <w:pPr>
              <w:spacing w:after="0" w:line="240" w:lineRule="auto"/>
              <w:rPr>
                <w:rFonts w:ascii="Times New Roman" w:eastAsia="Times New Roman" w:hAnsi="Times New Roman" w:cs="Times New Roman"/>
                <w:b/>
                <w:bCs/>
                <w:color w:val="000000"/>
                <w:sz w:val="20"/>
                <w:szCs w:val="20"/>
              </w:rPr>
            </w:pPr>
            <w:hyperlink r:id="rId490" w:tooltip="Ipswitch IMail Server" w:history="1">
              <w:r w:rsidRPr="009E1AF9">
                <w:rPr>
                  <w:rFonts w:ascii="Times New Roman" w:eastAsia="Times New Roman" w:hAnsi="Times New Roman" w:cs="Times New Roman"/>
                  <w:b/>
                  <w:bCs/>
                  <w:color w:val="0000FF"/>
                  <w:sz w:val="20"/>
                  <w:u w:val="single"/>
                </w:rPr>
                <w:t>Ipswitch IMail Server</w:t>
              </w:r>
            </w:hyperlink>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FF99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No</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Active Directory, Windows authentication, CRAM-MD5, PLAIN, LOGIN</w:t>
            </w:r>
          </w:p>
        </w:tc>
      </w:tr>
      <w:tr w:rsidR="009E1AF9" w:rsidRPr="009E1AF9" w:rsidTr="009E1AF9">
        <w:trPr>
          <w:tblCellSpacing w:w="15" w:type="dxa"/>
        </w:trPr>
        <w:tc>
          <w:tcPr>
            <w:tcW w:w="0" w:type="auto"/>
            <w:shd w:val="clear" w:color="auto" w:fill="ECECEC"/>
            <w:vAlign w:val="center"/>
            <w:hideMark/>
          </w:tcPr>
          <w:p w:rsidR="009E1AF9" w:rsidRPr="009E1AF9" w:rsidRDefault="009E1AF9" w:rsidP="009E1AF9">
            <w:pPr>
              <w:spacing w:after="0" w:line="240" w:lineRule="auto"/>
              <w:rPr>
                <w:rFonts w:ascii="Times New Roman" w:eastAsia="Times New Roman" w:hAnsi="Times New Roman" w:cs="Times New Roman"/>
                <w:b/>
                <w:bCs/>
                <w:color w:val="000000"/>
                <w:sz w:val="20"/>
                <w:szCs w:val="20"/>
              </w:rPr>
            </w:pPr>
            <w:hyperlink r:id="rId491" w:tooltip="Kolab" w:history="1">
              <w:r w:rsidRPr="009E1AF9">
                <w:rPr>
                  <w:rFonts w:ascii="Times New Roman" w:eastAsia="Times New Roman" w:hAnsi="Times New Roman" w:cs="Times New Roman"/>
                  <w:b/>
                  <w:bCs/>
                  <w:color w:val="0000FF"/>
                  <w:sz w:val="20"/>
                  <w:u w:val="single"/>
                </w:rPr>
                <w:t>Kolab</w:t>
              </w:r>
            </w:hyperlink>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 xml:space="preserve">Kolab employs Cyrus and Postfix and thus supports all Cyrus SASL authentication methods and </w:t>
            </w:r>
            <w:hyperlink r:id="rId492" w:tooltip="X.509" w:history="1">
              <w:r w:rsidRPr="009E1AF9">
                <w:rPr>
                  <w:rFonts w:ascii="Times New Roman" w:eastAsia="Times New Roman" w:hAnsi="Times New Roman" w:cs="Times New Roman"/>
                  <w:color w:val="0000FF"/>
                  <w:sz w:val="20"/>
                  <w:u w:val="single"/>
                </w:rPr>
                <w:t>X.509</w:t>
              </w:r>
            </w:hyperlink>
            <w:r w:rsidRPr="009E1AF9">
              <w:rPr>
                <w:rFonts w:ascii="Times New Roman" w:eastAsia="Times New Roman" w:hAnsi="Times New Roman" w:cs="Times New Roman"/>
                <w:sz w:val="20"/>
                <w:szCs w:val="20"/>
              </w:rPr>
              <w:t xml:space="preserve"> PKI auth via </w:t>
            </w:r>
            <w:hyperlink r:id="rId493" w:tooltip="STARTTLS" w:history="1">
              <w:r w:rsidRPr="009E1AF9">
                <w:rPr>
                  <w:rFonts w:ascii="Times New Roman" w:eastAsia="Times New Roman" w:hAnsi="Times New Roman" w:cs="Times New Roman"/>
                  <w:color w:val="0000FF"/>
                  <w:sz w:val="20"/>
                  <w:u w:val="single"/>
                </w:rPr>
                <w:t>STARTTLS</w:t>
              </w:r>
            </w:hyperlink>
            <w:r w:rsidRPr="009E1AF9">
              <w:rPr>
                <w:rFonts w:ascii="Times New Roman" w:eastAsia="Times New Roman" w:hAnsi="Times New Roman" w:cs="Times New Roman"/>
                <w:sz w:val="20"/>
                <w:szCs w:val="20"/>
              </w:rPr>
              <w:t xml:space="preserve"> and EXTERNAL.</w:t>
            </w:r>
          </w:p>
        </w:tc>
      </w:tr>
      <w:tr w:rsidR="009E1AF9" w:rsidRPr="009E1AF9" w:rsidTr="009E1AF9">
        <w:trPr>
          <w:tblCellSpacing w:w="15" w:type="dxa"/>
        </w:trPr>
        <w:tc>
          <w:tcPr>
            <w:tcW w:w="0" w:type="auto"/>
            <w:shd w:val="clear" w:color="auto" w:fill="ECECEC"/>
            <w:vAlign w:val="center"/>
            <w:hideMark/>
          </w:tcPr>
          <w:p w:rsidR="009E1AF9" w:rsidRPr="009E1AF9" w:rsidRDefault="009E1AF9" w:rsidP="009E1AF9">
            <w:pPr>
              <w:spacing w:after="0" w:line="240" w:lineRule="auto"/>
              <w:rPr>
                <w:rFonts w:ascii="Times New Roman" w:eastAsia="Times New Roman" w:hAnsi="Times New Roman" w:cs="Times New Roman"/>
                <w:b/>
                <w:bCs/>
                <w:color w:val="000000"/>
                <w:sz w:val="20"/>
                <w:szCs w:val="20"/>
              </w:rPr>
            </w:pPr>
            <w:hyperlink r:id="rId494" w:tooltip="Kerio Connect" w:history="1">
              <w:r w:rsidRPr="009E1AF9">
                <w:rPr>
                  <w:rFonts w:ascii="Times New Roman" w:eastAsia="Times New Roman" w:hAnsi="Times New Roman" w:cs="Times New Roman"/>
                  <w:b/>
                  <w:bCs/>
                  <w:color w:val="0000FF"/>
                  <w:sz w:val="20"/>
                  <w:u w:val="single"/>
                </w:rPr>
                <w:t>Kerio Connect</w:t>
              </w:r>
            </w:hyperlink>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hyperlink r:id="rId495" w:tooltip="Active Directory" w:history="1">
              <w:r w:rsidRPr="009E1AF9">
                <w:rPr>
                  <w:rFonts w:ascii="Times New Roman" w:eastAsia="Times New Roman" w:hAnsi="Times New Roman" w:cs="Times New Roman"/>
                  <w:color w:val="0000FF"/>
                  <w:sz w:val="20"/>
                  <w:u w:val="single"/>
                </w:rPr>
                <w:t>Active Directory</w:t>
              </w:r>
            </w:hyperlink>
            <w:r w:rsidRPr="009E1AF9">
              <w:rPr>
                <w:rFonts w:ascii="Times New Roman" w:eastAsia="Times New Roman" w:hAnsi="Times New Roman" w:cs="Times New Roman"/>
                <w:sz w:val="20"/>
                <w:szCs w:val="20"/>
              </w:rPr>
              <w:t xml:space="preserve">, </w:t>
            </w:r>
            <w:hyperlink r:id="rId496" w:tooltip="Apple Open Directory" w:history="1">
              <w:r w:rsidRPr="009E1AF9">
                <w:rPr>
                  <w:rFonts w:ascii="Times New Roman" w:eastAsia="Times New Roman" w:hAnsi="Times New Roman" w:cs="Times New Roman"/>
                  <w:color w:val="0000FF"/>
                  <w:sz w:val="20"/>
                  <w:u w:val="single"/>
                </w:rPr>
                <w:t>Apple Open Directory</w:t>
              </w:r>
            </w:hyperlink>
            <w:r w:rsidRPr="009E1AF9">
              <w:rPr>
                <w:rFonts w:ascii="Times New Roman" w:eastAsia="Times New Roman" w:hAnsi="Times New Roman" w:cs="Times New Roman"/>
                <w:sz w:val="20"/>
                <w:szCs w:val="20"/>
              </w:rPr>
              <w:t xml:space="preserve">, </w:t>
            </w:r>
            <w:hyperlink r:id="rId497" w:tooltip="Pluggable Authentication Modules" w:history="1">
              <w:r w:rsidRPr="009E1AF9">
                <w:rPr>
                  <w:rFonts w:ascii="Times New Roman" w:eastAsia="Times New Roman" w:hAnsi="Times New Roman" w:cs="Times New Roman"/>
                  <w:color w:val="0000FF"/>
                  <w:sz w:val="20"/>
                  <w:u w:val="single"/>
                </w:rPr>
                <w:t>Pluggable Authentication Modules</w:t>
              </w:r>
            </w:hyperlink>
            <w:r w:rsidRPr="009E1AF9">
              <w:rPr>
                <w:rFonts w:ascii="Times New Roman" w:eastAsia="Times New Roman" w:hAnsi="Times New Roman" w:cs="Times New Roman"/>
                <w:sz w:val="20"/>
                <w:szCs w:val="20"/>
              </w:rPr>
              <w:t>, PLAIN, LOGIN, CRAM-MD5, internal user database</w:t>
            </w:r>
          </w:p>
        </w:tc>
      </w:tr>
      <w:tr w:rsidR="009E1AF9" w:rsidRPr="009E1AF9" w:rsidTr="009E1AF9">
        <w:trPr>
          <w:tblCellSpacing w:w="15" w:type="dxa"/>
        </w:trPr>
        <w:tc>
          <w:tcPr>
            <w:tcW w:w="0" w:type="auto"/>
            <w:shd w:val="clear" w:color="auto" w:fill="ECECEC"/>
            <w:vAlign w:val="center"/>
            <w:hideMark/>
          </w:tcPr>
          <w:p w:rsidR="009E1AF9" w:rsidRPr="009E1AF9" w:rsidRDefault="009E1AF9" w:rsidP="009E1AF9">
            <w:pPr>
              <w:spacing w:after="0" w:line="240" w:lineRule="auto"/>
              <w:rPr>
                <w:rFonts w:ascii="Times New Roman" w:eastAsia="Times New Roman" w:hAnsi="Times New Roman" w:cs="Times New Roman"/>
                <w:b/>
                <w:bCs/>
                <w:color w:val="000000"/>
                <w:sz w:val="20"/>
                <w:szCs w:val="20"/>
              </w:rPr>
            </w:pPr>
            <w:hyperlink r:id="rId498" w:tooltip="MagicMail (page does not exist)" w:history="1">
              <w:r w:rsidRPr="009E1AF9">
                <w:rPr>
                  <w:rFonts w:ascii="Times New Roman" w:eastAsia="Times New Roman" w:hAnsi="Times New Roman" w:cs="Times New Roman"/>
                  <w:b/>
                  <w:bCs/>
                  <w:color w:val="0000FF"/>
                  <w:sz w:val="20"/>
                  <w:u w:val="single"/>
                </w:rPr>
                <w:t>MagicMail</w:t>
              </w:r>
            </w:hyperlink>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FF99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No</w:t>
            </w:r>
          </w:p>
        </w:tc>
        <w:tc>
          <w:tcPr>
            <w:tcW w:w="0" w:type="auto"/>
            <w:shd w:val="clear" w:color="auto" w:fill="FF99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No</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FF99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No</w:t>
            </w:r>
          </w:p>
        </w:tc>
        <w:tc>
          <w:tcPr>
            <w:tcW w:w="0" w:type="auto"/>
            <w:shd w:val="clear" w:color="auto" w:fill="ECECEC"/>
            <w:vAlign w:val="center"/>
            <w:hideMark/>
          </w:tcPr>
          <w:p w:rsidR="009E1AF9" w:rsidRPr="009E1AF9" w:rsidRDefault="009E1AF9" w:rsidP="009E1AF9">
            <w:pPr>
              <w:spacing w:after="0" w:line="240" w:lineRule="auto"/>
              <w:jc w:val="center"/>
              <w:rPr>
                <w:rFonts w:ascii="Times New Roman" w:eastAsia="Times New Roman" w:hAnsi="Times New Roman" w:cs="Times New Roman"/>
                <w:color w:val="2C2C2C"/>
                <w:sz w:val="15"/>
                <w:szCs w:val="15"/>
              </w:rPr>
            </w:pPr>
            <w:r w:rsidRPr="009E1AF9">
              <w:rPr>
                <w:rFonts w:ascii="Times New Roman" w:eastAsia="Times New Roman" w:hAnsi="Times New Roman" w:cs="Times New Roman"/>
                <w:color w:val="2C2C2C"/>
                <w:sz w:val="15"/>
                <w:szCs w:val="15"/>
              </w:rPr>
              <w:t>?</w:t>
            </w:r>
          </w:p>
        </w:tc>
      </w:tr>
      <w:tr w:rsidR="009E1AF9" w:rsidRPr="009E1AF9" w:rsidTr="009E1AF9">
        <w:trPr>
          <w:tblCellSpacing w:w="15" w:type="dxa"/>
        </w:trPr>
        <w:tc>
          <w:tcPr>
            <w:tcW w:w="0" w:type="auto"/>
            <w:shd w:val="clear" w:color="auto" w:fill="ECECEC"/>
            <w:vAlign w:val="center"/>
            <w:hideMark/>
          </w:tcPr>
          <w:p w:rsidR="009E1AF9" w:rsidRPr="009E1AF9" w:rsidRDefault="009E1AF9" w:rsidP="009E1AF9">
            <w:pPr>
              <w:spacing w:after="0" w:line="240" w:lineRule="auto"/>
              <w:rPr>
                <w:rFonts w:ascii="Times New Roman" w:eastAsia="Times New Roman" w:hAnsi="Times New Roman" w:cs="Times New Roman"/>
                <w:b/>
                <w:bCs/>
                <w:color w:val="000000"/>
                <w:sz w:val="20"/>
                <w:szCs w:val="20"/>
              </w:rPr>
            </w:pPr>
            <w:hyperlink r:id="rId499" w:tooltip="Mailsite" w:history="1">
              <w:r w:rsidRPr="009E1AF9">
                <w:rPr>
                  <w:rFonts w:ascii="Times New Roman" w:eastAsia="Times New Roman" w:hAnsi="Times New Roman" w:cs="Times New Roman"/>
                  <w:b/>
                  <w:bCs/>
                  <w:color w:val="0000FF"/>
                  <w:sz w:val="20"/>
                  <w:u w:val="single"/>
                </w:rPr>
                <w:t>Mailsite</w:t>
              </w:r>
            </w:hyperlink>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FF99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No</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NT Domain, Active Directory, PLAIN, LOGIN, NTLM, SCRAM-MD5, CRAM-MD5</w:t>
            </w:r>
          </w:p>
        </w:tc>
      </w:tr>
      <w:tr w:rsidR="009E1AF9" w:rsidRPr="009E1AF9" w:rsidTr="009E1AF9">
        <w:trPr>
          <w:tblCellSpacing w:w="15" w:type="dxa"/>
        </w:trPr>
        <w:tc>
          <w:tcPr>
            <w:tcW w:w="0" w:type="auto"/>
            <w:shd w:val="clear" w:color="auto" w:fill="ECECEC"/>
            <w:vAlign w:val="center"/>
            <w:hideMark/>
          </w:tcPr>
          <w:p w:rsidR="009E1AF9" w:rsidRPr="009E1AF9" w:rsidRDefault="009E1AF9" w:rsidP="009E1AF9">
            <w:pPr>
              <w:spacing w:after="0" w:line="240" w:lineRule="auto"/>
              <w:rPr>
                <w:rFonts w:ascii="Times New Roman" w:eastAsia="Times New Roman" w:hAnsi="Times New Roman" w:cs="Times New Roman"/>
                <w:b/>
                <w:bCs/>
                <w:color w:val="000000"/>
                <w:sz w:val="20"/>
                <w:szCs w:val="20"/>
              </w:rPr>
            </w:pPr>
            <w:hyperlink r:id="rId500" w:tooltip="Mailtraq" w:history="1">
              <w:r w:rsidRPr="009E1AF9">
                <w:rPr>
                  <w:rFonts w:ascii="Times New Roman" w:eastAsia="Times New Roman" w:hAnsi="Times New Roman" w:cs="Times New Roman"/>
                  <w:b/>
                  <w:bCs/>
                  <w:color w:val="0000FF"/>
                  <w:sz w:val="20"/>
                  <w:u w:val="single"/>
                </w:rPr>
                <w:t>Mailtraq</w:t>
              </w:r>
            </w:hyperlink>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NT Domain, Active Directory, Local Directory</w:t>
            </w:r>
          </w:p>
        </w:tc>
      </w:tr>
      <w:tr w:rsidR="009E1AF9" w:rsidRPr="009E1AF9" w:rsidTr="009E1AF9">
        <w:trPr>
          <w:tblCellSpacing w:w="15" w:type="dxa"/>
        </w:trPr>
        <w:tc>
          <w:tcPr>
            <w:tcW w:w="0" w:type="auto"/>
            <w:shd w:val="clear" w:color="auto" w:fill="ECECEC"/>
            <w:vAlign w:val="center"/>
            <w:hideMark/>
          </w:tcPr>
          <w:p w:rsidR="009E1AF9" w:rsidRPr="009E1AF9" w:rsidRDefault="009E1AF9" w:rsidP="009E1AF9">
            <w:pPr>
              <w:spacing w:after="0" w:line="240" w:lineRule="auto"/>
              <w:rPr>
                <w:rFonts w:ascii="Times New Roman" w:eastAsia="Times New Roman" w:hAnsi="Times New Roman" w:cs="Times New Roman"/>
                <w:b/>
                <w:bCs/>
                <w:color w:val="000000"/>
                <w:sz w:val="20"/>
                <w:szCs w:val="20"/>
              </w:rPr>
            </w:pPr>
            <w:hyperlink r:id="rId501" w:tooltip="MDaemon" w:history="1">
              <w:r w:rsidRPr="009E1AF9">
                <w:rPr>
                  <w:rFonts w:ascii="Times New Roman" w:eastAsia="Times New Roman" w:hAnsi="Times New Roman" w:cs="Times New Roman"/>
                  <w:b/>
                  <w:bCs/>
                  <w:color w:val="0000FF"/>
                  <w:sz w:val="20"/>
                  <w:u w:val="single"/>
                </w:rPr>
                <w:t>MDaemon Mail Server</w:t>
              </w:r>
            </w:hyperlink>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FF99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No</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Active Directory, PLAIN, CRAM-MD5, LOGIN</w:t>
            </w:r>
          </w:p>
        </w:tc>
      </w:tr>
      <w:tr w:rsidR="009E1AF9" w:rsidRPr="009E1AF9" w:rsidTr="009E1AF9">
        <w:trPr>
          <w:tblCellSpacing w:w="15" w:type="dxa"/>
        </w:trPr>
        <w:tc>
          <w:tcPr>
            <w:tcW w:w="0" w:type="auto"/>
            <w:shd w:val="clear" w:color="auto" w:fill="ECECEC"/>
            <w:vAlign w:val="center"/>
            <w:hideMark/>
          </w:tcPr>
          <w:p w:rsidR="009E1AF9" w:rsidRPr="009E1AF9" w:rsidRDefault="009E1AF9" w:rsidP="009E1AF9">
            <w:pPr>
              <w:spacing w:after="0" w:line="240" w:lineRule="auto"/>
              <w:rPr>
                <w:rFonts w:ascii="Times New Roman" w:eastAsia="Times New Roman" w:hAnsi="Times New Roman" w:cs="Times New Roman"/>
                <w:b/>
                <w:bCs/>
                <w:color w:val="000000"/>
                <w:sz w:val="20"/>
                <w:szCs w:val="20"/>
              </w:rPr>
            </w:pPr>
            <w:hyperlink r:id="rId502" w:tooltip="Mercury Mail Transport System" w:history="1">
              <w:r w:rsidRPr="009E1AF9">
                <w:rPr>
                  <w:rFonts w:ascii="Times New Roman" w:eastAsia="Times New Roman" w:hAnsi="Times New Roman" w:cs="Times New Roman"/>
                  <w:b/>
                  <w:bCs/>
                  <w:color w:val="0000FF"/>
                  <w:sz w:val="20"/>
                  <w:u w:val="single"/>
                </w:rPr>
                <w:t>Mercury Mail Transport System</w:t>
              </w:r>
            </w:hyperlink>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FF99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No</w:t>
            </w:r>
          </w:p>
        </w:tc>
        <w:tc>
          <w:tcPr>
            <w:tcW w:w="0" w:type="auto"/>
            <w:shd w:val="clear" w:color="auto" w:fill="ECECEC"/>
            <w:vAlign w:val="center"/>
            <w:hideMark/>
          </w:tcPr>
          <w:p w:rsidR="009E1AF9" w:rsidRPr="009E1AF9" w:rsidRDefault="009E1AF9" w:rsidP="009E1AF9">
            <w:pPr>
              <w:spacing w:after="0" w:line="240" w:lineRule="auto"/>
              <w:jc w:val="center"/>
              <w:rPr>
                <w:rFonts w:ascii="Times New Roman" w:eastAsia="Times New Roman" w:hAnsi="Times New Roman" w:cs="Times New Roman"/>
                <w:color w:val="2C2C2C"/>
                <w:sz w:val="15"/>
                <w:szCs w:val="15"/>
              </w:rPr>
            </w:pPr>
            <w:r w:rsidRPr="009E1AF9">
              <w:rPr>
                <w:rFonts w:ascii="Times New Roman" w:eastAsia="Times New Roman" w:hAnsi="Times New Roman" w:cs="Times New Roman"/>
                <w:color w:val="2C2C2C"/>
                <w:sz w:val="15"/>
                <w:szCs w:val="15"/>
              </w:rPr>
              <w:t>?</w:t>
            </w:r>
          </w:p>
        </w:tc>
        <w:tc>
          <w:tcPr>
            <w:tcW w:w="0" w:type="auto"/>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Internal, LOGIN, PLAIN, CRAM-MD5, Netware, LDAP?, partial NT Domain</w:t>
            </w:r>
          </w:p>
        </w:tc>
      </w:tr>
      <w:tr w:rsidR="009E1AF9" w:rsidRPr="009E1AF9" w:rsidTr="009E1AF9">
        <w:trPr>
          <w:tblCellSpacing w:w="15" w:type="dxa"/>
        </w:trPr>
        <w:tc>
          <w:tcPr>
            <w:tcW w:w="0" w:type="auto"/>
            <w:shd w:val="clear" w:color="auto" w:fill="ECECEC"/>
            <w:vAlign w:val="center"/>
            <w:hideMark/>
          </w:tcPr>
          <w:p w:rsidR="009E1AF9" w:rsidRPr="009E1AF9" w:rsidRDefault="009E1AF9" w:rsidP="009E1AF9">
            <w:pPr>
              <w:spacing w:after="0" w:line="240" w:lineRule="auto"/>
              <w:rPr>
                <w:rFonts w:ascii="Times New Roman" w:eastAsia="Times New Roman" w:hAnsi="Times New Roman" w:cs="Times New Roman"/>
                <w:b/>
                <w:bCs/>
                <w:color w:val="000000"/>
                <w:sz w:val="20"/>
                <w:szCs w:val="20"/>
              </w:rPr>
            </w:pPr>
            <w:hyperlink r:id="rId503" w:tooltip="Microsoft Exchange Server" w:history="1">
              <w:r w:rsidRPr="009E1AF9">
                <w:rPr>
                  <w:rFonts w:ascii="Times New Roman" w:eastAsia="Times New Roman" w:hAnsi="Times New Roman" w:cs="Times New Roman"/>
                  <w:b/>
                  <w:bCs/>
                  <w:color w:val="0000FF"/>
                  <w:sz w:val="20"/>
                  <w:u w:val="single"/>
                </w:rPr>
                <w:t>Microsoft Exchange Server</w:t>
              </w:r>
            </w:hyperlink>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ECECEC"/>
            <w:vAlign w:val="center"/>
            <w:hideMark/>
          </w:tcPr>
          <w:p w:rsidR="009E1AF9" w:rsidRPr="009E1AF9" w:rsidRDefault="009E1AF9" w:rsidP="009E1AF9">
            <w:pPr>
              <w:spacing w:after="0" w:line="240" w:lineRule="auto"/>
              <w:jc w:val="center"/>
              <w:rPr>
                <w:rFonts w:ascii="Times New Roman" w:eastAsia="Times New Roman" w:hAnsi="Times New Roman" w:cs="Times New Roman"/>
                <w:color w:val="2C2C2C"/>
                <w:sz w:val="15"/>
                <w:szCs w:val="15"/>
              </w:rPr>
            </w:pPr>
            <w:r w:rsidRPr="009E1AF9">
              <w:rPr>
                <w:rFonts w:ascii="Times New Roman" w:eastAsia="Times New Roman" w:hAnsi="Times New Roman" w:cs="Times New Roman"/>
                <w:color w:val="2C2C2C"/>
                <w:sz w:val="15"/>
                <w:szCs w:val="15"/>
              </w:rPr>
              <w:t>?</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FF99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No</w:t>
            </w:r>
          </w:p>
        </w:tc>
        <w:tc>
          <w:tcPr>
            <w:tcW w:w="0" w:type="auto"/>
            <w:shd w:val="clear" w:color="auto" w:fill="FF99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No</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Active Directory, LOGIN,</w:t>
            </w:r>
            <w:hyperlink r:id="rId504" w:anchor="cite_note-22" w:history="1">
              <w:r w:rsidRPr="009E1AF9">
                <w:rPr>
                  <w:rFonts w:ascii="Times New Roman" w:eastAsia="Times New Roman" w:hAnsi="Times New Roman" w:cs="Times New Roman"/>
                  <w:color w:val="0000FF"/>
                  <w:sz w:val="20"/>
                  <w:u w:val="single"/>
                  <w:vertAlign w:val="superscript"/>
                </w:rPr>
                <w:t>[22]</w:t>
              </w:r>
            </w:hyperlink>
            <w:r w:rsidRPr="009E1AF9">
              <w:rPr>
                <w:rFonts w:ascii="Times New Roman" w:eastAsia="Times New Roman" w:hAnsi="Times New Roman" w:cs="Times New Roman"/>
                <w:sz w:val="20"/>
                <w:szCs w:val="20"/>
              </w:rPr>
              <w:t xml:space="preserve"> NTLM</w:t>
            </w:r>
          </w:p>
        </w:tc>
      </w:tr>
      <w:tr w:rsidR="009E1AF9" w:rsidRPr="009E1AF9" w:rsidTr="009E1AF9">
        <w:trPr>
          <w:tblCellSpacing w:w="15" w:type="dxa"/>
        </w:trPr>
        <w:tc>
          <w:tcPr>
            <w:tcW w:w="0" w:type="auto"/>
            <w:shd w:val="clear" w:color="auto" w:fill="ECECEC"/>
            <w:vAlign w:val="center"/>
            <w:hideMark/>
          </w:tcPr>
          <w:p w:rsidR="009E1AF9" w:rsidRPr="009E1AF9" w:rsidRDefault="009E1AF9" w:rsidP="009E1AF9">
            <w:pPr>
              <w:spacing w:after="0" w:line="240" w:lineRule="auto"/>
              <w:rPr>
                <w:rFonts w:ascii="Times New Roman" w:eastAsia="Times New Roman" w:hAnsi="Times New Roman" w:cs="Times New Roman"/>
                <w:b/>
                <w:bCs/>
                <w:color w:val="000000"/>
                <w:sz w:val="20"/>
                <w:szCs w:val="20"/>
              </w:rPr>
            </w:pPr>
            <w:hyperlink r:id="rId505" w:tooltip="Message Systems" w:history="1">
              <w:r w:rsidRPr="009E1AF9">
                <w:rPr>
                  <w:rFonts w:ascii="Times New Roman" w:eastAsia="Times New Roman" w:hAnsi="Times New Roman" w:cs="Times New Roman"/>
                  <w:b/>
                  <w:bCs/>
                  <w:color w:val="0000FF"/>
                  <w:sz w:val="20"/>
                  <w:u w:val="single"/>
                </w:rPr>
                <w:t>Momentum</w:t>
              </w:r>
            </w:hyperlink>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FF99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No</w:t>
            </w:r>
          </w:p>
        </w:tc>
        <w:tc>
          <w:tcPr>
            <w:tcW w:w="0" w:type="auto"/>
            <w:shd w:val="clear" w:color="auto" w:fill="FF99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No</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PLAIN, LOGIN, CRAM-MD5, LDAP</w:t>
            </w:r>
          </w:p>
        </w:tc>
      </w:tr>
      <w:tr w:rsidR="009E1AF9" w:rsidRPr="009E1AF9" w:rsidTr="009E1AF9">
        <w:trPr>
          <w:tblCellSpacing w:w="15" w:type="dxa"/>
        </w:trPr>
        <w:tc>
          <w:tcPr>
            <w:tcW w:w="0" w:type="auto"/>
            <w:shd w:val="clear" w:color="auto" w:fill="ECECEC"/>
            <w:vAlign w:val="center"/>
            <w:hideMark/>
          </w:tcPr>
          <w:p w:rsidR="009E1AF9" w:rsidRPr="009E1AF9" w:rsidRDefault="009E1AF9" w:rsidP="009E1AF9">
            <w:pPr>
              <w:spacing w:after="0" w:line="240" w:lineRule="auto"/>
              <w:rPr>
                <w:rFonts w:ascii="Times New Roman" w:eastAsia="Times New Roman" w:hAnsi="Times New Roman" w:cs="Times New Roman"/>
                <w:b/>
                <w:bCs/>
                <w:color w:val="000000"/>
                <w:sz w:val="20"/>
                <w:szCs w:val="20"/>
              </w:rPr>
            </w:pPr>
            <w:hyperlink r:id="rId506" w:tooltip="NetMail" w:history="1">
              <w:r w:rsidRPr="009E1AF9">
                <w:rPr>
                  <w:rFonts w:ascii="Times New Roman" w:eastAsia="Times New Roman" w:hAnsi="Times New Roman" w:cs="Times New Roman"/>
                  <w:b/>
                  <w:bCs/>
                  <w:color w:val="0000FF"/>
                  <w:sz w:val="20"/>
                  <w:u w:val="single"/>
                </w:rPr>
                <w:t>NetMail</w:t>
              </w:r>
            </w:hyperlink>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eDirectory, LDAP</w:t>
            </w:r>
          </w:p>
        </w:tc>
      </w:tr>
      <w:tr w:rsidR="009E1AF9" w:rsidRPr="009E1AF9" w:rsidTr="009E1AF9">
        <w:trPr>
          <w:tblCellSpacing w:w="15" w:type="dxa"/>
        </w:trPr>
        <w:tc>
          <w:tcPr>
            <w:tcW w:w="0" w:type="auto"/>
            <w:shd w:val="clear" w:color="auto" w:fill="ECECEC"/>
            <w:vAlign w:val="center"/>
            <w:hideMark/>
          </w:tcPr>
          <w:p w:rsidR="009E1AF9" w:rsidRPr="009E1AF9" w:rsidRDefault="009E1AF9" w:rsidP="009E1AF9">
            <w:pPr>
              <w:spacing w:after="0" w:line="240" w:lineRule="auto"/>
              <w:rPr>
                <w:rFonts w:ascii="Times New Roman" w:eastAsia="Times New Roman" w:hAnsi="Times New Roman" w:cs="Times New Roman"/>
                <w:b/>
                <w:bCs/>
                <w:color w:val="000000"/>
                <w:sz w:val="20"/>
                <w:szCs w:val="20"/>
              </w:rPr>
            </w:pPr>
            <w:hyperlink r:id="rId507" w:tooltip="Oracle Communications Messaging Server" w:history="1">
              <w:r w:rsidRPr="009E1AF9">
                <w:rPr>
                  <w:rFonts w:ascii="Times New Roman" w:eastAsia="Times New Roman" w:hAnsi="Times New Roman" w:cs="Times New Roman"/>
                  <w:b/>
                  <w:bCs/>
                  <w:color w:val="0000FF"/>
                  <w:sz w:val="20"/>
                  <w:u w:val="single"/>
                </w:rPr>
                <w:t>Oracle Communications Messaging Server</w:t>
              </w:r>
            </w:hyperlink>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Plain, Login, CRAM-MD5, Digest-MD5, Certificate</w:t>
            </w:r>
          </w:p>
        </w:tc>
      </w:tr>
      <w:tr w:rsidR="009E1AF9" w:rsidRPr="009E1AF9" w:rsidTr="009E1AF9">
        <w:trPr>
          <w:tblCellSpacing w:w="15" w:type="dxa"/>
        </w:trPr>
        <w:tc>
          <w:tcPr>
            <w:tcW w:w="0" w:type="auto"/>
            <w:shd w:val="clear" w:color="auto" w:fill="ECECEC"/>
            <w:vAlign w:val="center"/>
            <w:hideMark/>
          </w:tcPr>
          <w:p w:rsidR="009E1AF9" w:rsidRPr="009E1AF9" w:rsidRDefault="009E1AF9" w:rsidP="009E1AF9">
            <w:pPr>
              <w:spacing w:after="0" w:line="240" w:lineRule="auto"/>
              <w:rPr>
                <w:rFonts w:ascii="Times New Roman" w:eastAsia="Times New Roman" w:hAnsi="Times New Roman" w:cs="Times New Roman"/>
                <w:b/>
                <w:bCs/>
                <w:color w:val="000000"/>
                <w:sz w:val="20"/>
                <w:szCs w:val="20"/>
              </w:rPr>
            </w:pPr>
            <w:hyperlink r:id="rId508" w:tooltip="OpenSMTPD" w:history="1">
              <w:r w:rsidRPr="009E1AF9">
                <w:rPr>
                  <w:rFonts w:ascii="Times New Roman" w:eastAsia="Times New Roman" w:hAnsi="Times New Roman" w:cs="Times New Roman"/>
                  <w:b/>
                  <w:bCs/>
                  <w:color w:val="0000FF"/>
                  <w:sz w:val="20"/>
                  <w:u w:val="single"/>
                </w:rPr>
                <w:t>OpenSMTPD</w:t>
              </w:r>
            </w:hyperlink>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FF99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No</w:t>
            </w:r>
          </w:p>
        </w:tc>
        <w:tc>
          <w:tcPr>
            <w:tcW w:w="0" w:type="auto"/>
            <w:shd w:val="clear" w:color="auto" w:fill="FF99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No</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By default PLAIN and LOGIN over SSL only, Certificates, bsd_auth and PAM. Supports adding new authentication mechanisms through custom backends.</w:t>
            </w:r>
          </w:p>
        </w:tc>
      </w:tr>
      <w:tr w:rsidR="009E1AF9" w:rsidRPr="009E1AF9" w:rsidTr="009E1AF9">
        <w:trPr>
          <w:tblCellSpacing w:w="15" w:type="dxa"/>
        </w:trPr>
        <w:tc>
          <w:tcPr>
            <w:tcW w:w="0" w:type="auto"/>
            <w:shd w:val="clear" w:color="auto" w:fill="ECECEC"/>
            <w:vAlign w:val="center"/>
            <w:hideMark/>
          </w:tcPr>
          <w:p w:rsidR="009E1AF9" w:rsidRPr="009E1AF9" w:rsidRDefault="009E1AF9" w:rsidP="009E1AF9">
            <w:pPr>
              <w:spacing w:after="0" w:line="240" w:lineRule="auto"/>
              <w:rPr>
                <w:rFonts w:ascii="Times New Roman" w:eastAsia="Times New Roman" w:hAnsi="Times New Roman" w:cs="Times New Roman"/>
                <w:b/>
                <w:bCs/>
                <w:color w:val="000000"/>
                <w:sz w:val="20"/>
                <w:szCs w:val="20"/>
              </w:rPr>
            </w:pPr>
            <w:hyperlink r:id="rId509" w:tooltip="Postfix (software)" w:history="1">
              <w:r w:rsidRPr="009E1AF9">
                <w:rPr>
                  <w:rFonts w:ascii="Times New Roman" w:eastAsia="Times New Roman" w:hAnsi="Times New Roman" w:cs="Times New Roman"/>
                  <w:b/>
                  <w:bCs/>
                  <w:color w:val="0000FF"/>
                  <w:sz w:val="20"/>
                  <w:u w:val="single"/>
                </w:rPr>
                <w:t>Postfix</w:t>
              </w:r>
            </w:hyperlink>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FF99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No</w:t>
            </w:r>
          </w:p>
        </w:tc>
        <w:tc>
          <w:tcPr>
            <w:tcW w:w="0" w:type="auto"/>
            <w:shd w:val="clear" w:color="auto" w:fill="FF99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No</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 xml:space="preserve">Supports all Cyrus SASL </w:t>
            </w:r>
            <w:r w:rsidRPr="009E1AF9">
              <w:rPr>
                <w:rFonts w:ascii="Times New Roman" w:eastAsia="Times New Roman" w:hAnsi="Times New Roman" w:cs="Times New Roman"/>
                <w:sz w:val="20"/>
                <w:szCs w:val="20"/>
              </w:rPr>
              <w:lastRenderedPageBreak/>
              <w:t>authentication methods except for APOP.</w:t>
            </w:r>
          </w:p>
        </w:tc>
      </w:tr>
      <w:tr w:rsidR="009E1AF9" w:rsidRPr="009E1AF9" w:rsidTr="009E1AF9">
        <w:trPr>
          <w:tblCellSpacing w:w="15" w:type="dxa"/>
        </w:trPr>
        <w:tc>
          <w:tcPr>
            <w:tcW w:w="0" w:type="auto"/>
            <w:shd w:val="clear" w:color="auto" w:fill="ECECEC"/>
            <w:vAlign w:val="center"/>
            <w:hideMark/>
          </w:tcPr>
          <w:p w:rsidR="009E1AF9" w:rsidRPr="009E1AF9" w:rsidRDefault="009E1AF9" w:rsidP="009E1AF9">
            <w:pPr>
              <w:spacing w:after="0" w:line="240" w:lineRule="auto"/>
              <w:rPr>
                <w:rFonts w:ascii="Times New Roman" w:eastAsia="Times New Roman" w:hAnsi="Times New Roman" w:cs="Times New Roman"/>
                <w:b/>
                <w:bCs/>
                <w:color w:val="000000"/>
                <w:sz w:val="20"/>
                <w:szCs w:val="20"/>
              </w:rPr>
            </w:pPr>
            <w:hyperlink r:id="rId510" w:tooltip="Qpopper" w:history="1">
              <w:r w:rsidRPr="009E1AF9">
                <w:rPr>
                  <w:rFonts w:ascii="Times New Roman" w:eastAsia="Times New Roman" w:hAnsi="Times New Roman" w:cs="Times New Roman"/>
                  <w:b/>
                  <w:bCs/>
                  <w:color w:val="0000FF"/>
                  <w:sz w:val="20"/>
                  <w:u w:val="single"/>
                </w:rPr>
                <w:t>Qpopper</w:t>
              </w:r>
            </w:hyperlink>
          </w:p>
        </w:tc>
        <w:tc>
          <w:tcPr>
            <w:tcW w:w="0" w:type="auto"/>
            <w:shd w:val="clear" w:color="auto" w:fill="FF99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No</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hyperlink r:id="rId511" w:tooltip="Pluggable Authentication Modules" w:history="1">
              <w:r w:rsidRPr="009E1AF9">
                <w:rPr>
                  <w:rFonts w:ascii="Times New Roman" w:eastAsia="Times New Roman" w:hAnsi="Times New Roman" w:cs="Times New Roman"/>
                  <w:color w:val="0000FF"/>
                  <w:sz w:val="20"/>
                  <w:u w:val="single"/>
                </w:rPr>
                <w:t>Pluggable Authentication Modules</w:t>
              </w:r>
            </w:hyperlink>
            <w:r w:rsidRPr="009E1AF9">
              <w:rPr>
                <w:rFonts w:ascii="Times New Roman" w:eastAsia="Times New Roman" w:hAnsi="Times New Roman" w:cs="Times New Roman"/>
                <w:sz w:val="20"/>
                <w:szCs w:val="20"/>
              </w:rPr>
              <w:t xml:space="preserve">, GSSAPI, CRAM-MD5, DIGEST-MD5, APOP, PLAIN, LDAP, </w:t>
            </w:r>
            <w:hyperlink r:id="rId512" w:history="1">
              <w:r w:rsidRPr="009E1AF9">
                <w:rPr>
                  <w:rFonts w:ascii="Times New Roman" w:eastAsia="Times New Roman" w:hAnsi="Times New Roman" w:cs="Times New Roman"/>
                  <w:color w:val="0000FF"/>
                  <w:sz w:val="20"/>
                  <w:u w:val="single"/>
                </w:rPr>
                <w:t>CMU SASL library</w:t>
              </w:r>
            </w:hyperlink>
            <w:r w:rsidRPr="009E1AF9">
              <w:rPr>
                <w:rFonts w:ascii="Times New Roman" w:eastAsia="Times New Roman" w:hAnsi="Times New Roman" w:cs="Times New Roman"/>
                <w:sz w:val="20"/>
                <w:szCs w:val="20"/>
              </w:rPr>
              <w:t>, Kerberos</w:t>
            </w:r>
          </w:p>
        </w:tc>
      </w:tr>
      <w:tr w:rsidR="009E1AF9" w:rsidRPr="009E1AF9" w:rsidTr="009E1AF9">
        <w:trPr>
          <w:tblCellSpacing w:w="15" w:type="dxa"/>
        </w:trPr>
        <w:tc>
          <w:tcPr>
            <w:tcW w:w="0" w:type="auto"/>
            <w:shd w:val="clear" w:color="auto" w:fill="ECECEC"/>
            <w:vAlign w:val="center"/>
            <w:hideMark/>
          </w:tcPr>
          <w:p w:rsidR="009E1AF9" w:rsidRPr="009E1AF9" w:rsidRDefault="009E1AF9" w:rsidP="009E1AF9">
            <w:pPr>
              <w:spacing w:after="0" w:line="240" w:lineRule="auto"/>
              <w:rPr>
                <w:rFonts w:ascii="Times New Roman" w:eastAsia="Times New Roman" w:hAnsi="Times New Roman" w:cs="Times New Roman"/>
                <w:b/>
                <w:bCs/>
                <w:color w:val="000000"/>
                <w:sz w:val="20"/>
                <w:szCs w:val="20"/>
              </w:rPr>
            </w:pPr>
            <w:hyperlink r:id="rId513" w:tooltip="Qmail" w:history="1">
              <w:r w:rsidRPr="009E1AF9">
                <w:rPr>
                  <w:rFonts w:ascii="Times New Roman" w:eastAsia="Times New Roman" w:hAnsi="Times New Roman" w:cs="Times New Roman"/>
                  <w:b/>
                  <w:bCs/>
                  <w:color w:val="0000FF"/>
                  <w:sz w:val="20"/>
                  <w:u w:val="single"/>
                </w:rPr>
                <w:t>qmail</w:t>
              </w:r>
            </w:hyperlink>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with patch</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with vpopmail</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Works with any checkpassword utility. The original supports only LOGIN and PLAIN. Alternate checkpassword utilities support authentication against PAM, LDAP, and databases.</w:t>
            </w:r>
          </w:p>
        </w:tc>
      </w:tr>
      <w:tr w:rsidR="009E1AF9" w:rsidRPr="009E1AF9" w:rsidTr="009E1AF9">
        <w:trPr>
          <w:tblCellSpacing w:w="15" w:type="dxa"/>
        </w:trPr>
        <w:tc>
          <w:tcPr>
            <w:tcW w:w="0" w:type="auto"/>
            <w:shd w:val="clear" w:color="auto" w:fill="ECECEC"/>
            <w:vAlign w:val="center"/>
            <w:hideMark/>
          </w:tcPr>
          <w:p w:rsidR="009E1AF9" w:rsidRPr="009E1AF9" w:rsidRDefault="009E1AF9" w:rsidP="009E1AF9">
            <w:pPr>
              <w:spacing w:after="0" w:line="240" w:lineRule="auto"/>
              <w:rPr>
                <w:rFonts w:ascii="Times New Roman" w:eastAsia="Times New Roman" w:hAnsi="Times New Roman" w:cs="Times New Roman"/>
                <w:b/>
                <w:bCs/>
                <w:color w:val="000000"/>
                <w:sz w:val="20"/>
                <w:szCs w:val="20"/>
              </w:rPr>
            </w:pPr>
            <w:hyperlink r:id="rId514" w:tooltip="Sendmail" w:history="1">
              <w:r w:rsidRPr="009E1AF9">
                <w:rPr>
                  <w:rFonts w:ascii="Times New Roman" w:eastAsia="Times New Roman" w:hAnsi="Times New Roman" w:cs="Times New Roman"/>
                  <w:b/>
                  <w:bCs/>
                  <w:color w:val="0000FF"/>
                  <w:sz w:val="20"/>
                  <w:u w:val="single"/>
                </w:rPr>
                <w:t>Sendmail</w:t>
              </w:r>
            </w:hyperlink>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FF99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No</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 xml:space="preserve">Supports all Cyrus SASL authentication methods except for APOP. Also supports </w:t>
            </w:r>
            <w:hyperlink r:id="rId515" w:tooltip="X.509" w:history="1">
              <w:r w:rsidRPr="009E1AF9">
                <w:rPr>
                  <w:rFonts w:ascii="Times New Roman" w:eastAsia="Times New Roman" w:hAnsi="Times New Roman" w:cs="Times New Roman"/>
                  <w:color w:val="0000FF"/>
                  <w:sz w:val="20"/>
                  <w:u w:val="single"/>
                </w:rPr>
                <w:t>X.509</w:t>
              </w:r>
            </w:hyperlink>
            <w:r w:rsidRPr="009E1AF9">
              <w:rPr>
                <w:rFonts w:ascii="Times New Roman" w:eastAsia="Times New Roman" w:hAnsi="Times New Roman" w:cs="Times New Roman"/>
                <w:sz w:val="20"/>
                <w:szCs w:val="20"/>
              </w:rPr>
              <w:t xml:space="preserve"> PKI auth via </w:t>
            </w:r>
            <w:hyperlink r:id="rId516" w:tooltip="STARTTLS" w:history="1">
              <w:r w:rsidRPr="009E1AF9">
                <w:rPr>
                  <w:rFonts w:ascii="Times New Roman" w:eastAsia="Times New Roman" w:hAnsi="Times New Roman" w:cs="Times New Roman"/>
                  <w:color w:val="0000FF"/>
                  <w:sz w:val="20"/>
                  <w:u w:val="single"/>
                </w:rPr>
                <w:t>STARTTLS</w:t>
              </w:r>
            </w:hyperlink>
            <w:r w:rsidRPr="009E1AF9">
              <w:rPr>
                <w:rFonts w:ascii="Times New Roman" w:eastAsia="Times New Roman" w:hAnsi="Times New Roman" w:cs="Times New Roman"/>
                <w:sz w:val="20"/>
                <w:szCs w:val="20"/>
              </w:rPr>
              <w:t xml:space="preserve"> and EXTERNAL.</w:t>
            </w:r>
          </w:p>
        </w:tc>
      </w:tr>
      <w:tr w:rsidR="009E1AF9" w:rsidRPr="009E1AF9" w:rsidTr="009E1AF9">
        <w:trPr>
          <w:tblCellSpacing w:w="15" w:type="dxa"/>
        </w:trPr>
        <w:tc>
          <w:tcPr>
            <w:tcW w:w="0" w:type="auto"/>
            <w:shd w:val="clear" w:color="auto" w:fill="ECECEC"/>
            <w:vAlign w:val="center"/>
            <w:hideMark/>
          </w:tcPr>
          <w:p w:rsidR="009E1AF9" w:rsidRPr="009E1AF9" w:rsidRDefault="009E1AF9" w:rsidP="009E1AF9">
            <w:pPr>
              <w:spacing w:after="0" w:line="240" w:lineRule="auto"/>
              <w:rPr>
                <w:rFonts w:ascii="Times New Roman" w:eastAsia="Times New Roman" w:hAnsi="Times New Roman" w:cs="Times New Roman"/>
                <w:b/>
                <w:bCs/>
                <w:color w:val="000000"/>
                <w:sz w:val="20"/>
                <w:szCs w:val="20"/>
              </w:rPr>
            </w:pPr>
            <w:hyperlink r:id="rId517" w:tooltip="WinGate (computing)" w:history="1">
              <w:r w:rsidRPr="009E1AF9">
                <w:rPr>
                  <w:rFonts w:ascii="Times New Roman" w:eastAsia="Times New Roman" w:hAnsi="Times New Roman" w:cs="Times New Roman"/>
                  <w:b/>
                  <w:bCs/>
                  <w:color w:val="0000FF"/>
                  <w:sz w:val="20"/>
                  <w:u w:val="single"/>
                </w:rPr>
                <w:t>WinGate</w:t>
              </w:r>
            </w:hyperlink>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FF99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No</w:t>
            </w:r>
          </w:p>
        </w:tc>
        <w:tc>
          <w:tcPr>
            <w:tcW w:w="0" w:type="auto"/>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NT Domain, Active Directory, CRAM-MD5, SASL PLAIN, SASL LOGIN</w:t>
            </w:r>
          </w:p>
        </w:tc>
      </w:tr>
      <w:tr w:rsidR="009E1AF9" w:rsidRPr="009E1AF9" w:rsidTr="009E1AF9">
        <w:trPr>
          <w:tblCellSpacing w:w="15" w:type="dxa"/>
        </w:trPr>
        <w:tc>
          <w:tcPr>
            <w:tcW w:w="0" w:type="auto"/>
            <w:shd w:val="clear" w:color="auto" w:fill="ECECEC"/>
            <w:vAlign w:val="center"/>
            <w:hideMark/>
          </w:tcPr>
          <w:p w:rsidR="009E1AF9" w:rsidRPr="009E1AF9" w:rsidRDefault="009E1AF9" w:rsidP="009E1AF9">
            <w:pPr>
              <w:spacing w:after="0" w:line="240" w:lineRule="auto"/>
              <w:rPr>
                <w:rFonts w:ascii="Times New Roman" w:eastAsia="Times New Roman" w:hAnsi="Times New Roman" w:cs="Times New Roman"/>
                <w:b/>
                <w:bCs/>
                <w:color w:val="000000"/>
                <w:sz w:val="20"/>
                <w:szCs w:val="20"/>
              </w:rPr>
            </w:pPr>
            <w:hyperlink r:id="rId518" w:tooltip="XgenPlus (page does not exist)" w:history="1">
              <w:r w:rsidRPr="009E1AF9">
                <w:rPr>
                  <w:rFonts w:ascii="Times New Roman" w:eastAsia="Times New Roman" w:hAnsi="Times New Roman" w:cs="Times New Roman"/>
                  <w:b/>
                  <w:bCs/>
                  <w:color w:val="0000FF"/>
                  <w:sz w:val="20"/>
                  <w:u w:val="single"/>
                </w:rPr>
                <w:t>XgenPlus</w:t>
              </w:r>
            </w:hyperlink>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FF99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No</w:t>
            </w:r>
          </w:p>
        </w:tc>
        <w:tc>
          <w:tcPr>
            <w:tcW w:w="0" w:type="auto"/>
            <w:shd w:val="clear" w:color="auto" w:fill="FF99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No</w:t>
            </w:r>
          </w:p>
        </w:tc>
        <w:tc>
          <w:tcPr>
            <w:tcW w:w="0" w:type="auto"/>
            <w:shd w:val="clear" w:color="auto" w:fill="FF99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No</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PLAIN, LOGIN, CRAM-MD5, NTLM</w:t>
            </w:r>
          </w:p>
        </w:tc>
      </w:tr>
      <w:tr w:rsidR="009E1AF9" w:rsidRPr="009E1AF9" w:rsidTr="009E1AF9">
        <w:trPr>
          <w:tblCellSpacing w:w="15" w:type="dxa"/>
        </w:trPr>
        <w:tc>
          <w:tcPr>
            <w:tcW w:w="0" w:type="auto"/>
            <w:shd w:val="clear" w:color="auto" w:fill="ECECEC"/>
            <w:vAlign w:val="center"/>
            <w:hideMark/>
          </w:tcPr>
          <w:p w:rsidR="009E1AF9" w:rsidRPr="009E1AF9" w:rsidRDefault="009E1AF9" w:rsidP="009E1AF9">
            <w:pPr>
              <w:spacing w:after="0" w:line="240" w:lineRule="auto"/>
              <w:rPr>
                <w:rFonts w:ascii="Times New Roman" w:eastAsia="Times New Roman" w:hAnsi="Times New Roman" w:cs="Times New Roman"/>
                <w:b/>
                <w:bCs/>
                <w:color w:val="000000"/>
                <w:sz w:val="20"/>
                <w:szCs w:val="20"/>
              </w:rPr>
            </w:pPr>
            <w:hyperlink r:id="rId519" w:tooltip="Zarafa (software)" w:history="1">
              <w:r w:rsidRPr="009E1AF9">
                <w:rPr>
                  <w:rFonts w:ascii="Times New Roman" w:eastAsia="Times New Roman" w:hAnsi="Times New Roman" w:cs="Times New Roman"/>
                  <w:b/>
                  <w:bCs/>
                  <w:color w:val="0000FF"/>
                  <w:sz w:val="20"/>
                  <w:u w:val="single"/>
                </w:rPr>
                <w:t>Zarafa</w:t>
              </w:r>
            </w:hyperlink>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FF99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No</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Internal, Active Directory, any LDAP-compatible source, Unix</w:t>
            </w:r>
          </w:p>
        </w:tc>
      </w:tr>
      <w:tr w:rsidR="009E1AF9" w:rsidRPr="009E1AF9" w:rsidTr="009E1AF9">
        <w:trPr>
          <w:tblCellSpacing w:w="15" w:type="dxa"/>
        </w:trPr>
        <w:tc>
          <w:tcPr>
            <w:tcW w:w="0" w:type="auto"/>
            <w:shd w:val="clear" w:color="auto" w:fill="ECECEC"/>
            <w:vAlign w:val="center"/>
            <w:hideMark/>
          </w:tcPr>
          <w:p w:rsidR="009E1AF9" w:rsidRPr="009E1AF9" w:rsidRDefault="009E1AF9" w:rsidP="009E1AF9">
            <w:pPr>
              <w:spacing w:after="0" w:line="240" w:lineRule="auto"/>
              <w:rPr>
                <w:rFonts w:ascii="Times New Roman" w:eastAsia="Times New Roman" w:hAnsi="Times New Roman" w:cs="Times New Roman"/>
                <w:b/>
                <w:bCs/>
                <w:color w:val="000000"/>
                <w:sz w:val="20"/>
                <w:szCs w:val="20"/>
              </w:rPr>
            </w:pPr>
            <w:hyperlink r:id="rId520" w:tooltip="Zentyal" w:history="1">
              <w:r w:rsidRPr="009E1AF9">
                <w:rPr>
                  <w:rFonts w:ascii="Times New Roman" w:eastAsia="Times New Roman" w:hAnsi="Times New Roman" w:cs="Times New Roman"/>
                  <w:b/>
                  <w:bCs/>
                  <w:color w:val="0000FF"/>
                  <w:sz w:val="20"/>
                  <w:u w:val="single"/>
                </w:rPr>
                <w:t>Zentyal</w:t>
              </w:r>
            </w:hyperlink>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 xml:space="preserve">Active Directory using </w:t>
            </w:r>
            <w:hyperlink r:id="rId521" w:tooltip="Dovecot (software)" w:history="1">
              <w:r w:rsidRPr="009E1AF9">
                <w:rPr>
                  <w:rFonts w:ascii="Times New Roman" w:eastAsia="Times New Roman" w:hAnsi="Times New Roman" w:cs="Times New Roman"/>
                  <w:color w:val="0000FF"/>
                  <w:sz w:val="20"/>
                  <w:u w:val="single"/>
                </w:rPr>
                <w:t>Dovecot</w:t>
              </w:r>
            </w:hyperlink>
            <w:r w:rsidRPr="009E1AF9">
              <w:rPr>
                <w:rFonts w:ascii="Times New Roman" w:eastAsia="Times New Roman" w:hAnsi="Times New Roman" w:cs="Times New Roman"/>
                <w:sz w:val="20"/>
                <w:szCs w:val="20"/>
              </w:rPr>
              <w:t xml:space="preserve"> SASL mechanisms</w:t>
            </w:r>
          </w:p>
        </w:tc>
      </w:tr>
      <w:tr w:rsidR="009E1AF9" w:rsidRPr="009E1AF9" w:rsidTr="009E1AF9">
        <w:trPr>
          <w:tblCellSpacing w:w="15" w:type="dxa"/>
        </w:trPr>
        <w:tc>
          <w:tcPr>
            <w:tcW w:w="0" w:type="auto"/>
            <w:shd w:val="clear" w:color="auto" w:fill="ECECEC"/>
            <w:vAlign w:val="center"/>
            <w:hideMark/>
          </w:tcPr>
          <w:p w:rsidR="009E1AF9" w:rsidRPr="009E1AF9" w:rsidRDefault="009E1AF9" w:rsidP="009E1AF9">
            <w:pPr>
              <w:spacing w:after="0" w:line="240" w:lineRule="auto"/>
              <w:rPr>
                <w:rFonts w:ascii="Times New Roman" w:eastAsia="Times New Roman" w:hAnsi="Times New Roman" w:cs="Times New Roman"/>
                <w:b/>
                <w:bCs/>
                <w:color w:val="000000"/>
                <w:sz w:val="20"/>
                <w:szCs w:val="20"/>
              </w:rPr>
            </w:pPr>
            <w:hyperlink r:id="rId522" w:tooltip="Zimbra" w:history="1">
              <w:r w:rsidRPr="009E1AF9">
                <w:rPr>
                  <w:rFonts w:ascii="Times New Roman" w:eastAsia="Times New Roman" w:hAnsi="Times New Roman" w:cs="Times New Roman"/>
                  <w:b/>
                  <w:bCs/>
                  <w:color w:val="0000FF"/>
                  <w:sz w:val="20"/>
                  <w:u w:val="single"/>
                </w:rPr>
                <w:t>Zimbra</w:t>
              </w:r>
            </w:hyperlink>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FF99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No</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Internal, LDAP, Open LDAP, Active Directory</w:t>
            </w:r>
          </w:p>
        </w:tc>
      </w:tr>
      <w:tr w:rsidR="009E1AF9" w:rsidRPr="009E1AF9" w:rsidTr="009E1AF9">
        <w:trPr>
          <w:tblCellSpacing w:w="15" w:type="dxa"/>
        </w:trPr>
        <w:tc>
          <w:tcPr>
            <w:tcW w:w="0" w:type="auto"/>
            <w:vAlign w:val="center"/>
            <w:hideMark/>
          </w:tcPr>
          <w:p w:rsidR="009E1AF9" w:rsidRPr="009E1AF9" w:rsidRDefault="009E1AF9" w:rsidP="009E1AF9">
            <w:pPr>
              <w:spacing w:after="0" w:line="240" w:lineRule="auto"/>
              <w:jc w:val="center"/>
              <w:rPr>
                <w:rFonts w:ascii="Times New Roman" w:eastAsia="Times New Roman" w:hAnsi="Times New Roman" w:cs="Times New Roman"/>
                <w:b/>
                <w:bCs/>
                <w:sz w:val="20"/>
                <w:szCs w:val="20"/>
              </w:rPr>
            </w:pPr>
            <w:r w:rsidRPr="009E1AF9">
              <w:rPr>
                <w:rFonts w:ascii="Times New Roman" w:eastAsia="Times New Roman" w:hAnsi="Times New Roman" w:cs="Times New Roman"/>
                <w:b/>
                <w:bCs/>
                <w:sz w:val="20"/>
                <w:szCs w:val="20"/>
              </w:rPr>
              <w:t>Mail server</w:t>
            </w:r>
          </w:p>
        </w:tc>
        <w:tc>
          <w:tcPr>
            <w:tcW w:w="0" w:type="auto"/>
            <w:vAlign w:val="center"/>
            <w:hideMark/>
          </w:tcPr>
          <w:p w:rsidR="009E1AF9" w:rsidRPr="009E1AF9" w:rsidRDefault="009E1AF9" w:rsidP="009E1AF9">
            <w:pPr>
              <w:spacing w:after="0" w:line="240" w:lineRule="auto"/>
              <w:jc w:val="center"/>
              <w:rPr>
                <w:rFonts w:ascii="Times New Roman" w:eastAsia="Times New Roman" w:hAnsi="Times New Roman" w:cs="Times New Roman"/>
                <w:b/>
                <w:bCs/>
                <w:sz w:val="20"/>
                <w:szCs w:val="20"/>
              </w:rPr>
            </w:pPr>
            <w:hyperlink r:id="rId523" w:tooltip="SMTP AUTH" w:history="1">
              <w:r w:rsidRPr="009E1AF9">
                <w:rPr>
                  <w:rFonts w:ascii="Times New Roman" w:eastAsia="Times New Roman" w:hAnsi="Times New Roman" w:cs="Times New Roman"/>
                  <w:b/>
                  <w:bCs/>
                  <w:color w:val="0000FF"/>
                  <w:sz w:val="20"/>
                  <w:u w:val="single"/>
                </w:rPr>
                <w:t>SMTP AUTH</w:t>
              </w:r>
            </w:hyperlink>
          </w:p>
        </w:tc>
        <w:tc>
          <w:tcPr>
            <w:tcW w:w="0" w:type="auto"/>
            <w:vAlign w:val="center"/>
            <w:hideMark/>
          </w:tcPr>
          <w:p w:rsidR="009E1AF9" w:rsidRPr="009E1AF9" w:rsidRDefault="009E1AF9" w:rsidP="009E1AF9">
            <w:pPr>
              <w:spacing w:after="0" w:line="240" w:lineRule="auto"/>
              <w:jc w:val="center"/>
              <w:rPr>
                <w:rFonts w:ascii="Times New Roman" w:eastAsia="Times New Roman" w:hAnsi="Times New Roman" w:cs="Times New Roman"/>
                <w:b/>
                <w:bCs/>
                <w:sz w:val="20"/>
                <w:szCs w:val="20"/>
              </w:rPr>
            </w:pPr>
            <w:hyperlink r:id="rId524" w:tooltip="POP before SMTP" w:history="1">
              <w:r w:rsidRPr="009E1AF9">
                <w:rPr>
                  <w:rFonts w:ascii="Times New Roman" w:eastAsia="Times New Roman" w:hAnsi="Times New Roman" w:cs="Times New Roman"/>
                  <w:b/>
                  <w:bCs/>
                  <w:color w:val="0000FF"/>
                  <w:sz w:val="20"/>
                  <w:u w:val="single"/>
                </w:rPr>
                <w:t>POP before SMTP</w:t>
              </w:r>
            </w:hyperlink>
          </w:p>
        </w:tc>
        <w:tc>
          <w:tcPr>
            <w:tcW w:w="0" w:type="auto"/>
            <w:vAlign w:val="center"/>
            <w:hideMark/>
          </w:tcPr>
          <w:p w:rsidR="009E1AF9" w:rsidRPr="009E1AF9" w:rsidRDefault="009E1AF9" w:rsidP="009E1AF9">
            <w:pPr>
              <w:spacing w:after="0" w:line="240" w:lineRule="auto"/>
              <w:jc w:val="center"/>
              <w:rPr>
                <w:rFonts w:ascii="Times New Roman" w:eastAsia="Times New Roman" w:hAnsi="Times New Roman" w:cs="Times New Roman"/>
                <w:b/>
                <w:bCs/>
                <w:sz w:val="20"/>
                <w:szCs w:val="20"/>
              </w:rPr>
            </w:pPr>
            <w:hyperlink r:id="rId525" w:tooltip="APOP" w:history="1">
              <w:r w:rsidRPr="009E1AF9">
                <w:rPr>
                  <w:rFonts w:ascii="Times New Roman" w:eastAsia="Times New Roman" w:hAnsi="Times New Roman" w:cs="Times New Roman"/>
                  <w:b/>
                  <w:bCs/>
                  <w:color w:val="0000FF"/>
                  <w:sz w:val="20"/>
                  <w:u w:val="single"/>
                </w:rPr>
                <w:t>APOP</w:t>
              </w:r>
            </w:hyperlink>
          </w:p>
        </w:tc>
        <w:tc>
          <w:tcPr>
            <w:tcW w:w="0" w:type="auto"/>
            <w:vAlign w:val="center"/>
            <w:hideMark/>
          </w:tcPr>
          <w:p w:rsidR="009E1AF9" w:rsidRPr="009E1AF9" w:rsidRDefault="009E1AF9" w:rsidP="009E1AF9">
            <w:pPr>
              <w:spacing w:after="0" w:line="240" w:lineRule="auto"/>
              <w:jc w:val="center"/>
              <w:rPr>
                <w:rFonts w:ascii="Times New Roman" w:eastAsia="Times New Roman" w:hAnsi="Times New Roman" w:cs="Times New Roman"/>
                <w:b/>
                <w:bCs/>
                <w:sz w:val="20"/>
                <w:szCs w:val="20"/>
              </w:rPr>
            </w:pPr>
            <w:hyperlink r:id="rId526" w:tooltip="Filesystem" w:history="1">
              <w:r w:rsidRPr="009E1AF9">
                <w:rPr>
                  <w:rFonts w:ascii="Times New Roman" w:eastAsia="Times New Roman" w:hAnsi="Times New Roman" w:cs="Times New Roman"/>
                  <w:b/>
                  <w:bCs/>
                  <w:color w:val="0000FF"/>
                  <w:sz w:val="20"/>
                  <w:u w:val="single"/>
                </w:rPr>
                <w:t>Filesystem</w:t>
              </w:r>
            </w:hyperlink>
          </w:p>
        </w:tc>
        <w:tc>
          <w:tcPr>
            <w:tcW w:w="0" w:type="auto"/>
            <w:vAlign w:val="center"/>
            <w:hideMark/>
          </w:tcPr>
          <w:p w:rsidR="009E1AF9" w:rsidRPr="009E1AF9" w:rsidRDefault="009E1AF9" w:rsidP="009E1AF9">
            <w:pPr>
              <w:spacing w:after="0" w:line="240" w:lineRule="auto"/>
              <w:jc w:val="center"/>
              <w:rPr>
                <w:rFonts w:ascii="Times New Roman" w:eastAsia="Times New Roman" w:hAnsi="Times New Roman" w:cs="Times New Roman"/>
                <w:b/>
                <w:bCs/>
                <w:sz w:val="20"/>
                <w:szCs w:val="20"/>
              </w:rPr>
            </w:pPr>
            <w:hyperlink r:id="rId527" w:tooltip="Database" w:history="1">
              <w:r w:rsidRPr="009E1AF9">
                <w:rPr>
                  <w:rFonts w:ascii="Times New Roman" w:eastAsia="Times New Roman" w:hAnsi="Times New Roman" w:cs="Times New Roman"/>
                  <w:b/>
                  <w:bCs/>
                  <w:color w:val="0000FF"/>
                  <w:sz w:val="20"/>
                  <w:u w:val="single"/>
                </w:rPr>
                <w:t>Database</w:t>
              </w:r>
            </w:hyperlink>
          </w:p>
        </w:tc>
        <w:tc>
          <w:tcPr>
            <w:tcW w:w="0" w:type="auto"/>
            <w:vAlign w:val="center"/>
            <w:hideMark/>
          </w:tcPr>
          <w:p w:rsidR="009E1AF9" w:rsidRPr="009E1AF9" w:rsidRDefault="009E1AF9" w:rsidP="009E1AF9">
            <w:pPr>
              <w:spacing w:after="0" w:line="240" w:lineRule="auto"/>
              <w:jc w:val="center"/>
              <w:rPr>
                <w:rFonts w:ascii="Times New Roman" w:eastAsia="Times New Roman" w:hAnsi="Times New Roman" w:cs="Times New Roman"/>
                <w:b/>
                <w:bCs/>
                <w:sz w:val="20"/>
                <w:szCs w:val="20"/>
              </w:rPr>
            </w:pPr>
            <w:hyperlink r:id="rId528" w:tooltip="Lightweight Directory Access Protocol" w:history="1">
              <w:r w:rsidRPr="009E1AF9">
                <w:rPr>
                  <w:rFonts w:ascii="Times New Roman" w:eastAsia="Times New Roman" w:hAnsi="Times New Roman" w:cs="Times New Roman"/>
                  <w:b/>
                  <w:bCs/>
                  <w:color w:val="0000FF"/>
                  <w:sz w:val="20"/>
                  <w:u w:val="single"/>
                </w:rPr>
                <w:t>LDAP</w:t>
              </w:r>
            </w:hyperlink>
          </w:p>
        </w:tc>
        <w:tc>
          <w:tcPr>
            <w:tcW w:w="0" w:type="auto"/>
            <w:vAlign w:val="center"/>
            <w:hideMark/>
          </w:tcPr>
          <w:p w:rsidR="009E1AF9" w:rsidRPr="009E1AF9" w:rsidRDefault="009E1AF9" w:rsidP="009E1AF9">
            <w:pPr>
              <w:spacing w:after="0" w:line="240" w:lineRule="auto"/>
              <w:jc w:val="center"/>
              <w:rPr>
                <w:rFonts w:ascii="Times New Roman" w:eastAsia="Times New Roman" w:hAnsi="Times New Roman" w:cs="Times New Roman"/>
                <w:b/>
                <w:bCs/>
                <w:sz w:val="20"/>
                <w:szCs w:val="20"/>
              </w:rPr>
            </w:pPr>
            <w:r w:rsidRPr="009E1AF9">
              <w:rPr>
                <w:rFonts w:ascii="Times New Roman" w:eastAsia="Times New Roman" w:hAnsi="Times New Roman" w:cs="Times New Roman"/>
                <w:b/>
                <w:bCs/>
                <w:sz w:val="20"/>
                <w:szCs w:val="20"/>
              </w:rPr>
              <w:t>Other</w:t>
            </w:r>
          </w:p>
        </w:tc>
      </w:tr>
    </w:tbl>
    <w:p w:rsidR="009E1AF9" w:rsidRPr="009E1AF9" w:rsidRDefault="009E1AF9" w:rsidP="009E1AF9">
      <w:pPr>
        <w:spacing w:before="100" w:beforeAutospacing="1" w:after="100" w:afterAutospacing="1" w:line="240" w:lineRule="auto"/>
        <w:outlineLvl w:val="1"/>
        <w:rPr>
          <w:rFonts w:ascii="Times New Roman" w:eastAsia="Times New Roman" w:hAnsi="Times New Roman" w:cs="Times New Roman"/>
          <w:b/>
          <w:bCs/>
          <w:sz w:val="36"/>
          <w:szCs w:val="36"/>
        </w:rPr>
      </w:pPr>
      <w:r w:rsidRPr="009E1AF9">
        <w:rPr>
          <w:rFonts w:ascii="Times New Roman" w:eastAsia="Times New Roman" w:hAnsi="Times New Roman" w:cs="Times New Roman"/>
          <w:b/>
          <w:bCs/>
          <w:sz w:val="36"/>
          <w:szCs w:val="36"/>
        </w:rPr>
        <w:t>Antispam features</w:t>
      </w:r>
    </w:p>
    <w:tbl>
      <w:tblPr>
        <w:tblW w:w="0" w:type="auto"/>
        <w:tblCellSpacing w:w="15" w:type="dxa"/>
        <w:tblCellMar>
          <w:top w:w="15" w:type="dxa"/>
          <w:left w:w="15" w:type="dxa"/>
          <w:bottom w:w="15" w:type="dxa"/>
          <w:right w:w="15" w:type="dxa"/>
        </w:tblCellMar>
        <w:tblLook w:val="04A0"/>
      </w:tblPr>
      <w:tblGrid>
        <w:gridCol w:w="1001"/>
        <w:gridCol w:w="630"/>
        <w:gridCol w:w="630"/>
        <w:gridCol w:w="655"/>
        <w:gridCol w:w="669"/>
        <w:gridCol w:w="839"/>
        <w:gridCol w:w="630"/>
        <w:gridCol w:w="630"/>
        <w:gridCol w:w="630"/>
        <w:gridCol w:w="839"/>
        <w:gridCol w:w="683"/>
        <w:gridCol w:w="718"/>
        <w:gridCol w:w="896"/>
      </w:tblGrid>
      <w:tr w:rsidR="009E1AF9" w:rsidRPr="009E1AF9" w:rsidTr="009E1AF9">
        <w:trPr>
          <w:tblHeader/>
          <w:tblCellSpacing w:w="15" w:type="dxa"/>
        </w:trPr>
        <w:tc>
          <w:tcPr>
            <w:tcW w:w="0" w:type="auto"/>
            <w:vAlign w:val="center"/>
            <w:hideMark/>
          </w:tcPr>
          <w:p w:rsidR="009E1AF9" w:rsidRPr="009E1AF9" w:rsidRDefault="009E1AF9" w:rsidP="009E1AF9">
            <w:pPr>
              <w:spacing w:after="0" w:line="240" w:lineRule="auto"/>
              <w:jc w:val="center"/>
              <w:rPr>
                <w:rFonts w:ascii="Times New Roman" w:eastAsia="Times New Roman" w:hAnsi="Times New Roman" w:cs="Times New Roman"/>
                <w:b/>
                <w:bCs/>
                <w:sz w:val="20"/>
                <w:szCs w:val="20"/>
              </w:rPr>
            </w:pPr>
            <w:r w:rsidRPr="009E1AF9">
              <w:rPr>
                <w:rFonts w:ascii="Times New Roman" w:eastAsia="Times New Roman" w:hAnsi="Times New Roman" w:cs="Times New Roman"/>
                <w:b/>
                <w:bCs/>
                <w:sz w:val="20"/>
                <w:szCs w:val="20"/>
              </w:rPr>
              <w:t>Mail Server</w:t>
            </w:r>
          </w:p>
        </w:tc>
        <w:tc>
          <w:tcPr>
            <w:tcW w:w="0" w:type="auto"/>
            <w:vAlign w:val="center"/>
            <w:hideMark/>
          </w:tcPr>
          <w:p w:rsidR="009E1AF9" w:rsidRPr="009E1AF9" w:rsidRDefault="009E1AF9" w:rsidP="009E1AF9">
            <w:pPr>
              <w:spacing w:after="0" w:line="240" w:lineRule="auto"/>
              <w:jc w:val="center"/>
              <w:rPr>
                <w:rFonts w:ascii="Times New Roman" w:eastAsia="Times New Roman" w:hAnsi="Times New Roman" w:cs="Times New Roman"/>
                <w:b/>
                <w:bCs/>
                <w:sz w:val="20"/>
                <w:szCs w:val="20"/>
              </w:rPr>
            </w:pPr>
            <w:hyperlink r:id="rId529" w:tooltip="DNSBL" w:history="1">
              <w:r w:rsidRPr="009E1AF9">
                <w:rPr>
                  <w:rFonts w:ascii="Times New Roman" w:eastAsia="Times New Roman" w:hAnsi="Times New Roman" w:cs="Times New Roman"/>
                  <w:b/>
                  <w:bCs/>
                  <w:color w:val="0000FF"/>
                  <w:sz w:val="20"/>
                  <w:u w:val="single"/>
                </w:rPr>
                <w:t>DNSBL</w:t>
              </w:r>
            </w:hyperlink>
          </w:p>
        </w:tc>
        <w:tc>
          <w:tcPr>
            <w:tcW w:w="0" w:type="auto"/>
            <w:vAlign w:val="center"/>
            <w:hideMark/>
          </w:tcPr>
          <w:p w:rsidR="009E1AF9" w:rsidRPr="009E1AF9" w:rsidRDefault="009E1AF9" w:rsidP="009E1AF9">
            <w:pPr>
              <w:spacing w:after="0" w:line="240" w:lineRule="auto"/>
              <w:jc w:val="center"/>
              <w:rPr>
                <w:rFonts w:ascii="Times New Roman" w:eastAsia="Times New Roman" w:hAnsi="Times New Roman" w:cs="Times New Roman"/>
                <w:b/>
                <w:bCs/>
                <w:sz w:val="20"/>
                <w:szCs w:val="20"/>
              </w:rPr>
            </w:pPr>
            <w:hyperlink r:id="rId530" w:tooltip="SURBL" w:history="1">
              <w:r w:rsidRPr="009E1AF9">
                <w:rPr>
                  <w:rFonts w:ascii="Times New Roman" w:eastAsia="Times New Roman" w:hAnsi="Times New Roman" w:cs="Times New Roman"/>
                  <w:b/>
                  <w:bCs/>
                  <w:color w:val="0000FF"/>
                  <w:sz w:val="20"/>
                  <w:u w:val="single"/>
                </w:rPr>
                <w:t>SURBL</w:t>
              </w:r>
            </w:hyperlink>
          </w:p>
        </w:tc>
        <w:tc>
          <w:tcPr>
            <w:tcW w:w="0" w:type="auto"/>
            <w:vAlign w:val="center"/>
            <w:hideMark/>
          </w:tcPr>
          <w:p w:rsidR="009E1AF9" w:rsidRPr="009E1AF9" w:rsidRDefault="009E1AF9" w:rsidP="009E1AF9">
            <w:pPr>
              <w:spacing w:after="0" w:line="240" w:lineRule="auto"/>
              <w:jc w:val="center"/>
              <w:rPr>
                <w:rFonts w:ascii="Times New Roman" w:eastAsia="Times New Roman" w:hAnsi="Times New Roman" w:cs="Times New Roman"/>
                <w:b/>
                <w:bCs/>
                <w:sz w:val="20"/>
                <w:szCs w:val="20"/>
              </w:rPr>
            </w:pPr>
            <w:hyperlink r:id="rId531" w:tooltip="Spamtrap" w:history="1">
              <w:r w:rsidRPr="009E1AF9">
                <w:rPr>
                  <w:rFonts w:ascii="Times New Roman" w:eastAsia="Times New Roman" w:hAnsi="Times New Roman" w:cs="Times New Roman"/>
                  <w:b/>
                  <w:bCs/>
                  <w:color w:val="0000FF"/>
                  <w:sz w:val="20"/>
                  <w:u w:val="single"/>
                </w:rPr>
                <w:t>Spamtraps</w:t>
              </w:r>
            </w:hyperlink>
          </w:p>
        </w:tc>
        <w:tc>
          <w:tcPr>
            <w:tcW w:w="0" w:type="auto"/>
            <w:vAlign w:val="center"/>
            <w:hideMark/>
          </w:tcPr>
          <w:p w:rsidR="009E1AF9" w:rsidRPr="009E1AF9" w:rsidRDefault="009E1AF9" w:rsidP="009E1AF9">
            <w:pPr>
              <w:spacing w:after="0" w:line="240" w:lineRule="auto"/>
              <w:jc w:val="center"/>
              <w:rPr>
                <w:rFonts w:ascii="Times New Roman" w:eastAsia="Times New Roman" w:hAnsi="Times New Roman" w:cs="Times New Roman"/>
                <w:b/>
                <w:bCs/>
                <w:sz w:val="20"/>
                <w:szCs w:val="20"/>
              </w:rPr>
            </w:pPr>
            <w:hyperlink r:id="rId532" w:tooltip="Greylisting" w:history="1">
              <w:r w:rsidRPr="009E1AF9">
                <w:rPr>
                  <w:rFonts w:ascii="Times New Roman" w:eastAsia="Times New Roman" w:hAnsi="Times New Roman" w:cs="Times New Roman"/>
                  <w:b/>
                  <w:bCs/>
                  <w:color w:val="0000FF"/>
                  <w:sz w:val="20"/>
                  <w:u w:val="single"/>
                </w:rPr>
                <w:t>Greylisting</w:t>
              </w:r>
            </w:hyperlink>
          </w:p>
        </w:tc>
        <w:tc>
          <w:tcPr>
            <w:tcW w:w="0" w:type="auto"/>
            <w:vAlign w:val="center"/>
            <w:hideMark/>
          </w:tcPr>
          <w:p w:rsidR="009E1AF9" w:rsidRPr="009E1AF9" w:rsidRDefault="009E1AF9" w:rsidP="009E1AF9">
            <w:pPr>
              <w:spacing w:after="0" w:line="240" w:lineRule="auto"/>
              <w:jc w:val="center"/>
              <w:rPr>
                <w:rFonts w:ascii="Times New Roman" w:eastAsia="Times New Roman" w:hAnsi="Times New Roman" w:cs="Times New Roman"/>
                <w:b/>
                <w:bCs/>
                <w:sz w:val="20"/>
                <w:szCs w:val="20"/>
              </w:rPr>
            </w:pPr>
            <w:hyperlink r:id="rId533" w:tooltip="Sender Policy Framework" w:history="1">
              <w:r w:rsidRPr="009E1AF9">
                <w:rPr>
                  <w:rFonts w:ascii="Times New Roman" w:eastAsia="Times New Roman" w:hAnsi="Times New Roman" w:cs="Times New Roman"/>
                  <w:b/>
                  <w:bCs/>
                  <w:color w:val="0000FF"/>
                  <w:sz w:val="20"/>
                  <w:u w:val="single"/>
                </w:rPr>
                <w:t>SPF</w:t>
              </w:r>
            </w:hyperlink>
          </w:p>
        </w:tc>
        <w:tc>
          <w:tcPr>
            <w:tcW w:w="0" w:type="auto"/>
            <w:vAlign w:val="center"/>
            <w:hideMark/>
          </w:tcPr>
          <w:p w:rsidR="009E1AF9" w:rsidRPr="009E1AF9" w:rsidRDefault="009E1AF9" w:rsidP="009E1AF9">
            <w:pPr>
              <w:spacing w:after="0" w:line="240" w:lineRule="auto"/>
              <w:jc w:val="center"/>
              <w:rPr>
                <w:rFonts w:ascii="Times New Roman" w:eastAsia="Times New Roman" w:hAnsi="Times New Roman" w:cs="Times New Roman"/>
                <w:b/>
                <w:bCs/>
                <w:sz w:val="20"/>
                <w:szCs w:val="20"/>
              </w:rPr>
            </w:pPr>
            <w:hyperlink r:id="rId534" w:tooltip="DKIM" w:history="1">
              <w:r w:rsidRPr="009E1AF9">
                <w:rPr>
                  <w:rFonts w:ascii="Times New Roman" w:eastAsia="Times New Roman" w:hAnsi="Times New Roman" w:cs="Times New Roman"/>
                  <w:b/>
                  <w:bCs/>
                  <w:color w:val="0000FF"/>
                  <w:sz w:val="20"/>
                  <w:u w:val="single"/>
                </w:rPr>
                <w:t>DKIM</w:t>
              </w:r>
            </w:hyperlink>
          </w:p>
        </w:tc>
        <w:tc>
          <w:tcPr>
            <w:tcW w:w="0" w:type="auto"/>
            <w:vAlign w:val="center"/>
            <w:hideMark/>
          </w:tcPr>
          <w:p w:rsidR="009E1AF9" w:rsidRPr="009E1AF9" w:rsidRDefault="009E1AF9" w:rsidP="009E1AF9">
            <w:pPr>
              <w:spacing w:after="0" w:line="240" w:lineRule="auto"/>
              <w:jc w:val="center"/>
              <w:rPr>
                <w:rFonts w:ascii="Times New Roman" w:eastAsia="Times New Roman" w:hAnsi="Times New Roman" w:cs="Times New Roman"/>
                <w:b/>
                <w:bCs/>
                <w:sz w:val="20"/>
                <w:szCs w:val="20"/>
              </w:rPr>
            </w:pPr>
            <w:hyperlink r:id="rId535" w:tooltip="DMARC" w:history="1">
              <w:r w:rsidRPr="009E1AF9">
                <w:rPr>
                  <w:rFonts w:ascii="Times New Roman" w:eastAsia="Times New Roman" w:hAnsi="Times New Roman" w:cs="Times New Roman"/>
                  <w:b/>
                  <w:bCs/>
                  <w:color w:val="0000FF"/>
                  <w:sz w:val="20"/>
                  <w:u w:val="single"/>
                </w:rPr>
                <w:t>DMARC</w:t>
              </w:r>
            </w:hyperlink>
          </w:p>
        </w:tc>
        <w:tc>
          <w:tcPr>
            <w:tcW w:w="0" w:type="auto"/>
            <w:vAlign w:val="center"/>
            <w:hideMark/>
          </w:tcPr>
          <w:p w:rsidR="009E1AF9" w:rsidRPr="009E1AF9" w:rsidRDefault="009E1AF9" w:rsidP="009E1AF9">
            <w:pPr>
              <w:spacing w:after="0" w:line="240" w:lineRule="auto"/>
              <w:jc w:val="center"/>
              <w:rPr>
                <w:rFonts w:ascii="Times New Roman" w:eastAsia="Times New Roman" w:hAnsi="Times New Roman" w:cs="Times New Roman"/>
                <w:b/>
                <w:bCs/>
                <w:sz w:val="20"/>
                <w:szCs w:val="20"/>
              </w:rPr>
            </w:pPr>
            <w:hyperlink r:id="rId536" w:tooltip="Tarpit (networking)" w:history="1">
              <w:r w:rsidRPr="009E1AF9">
                <w:rPr>
                  <w:rFonts w:ascii="Times New Roman" w:eastAsia="Times New Roman" w:hAnsi="Times New Roman" w:cs="Times New Roman"/>
                  <w:b/>
                  <w:bCs/>
                  <w:color w:val="0000FF"/>
                  <w:sz w:val="20"/>
                  <w:u w:val="single"/>
                </w:rPr>
                <w:t>Tarpit</w:t>
              </w:r>
            </w:hyperlink>
          </w:p>
        </w:tc>
        <w:tc>
          <w:tcPr>
            <w:tcW w:w="0" w:type="auto"/>
            <w:vAlign w:val="center"/>
            <w:hideMark/>
          </w:tcPr>
          <w:p w:rsidR="009E1AF9" w:rsidRPr="009E1AF9" w:rsidRDefault="009E1AF9" w:rsidP="009E1AF9">
            <w:pPr>
              <w:spacing w:after="0" w:line="240" w:lineRule="auto"/>
              <w:jc w:val="center"/>
              <w:rPr>
                <w:rFonts w:ascii="Times New Roman" w:eastAsia="Times New Roman" w:hAnsi="Times New Roman" w:cs="Times New Roman"/>
                <w:b/>
                <w:bCs/>
                <w:sz w:val="20"/>
                <w:szCs w:val="20"/>
              </w:rPr>
            </w:pPr>
            <w:hyperlink r:id="rId537" w:tooltip="Bayesian spam filtering" w:history="1">
              <w:r w:rsidRPr="009E1AF9">
                <w:rPr>
                  <w:rFonts w:ascii="Times New Roman" w:eastAsia="Times New Roman" w:hAnsi="Times New Roman" w:cs="Times New Roman"/>
                  <w:b/>
                  <w:bCs/>
                  <w:color w:val="0000FF"/>
                  <w:sz w:val="20"/>
                  <w:u w:val="single"/>
                </w:rPr>
                <w:t>Bayesian filters</w:t>
              </w:r>
            </w:hyperlink>
          </w:p>
        </w:tc>
        <w:tc>
          <w:tcPr>
            <w:tcW w:w="0" w:type="auto"/>
            <w:vAlign w:val="center"/>
            <w:hideMark/>
          </w:tcPr>
          <w:p w:rsidR="009E1AF9" w:rsidRPr="009E1AF9" w:rsidRDefault="009E1AF9" w:rsidP="009E1AF9">
            <w:pPr>
              <w:spacing w:after="0" w:line="240" w:lineRule="auto"/>
              <w:jc w:val="center"/>
              <w:rPr>
                <w:rFonts w:ascii="Times New Roman" w:eastAsia="Times New Roman" w:hAnsi="Times New Roman" w:cs="Times New Roman"/>
                <w:b/>
                <w:bCs/>
                <w:sz w:val="20"/>
                <w:szCs w:val="20"/>
              </w:rPr>
            </w:pPr>
            <w:hyperlink r:id="rId538" w:tooltip="Regular expression" w:history="1">
              <w:r w:rsidRPr="009E1AF9">
                <w:rPr>
                  <w:rFonts w:ascii="Times New Roman" w:eastAsia="Times New Roman" w:hAnsi="Times New Roman" w:cs="Times New Roman"/>
                  <w:b/>
                  <w:bCs/>
                  <w:color w:val="0000FF"/>
                  <w:sz w:val="20"/>
                  <w:u w:val="single"/>
                </w:rPr>
                <w:t>Regular expressions</w:t>
              </w:r>
            </w:hyperlink>
          </w:p>
        </w:tc>
        <w:tc>
          <w:tcPr>
            <w:tcW w:w="0" w:type="auto"/>
            <w:vAlign w:val="center"/>
            <w:hideMark/>
          </w:tcPr>
          <w:p w:rsidR="009E1AF9" w:rsidRPr="009E1AF9" w:rsidRDefault="009E1AF9" w:rsidP="009E1AF9">
            <w:pPr>
              <w:spacing w:after="0" w:line="240" w:lineRule="auto"/>
              <w:jc w:val="center"/>
              <w:rPr>
                <w:rFonts w:ascii="Times New Roman" w:eastAsia="Times New Roman" w:hAnsi="Times New Roman" w:cs="Times New Roman"/>
                <w:b/>
                <w:bCs/>
                <w:sz w:val="20"/>
                <w:szCs w:val="20"/>
              </w:rPr>
            </w:pPr>
            <w:hyperlink r:id="rId539" w:tooltip="Antivirus" w:history="1">
              <w:r w:rsidRPr="009E1AF9">
                <w:rPr>
                  <w:rFonts w:ascii="Times New Roman" w:eastAsia="Times New Roman" w:hAnsi="Times New Roman" w:cs="Times New Roman"/>
                  <w:b/>
                  <w:bCs/>
                  <w:color w:val="0000FF"/>
                  <w:sz w:val="20"/>
                  <w:u w:val="single"/>
                </w:rPr>
                <w:t>Embedded Antivirus</w:t>
              </w:r>
            </w:hyperlink>
          </w:p>
        </w:tc>
        <w:tc>
          <w:tcPr>
            <w:tcW w:w="0" w:type="auto"/>
            <w:vAlign w:val="center"/>
            <w:hideMark/>
          </w:tcPr>
          <w:p w:rsidR="009E1AF9" w:rsidRPr="009E1AF9" w:rsidRDefault="009E1AF9" w:rsidP="009E1AF9">
            <w:pPr>
              <w:spacing w:after="0" w:line="240" w:lineRule="auto"/>
              <w:jc w:val="center"/>
              <w:rPr>
                <w:rFonts w:ascii="Times New Roman" w:eastAsia="Times New Roman" w:hAnsi="Times New Roman" w:cs="Times New Roman"/>
                <w:b/>
                <w:bCs/>
                <w:sz w:val="20"/>
                <w:szCs w:val="20"/>
              </w:rPr>
            </w:pPr>
            <w:hyperlink r:id="rId540" w:tooltip="Antispam" w:history="1">
              <w:r w:rsidRPr="009E1AF9">
                <w:rPr>
                  <w:rFonts w:ascii="Times New Roman" w:eastAsia="Times New Roman" w:hAnsi="Times New Roman" w:cs="Times New Roman"/>
                  <w:b/>
                  <w:bCs/>
                  <w:color w:val="0000FF"/>
                  <w:sz w:val="20"/>
                  <w:u w:val="single"/>
                </w:rPr>
                <w:t>Embedded Antispam</w:t>
              </w:r>
            </w:hyperlink>
          </w:p>
        </w:tc>
      </w:tr>
      <w:tr w:rsidR="009E1AF9" w:rsidRPr="009E1AF9" w:rsidTr="009E1AF9">
        <w:trPr>
          <w:tblCellSpacing w:w="15" w:type="dxa"/>
        </w:trPr>
        <w:tc>
          <w:tcPr>
            <w:tcW w:w="0" w:type="auto"/>
            <w:shd w:val="clear" w:color="auto" w:fill="ECECEC"/>
            <w:vAlign w:val="center"/>
            <w:hideMark/>
          </w:tcPr>
          <w:p w:rsidR="009E1AF9" w:rsidRPr="009E1AF9" w:rsidRDefault="009E1AF9" w:rsidP="009E1AF9">
            <w:pPr>
              <w:spacing w:after="0" w:line="240" w:lineRule="auto"/>
              <w:rPr>
                <w:rFonts w:ascii="Times New Roman" w:eastAsia="Times New Roman" w:hAnsi="Times New Roman" w:cs="Times New Roman"/>
                <w:b/>
                <w:bCs/>
                <w:color w:val="000000"/>
                <w:sz w:val="20"/>
                <w:szCs w:val="20"/>
              </w:rPr>
            </w:pPr>
            <w:hyperlink r:id="rId541" w:tooltip="Agorum core" w:history="1">
              <w:r w:rsidRPr="009E1AF9">
                <w:rPr>
                  <w:rFonts w:ascii="Times New Roman" w:eastAsia="Times New Roman" w:hAnsi="Times New Roman" w:cs="Times New Roman"/>
                  <w:b/>
                  <w:bCs/>
                  <w:color w:val="0000FF"/>
                  <w:sz w:val="20"/>
                  <w:u w:val="single"/>
                </w:rPr>
                <w:t>agorum core</w:t>
              </w:r>
            </w:hyperlink>
          </w:p>
        </w:tc>
        <w:tc>
          <w:tcPr>
            <w:tcW w:w="0" w:type="auto"/>
            <w:shd w:val="clear" w:color="auto" w:fill="FF99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No</w:t>
            </w:r>
          </w:p>
        </w:tc>
        <w:tc>
          <w:tcPr>
            <w:tcW w:w="0" w:type="auto"/>
            <w:shd w:val="clear" w:color="auto" w:fill="FF99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No</w:t>
            </w:r>
          </w:p>
        </w:tc>
        <w:tc>
          <w:tcPr>
            <w:tcW w:w="0" w:type="auto"/>
            <w:shd w:val="clear" w:color="auto" w:fill="FF99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No</w:t>
            </w:r>
          </w:p>
        </w:tc>
        <w:tc>
          <w:tcPr>
            <w:tcW w:w="0" w:type="auto"/>
            <w:shd w:val="clear" w:color="auto" w:fill="FF99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No</w:t>
            </w:r>
          </w:p>
        </w:tc>
        <w:tc>
          <w:tcPr>
            <w:tcW w:w="0" w:type="auto"/>
            <w:shd w:val="clear" w:color="auto" w:fill="FF99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No</w:t>
            </w:r>
          </w:p>
        </w:tc>
        <w:tc>
          <w:tcPr>
            <w:tcW w:w="0" w:type="auto"/>
            <w:shd w:val="clear" w:color="auto" w:fill="ECECEC"/>
            <w:vAlign w:val="center"/>
            <w:hideMark/>
          </w:tcPr>
          <w:p w:rsidR="009E1AF9" w:rsidRPr="009E1AF9" w:rsidRDefault="009E1AF9" w:rsidP="009E1AF9">
            <w:pPr>
              <w:spacing w:after="0" w:line="240" w:lineRule="auto"/>
              <w:jc w:val="center"/>
              <w:rPr>
                <w:rFonts w:ascii="Times New Roman" w:eastAsia="Times New Roman" w:hAnsi="Times New Roman" w:cs="Times New Roman"/>
                <w:color w:val="2C2C2C"/>
                <w:sz w:val="15"/>
                <w:szCs w:val="15"/>
              </w:rPr>
            </w:pPr>
            <w:r w:rsidRPr="009E1AF9">
              <w:rPr>
                <w:rFonts w:ascii="Times New Roman" w:eastAsia="Times New Roman" w:hAnsi="Times New Roman" w:cs="Times New Roman"/>
                <w:color w:val="2C2C2C"/>
                <w:sz w:val="15"/>
                <w:szCs w:val="15"/>
              </w:rPr>
              <w:t>?</w:t>
            </w:r>
          </w:p>
        </w:tc>
        <w:tc>
          <w:tcPr>
            <w:tcW w:w="0" w:type="auto"/>
            <w:shd w:val="clear" w:color="auto" w:fill="ECECEC"/>
            <w:vAlign w:val="center"/>
            <w:hideMark/>
          </w:tcPr>
          <w:p w:rsidR="009E1AF9" w:rsidRPr="009E1AF9" w:rsidRDefault="009E1AF9" w:rsidP="009E1AF9">
            <w:pPr>
              <w:spacing w:after="0" w:line="240" w:lineRule="auto"/>
              <w:jc w:val="center"/>
              <w:rPr>
                <w:rFonts w:ascii="Times New Roman" w:eastAsia="Times New Roman" w:hAnsi="Times New Roman" w:cs="Times New Roman"/>
                <w:color w:val="2C2C2C"/>
                <w:sz w:val="15"/>
                <w:szCs w:val="15"/>
              </w:rPr>
            </w:pPr>
            <w:r w:rsidRPr="009E1AF9">
              <w:rPr>
                <w:rFonts w:ascii="Times New Roman" w:eastAsia="Times New Roman" w:hAnsi="Times New Roman" w:cs="Times New Roman"/>
                <w:color w:val="2C2C2C"/>
                <w:sz w:val="15"/>
                <w:szCs w:val="15"/>
              </w:rPr>
              <w:t>?</w:t>
            </w:r>
          </w:p>
        </w:tc>
        <w:tc>
          <w:tcPr>
            <w:tcW w:w="0" w:type="auto"/>
            <w:shd w:val="clear" w:color="auto" w:fill="FF99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No</w:t>
            </w:r>
          </w:p>
        </w:tc>
        <w:tc>
          <w:tcPr>
            <w:tcW w:w="0" w:type="auto"/>
            <w:shd w:val="clear" w:color="auto" w:fill="FF99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No</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FF99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No</w:t>
            </w:r>
          </w:p>
        </w:tc>
        <w:tc>
          <w:tcPr>
            <w:tcW w:w="0" w:type="auto"/>
            <w:shd w:val="clear" w:color="auto" w:fill="FF99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No</w:t>
            </w:r>
          </w:p>
        </w:tc>
      </w:tr>
      <w:tr w:rsidR="009E1AF9" w:rsidRPr="009E1AF9" w:rsidTr="009E1AF9">
        <w:trPr>
          <w:tblCellSpacing w:w="15" w:type="dxa"/>
        </w:trPr>
        <w:tc>
          <w:tcPr>
            <w:tcW w:w="0" w:type="auto"/>
            <w:shd w:val="clear" w:color="auto" w:fill="ECECEC"/>
            <w:vAlign w:val="center"/>
            <w:hideMark/>
          </w:tcPr>
          <w:p w:rsidR="009E1AF9" w:rsidRPr="009E1AF9" w:rsidRDefault="009E1AF9" w:rsidP="009E1AF9">
            <w:pPr>
              <w:spacing w:after="0" w:line="240" w:lineRule="auto"/>
              <w:rPr>
                <w:rFonts w:ascii="Times New Roman" w:eastAsia="Times New Roman" w:hAnsi="Times New Roman" w:cs="Times New Roman"/>
                <w:b/>
                <w:bCs/>
                <w:color w:val="000000"/>
                <w:sz w:val="20"/>
                <w:szCs w:val="20"/>
              </w:rPr>
            </w:pPr>
            <w:hyperlink r:id="rId542" w:tooltip="Apache James" w:history="1">
              <w:r w:rsidRPr="009E1AF9">
                <w:rPr>
                  <w:rFonts w:ascii="Times New Roman" w:eastAsia="Times New Roman" w:hAnsi="Times New Roman" w:cs="Times New Roman"/>
                  <w:b/>
                  <w:bCs/>
                  <w:color w:val="0000FF"/>
                  <w:sz w:val="20"/>
                  <w:u w:val="single"/>
                </w:rPr>
                <w:t>Apache James</w:t>
              </w:r>
            </w:hyperlink>
          </w:p>
        </w:tc>
        <w:tc>
          <w:tcPr>
            <w:tcW w:w="0" w:type="auto"/>
            <w:shd w:val="clear" w:color="auto" w:fill="ECECEC"/>
            <w:vAlign w:val="center"/>
            <w:hideMark/>
          </w:tcPr>
          <w:p w:rsidR="009E1AF9" w:rsidRPr="009E1AF9" w:rsidRDefault="009E1AF9" w:rsidP="009E1AF9">
            <w:pPr>
              <w:spacing w:after="0" w:line="240" w:lineRule="auto"/>
              <w:jc w:val="center"/>
              <w:rPr>
                <w:rFonts w:ascii="Times New Roman" w:eastAsia="Times New Roman" w:hAnsi="Times New Roman" w:cs="Times New Roman"/>
                <w:color w:val="2C2C2C"/>
                <w:sz w:val="15"/>
                <w:szCs w:val="15"/>
              </w:rPr>
            </w:pPr>
            <w:r w:rsidRPr="009E1AF9">
              <w:rPr>
                <w:rFonts w:ascii="Times New Roman" w:eastAsia="Times New Roman" w:hAnsi="Times New Roman" w:cs="Times New Roman"/>
                <w:color w:val="2C2C2C"/>
                <w:sz w:val="15"/>
                <w:szCs w:val="15"/>
              </w:rPr>
              <w:t>?</w:t>
            </w:r>
          </w:p>
        </w:tc>
        <w:tc>
          <w:tcPr>
            <w:tcW w:w="0" w:type="auto"/>
            <w:shd w:val="clear" w:color="auto" w:fill="ECECEC"/>
            <w:vAlign w:val="center"/>
            <w:hideMark/>
          </w:tcPr>
          <w:p w:rsidR="009E1AF9" w:rsidRPr="009E1AF9" w:rsidRDefault="009E1AF9" w:rsidP="009E1AF9">
            <w:pPr>
              <w:spacing w:after="0" w:line="240" w:lineRule="auto"/>
              <w:jc w:val="center"/>
              <w:rPr>
                <w:rFonts w:ascii="Times New Roman" w:eastAsia="Times New Roman" w:hAnsi="Times New Roman" w:cs="Times New Roman"/>
                <w:color w:val="2C2C2C"/>
                <w:sz w:val="15"/>
                <w:szCs w:val="15"/>
              </w:rPr>
            </w:pPr>
            <w:r w:rsidRPr="009E1AF9">
              <w:rPr>
                <w:rFonts w:ascii="Times New Roman" w:eastAsia="Times New Roman" w:hAnsi="Times New Roman" w:cs="Times New Roman"/>
                <w:color w:val="2C2C2C"/>
                <w:sz w:val="15"/>
                <w:szCs w:val="15"/>
              </w:rPr>
              <w:t>?</w:t>
            </w:r>
          </w:p>
        </w:tc>
        <w:tc>
          <w:tcPr>
            <w:tcW w:w="0" w:type="auto"/>
            <w:shd w:val="clear" w:color="auto" w:fill="ECECEC"/>
            <w:vAlign w:val="center"/>
            <w:hideMark/>
          </w:tcPr>
          <w:p w:rsidR="009E1AF9" w:rsidRPr="009E1AF9" w:rsidRDefault="009E1AF9" w:rsidP="009E1AF9">
            <w:pPr>
              <w:spacing w:after="0" w:line="240" w:lineRule="auto"/>
              <w:jc w:val="center"/>
              <w:rPr>
                <w:rFonts w:ascii="Times New Roman" w:eastAsia="Times New Roman" w:hAnsi="Times New Roman" w:cs="Times New Roman"/>
                <w:color w:val="2C2C2C"/>
                <w:sz w:val="15"/>
                <w:szCs w:val="15"/>
              </w:rPr>
            </w:pPr>
            <w:r w:rsidRPr="009E1AF9">
              <w:rPr>
                <w:rFonts w:ascii="Times New Roman" w:eastAsia="Times New Roman" w:hAnsi="Times New Roman" w:cs="Times New Roman"/>
                <w:color w:val="2C2C2C"/>
                <w:sz w:val="15"/>
                <w:szCs w:val="15"/>
              </w:rPr>
              <w:t>?</w:t>
            </w:r>
          </w:p>
        </w:tc>
        <w:tc>
          <w:tcPr>
            <w:tcW w:w="0" w:type="auto"/>
            <w:shd w:val="clear" w:color="auto" w:fill="ECECEC"/>
            <w:vAlign w:val="center"/>
            <w:hideMark/>
          </w:tcPr>
          <w:p w:rsidR="009E1AF9" w:rsidRPr="009E1AF9" w:rsidRDefault="009E1AF9" w:rsidP="009E1AF9">
            <w:pPr>
              <w:spacing w:after="0" w:line="240" w:lineRule="auto"/>
              <w:jc w:val="center"/>
              <w:rPr>
                <w:rFonts w:ascii="Times New Roman" w:eastAsia="Times New Roman" w:hAnsi="Times New Roman" w:cs="Times New Roman"/>
                <w:color w:val="2C2C2C"/>
                <w:sz w:val="15"/>
                <w:szCs w:val="15"/>
              </w:rPr>
            </w:pPr>
            <w:r w:rsidRPr="009E1AF9">
              <w:rPr>
                <w:rFonts w:ascii="Times New Roman" w:eastAsia="Times New Roman" w:hAnsi="Times New Roman" w:cs="Times New Roman"/>
                <w:color w:val="2C2C2C"/>
                <w:sz w:val="15"/>
                <w:szCs w:val="15"/>
              </w:rPr>
              <w:t>?</w:t>
            </w:r>
          </w:p>
        </w:tc>
        <w:tc>
          <w:tcPr>
            <w:tcW w:w="0" w:type="auto"/>
            <w:shd w:val="clear" w:color="auto" w:fill="ECECEC"/>
            <w:vAlign w:val="center"/>
            <w:hideMark/>
          </w:tcPr>
          <w:p w:rsidR="009E1AF9" w:rsidRPr="009E1AF9" w:rsidRDefault="009E1AF9" w:rsidP="009E1AF9">
            <w:pPr>
              <w:spacing w:after="0" w:line="240" w:lineRule="auto"/>
              <w:jc w:val="center"/>
              <w:rPr>
                <w:rFonts w:ascii="Times New Roman" w:eastAsia="Times New Roman" w:hAnsi="Times New Roman" w:cs="Times New Roman"/>
                <w:color w:val="2C2C2C"/>
                <w:sz w:val="15"/>
                <w:szCs w:val="15"/>
              </w:rPr>
            </w:pPr>
            <w:r w:rsidRPr="009E1AF9">
              <w:rPr>
                <w:rFonts w:ascii="Times New Roman" w:eastAsia="Times New Roman" w:hAnsi="Times New Roman" w:cs="Times New Roman"/>
                <w:color w:val="2C2C2C"/>
                <w:sz w:val="15"/>
                <w:szCs w:val="15"/>
              </w:rPr>
              <w:t>?</w:t>
            </w:r>
          </w:p>
        </w:tc>
        <w:tc>
          <w:tcPr>
            <w:tcW w:w="0" w:type="auto"/>
            <w:shd w:val="clear" w:color="auto" w:fill="ECECEC"/>
            <w:vAlign w:val="center"/>
            <w:hideMark/>
          </w:tcPr>
          <w:p w:rsidR="009E1AF9" w:rsidRPr="009E1AF9" w:rsidRDefault="009E1AF9" w:rsidP="009E1AF9">
            <w:pPr>
              <w:spacing w:after="0" w:line="240" w:lineRule="auto"/>
              <w:jc w:val="center"/>
              <w:rPr>
                <w:rFonts w:ascii="Times New Roman" w:eastAsia="Times New Roman" w:hAnsi="Times New Roman" w:cs="Times New Roman"/>
                <w:color w:val="2C2C2C"/>
                <w:sz w:val="15"/>
                <w:szCs w:val="15"/>
              </w:rPr>
            </w:pPr>
            <w:r w:rsidRPr="009E1AF9">
              <w:rPr>
                <w:rFonts w:ascii="Times New Roman" w:eastAsia="Times New Roman" w:hAnsi="Times New Roman" w:cs="Times New Roman"/>
                <w:color w:val="2C2C2C"/>
                <w:sz w:val="15"/>
                <w:szCs w:val="15"/>
              </w:rPr>
              <w:t>?</w:t>
            </w:r>
          </w:p>
        </w:tc>
        <w:tc>
          <w:tcPr>
            <w:tcW w:w="0" w:type="auto"/>
            <w:shd w:val="clear" w:color="auto" w:fill="ECECEC"/>
            <w:vAlign w:val="center"/>
            <w:hideMark/>
          </w:tcPr>
          <w:p w:rsidR="009E1AF9" w:rsidRPr="009E1AF9" w:rsidRDefault="009E1AF9" w:rsidP="009E1AF9">
            <w:pPr>
              <w:spacing w:after="0" w:line="240" w:lineRule="auto"/>
              <w:jc w:val="center"/>
              <w:rPr>
                <w:rFonts w:ascii="Times New Roman" w:eastAsia="Times New Roman" w:hAnsi="Times New Roman" w:cs="Times New Roman"/>
                <w:color w:val="2C2C2C"/>
                <w:sz w:val="15"/>
                <w:szCs w:val="15"/>
              </w:rPr>
            </w:pPr>
            <w:r w:rsidRPr="009E1AF9">
              <w:rPr>
                <w:rFonts w:ascii="Times New Roman" w:eastAsia="Times New Roman" w:hAnsi="Times New Roman" w:cs="Times New Roman"/>
                <w:color w:val="2C2C2C"/>
                <w:sz w:val="15"/>
                <w:szCs w:val="15"/>
              </w:rPr>
              <w:t>?</w:t>
            </w:r>
          </w:p>
        </w:tc>
        <w:tc>
          <w:tcPr>
            <w:tcW w:w="0" w:type="auto"/>
            <w:shd w:val="clear" w:color="auto" w:fill="ECECEC"/>
            <w:vAlign w:val="center"/>
            <w:hideMark/>
          </w:tcPr>
          <w:p w:rsidR="009E1AF9" w:rsidRPr="009E1AF9" w:rsidRDefault="009E1AF9" w:rsidP="009E1AF9">
            <w:pPr>
              <w:spacing w:after="0" w:line="240" w:lineRule="auto"/>
              <w:jc w:val="center"/>
              <w:rPr>
                <w:rFonts w:ascii="Times New Roman" w:eastAsia="Times New Roman" w:hAnsi="Times New Roman" w:cs="Times New Roman"/>
                <w:color w:val="2C2C2C"/>
                <w:sz w:val="15"/>
                <w:szCs w:val="15"/>
              </w:rPr>
            </w:pPr>
            <w:r w:rsidRPr="009E1AF9">
              <w:rPr>
                <w:rFonts w:ascii="Times New Roman" w:eastAsia="Times New Roman" w:hAnsi="Times New Roman" w:cs="Times New Roman"/>
                <w:color w:val="2C2C2C"/>
                <w:sz w:val="15"/>
                <w:szCs w:val="15"/>
              </w:rPr>
              <w:t>?</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ECECEC"/>
            <w:vAlign w:val="center"/>
            <w:hideMark/>
          </w:tcPr>
          <w:p w:rsidR="009E1AF9" w:rsidRPr="009E1AF9" w:rsidRDefault="009E1AF9" w:rsidP="009E1AF9">
            <w:pPr>
              <w:spacing w:after="0" w:line="240" w:lineRule="auto"/>
              <w:jc w:val="center"/>
              <w:rPr>
                <w:rFonts w:ascii="Times New Roman" w:eastAsia="Times New Roman" w:hAnsi="Times New Roman" w:cs="Times New Roman"/>
                <w:color w:val="2C2C2C"/>
                <w:sz w:val="15"/>
                <w:szCs w:val="15"/>
              </w:rPr>
            </w:pPr>
            <w:r w:rsidRPr="009E1AF9">
              <w:rPr>
                <w:rFonts w:ascii="Times New Roman" w:eastAsia="Times New Roman" w:hAnsi="Times New Roman" w:cs="Times New Roman"/>
                <w:color w:val="2C2C2C"/>
                <w:sz w:val="15"/>
                <w:szCs w:val="15"/>
              </w:rPr>
              <w:t>?</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 xml:space="preserve">Yes </w:t>
            </w:r>
            <w:hyperlink r:id="rId543" w:tooltip="Clam AntiVirus" w:history="1">
              <w:r w:rsidRPr="009E1AF9">
                <w:rPr>
                  <w:rFonts w:ascii="Times New Roman" w:eastAsia="Times New Roman" w:hAnsi="Times New Roman" w:cs="Times New Roman"/>
                  <w:color w:val="0000FF"/>
                  <w:sz w:val="20"/>
                  <w:u w:val="single"/>
                </w:rPr>
                <w:t>ClamAV</w:t>
              </w:r>
            </w:hyperlink>
            <w:hyperlink r:id="rId544" w:anchor="cite_note-23" w:history="1">
              <w:r w:rsidRPr="009E1AF9">
                <w:rPr>
                  <w:rFonts w:ascii="Times New Roman" w:eastAsia="Times New Roman" w:hAnsi="Times New Roman" w:cs="Times New Roman"/>
                  <w:color w:val="0000FF"/>
                  <w:sz w:val="20"/>
                  <w:u w:val="single"/>
                  <w:vertAlign w:val="superscript"/>
                </w:rPr>
                <w:t>[23]</w:t>
              </w:r>
            </w:hyperlink>
          </w:p>
        </w:tc>
        <w:tc>
          <w:tcPr>
            <w:tcW w:w="0" w:type="auto"/>
            <w:shd w:val="clear" w:color="auto" w:fill="DDFFDD"/>
            <w:vAlign w:val="center"/>
            <w:hideMark/>
          </w:tcPr>
          <w:p w:rsidR="009E1AF9" w:rsidRPr="009E1AF9" w:rsidRDefault="009E1AF9" w:rsidP="009E1AF9">
            <w:pPr>
              <w:spacing w:after="0" w:line="240" w:lineRule="auto"/>
              <w:jc w:val="center"/>
              <w:rPr>
                <w:rFonts w:ascii="Times New Roman" w:eastAsia="Times New Roman" w:hAnsi="Times New Roman" w:cs="Times New Roman"/>
                <w:color w:val="000000"/>
                <w:sz w:val="20"/>
                <w:szCs w:val="20"/>
              </w:rPr>
            </w:pPr>
            <w:r w:rsidRPr="009E1AF9">
              <w:rPr>
                <w:rFonts w:ascii="Times New Roman" w:eastAsia="Times New Roman" w:hAnsi="Times New Roman" w:cs="Times New Roman"/>
                <w:color w:val="000000"/>
                <w:sz w:val="20"/>
                <w:szCs w:val="20"/>
              </w:rPr>
              <w:t>Optional (</w:t>
            </w:r>
            <w:hyperlink r:id="rId545" w:tooltip="Apache" w:history="1">
              <w:r w:rsidRPr="009E1AF9">
                <w:rPr>
                  <w:rFonts w:ascii="Times New Roman" w:eastAsia="Times New Roman" w:hAnsi="Times New Roman" w:cs="Times New Roman"/>
                  <w:color w:val="0000FF"/>
                  <w:sz w:val="20"/>
                  <w:u w:val="single"/>
                </w:rPr>
                <w:t>Apache</w:t>
              </w:r>
            </w:hyperlink>
            <w:r w:rsidRPr="009E1AF9">
              <w:rPr>
                <w:rFonts w:ascii="Times New Roman" w:eastAsia="Times New Roman" w:hAnsi="Times New Roman" w:cs="Times New Roman"/>
                <w:color w:val="000000"/>
                <w:sz w:val="20"/>
                <w:szCs w:val="20"/>
              </w:rPr>
              <w:t xml:space="preserve"> </w:t>
            </w:r>
            <w:hyperlink r:id="rId546" w:tooltip="SpamAssassin" w:history="1">
              <w:r w:rsidRPr="009E1AF9">
                <w:rPr>
                  <w:rFonts w:ascii="Times New Roman" w:eastAsia="Times New Roman" w:hAnsi="Times New Roman" w:cs="Times New Roman"/>
                  <w:color w:val="0000FF"/>
                  <w:sz w:val="20"/>
                  <w:u w:val="single"/>
                </w:rPr>
                <w:t>SpamAssassin</w:t>
              </w:r>
            </w:hyperlink>
            <w:r w:rsidRPr="009E1AF9">
              <w:rPr>
                <w:rFonts w:ascii="Times New Roman" w:eastAsia="Times New Roman" w:hAnsi="Times New Roman" w:cs="Times New Roman"/>
                <w:color w:val="000000"/>
                <w:sz w:val="20"/>
                <w:szCs w:val="20"/>
              </w:rPr>
              <w:t>)</w:t>
            </w:r>
          </w:p>
        </w:tc>
      </w:tr>
      <w:tr w:rsidR="009E1AF9" w:rsidRPr="009E1AF9" w:rsidTr="009E1AF9">
        <w:trPr>
          <w:tblCellSpacing w:w="15" w:type="dxa"/>
        </w:trPr>
        <w:tc>
          <w:tcPr>
            <w:tcW w:w="0" w:type="auto"/>
            <w:shd w:val="clear" w:color="auto" w:fill="ECECEC"/>
            <w:vAlign w:val="center"/>
            <w:hideMark/>
          </w:tcPr>
          <w:p w:rsidR="009E1AF9" w:rsidRPr="009E1AF9" w:rsidRDefault="009E1AF9" w:rsidP="009E1AF9">
            <w:pPr>
              <w:spacing w:after="0" w:line="240" w:lineRule="auto"/>
              <w:rPr>
                <w:rFonts w:ascii="Times New Roman" w:eastAsia="Times New Roman" w:hAnsi="Times New Roman" w:cs="Times New Roman"/>
                <w:b/>
                <w:bCs/>
                <w:color w:val="000000"/>
                <w:sz w:val="20"/>
                <w:szCs w:val="20"/>
              </w:rPr>
            </w:pPr>
            <w:hyperlink r:id="rId547" w:tooltip="Atmail" w:history="1">
              <w:r w:rsidRPr="009E1AF9">
                <w:rPr>
                  <w:rFonts w:ascii="Times New Roman" w:eastAsia="Times New Roman" w:hAnsi="Times New Roman" w:cs="Times New Roman"/>
                  <w:b/>
                  <w:bCs/>
                  <w:color w:val="0000FF"/>
                  <w:sz w:val="20"/>
                  <w:u w:val="single"/>
                </w:rPr>
                <w:t>Atmail</w:t>
              </w:r>
            </w:hyperlink>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ECECEC"/>
            <w:vAlign w:val="center"/>
            <w:hideMark/>
          </w:tcPr>
          <w:p w:rsidR="009E1AF9" w:rsidRPr="009E1AF9" w:rsidRDefault="009E1AF9" w:rsidP="009E1AF9">
            <w:pPr>
              <w:spacing w:after="0" w:line="240" w:lineRule="auto"/>
              <w:jc w:val="center"/>
              <w:rPr>
                <w:rFonts w:ascii="Times New Roman" w:eastAsia="Times New Roman" w:hAnsi="Times New Roman" w:cs="Times New Roman"/>
                <w:color w:val="2C2C2C"/>
                <w:sz w:val="15"/>
                <w:szCs w:val="15"/>
              </w:rPr>
            </w:pPr>
            <w:r w:rsidRPr="009E1AF9">
              <w:rPr>
                <w:rFonts w:ascii="Times New Roman" w:eastAsia="Times New Roman" w:hAnsi="Times New Roman" w:cs="Times New Roman"/>
                <w:color w:val="2C2C2C"/>
                <w:sz w:val="15"/>
                <w:szCs w:val="15"/>
              </w:rPr>
              <w:t>?</w:t>
            </w:r>
          </w:p>
        </w:tc>
        <w:tc>
          <w:tcPr>
            <w:tcW w:w="0" w:type="auto"/>
            <w:shd w:val="clear" w:color="auto" w:fill="ECECEC"/>
            <w:vAlign w:val="center"/>
            <w:hideMark/>
          </w:tcPr>
          <w:p w:rsidR="009E1AF9" w:rsidRPr="009E1AF9" w:rsidRDefault="009E1AF9" w:rsidP="009E1AF9">
            <w:pPr>
              <w:spacing w:after="0" w:line="240" w:lineRule="auto"/>
              <w:jc w:val="center"/>
              <w:rPr>
                <w:rFonts w:ascii="Times New Roman" w:eastAsia="Times New Roman" w:hAnsi="Times New Roman" w:cs="Times New Roman"/>
                <w:color w:val="2C2C2C"/>
                <w:sz w:val="15"/>
                <w:szCs w:val="15"/>
              </w:rPr>
            </w:pPr>
            <w:r w:rsidRPr="009E1AF9">
              <w:rPr>
                <w:rFonts w:ascii="Times New Roman" w:eastAsia="Times New Roman" w:hAnsi="Times New Roman" w:cs="Times New Roman"/>
                <w:color w:val="2C2C2C"/>
                <w:sz w:val="15"/>
                <w:szCs w:val="15"/>
              </w:rPr>
              <w:t>?</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 xml:space="preserve">Yes </w:t>
            </w:r>
            <w:hyperlink r:id="rId548" w:tooltip="Clam AntiVirus" w:history="1">
              <w:r w:rsidRPr="009E1AF9">
                <w:rPr>
                  <w:rFonts w:ascii="Times New Roman" w:eastAsia="Times New Roman" w:hAnsi="Times New Roman" w:cs="Times New Roman"/>
                  <w:color w:val="0000FF"/>
                  <w:sz w:val="20"/>
                  <w:u w:val="single"/>
                </w:rPr>
                <w:t>ClamAV</w:t>
              </w:r>
            </w:hyperlink>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 xml:space="preserve">Yes </w:t>
            </w:r>
            <w:hyperlink r:id="rId549" w:tooltip="SpamAssassin" w:history="1">
              <w:r w:rsidRPr="009E1AF9">
                <w:rPr>
                  <w:rFonts w:ascii="Times New Roman" w:eastAsia="Times New Roman" w:hAnsi="Times New Roman" w:cs="Times New Roman"/>
                  <w:color w:val="0000FF"/>
                  <w:sz w:val="20"/>
                  <w:u w:val="single"/>
                </w:rPr>
                <w:t>SpamAssassin</w:t>
              </w:r>
            </w:hyperlink>
            <w:r w:rsidRPr="009E1AF9">
              <w:rPr>
                <w:rFonts w:ascii="Times New Roman" w:eastAsia="Times New Roman" w:hAnsi="Times New Roman" w:cs="Times New Roman"/>
                <w:sz w:val="20"/>
                <w:szCs w:val="20"/>
              </w:rPr>
              <w:t xml:space="preserve"> and Exim ACLs</w:t>
            </w:r>
          </w:p>
        </w:tc>
      </w:tr>
      <w:tr w:rsidR="009E1AF9" w:rsidRPr="009E1AF9" w:rsidTr="009E1AF9">
        <w:trPr>
          <w:tblCellSpacing w:w="15" w:type="dxa"/>
        </w:trPr>
        <w:tc>
          <w:tcPr>
            <w:tcW w:w="0" w:type="auto"/>
            <w:shd w:val="clear" w:color="auto" w:fill="ECECEC"/>
            <w:vAlign w:val="center"/>
            <w:hideMark/>
          </w:tcPr>
          <w:p w:rsidR="009E1AF9" w:rsidRPr="009E1AF9" w:rsidRDefault="009E1AF9" w:rsidP="009E1AF9">
            <w:pPr>
              <w:spacing w:after="0" w:line="240" w:lineRule="auto"/>
              <w:rPr>
                <w:rFonts w:ascii="Times New Roman" w:eastAsia="Times New Roman" w:hAnsi="Times New Roman" w:cs="Times New Roman"/>
                <w:b/>
                <w:bCs/>
                <w:color w:val="000000"/>
                <w:sz w:val="20"/>
                <w:szCs w:val="20"/>
              </w:rPr>
            </w:pPr>
            <w:hyperlink r:id="rId550" w:tooltip="Axigen" w:history="1">
              <w:r w:rsidRPr="009E1AF9">
                <w:rPr>
                  <w:rFonts w:ascii="Times New Roman" w:eastAsia="Times New Roman" w:hAnsi="Times New Roman" w:cs="Times New Roman"/>
                  <w:b/>
                  <w:bCs/>
                  <w:color w:val="0000FF"/>
                  <w:sz w:val="20"/>
                  <w:u w:val="single"/>
                </w:rPr>
                <w:t>Axigen</w:t>
              </w:r>
            </w:hyperlink>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hyperlink r:id="rId551" w:anchor="cite_note-Kaspersky-anti-spam-24" w:history="1">
              <w:r w:rsidRPr="009E1AF9">
                <w:rPr>
                  <w:rFonts w:ascii="Times New Roman" w:eastAsia="Times New Roman" w:hAnsi="Times New Roman" w:cs="Times New Roman"/>
                  <w:color w:val="0000FF"/>
                  <w:sz w:val="20"/>
                  <w:u w:val="single"/>
                  <w:vertAlign w:val="superscript"/>
                </w:rPr>
                <w:t>[24]</w:t>
              </w:r>
            </w:hyperlink>
          </w:p>
        </w:tc>
        <w:tc>
          <w:tcPr>
            <w:tcW w:w="0" w:type="auto"/>
            <w:shd w:val="clear" w:color="auto" w:fill="FF99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No</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ECECEC"/>
            <w:vAlign w:val="center"/>
            <w:hideMark/>
          </w:tcPr>
          <w:p w:rsidR="009E1AF9" w:rsidRPr="009E1AF9" w:rsidRDefault="009E1AF9" w:rsidP="009E1AF9">
            <w:pPr>
              <w:spacing w:after="0" w:line="240" w:lineRule="auto"/>
              <w:jc w:val="center"/>
              <w:rPr>
                <w:rFonts w:ascii="Times New Roman" w:eastAsia="Times New Roman" w:hAnsi="Times New Roman" w:cs="Times New Roman"/>
                <w:color w:val="2C2C2C"/>
                <w:sz w:val="15"/>
                <w:szCs w:val="15"/>
              </w:rPr>
            </w:pPr>
            <w:r w:rsidRPr="009E1AF9">
              <w:rPr>
                <w:rFonts w:ascii="Times New Roman" w:eastAsia="Times New Roman" w:hAnsi="Times New Roman" w:cs="Times New Roman"/>
                <w:color w:val="2C2C2C"/>
                <w:sz w:val="15"/>
                <w:szCs w:val="15"/>
              </w:rPr>
              <w:t>?</w:t>
            </w:r>
          </w:p>
        </w:tc>
        <w:tc>
          <w:tcPr>
            <w:tcW w:w="0" w:type="auto"/>
            <w:shd w:val="clear" w:color="auto" w:fill="ECECEC"/>
            <w:vAlign w:val="center"/>
            <w:hideMark/>
          </w:tcPr>
          <w:p w:rsidR="009E1AF9" w:rsidRPr="009E1AF9" w:rsidRDefault="009E1AF9" w:rsidP="009E1AF9">
            <w:pPr>
              <w:spacing w:after="0" w:line="240" w:lineRule="auto"/>
              <w:jc w:val="center"/>
              <w:rPr>
                <w:rFonts w:ascii="Times New Roman" w:eastAsia="Times New Roman" w:hAnsi="Times New Roman" w:cs="Times New Roman"/>
                <w:color w:val="2C2C2C"/>
                <w:sz w:val="15"/>
                <w:szCs w:val="15"/>
              </w:rPr>
            </w:pPr>
            <w:r w:rsidRPr="009E1AF9">
              <w:rPr>
                <w:rFonts w:ascii="Times New Roman" w:eastAsia="Times New Roman" w:hAnsi="Times New Roman" w:cs="Times New Roman"/>
                <w:color w:val="2C2C2C"/>
                <w:sz w:val="15"/>
                <w:szCs w:val="15"/>
              </w:rPr>
              <w:t>?</w:t>
            </w:r>
          </w:p>
        </w:tc>
        <w:tc>
          <w:tcPr>
            <w:tcW w:w="0" w:type="auto"/>
            <w:shd w:val="clear" w:color="auto" w:fill="FF99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No</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 xml:space="preserve">Yes, in </w:t>
            </w:r>
            <w:hyperlink r:id="rId552" w:tooltip="SpamAssassin" w:history="1">
              <w:r w:rsidRPr="009E1AF9">
                <w:rPr>
                  <w:rFonts w:ascii="Times New Roman" w:eastAsia="Times New Roman" w:hAnsi="Times New Roman" w:cs="Times New Roman"/>
                  <w:color w:val="0000FF"/>
                  <w:sz w:val="20"/>
                  <w:u w:val="single"/>
                </w:rPr>
                <w:t>SpamAss</w:t>
              </w:r>
              <w:r w:rsidRPr="009E1AF9">
                <w:rPr>
                  <w:rFonts w:ascii="Times New Roman" w:eastAsia="Times New Roman" w:hAnsi="Times New Roman" w:cs="Times New Roman"/>
                  <w:color w:val="0000FF"/>
                  <w:sz w:val="20"/>
                  <w:u w:val="single"/>
                </w:rPr>
                <w:lastRenderedPageBreak/>
                <w:t>assin</w:t>
              </w:r>
            </w:hyperlink>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lastRenderedPageBreak/>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 xml:space="preserve">Yes </w:t>
            </w:r>
            <w:hyperlink r:id="rId553" w:tooltip="CYREN" w:history="1">
              <w:r w:rsidRPr="009E1AF9">
                <w:rPr>
                  <w:rFonts w:ascii="Times New Roman" w:eastAsia="Times New Roman" w:hAnsi="Times New Roman" w:cs="Times New Roman"/>
                  <w:color w:val="0000FF"/>
                  <w:sz w:val="20"/>
                  <w:u w:val="single"/>
                </w:rPr>
                <w:t>CYRE</w:t>
              </w:r>
              <w:r w:rsidRPr="009E1AF9">
                <w:rPr>
                  <w:rFonts w:ascii="Times New Roman" w:eastAsia="Times New Roman" w:hAnsi="Times New Roman" w:cs="Times New Roman"/>
                  <w:color w:val="0000FF"/>
                  <w:sz w:val="20"/>
                  <w:u w:val="single"/>
                </w:rPr>
                <w:lastRenderedPageBreak/>
                <w:t>N</w:t>
              </w:r>
            </w:hyperlink>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lastRenderedPageBreak/>
              <w:t xml:space="preserve">Yes </w:t>
            </w:r>
            <w:hyperlink r:id="rId554" w:tooltip="Spam Assassin" w:history="1">
              <w:r w:rsidRPr="009E1AF9">
                <w:rPr>
                  <w:rFonts w:ascii="Times New Roman" w:eastAsia="Times New Roman" w:hAnsi="Times New Roman" w:cs="Times New Roman"/>
                  <w:color w:val="0000FF"/>
                  <w:sz w:val="20"/>
                  <w:u w:val="single"/>
                </w:rPr>
                <w:t>SpamAss</w:t>
              </w:r>
              <w:r w:rsidRPr="009E1AF9">
                <w:rPr>
                  <w:rFonts w:ascii="Times New Roman" w:eastAsia="Times New Roman" w:hAnsi="Times New Roman" w:cs="Times New Roman"/>
                  <w:color w:val="0000FF"/>
                  <w:sz w:val="20"/>
                  <w:u w:val="single"/>
                </w:rPr>
                <w:lastRenderedPageBreak/>
                <w:t>assin</w:t>
              </w:r>
            </w:hyperlink>
          </w:p>
        </w:tc>
      </w:tr>
      <w:tr w:rsidR="009E1AF9" w:rsidRPr="009E1AF9" w:rsidTr="009E1AF9">
        <w:trPr>
          <w:tblCellSpacing w:w="15" w:type="dxa"/>
        </w:trPr>
        <w:tc>
          <w:tcPr>
            <w:tcW w:w="0" w:type="auto"/>
            <w:shd w:val="clear" w:color="auto" w:fill="ECECEC"/>
            <w:vAlign w:val="center"/>
            <w:hideMark/>
          </w:tcPr>
          <w:p w:rsidR="009E1AF9" w:rsidRPr="009E1AF9" w:rsidRDefault="009E1AF9" w:rsidP="009E1AF9">
            <w:pPr>
              <w:spacing w:after="0" w:line="240" w:lineRule="auto"/>
              <w:rPr>
                <w:rFonts w:ascii="Times New Roman" w:eastAsia="Times New Roman" w:hAnsi="Times New Roman" w:cs="Times New Roman"/>
                <w:b/>
                <w:bCs/>
                <w:color w:val="000000"/>
                <w:sz w:val="20"/>
                <w:szCs w:val="20"/>
              </w:rPr>
            </w:pPr>
            <w:hyperlink r:id="rId555" w:tooltip="Citadel/UX" w:history="1">
              <w:r w:rsidRPr="009E1AF9">
                <w:rPr>
                  <w:rFonts w:ascii="Times New Roman" w:eastAsia="Times New Roman" w:hAnsi="Times New Roman" w:cs="Times New Roman"/>
                  <w:b/>
                  <w:bCs/>
                  <w:color w:val="0000FF"/>
                  <w:sz w:val="20"/>
                  <w:u w:val="single"/>
                </w:rPr>
                <w:t>Citadel</w:t>
              </w:r>
            </w:hyperlink>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FF99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No</w:t>
            </w:r>
          </w:p>
        </w:tc>
        <w:tc>
          <w:tcPr>
            <w:tcW w:w="0" w:type="auto"/>
            <w:shd w:val="clear" w:color="auto" w:fill="FF99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No</w:t>
            </w:r>
          </w:p>
        </w:tc>
        <w:tc>
          <w:tcPr>
            <w:tcW w:w="0" w:type="auto"/>
            <w:shd w:val="clear" w:color="auto" w:fill="DDFFDD"/>
            <w:vAlign w:val="center"/>
            <w:hideMark/>
          </w:tcPr>
          <w:p w:rsidR="009E1AF9" w:rsidRPr="009E1AF9" w:rsidRDefault="009E1AF9" w:rsidP="009E1AF9">
            <w:pPr>
              <w:spacing w:after="0" w:line="240" w:lineRule="auto"/>
              <w:jc w:val="center"/>
              <w:rPr>
                <w:rFonts w:ascii="Times New Roman" w:eastAsia="Times New Roman" w:hAnsi="Times New Roman" w:cs="Times New Roman"/>
                <w:color w:val="000000"/>
                <w:sz w:val="20"/>
                <w:szCs w:val="20"/>
              </w:rPr>
            </w:pPr>
            <w:r w:rsidRPr="009E1AF9">
              <w:rPr>
                <w:rFonts w:ascii="Times New Roman" w:eastAsia="Times New Roman" w:hAnsi="Times New Roman" w:cs="Times New Roman"/>
                <w:color w:val="000000"/>
                <w:sz w:val="20"/>
                <w:szCs w:val="20"/>
              </w:rPr>
              <w:t xml:space="preserve">Optional (via </w:t>
            </w:r>
            <w:hyperlink r:id="rId556" w:tooltip="SpamAssassin" w:history="1">
              <w:r w:rsidRPr="009E1AF9">
                <w:rPr>
                  <w:rFonts w:ascii="Times New Roman" w:eastAsia="Times New Roman" w:hAnsi="Times New Roman" w:cs="Times New Roman"/>
                  <w:color w:val="0000FF"/>
                  <w:sz w:val="20"/>
                  <w:u w:val="single"/>
                </w:rPr>
                <w:t>SpamAssassin</w:t>
              </w:r>
            </w:hyperlink>
            <w:r w:rsidRPr="009E1AF9">
              <w:rPr>
                <w:rFonts w:ascii="Times New Roman" w:eastAsia="Times New Roman" w:hAnsi="Times New Roman" w:cs="Times New Roman"/>
                <w:color w:val="000000"/>
                <w:sz w:val="20"/>
                <w:szCs w:val="20"/>
              </w:rPr>
              <w:t>)</w:t>
            </w:r>
          </w:p>
        </w:tc>
        <w:tc>
          <w:tcPr>
            <w:tcW w:w="0" w:type="auto"/>
            <w:shd w:val="clear" w:color="auto" w:fill="ECECEC"/>
            <w:vAlign w:val="center"/>
            <w:hideMark/>
          </w:tcPr>
          <w:p w:rsidR="009E1AF9" w:rsidRPr="009E1AF9" w:rsidRDefault="009E1AF9" w:rsidP="009E1AF9">
            <w:pPr>
              <w:spacing w:after="0" w:line="240" w:lineRule="auto"/>
              <w:jc w:val="center"/>
              <w:rPr>
                <w:rFonts w:ascii="Times New Roman" w:eastAsia="Times New Roman" w:hAnsi="Times New Roman" w:cs="Times New Roman"/>
                <w:color w:val="2C2C2C"/>
                <w:sz w:val="15"/>
                <w:szCs w:val="15"/>
              </w:rPr>
            </w:pPr>
            <w:r w:rsidRPr="009E1AF9">
              <w:rPr>
                <w:rFonts w:ascii="Times New Roman" w:eastAsia="Times New Roman" w:hAnsi="Times New Roman" w:cs="Times New Roman"/>
                <w:color w:val="2C2C2C"/>
                <w:sz w:val="15"/>
                <w:szCs w:val="15"/>
              </w:rPr>
              <w:t>?</w:t>
            </w:r>
          </w:p>
        </w:tc>
        <w:tc>
          <w:tcPr>
            <w:tcW w:w="0" w:type="auto"/>
            <w:shd w:val="clear" w:color="auto" w:fill="ECECEC"/>
            <w:vAlign w:val="center"/>
            <w:hideMark/>
          </w:tcPr>
          <w:p w:rsidR="009E1AF9" w:rsidRPr="009E1AF9" w:rsidRDefault="009E1AF9" w:rsidP="009E1AF9">
            <w:pPr>
              <w:spacing w:after="0" w:line="240" w:lineRule="auto"/>
              <w:jc w:val="center"/>
              <w:rPr>
                <w:rFonts w:ascii="Times New Roman" w:eastAsia="Times New Roman" w:hAnsi="Times New Roman" w:cs="Times New Roman"/>
                <w:color w:val="2C2C2C"/>
                <w:sz w:val="15"/>
                <w:szCs w:val="15"/>
              </w:rPr>
            </w:pPr>
            <w:r w:rsidRPr="009E1AF9">
              <w:rPr>
                <w:rFonts w:ascii="Times New Roman" w:eastAsia="Times New Roman" w:hAnsi="Times New Roman" w:cs="Times New Roman"/>
                <w:color w:val="2C2C2C"/>
                <w:sz w:val="15"/>
                <w:szCs w:val="15"/>
              </w:rPr>
              <w:t>?</w:t>
            </w:r>
          </w:p>
        </w:tc>
        <w:tc>
          <w:tcPr>
            <w:tcW w:w="0" w:type="auto"/>
            <w:shd w:val="clear" w:color="auto" w:fill="FF99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No</w:t>
            </w:r>
          </w:p>
        </w:tc>
        <w:tc>
          <w:tcPr>
            <w:tcW w:w="0" w:type="auto"/>
            <w:shd w:val="clear" w:color="auto" w:fill="DDFFDD"/>
            <w:vAlign w:val="center"/>
            <w:hideMark/>
          </w:tcPr>
          <w:p w:rsidR="009E1AF9" w:rsidRPr="009E1AF9" w:rsidRDefault="009E1AF9" w:rsidP="009E1AF9">
            <w:pPr>
              <w:spacing w:after="0" w:line="240" w:lineRule="auto"/>
              <w:jc w:val="center"/>
              <w:rPr>
                <w:rFonts w:ascii="Times New Roman" w:eastAsia="Times New Roman" w:hAnsi="Times New Roman" w:cs="Times New Roman"/>
                <w:color w:val="000000"/>
                <w:sz w:val="20"/>
                <w:szCs w:val="20"/>
              </w:rPr>
            </w:pPr>
            <w:r w:rsidRPr="009E1AF9">
              <w:rPr>
                <w:rFonts w:ascii="Times New Roman" w:eastAsia="Times New Roman" w:hAnsi="Times New Roman" w:cs="Times New Roman"/>
                <w:color w:val="000000"/>
                <w:sz w:val="20"/>
                <w:szCs w:val="20"/>
              </w:rPr>
              <w:t xml:space="preserve">Optional (via </w:t>
            </w:r>
            <w:hyperlink r:id="rId557" w:tooltip="SpamAssassin" w:history="1">
              <w:r w:rsidRPr="009E1AF9">
                <w:rPr>
                  <w:rFonts w:ascii="Times New Roman" w:eastAsia="Times New Roman" w:hAnsi="Times New Roman" w:cs="Times New Roman"/>
                  <w:color w:val="0000FF"/>
                  <w:sz w:val="20"/>
                  <w:u w:val="single"/>
                </w:rPr>
                <w:t>SpamAssassin</w:t>
              </w:r>
            </w:hyperlink>
            <w:r w:rsidRPr="009E1AF9">
              <w:rPr>
                <w:rFonts w:ascii="Times New Roman" w:eastAsia="Times New Roman" w:hAnsi="Times New Roman" w:cs="Times New Roman"/>
                <w:color w:val="000000"/>
                <w:sz w:val="20"/>
                <w:szCs w:val="20"/>
              </w:rPr>
              <w:t>)</w:t>
            </w:r>
          </w:p>
        </w:tc>
        <w:tc>
          <w:tcPr>
            <w:tcW w:w="0" w:type="auto"/>
            <w:shd w:val="clear" w:color="auto" w:fill="FF99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No</w:t>
            </w:r>
          </w:p>
        </w:tc>
        <w:tc>
          <w:tcPr>
            <w:tcW w:w="0" w:type="auto"/>
            <w:shd w:val="clear" w:color="auto" w:fill="DDFFDD"/>
            <w:vAlign w:val="center"/>
            <w:hideMark/>
          </w:tcPr>
          <w:p w:rsidR="009E1AF9" w:rsidRPr="009E1AF9" w:rsidRDefault="009E1AF9" w:rsidP="009E1AF9">
            <w:pPr>
              <w:spacing w:after="0" w:line="240" w:lineRule="auto"/>
              <w:jc w:val="center"/>
              <w:rPr>
                <w:rFonts w:ascii="Times New Roman" w:eastAsia="Times New Roman" w:hAnsi="Times New Roman" w:cs="Times New Roman"/>
                <w:color w:val="000000"/>
                <w:sz w:val="20"/>
                <w:szCs w:val="20"/>
              </w:rPr>
            </w:pPr>
            <w:r w:rsidRPr="009E1AF9">
              <w:rPr>
                <w:rFonts w:ascii="Times New Roman" w:eastAsia="Times New Roman" w:hAnsi="Times New Roman" w:cs="Times New Roman"/>
                <w:color w:val="000000"/>
                <w:sz w:val="20"/>
                <w:szCs w:val="20"/>
              </w:rPr>
              <w:t>Optional (</w:t>
            </w:r>
            <w:hyperlink r:id="rId558" w:tooltip="Clam AntiVirus" w:history="1">
              <w:r w:rsidRPr="009E1AF9">
                <w:rPr>
                  <w:rFonts w:ascii="Times New Roman" w:eastAsia="Times New Roman" w:hAnsi="Times New Roman" w:cs="Times New Roman"/>
                  <w:color w:val="0000FF"/>
                  <w:sz w:val="20"/>
                  <w:u w:val="single"/>
                </w:rPr>
                <w:t>ClamAV</w:t>
              </w:r>
            </w:hyperlink>
            <w:r w:rsidRPr="009E1AF9">
              <w:rPr>
                <w:rFonts w:ascii="Times New Roman" w:eastAsia="Times New Roman" w:hAnsi="Times New Roman" w:cs="Times New Roman"/>
                <w:color w:val="000000"/>
                <w:sz w:val="20"/>
                <w:szCs w:val="20"/>
              </w:rPr>
              <w:t>)</w:t>
            </w:r>
          </w:p>
        </w:tc>
        <w:tc>
          <w:tcPr>
            <w:tcW w:w="0" w:type="auto"/>
            <w:shd w:val="clear" w:color="auto" w:fill="DDFFDD"/>
            <w:vAlign w:val="center"/>
            <w:hideMark/>
          </w:tcPr>
          <w:p w:rsidR="009E1AF9" w:rsidRPr="009E1AF9" w:rsidRDefault="009E1AF9" w:rsidP="009E1AF9">
            <w:pPr>
              <w:spacing w:after="0" w:line="240" w:lineRule="auto"/>
              <w:jc w:val="center"/>
              <w:rPr>
                <w:rFonts w:ascii="Times New Roman" w:eastAsia="Times New Roman" w:hAnsi="Times New Roman" w:cs="Times New Roman"/>
                <w:color w:val="000000"/>
                <w:sz w:val="20"/>
                <w:szCs w:val="20"/>
              </w:rPr>
            </w:pPr>
            <w:r w:rsidRPr="009E1AF9">
              <w:rPr>
                <w:rFonts w:ascii="Times New Roman" w:eastAsia="Times New Roman" w:hAnsi="Times New Roman" w:cs="Times New Roman"/>
                <w:color w:val="000000"/>
                <w:sz w:val="20"/>
                <w:szCs w:val="20"/>
              </w:rPr>
              <w:t>Optional (</w:t>
            </w:r>
            <w:hyperlink r:id="rId559" w:tooltip="SpamAssassin" w:history="1">
              <w:r w:rsidRPr="009E1AF9">
                <w:rPr>
                  <w:rFonts w:ascii="Times New Roman" w:eastAsia="Times New Roman" w:hAnsi="Times New Roman" w:cs="Times New Roman"/>
                  <w:color w:val="0000FF"/>
                  <w:sz w:val="20"/>
                  <w:u w:val="single"/>
                </w:rPr>
                <w:t>SpamAssassin</w:t>
              </w:r>
            </w:hyperlink>
            <w:r w:rsidRPr="009E1AF9">
              <w:rPr>
                <w:rFonts w:ascii="Times New Roman" w:eastAsia="Times New Roman" w:hAnsi="Times New Roman" w:cs="Times New Roman"/>
                <w:color w:val="000000"/>
                <w:sz w:val="20"/>
                <w:szCs w:val="20"/>
              </w:rPr>
              <w:t>)</w:t>
            </w:r>
          </w:p>
        </w:tc>
      </w:tr>
      <w:tr w:rsidR="009E1AF9" w:rsidRPr="009E1AF9" w:rsidTr="009E1AF9">
        <w:trPr>
          <w:tblCellSpacing w:w="15" w:type="dxa"/>
        </w:trPr>
        <w:tc>
          <w:tcPr>
            <w:tcW w:w="0" w:type="auto"/>
            <w:shd w:val="clear" w:color="auto" w:fill="ECECEC"/>
            <w:vAlign w:val="center"/>
            <w:hideMark/>
          </w:tcPr>
          <w:p w:rsidR="009E1AF9" w:rsidRPr="009E1AF9" w:rsidRDefault="009E1AF9" w:rsidP="009E1AF9">
            <w:pPr>
              <w:spacing w:after="0" w:line="240" w:lineRule="auto"/>
              <w:rPr>
                <w:rFonts w:ascii="Times New Roman" w:eastAsia="Times New Roman" w:hAnsi="Times New Roman" w:cs="Times New Roman"/>
                <w:b/>
                <w:bCs/>
                <w:color w:val="000000"/>
                <w:sz w:val="20"/>
                <w:szCs w:val="20"/>
              </w:rPr>
            </w:pPr>
            <w:hyperlink r:id="rId560" w:tooltip="CommuniGate Pro" w:history="1">
              <w:r w:rsidRPr="009E1AF9">
                <w:rPr>
                  <w:rFonts w:ascii="Times New Roman" w:eastAsia="Times New Roman" w:hAnsi="Times New Roman" w:cs="Times New Roman"/>
                  <w:b/>
                  <w:bCs/>
                  <w:color w:val="0000FF"/>
                  <w:sz w:val="20"/>
                  <w:u w:val="single"/>
                </w:rPr>
                <w:t>CommuniGate Pro</w:t>
              </w:r>
            </w:hyperlink>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FF99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No</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DDFFDD"/>
            <w:vAlign w:val="center"/>
            <w:hideMark/>
          </w:tcPr>
          <w:p w:rsidR="009E1AF9" w:rsidRPr="009E1AF9" w:rsidRDefault="009E1AF9" w:rsidP="009E1AF9">
            <w:pPr>
              <w:spacing w:after="0" w:line="240" w:lineRule="auto"/>
              <w:jc w:val="center"/>
              <w:rPr>
                <w:rFonts w:ascii="Times New Roman" w:eastAsia="Times New Roman" w:hAnsi="Times New Roman" w:cs="Times New Roman"/>
                <w:color w:val="000000"/>
                <w:sz w:val="20"/>
                <w:szCs w:val="20"/>
              </w:rPr>
            </w:pPr>
            <w:r w:rsidRPr="009E1AF9">
              <w:rPr>
                <w:rFonts w:ascii="Times New Roman" w:eastAsia="Times New Roman" w:hAnsi="Times New Roman" w:cs="Times New Roman"/>
                <w:color w:val="000000"/>
                <w:sz w:val="20"/>
                <w:szCs w:val="20"/>
              </w:rPr>
              <w:t>Optional</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DDFFDD"/>
            <w:vAlign w:val="center"/>
            <w:hideMark/>
          </w:tcPr>
          <w:p w:rsidR="009E1AF9" w:rsidRPr="009E1AF9" w:rsidRDefault="009E1AF9" w:rsidP="009E1AF9">
            <w:pPr>
              <w:spacing w:after="0" w:line="240" w:lineRule="auto"/>
              <w:jc w:val="center"/>
              <w:rPr>
                <w:rFonts w:ascii="Times New Roman" w:eastAsia="Times New Roman" w:hAnsi="Times New Roman" w:cs="Times New Roman"/>
                <w:color w:val="000000"/>
                <w:sz w:val="20"/>
                <w:szCs w:val="20"/>
              </w:rPr>
            </w:pPr>
            <w:r w:rsidRPr="009E1AF9">
              <w:rPr>
                <w:rFonts w:ascii="Times New Roman" w:eastAsia="Times New Roman" w:hAnsi="Times New Roman" w:cs="Times New Roman"/>
                <w:color w:val="000000"/>
                <w:sz w:val="20"/>
                <w:szCs w:val="20"/>
              </w:rPr>
              <w:t xml:space="preserve">Optional </w:t>
            </w:r>
            <w:hyperlink r:id="rId561" w:tooltip="Kaspersky Lab" w:history="1">
              <w:r w:rsidRPr="009E1AF9">
                <w:rPr>
                  <w:rFonts w:ascii="Times New Roman" w:eastAsia="Times New Roman" w:hAnsi="Times New Roman" w:cs="Times New Roman"/>
                  <w:color w:val="0000FF"/>
                  <w:sz w:val="20"/>
                  <w:u w:val="single"/>
                </w:rPr>
                <w:t>Kaspersky Lab</w:t>
              </w:r>
            </w:hyperlink>
            <w:r w:rsidRPr="009E1AF9">
              <w:rPr>
                <w:rFonts w:ascii="Times New Roman" w:eastAsia="Times New Roman" w:hAnsi="Times New Roman" w:cs="Times New Roman"/>
                <w:color w:val="000000"/>
                <w:sz w:val="20"/>
                <w:szCs w:val="20"/>
              </w:rPr>
              <w:t xml:space="preserve">, </w:t>
            </w:r>
            <w:hyperlink r:id="rId562" w:tooltip="McAfee" w:history="1">
              <w:r w:rsidRPr="009E1AF9">
                <w:rPr>
                  <w:rFonts w:ascii="Times New Roman" w:eastAsia="Times New Roman" w:hAnsi="Times New Roman" w:cs="Times New Roman"/>
                  <w:color w:val="0000FF"/>
                  <w:sz w:val="20"/>
                  <w:u w:val="single"/>
                </w:rPr>
                <w:t>McAfee</w:t>
              </w:r>
            </w:hyperlink>
            <w:r w:rsidRPr="009E1AF9">
              <w:rPr>
                <w:rFonts w:ascii="Times New Roman" w:eastAsia="Times New Roman" w:hAnsi="Times New Roman" w:cs="Times New Roman"/>
                <w:color w:val="000000"/>
                <w:sz w:val="20"/>
                <w:szCs w:val="20"/>
              </w:rPr>
              <w:t xml:space="preserve">, </w:t>
            </w:r>
            <w:hyperlink r:id="rId563" w:tooltip="Sophos" w:history="1">
              <w:r w:rsidRPr="009E1AF9">
                <w:rPr>
                  <w:rFonts w:ascii="Times New Roman" w:eastAsia="Times New Roman" w:hAnsi="Times New Roman" w:cs="Times New Roman"/>
                  <w:color w:val="0000FF"/>
                  <w:sz w:val="20"/>
                  <w:u w:val="single"/>
                </w:rPr>
                <w:t>Sophos</w:t>
              </w:r>
            </w:hyperlink>
            <w:r w:rsidRPr="009E1AF9">
              <w:rPr>
                <w:rFonts w:ascii="Times New Roman" w:eastAsia="Times New Roman" w:hAnsi="Times New Roman" w:cs="Times New Roman"/>
                <w:color w:val="000000"/>
                <w:sz w:val="20"/>
                <w:szCs w:val="20"/>
              </w:rPr>
              <w:t xml:space="preserve">, </w:t>
            </w:r>
            <w:hyperlink r:id="rId564" w:tooltip="Cloudmark" w:history="1">
              <w:r w:rsidRPr="009E1AF9">
                <w:rPr>
                  <w:rFonts w:ascii="Times New Roman" w:eastAsia="Times New Roman" w:hAnsi="Times New Roman" w:cs="Times New Roman"/>
                  <w:color w:val="0000FF"/>
                  <w:sz w:val="20"/>
                  <w:u w:val="single"/>
                </w:rPr>
                <w:t>Cloudmark</w:t>
              </w:r>
            </w:hyperlink>
            <w:r w:rsidRPr="009E1AF9">
              <w:rPr>
                <w:rFonts w:ascii="Times New Roman" w:eastAsia="Times New Roman" w:hAnsi="Times New Roman" w:cs="Times New Roman"/>
                <w:color w:val="000000"/>
                <w:sz w:val="20"/>
                <w:szCs w:val="20"/>
              </w:rPr>
              <w:t xml:space="preserve"> (via plugins)</w:t>
            </w:r>
          </w:p>
        </w:tc>
        <w:tc>
          <w:tcPr>
            <w:tcW w:w="0" w:type="auto"/>
            <w:shd w:val="clear" w:color="auto" w:fill="DDFFDD"/>
            <w:vAlign w:val="center"/>
            <w:hideMark/>
          </w:tcPr>
          <w:p w:rsidR="009E1AF9" w:rsidRPr="009E1AF9" w:rsidRDefault="009E1AF9" w:rsidP="009E1AF9">
            <w:pPr>
              <w:spacing w:after="0" w:line="240" w:lineRule="auto"/>
              <w:jc w:val="center"/>
              <w:rPr>
                <w:rFonts w:ascii="Times New Roman" w:eastAsia="Times New Roman" w:hAnsi="Times New Roman" w:cs="Times New Roman"/>
                <w:color w:val="000000"/>
                <w:sz w:val="20"/>
                <w:szCs w:val="20"/>
              </w:rPr>
            </w:pPr>
            <w:r w:rsidRPr="009E1AF9">
              <w:rPr>
                <w:rFonts w:ascii="Times New Roman" w:eastAsia="Times New Roman" w:hAnsi="Times New Roman" w:cs="Times New Roman"/>
                <w:color w:val="000000"/>
                <w:sz w:val="20"/>
                <w:szCs w:val="20"/>
              </w:rPr>
              <w:t xml:space="preserve">Optional SpamCatcher, </w:t>
            </w:r>
            <w:hyperlink r:id="rId565" w:tooltip="Cloudmark" w:history="1">
              <w:r w:rsidRPr="009E1AF9">
                <w:rPr>
                  <w:rFonts w:ascii="Times New Roman" w:eastAsia="Times New Roman" w:hAnsi="Times New Roman" w:cs="Times New Roman"/>
                  <w:color w:val="0000FF"/>
                  <w:sz w:val="20"/>
                  <w:u w:val="single"/>
                </w:rPr>
                <w:t>Cloudmark</w:t>
              </w:r>
            </w:hyperlink>
            <w:r w:rsidRPr="009E1AF9">
              <w:rPr>
                <w:rFonts w:ascii="Times New Roman" w:eastAsia="Times New Roman" w:hAnsi="Times New Roman" w:cs="Times New Roman"/>
                <w:color w:val="000000"/>
                <w:sz w:val="20"/>
                <w:szCs w:val="20"/>
              </w:rPr>
              <w:t xml:space="preserve"> (via plugins)</w:t>
            </w:r>
          </w:p>
        </w:tc>
      </w:tr>
      <w:tr w:rsidR="009E1AF9" w:rsidRPr="009E1AF9" w:rsidTr="009E1AF9">
        <w:trPr>
          <w:tblCellSpacing w:w="15" w:type="dxa"/>
        </w:trPr>
        <w:tc>
          <w:tcPr>
            <w:tcW w:w="0" w:type="auto"/>
            <w:shd w:val="clear" w:color="auto" w:fill="ECECEC"/>
            <w:vAlign w:val="center"/>
            <w:hideMark/>
          </w:tcPr>
          <w:p w:rsidR="009E1AF9" w:rsidRPr="009E1AF9" w:rsidRDefault="009E1AF9" w:rsidP="009E1AF9">
            <w:pPr>
              <w:spacing w:after="0" w:line="240" w:lineRule="auto"/>
              <w:rPr>
                <w:rFonts w:ascii="Times New Roman" w:eastAsia="Times New Roman" w:hAnsi="Times New Roman" w:cs="Times New Roman"/>
                <w:b/>
                <w:bCs/>
                <w:color w:val="000000"/>
                <w:sz w:val="20"/>
                <w:szCs w:val="20"/>
              </w:rPr>
            </w:pPr>
            <w:hyperlink r:id="rId566" w:tooltip="Courier Mail Server" w:history="1">
              <w:r w:rsidRPr="009E1AF9">
                <w:rPr>
                  <w:rFonts w:ascii="Times New Roman" w:eastAsia="Times New Roman" w:hAnsi="Times New Roman" w:cs="Times New Roman"/>
                  <w:b/>
                  <w:bCs/>
                  <w:color w:val="0000FF"/>
                  <w:sz w:val="20"/>
                  <w:u w:val="single"/>
                </w:rPr>
                <w:t>Courier Mail Server</w:t>
              </w:r>
            </w:hyperlink>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ECECEC"/>
            <w:vAlign w:val="center"/>
            <w:hideMark/>
          </w:tcPr>
          <w:p w:rsidR="009E1AF9" w:rsidRPr="009E1AF9" w:rsidRDefault="009E1AF9" w:rsidP="009E1AF9">
            <w:pPr>
              <w:spacing w:after="0" w:line="240" w:lineRule="auto"/>
              <w:jc w:val="center"/>
              <w:rPr>
                <w:rFonts w:ascii="Times New Roman" w:eastAsia="Times New Roman" w:hAnsi="Times New Roman" w:cs="Times New Roman"/>
                <w:color w:val="2C2C2C"/>
                <w:sz w:val="15"/>
                <w:szCs w:val="15"/>
              </w:rPr>
            </w:pPr>
            <w:r w:rsidRPr="009E1AF9">
              <w:rPr>
                <w:rFonts w:ascii="Times New Roman" w:eastAsia="Times New Roman" w:hAnsi="Times New Roman" w:cs="Times New Roman"/>
                <w:color w:val="2C2C2C"/>
                <w:sz w:val="15"/>
                <w:szCs w:val="15"/>
              </w:rPr>
              <w:t>?</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hyperlink r:id="rId567" w:anchor="cite_note-courier-pythonfilter-25" w:history="1">
              <w:r w:rsidRPr="009E1AF9">
                <w:rPr>
                  <w:rFonts w:ascii="Times New Roman" w:eastAsia="Times New Roman" w:hAnsi="Times New Roman" w:cs="Times New Roman"/>
                  <w:color w:val="0000FF"/>
                  <w:sz w:val="20"/>
                  <w:u w:val="single"/>
                  <w:vertAlign w:val="superscript"/>
                </w:rPr>
                <w:t>[25]</w:t>
              </w:r>
            </w:hyperlink>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hyperlink r:id="rId568" w:anchor="cite_note-26" w:history="1">
              <w:r w:rsidRPr="009E1AF9">
                <w:rPr>
                  <w:rFonts w:ascii="Times New Roman" w:eastAsia="Times New Roman" w:hAnsi="Times New Roman" w:cs="Times New Roman"/>
                  <w:color w:val="0000FF"/>
                  <w:sz w:val="20"/>
                  <w:u w:val="single"/>
                  <w:vertAlign w:val="superscript"/>
                </w:rPr>
                <w:t>[26]</w:t>
              </w:r>
            </w:hyperlink>
          </w:p>
        </w:tc>
        <w:tc>
          <w:tcPr>
            <w:tcW w:w="0" w:type="auto"/>
            <w:shd w:val="clear" w:color="auto" w:fill="ECECEC"/>
            <w:vAlign w:val="center"/>
            <w:hideMark/>
          </w:tcPr>
          <w:p w:rsidR="009E1AF9" w:rsidRPr="009E1AF9" w:rsidRDefault="009E1AF9" w:rsidP="009E1AF9">
            <w:pPr>
              <w:spacing w:after="0" w:line="240" w:lineRule="auto"/>
              <w:jc w:val="center"/>
              <w:rPr>
                <w:rFonts w:ascii="Times New Roman" w:eastAsia="Times New Roman" w:hAnsi="Times New Roman" w:cs="Times New Roman"/>
                <w:color w:val="2C2C2C"/>
                <w:sz w:val="15"/>
                <w:szCs w:val="15"/>
              </w:rPr>
            </w:pPr>
            <w:r w:rsidRPr="009E1AF9">
              <w:rPr>
                <w:rFonts w:ascii="Times New Roman" w:eastAsia="Times New Roman" w:hAnsi="Times New Roman" w:cs="Times New Roman"/>
                <w:color w:val="2C2C2C"/>
                <w:sz w:val="15"/>
                <w:szCs w:val="15"/>
              </w:rPr>
              <w:t>?</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hyperlink r:id="rId569" w:anchor="cite_note-courier-pythonfilter-25" w:history="1">
              <w:r w:rsidRPr="009E1AF9">
                <w:rPr>
                  <w:rFonts w:ascii="Times New Roman" w:eastAsia="Times New Roman" w:hAnsi="Times New Roman" w:cs="Times New Roman"/>
                  <w:color w:val="0000FF"/>
                  <w:sz w:val="20"/>
                  <w:u w:val="single"/>
                  <w:vertAlign w:val="superscript"/>
                </w:rPr>
                <w:t>[25]</w:t>
              </w:r>
            </w:hyperlink>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hyperlink r:id="rId570" w:anchor="cite_note-courier-pythonfilter-25" w:history="1">
              <w:r w:rsidRPr="009E1AF9">
                <w:rPr>
                  <w:rFonts w:ascii="Times New Roman" w:eastAsia="Times New Roman" w:hAnsi="Times New Roman" w:cs="Times New Roman"/>
                  <w:color w:val="0000FF"/>
                  <w:sz w:val="20"/>
                  <w:u w:val="single"/>
                  <w:vertAlign w:val="superscript"/>
                </w:rPr>
                <w:t>[25]</w:t>
              </w:r>
            </w:hyperlink>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 xml:space="preserve">Yes </w:t>
            </w:r>
            <w:hyperlink r:id="rId571" w:tooltip="Clamav" w:history="1">
              <w:r w:rsidRPr="009E1AF9">
                <w:rPr>
                  <w:rFonts w:ascii="Times New Roman" w:eastAsia="Times New Roman" w:hAnsi="Times New Roman" w:cs="Times New Roman"/>
                  <w:color w:val="0000FF"/>
                  <w:sz w:val="20"/>
                  <w:u w:val="single"/>
                </w:rPr>
                <w:t>Clamav</w:t>
              </w:r>
            </w:hyperlink>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hyperlink r:id="rId572" w:anchor="cite_note-courier-pythonfilter-25" w:history="1">
              <w:r w:rsidRPr="009E1AF9">
                <w:rPr>
                  <w:rFonts w:ascii="Times New Roman" w:eastAsia="Times New Roman" w:hAnsi="Times New Roman" w:cs="Times New Roman"/>
                  <w:color w:val="0000FF"/>
                  <w:sz w:val="20"/>
                  <w:u w:val="single"/>
                  <w:vertAlign w:val="superscript"/>
                </w:rPr>
                <w:t>[25]</w:t>
              </w:r>
            </w:hyperlink>
          </w:p>
        </w:tc>
      </w:tr>
      <w:tr w:rsidR="009E1AF9" w:rsidRPr="009E1AF9" w:rsidTr="009E1AF9">
        <w:trPr>
          <w:tblCellSpacing w:w="15" w:type="dxa"/>
        </w:trPr>
        <w:tc>
          <w:tcPr>
            <w:tcW w:w="0" w:type="auto"/>
            <w:shd w:val="clear" w:color="auto" w:fill="ECECEC"/>
            <w:vAlign w:val="center"/>
            <w:hideMark/>
          </w:tcPr>
          <w:p w:rsidR="009E1AF9" w:rsidRPr="009E1AF9" w:rsidRDefault="009E1AF9" w:rsidP="009E1AF9">
            <w:pPr>
              <w:spacing w:after="0" w:line="240" w:lineRule="auto"/>
              <w:rPr>
                <w:rFonts w:ascii="Times New Roman" w:eastAsia="Times New Roman" w:hAnsi="Times New Roman" w:cs="Times New Roman"/>
                <w:b/>
                <w:bCs/>
                <w:color w:val="000000"/>
                <w:sz w:val="20"/>
                <w:szCs w:val="20"/>
              </w:rPr>
            </w:pPr>
            <w:hyperlink r:id="rId573" w:tooltip="Dovecot (software)" w:history="1">
              <w:r w:rsidRPr="009E1AF9">
                <w:rPr>
                  <w:rFonts w:ascii="Times New Roman" w:eastAsia="Times New Roman" w:hAnsi="Times New Roman" w:cs="Times New Roman"/>
                  <w:b/>
                  <w:bCs/>
                  <w:color w:val="0000FF"/>
                  <w:sz w:val="20"/>
                  <w:u w:val="single"/>
                </w:rPr>
                <w:t>Dovecot</w:t>
              </w:r>
            </w:hyperlink>
          </w:p>
        </w:tc>
        <w:tc>
          <w:tcPr>
            <w:tcW w:w="0" w:type="auto"/>
            <w:shd w:val="clear" w:color="auto" w:fill="ECECEC"/>
            <w:vAlign w:val="center"/>
            <w:hideMark/>
          </w:tcPr>
          <w:p w:rsidR="009E1AF9" w:rsidRPr="009E1AF9" w:rsidRDefault="009E1AF9" w:rsidP="009E1AF9">
            <w:pPr>
              <w:spacing w:after="0" w:line="240" w:lineRule="auto"/>
              <w:jc w:val="center"/>
              <w:rPr>
                <w:rFonts w:ascii="Times New Roman" w:eastAsia="Times New Roman" w:hAnsi="Times New Roman" w:cs="Times New Roman"/>
                <w:color w:val="2C2C2C"/>
                <w:sz w:val="15"/>
                <w:szCs w:val="15"/>
              </w:rPr>
            </w:pPr>
            <w:r w:rsidRPr="009E1AF9">
              <w:rPr>
                <w:rFonts w:ascii="Times New Roman" w:eastAsia="Times New Roman" w:hAnsi="Times New Roman" w:cs="Times New Roman"/>
                <w:color w:val="2C2C2C"/>
                <w:sz w:val="15"/>
                <w:szCs w:val="15"/>
              </w:rPr>
              <w:t>?</w:t>
            </w:r>
          </w:p>
        </w:tc>
        <w:tc>
          <w:tcPr>
            <w:tcW w:w="0" w:type="auto"/>
            <w:shd w:val="clear" w:color="auto" w:fill="ECECEC"/>
            <w:vAlign w:val="center"/>
            <w:hideMark/>
          </w:tcPr>
          <w:p w:rsidR="009E1AF9" w:rsidRPr="009E1AF9" w:rsidRDefault="009E1AF9" w:rsidP="009E1AF9">
            <w:pPr>
              <w:spacing w:after="0" w:line="240" w:lineRule="auto"/>
              <w:jc w:val="center"/>
              <w:rPr>
                <w:rFonts w:ascii="Times New Roman" w:eastAsia="Times New Roman" w:hAnsi="Times New Roman" w:cs="Times New Roman"/>
                <w:color w:val="2C2C2C"/>
                <w:sz w:val="15"/>
                <w:szCs w:val="15"/>
              </w:rPr>
            </w:pPr>
            <w:r w:rsidRPr="009E1AF9">
              <w:rPr>
                <w:rFonts w:ascii="Times New Roman" w:eastAsia="Times New Roman" w:hAnsi="Times New Roman" w:cs="Times New Roman"/>
                <w:color w:val="2C2C2C"/>
                <w:sz w:val="15"/>
                <w:szCs w:val="15"/>
              </w:rPr>
              <w:t>?</w:t>
            </w:r>
          </w:p>
        </w:tc>
        <w:tc>
          <w:tcPr>
            <w:tcW w:w="0" w:type="auto"/>
            <w:shd w:val="clear" w:color="auto" w:fill="ECECEC"/>
            <w:vAlign w:val="center"/>
            <w:hideMark/>
          </w:tcPr>
          <w:p w:rsidR="009E1AF9" w:rsidRPr="009E1AF9" w:rsidRDefault="009E1AF9" w:rsidP="009E1AF9">
            <w:pPr>
              <w:spacing w:after="0" w:line="240" w:lineRule="auto"/>
              <w:jc w:val="center"/>
              <w:rPr>
                <w:rFonts w:ascii="Times New Roman" w:eastAsia="Times New Roman" w:hAnsi="Times New Roman" w:cs="Times New Roman"/>
                <w:color w:val="2C2C2C"/>
                <w:sz w:val="15"/>
                <w:szCs w:val="15"/>
              </w:rPr>
            </w:pPr>
            <w:r w:rsidRPr="009E1AF9">
              <w:rPr>
                <w:rFonts w:ascii="Times New Roman" w:eastAsia="Times New Roman" w:hAnsi="Times New Roman" w:cs="Times New Roman"/>
                <w:color w:val="2C2C2C"/>
                <w:sz w:val="15"/>
                <w:szCs w:val="15"/>
              </w:rPr>
              <w:t>?</w:t>
            </w:r>
          </w:p>
        </w:tc>
        <w:tc>
          <w:tcPr>
            <w:tcW w:w="0" w:type="auto"/>
            <w:shd w:val="clear" w:color="auto" w:fill="ECECEC"/>
            <w:vAlign w:val="center"/>
            <w:hideMark/>
          </w:tcPr>
          <w:p w:rsidR="009E1AF9" w:rsidRPr="009E1AF9" w:rsidRDefault="009E1AF9" w:rsidP="009E1AF9">
            <w:pPr>
              <w:spacing w:after="0" w:line="240" w:lineRule="auto"/>
              <w:jc w:val="center"/>
              <w:rPr>
                <w:rFonts w:ascii="Times New Roman" w:eastAsia="Times New Roman" w:hAnsi="Times New Roman" w:cs="Times New Roman"/>
                <w:color w:val="2C2C2C"/>
                <w:sz w:val="15"/>
                <w:szCs w:val="15"/>
              </w:rPr>
            </w:pPr>
            <w:r w:rsidRPr="009E1AF9">
              <w:rPr>
                <w:rFonts w:ascii="Times New Roman" w:eastAsia="Times New Roman" w:hAnsi="Times New Roman" w:cs="Times New Roman"/>
                <w:color w:val="2C2C2C"/>
                <w:sz w:val="15"/>
                <w:szCs w:val="15"/>
              </w:rPr>
              <w:t>?</w:t>
            </w:r>
          </w:p>
        </w:tc>
        <w:tc>
          <w:tcPr>
            <w:tcW w:w="0" w:type="auto"/>
            <w:shd w:val="clear" w:color="auto" w:fill="ECECEC"/>
            <w:vAlign w:val="center"/>
            <w:hideMark/>
          </w:tcPr>
          <w:p w:rsidR="009E1AF9" w:rsidRPr="009E1AF9" w:rsidRDefault="009E1AF9" w:rsidP="009E1AF9">
            <w:pPr>
              <w:spacing w:after="0" w:line="240" w:lineRule="auto"/>
              <w:jc w:val="center"/>
              <w:rPr>
                <w:rFonts w:ascii="Times New Roman" w:eastAsia="Times New Roman" w:hAnsi="Times New Roman" w:cs="Times New Roman"/>
                <w:color w:val="2C2C2C"/>
                <w:sz w:val="15"/>
                <w:szCs w:val="15"/>
              </w:rPr>
            </w:pPr>
            <w:r w:rsidRPr="009E1AF9">
              <w:rPr>
                <w:rFonts w:ascii="Times New Roman" w:eastAsia="Times New Roman" w:hAnsi="Times New Roman" w:cs="Times New Roman"/>
                <w:color w:val="2C2C2C"/>
                <w:sz w:val="15"/>
                <w:szCs w:val="15"/>
              </w:rPr>
              <w:t>?</w:t>
            </w:r>
          </w:p>
        </w:tc>
        <w:tc>
          <w:tcPr>
            <w:tcW w:w="0" w:type="auto"/>
            <w:shd w:val="clear" w:color="auto" w:fill="ECECEC"/>
            <w:vAlign w:val="center"/>
            <w:hideMark/>
          </w:tcPr>
          <w:p w:rsidR="009E1AF9" w:rsidRPr="009E1AF9" w:rsidRDefault="009E1AF9" w:rsidP="009E1AF9">
            <w:pPr>
              <w:spacing w:after="0" w:line="240" w:lineRule="auto"/>
              <w:jc w:val="center"/>
              <w:rPr>
                <w:rFonts w:ascii="Times New Roman" w:eastAsia="Times New Roman" w:hAnsi="Times New Roman" w:cs="Times New Roman"/>
                <w:color w:val="2C2C2C"/>
                <w:sz w:val="15"/>
                <w:szCs w:val="15"/>
              </w:rPr>
            </w:pPr>
            <w:r w:rsidRPr="009E1AF9">
              <w:rPr>
                <w:rFonts w:ascii="Times New Roman" w:eastAsia="Times New Roman" w:hAnsi="Times New Roman" w:cs="Times New Roman"/>
                <w:color w:val="2C2C2C"/>
                <w:sz w:val="15"/>
                <w:szCs w:val="15"/>
              </w:rPr>
              <w:t>?</w:t>
            </w:r>
          </w:p>
        </w:tc>
        <w:tc>
          <w:tcPr>
            <w:tcW w:w="0" w:type="auto"/>
            <w:shd w:val="clear" w:color="auto" w:fill="ECECEC"/>
            <w:vAlign w:val="center"/>
            <w:hideMark/>
          </w:tcPr>
          <w:p w:rsidR="009E1AF9" w:rsidRPr="009E1AF9" w:rsidRDefault="009E1AF9" w:rsidP="009E1AF9">
            <w:pPr>
              <w:spacing w:after="0" w:line="240" w:lineRule="auto"/>
              <w:jc w:val="center"/>
              <w:rPr>
                <w:rFonts w:ascii="Times New Roman" w:eastAsia="Times New Roman" w:hAnsi="Times New Roman" w:cs="Times New Roman"/>
                <w:color w:val="2C2C2C"/>
                <w:sz w:val="15"/>
                <w:szCs w:val="15"/>
              </w:rPr>
            </w:pPr>
            <w:r w:rsidRPr="009E1AF9">
              <w:rPr>
                <w:rFonts w:ascii="Times New Roman" w:eastAsia="Times New Roman" w:hAnsi="Times New Roman" w:cs="Times New Roman"/>
                <w:color w:val="2C2C2C"/>
                <w:sz w:val="15"/>
                <w:szCs w:val="15"/>
              </w:rPr>
              <w:t>?</w:t>
            </w:r>
          </w:p>
        </w:tc>
        <w:tc>
          <w:tcPr>
            <w:tcW w:w="0" w:type="auto"/>
            <w:shd w:val="clear" w:color="auto" w:fill="ECECEC"/>
            <w:vAlign w:val="center"/>
            <w:hideMark/>
          </w:tcPr>
          <w:p w:rsidR="009E1AF9" w:rsidRPr="009E1AF9" w:rsidRDefault="009E1AF9" w:rsidP="009E1AF9">
            <w:pPr>
              <w:spacing w:after="0" w:line="240" w:lineRule="auto"/>
              <w:jc w:val="center"/>
              <w:rPr>
                <w:rFonts w:ascii="Times New Roman" w:eastAsia="Times New Roman" w:hAnsi="Times New Roman" w:cs="Times New Roman"/>
                <w:color w:val="2C2C2C"/>
                <w:sz w:val="15"/>
                <w:szCs w:val="15"/>
              </w:rPr>
            </w:pPr>
            <w:r w:rsidRPr="009E1AF9">
              <w:rPr>
                <w:rFonts w:ascii="Times New Roman" w:eastAsia="Times New Roman" w:hAnsi="Times New Roman" w:cs="Times New Roman"/>
                <w:color w:val="2C2C2C"/>
                <w:sz w:val="15"/>
                <w:szCs w:val="15"/>
              </w:rPr>
              <w:t>?</w:t>
            </w:r>
          </w:p>
        </w:tc>
        <w:tc>
          <w:tcPr>
            <w:tcW w:w="0" w:type="auto"/>
            <w:shd w:val="clear" w:color="auto" w:fill="ECECEC"/>
            <w:vAlign w:val="center"/>
            <w:hideMark/>
          </w:tcPr>
          <w:p w:rsidR="009E1AF9" w:rsidRPr="009E1AF9" w:rsidRDefault="009E1AF9" w:rsidP="009E1AF9">
            <w:pPr>
              <w:spacing w:after="0" w:line="240" w:lineRule="auto"/>
              <w:jc w:val="center"/>
              <w:rPr>
                <w:rFonts w:ascii="Times New Roman" w:eastAsia="Times New Roman" w:hAnsi="Times New Roman" w:cs="Times New Roman"/>
                <w:color w:val="2C2C2C"/>
                <w:sz w:val="15"/>
                <w:szCs w:val="15"/>
              </w:rPr>
            </w:pPr>
            <w:r w:rsidRPr="009E1AF9">
              <w:rPr>
                <w:rFonts w:ascii="Times New Roman" w:eastAsia="Times New Roman" w:hAnsi="Times New Roman" w:cs="Times New Roman"/>
                <w:color w:val="2C2C2C"/>
                <w:sz w:val="15"/>
                <w:szCs w:val="15"/>
              </w:rPr>
              <w:t>?</w:t>
            </w:r>
          </w:p>
        </w:tc>
        <w:tc>
          <w:tcPr>
            <w:tcW w:w="0" w:type="auto"/>
            <w:shd w:val="clear" w:color="auto" w:fill="ECECEC"/>
            <w:vAlign w:val="center"/>
            <w:hideMark/>
          </w:tcPr>
          <w:p w:rsidR="009E1AF9" w:rsidRPr="009E1AF9" w:rsidRDefault="009E1AF9" w:rsidP="009E1AF9">
            <w:pPr>
              <w:spacing w:after="0" w:line="240" w:lineRule="auto"/>
              <w:jc w:val="center"/>
              <w:rPr>
                <w:rFonts w:ascii="Times New Roman" w:eastAsia="Times New Roman" w:hAnsi="Times New Roman" w:cs="Times New Roman"/>
                <w:color w:val="2C2C2C"/>
                <w:sz w:val="15"/>
                <w:szCs w:val="15"/>
              </w:rPr>
            </w:pPr>
            <w:r w:rsidRPr="009E1AF9">
              <w:rPr>
                <w:rFonts w:ascii="Times New Roman" w:eastAsia="Times New Roman" w:hAnsi="Times New Roman" w:cs="Times New Roman"/>
                <w:color w:val="2C2C2C"/>
                <w:sz w:val="15"/>
                <w:szCs w:val="15"/>
              </w:rPr>
              <w:t>?</w:t>
            </w:r>
          </w:p>
        </w:tc>
        <w:tc>
          <w:tcPr>
            <w:tcW w:w="0" w:type="auto"/>
            <w:shd w:val="clear" w:color="auto" w:fill="ECECEC"/>
            <w:vAlign w:val="center"/>
            <w:hideMark/>
          </w:tcPr>
          <w:p w:rsidR="009E1AF9" w:rsidRPr="009E1AF9" w:rsidRDefault="009E1AF9" w:rsidP="009E1AF9">
            <w:pPr>
              <w:spacing w:after="0" w:line="240" w:lineRule="auto"/>
              <w:jc w:val="center"/>
              <w:rPr>
                <w:rFonts w:ascii="Times New Roman" w:eastAsia="Times New Roman" w:hAnsi="Times New Roman" w:cs="Times New Roman"/>
                <w:color w:val="2C2C2C"/>
                <w:sz w:val="15"/>
                <w:szCs w:val="15"/>
              </w:rPr>
            </w:pPr>
            <w:r w:rsidRPr="009E1AF9">
              <w:rPr>
                <w:rFonts w:ascii="Times New Roman" w:eastAsia="Times New Roman" w:hAnsi="Times New Roman" w:cs="Times New Roman"/>
                <w:color w:val="2C2C2C"/>
                <w:sz w:val="15"/>
                <w:szCs w:val="15"/>
              </w:rPr>
              <w:t>?</w:t>
            </w:r>
          </w:p>
        </w:tc>
        <w:tc>
          <w:tcPr>
            <w:tcW w:w="0" w:type="auto"/>
            <w:shd w:val="clear" w:color="auto" w:fill="ECECEC"/>
            <w:vAlign w:val="center"/>
            <w:hideMark/>
          </w:tcPr>
          <w:p w:rsidR="009E1AF9" w:rsidRPr="009E1AF9" w:rsidRDefault="009E1AF9" w:rsidP="009E1AF9">
            <w:pPr>
              <w:spacing w:after="0" w:line="240" w:lineRule="auto"/>
              <w:jc w:val="center"/>
              <w:rPr>
                <w:rFonts w:ascii="Times New Roman" w:eastAsia="Times New Roman" w:hAnsi="Times New Roman" w:cs="Times New Roman"/>
                <w:color w:val="2C2C2C"/>
                <w:sz w:val="15"/>
                <w:szCs w:val="15"/>
              </w:rPr>
            </w:pPr>
            <w:r w:rsidRPr="009E1AF9">
              <w:rPr>
                <w:rFonts w:ascii="Times New Roman" w:eastAsia="Times New Roman" w:hAnsi="Times New Roman" w:cs="Times New Roman"/>
                <w:color w:val="2C2C2C"/>
                <w:sz w:val="15"/>
                <w:szCs w:val="15"/>
              </w:rPr>
              <w:t>?</w:t>
            </w:r>
          </w:p>
        </w:tc>
      </w:tr>
      <w:tr w:rsidR="009E1AF9" w:rsidRPr="009E1AF9" w:rsidTr="009E1AF9">
        <w:trPr>
          <w:tblCellSpacing w:w="15" w:type="dxa"/>
        </w:trPr>
        <w:tc>
          <w:tcPr>
            <w:tcW w:w="0" w:type="auto"/>
            <w:shd w:val="clear" w:color="auto" w:fill="ECECEC"/>
            <w:vAlign w:val="center"/>
            <w:hideMark/>
          </w:tcPr>
          <w:p w:rsidR="009E1AF9" w:rsidRPr="009E1AF9" w:rsidRDefault="009E1AF9" w:rsidP="009E1AF9">
            <w:pPr>
              <w:spacing w:after="0" w:line="240" w:lineRule="auto"/>
              <w:rPr>
                <w:rFonts w:ascii="Times New Roman" w:eastAsia="Times New Roman" w:hAnsi="Times New Roman" w:cs="Times New Roman"/>
                <w:b/>
                <w:bCs/>
                <w:color w:val="000000"/>
                <w:sz w:val="20"/>
                <w:szCs w:val="20"/>
              </w:rPr>
            </w:pPr>
            <w:hyperlink r:id="rId574" w:tooltip="Eudora Internet Mail Server" w:history="1">
              <w:r w:rsidRPr="009E1AF9">
                <w:rPr>
                  <w:rFonts w:ascii="Times New Roman" w:eastAsia="Times New Roman" w:hAnsi="Times New Roman" w:cs="Times New Roman"/>
                  <w:b/>
                  <w:bCs/>
                  <w:color w:val="0000FF"/>
                  <w:sz w:val="20"/>
                  <w:u w:val="single"/>
                </w:rPr>
                <w:t>Eudora Internet Mail Server</w:t>
              </w:r>
            </w:hyperlink>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ECECEC"/>
            <w:vAlign w:val="center"/>
            <w:hideMark/>
          </w:tcPr>
          <w:p w:rsidR="009E1AF9" w:rsidRPr="009E1AF9" w:rsidRDefault="009E1AF9" w:rsidP="009E1AF9">
            <w:pPr>
              <w:spacing w:after="0" w:line="240" w:lineRule="auto"/>
              <w:jc w:val="center"/>
              <w:rPr>
                <w:rFonts w:ascii="Times New Roman" w:eastAsia="Times New Roman" w:hAnsi="Times New Roman" w:cs="Times New Roman"/>
                <w:color w:val="2C2C2C"/>
                <w:sz w:val="15"/>
                <w:szCs w:val="15"/>
              </w:rPr>
            </w:pPr>
            <w:r w:rsidRPr="009E1AF9">
              <w:rPr>
                <w:rFonts w:ascii="Times New Roman" w:eastAsia="Times New Roman" w:hAnsi="Times New Roman" w:cs="Times New Roman"/>
                <w:color w:val="2C2C2C"/>
                <w:sz w:val="15"/>
                <w:szCs w:val="15"/>
              </w:rPr>
              <w:t>?</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ECECEC"/>
            <w:vAlign w:val="center"/>
            <w:hideMark/>
          </w:tcPr>
          <w:p w:rsidR="009E1AF9" w:rsidRPr="009E1AF9" w:rsidRDefault="009E1AF9" w:rsidP="009E1AF9">
            <w:pPr>
              <w:spacing w:after="0" w:line="240" w:lineRule="auto"/>
              <w:jc w:val="center"/>
              <w:rPr>
                <w:rFonts w:ascii="Times New Roman" w:eastAsia="Times New Roman" w:hAnsi="Times New Roman" w:cs="Times New Roman"/>
                <w:color w:val="2C2C2C"/>
                <w:sz w:val="15"/>
                <w:szCs w:val="15"/>
              </w:rPr>
            </w:pPr>
            <w:r w:rsidRPr="009E1AF9">
              <w:rPr>
                <w:rFonts w:ascii="Times New Roman" w:eastAsia="Times New Roman" w:hAnsi="Times New Roman" w:cs="Times New Roman"/>
                <w:color w:val="2C2C2C"/>
                <w:sz w:val="15"/>
                <w:szCs w:val="15"/>
              </w:rPr>
              <w:t>?</w:t>
            </w:r>
          </w:p>
        </w:tc>
        <w:tc>
          <w:tcPr>
            <w:tcW w:w="0" w:type="auto"/>
            <w:shd w:val="clear" w:color="auto" w:fill="ECECEC"/>
            <w:vAlign w:val="center"/>
            <w:hideMark/>
          </w:tcPr>
          <w:p w:rsidR="009E1AF9" w:rsidRPr="009E1AF9" w:rsidRDefault="009E1AF9" w:rsidP="009E1AF9">
            <w:pPr>
              <w:spacing w:after="0" w:line="240" w:lineRule="auto"/>
              <w:jc w:val="center"/>
              <w:rPr>
                <w:rFonts w:ascii="Times New Roman" w:eastAsia="Times New Roman" w:hAnsi="Times New Roman" w:cs="Times New Roman"/>
                <w:color w:val="2C2C2C"/>
                <w:sz w:val="15"/>
                <w:szCs w:val="15"/>
              </w:rPr>
            </w:pPr>
            <w:r w:rsidRPr="009E1AF9">
              <w:rPr>
                <w:rFonts w:ascii="Times New Roman" w:eastAsia="Times New Roman" w:hAnsi="Times New Roman" w:cs="Times New Roman"/>
                <w:color w:val="2C2C2C"/>
                <w:sz w:val="15"/>
                <w:szCs w:val="15"/>
              </w:rPr>
              <w:t>?</w:t>
            </w:r>
          </w:p>
        </w:tc>
        <w:tc>
          <w:tcPr>
            <w:tcW w:w="0" w:type="auto"/>
            <w:shd w:val="clear" w:color="auto" w:fill="ECECEC"/>
            <w:vAlign w:val="center"/>
            <w:hideMark/>
          </w:tcPr>
          <w:p w:rsidR="009E1AF9" w:rsidRPr="009E1AF9" w:rsidRDefault="009E1AF9" w:rsidP="009E1AF9">
            <w:pPr>
              <w:spacing w:after="0" w:line="240" w:lineRule="auto"/>
              <w:jc w:val="center"/>
              <w:rPr>
                <w:rFonts w:ascii="Times New Roman" w:eastAsia="Times New Roman" w:hAnsi="Times New Roman" w:cs="Times New Roman"/>
                <w:color w:val="2C2C2C"/>
                <w:sz w:val="15"/>
                <w:szCs w:val="15"/>
              </w:rPr>
            </w:pPr>
            <w:r w:rsidRPr="009E1AF9">
              <w:rPr>
                <w:rFonts w:ascii="Times New Roman" w:eastAsia="Times New Roman" w:hAnsi="Times New Roman" w:cs="Times New Roman"/>
                <w:color w:val="2C2C2C"/>
                <w:sz w:val="15"/>
                <w:szCs w:val="15"/>
              </w:rPr>
              <w:t>?</w:t>
            </w:r>
          </w:p>
        </w:tc>
        <w:tc>
          <w:tcPr>
            <w:tcW w:w="0" w:type="auto"/>
            <w:shd w:val="clear" w:color="auto" w:fill="ECECEC"/>
            <w:vAlign w:val="center"/>
            <w:hideMark/>
          </w:tcPr>
          <w:p w:rsidR="009E1AF9" w:rsidRPr="009E1AF9" w:rsidRDefault="009E1AF9" w:rsidP="009E1AF9">
            <w:pPr>
              <w:spacing w:after="0" w:line="240" w:lineRule="auto"/>
              <w:jc w:val="center"/>
              <w:rPr>
                <w:rFonts w:ascii="Times New Roman" w:eastAsia="Times New Roman" w:hAnsi="Times New Roman" w:cs="Times New Roman"/>
                <w:color w:val="2C2C2C"/>
                <w:sz w:val="15"/>
                <w:szCs w:val="15"/>
              </w:rPr>
            </w:pPr>
            <w:r w:rsidRPr="009E1AF9">
              <w:rPr>
                <w:rFonts w:ascii="Times New Roman" w:eastAsia="Times New Roman" w:hAnsi="Times New Roman" w:cs="Times New Roman"/>
                <w:color w:val="2C2C2C"/>
                <w:sz w:val="15"/>
                <w:szCs w:val="15"/>
              </w:rPr>
              <w:t>?</w:t>
            </w:r>
          </w:p>
        </w:tc>
        <w:tc>
          <w:tcPr>
            <w:tcW w:w="0" w:type="auto"/>
            <w:shd w:val="clear" w:color="auto" w:fill="ECECEC"/>
            <w:vAlign w:val="center"/>
            <w:hideMark/>
          </w:tcPr>
          <w:p w:rsidR="009E1AF9" w:rsidRPr="009E1AF9" w:rsidRDefault="009E1AF9" w:rsidP="009E1AF9">
            <w:pPr>
              <w:spacing w:after="0" w:line="240" w:lineRule="auto"/>
              <w:jc w:val="center"/>
              <w:rPr>
                <w:rFonts w:ascii="Times New Roman" w:eastAsia="Times New Roman" w:hAnsi="Times New Roman" w:cs="Times New Roman"/>
                <w:color w:val="2C2C2C"/>
                <w:sz w:val="15"/>
                <w:szCs w:val="15"/>
              </w:rPr>
            </w:pPr>
            <w:r w:rsidRPr="009E1AF9">
              <w:rPr>
                <w:rFonts w:ascii="Times New Roman" w:eastAsia="Times New Roman" w:hAnsi="Times New Roman" w:cs="Times New Roman"/>
                <w:color w:val="2C2C2C"/>
                <w:sz w:val="15"/>
                <w:szCs w:val="15"/>
              </w:rPr>
              <w:t>?</w:t>
            </w:r>
          </w:p>
        </w:tc>
        <w:tc>
          <w:tcPr>
            <w:tcW w:w="0" w:type="auto"/>
            <w:shd w:val="clear" w:color="auto" w:fill="ECECEC"/>
            <w:vAlign w:val="center"/>
            <w:hideMark/>
          </w:tcPr>
          <w:p w:rsidR="009E1AF9" w:rsidRPr="009E1AF9" w:rsidRDefault="009E1AF9" w:rsidP="009E1AF9">
            <w:pPr>
              <w:spacing w:after="0" w:line="240" w:lineRule="auto"/>
              <w:jc w:val="center"/>
              <w:rPr>
                <w:rFonts w:ascii="Times New Roman" w:eastAsia="Times New Roman" w:hAnsi="Times New Roman" w:cs="Times New Roman"/>
                <w:color w:val="2C2C2C"/>
                <w:sz w:val="15"/>
                <w:szCs w:val="15"/>
              </w:rPr>
            </w:pPr>
            <w:r w:rsidRPr="009E1AF9">
              <w:rPr>
                <w:rFonts w:ascii="Times New Roman" w:eastAsia="Times New Roman" w:hAnsi="Times New Roman" w:cs="Times New Roman"/>
                <w:color w:val="2C2C2C"/>
                <w:sz w:val="15"/>
                <w:szCs w:val="15"/>
              </w:rPr>
              <w:t>?</w:t>
            </w:r>
          </w:p>
        </w:tc>
        <w:tc>
          <w:tcPr>
            <w:tcW w:w="0" w:type="auto"/>
            <w:shd w:val="clear" w:color="auto" w:fill="ECECEC"/>
            <w:vAlign w:val="center"/>
            <w:hideMark/>
          </w:tcPr>
          <w:p w:rsidR="009E1AF9" w:rsidRPr="009E1AF9" w:rsidRDefault="009E1AF9" w:rsidP="009E1AF9">
            <w:pPr>
              <w:spacing w:after="0" w:line="240" w:lineRule="auto"/>
              <w:jc w:val="center"/>
              <w:rPr>
                <w:rFonts w:ascii="Times New Roman" w:eastAsia="Times New Roman" w:hAnsi="Times New Roman" w:cs="Times New Roman"/>
                <w:color w:val="2C2C2C"/>
                <w:sz w:val="15"/>
                <w:szCs w:val="15"/>
              </w:rPr>
            </w:pPr>
            <w:r w:rsidRPr="009E1AF9">
              <w:rPr>
                <w:rFonts w:ascii="Times New Roman" w:eastAsia="Times New Roman" w:hAnsi="Times New Roman" w:cs="Times New Roman"/>
                <w:color w:val="2C2C2C"/>
                <w:sz w:val="15"/>
                <w:szCs w:val="15"/>
              </w:rPr>
              <w:t>?</w:t>
            </w:r>
          </w:p>
        </w:tc>
        <w:tc>
          <w:tcPr>
            <w:tcW w:w="0" w:type="auto"/>
            <w:shd w:val="clear" w:color="auto" w:fill="ECECEC"/>
            <w:vAlign w:val="center"/>
            <w:hideMark/>
          </w:tcPr>
          <w:p w:rsidR="009E1AF9" w:rsidRPr="009E1AF9" w:rsidRDefault="009E1AF9" w:rsidP="009E1AF9">
            <w:pPr>
              <w:spacing w:after="0" w:line="240" w:lineRule="auto"/>
              <w:jc w:val="center"/>
              <w:rPr>
                <w:rFonts w:ascii="Times New Roman" w:eastAsia="Times New Roman" w:hAnsi="Times New Roman" w:cs="Times New Roman"/>
                <w:color w:val="2C2C2C"/>
                <w:sz w:val="15"/>
                <w:szCs w:val="15"/>
              </w:rPr>
            </w:pPr>
            <w:r w:rsidRPr="009E1AF9">
              <w:rPr>
                <w:rFonts w:ascii="Times New Roman" w:eastAsia="Times New Roman" w:hAnsi="Times New Roman" w:cs="Times New Roman"/>
                <w:color w:val="2C2C2C"/>
                <w:sz w:val="15"/>
                <w:szCs w:val="15"/>
              </w:rPr>
              <w:t>?</w:t>
            </w:r>
          </w:p>
        </w:tc>
      </w:tr>
      <w:tr w:rsidR="009E1AF9" w:rsidRPr="009E1AF9" w:rsidTr="009E1AF9">
        <w:trPr>
          <w:tblCellSpacing w:w="15" w:type="dxa"/>
        </w:trPr>
        <w:tc>
          <w:tcPr>
            <w:tcW w:w="0" w:type="auto"/>
            <w:shd w:val="clear" w:color="auto" w:fill="ECECEC"/>
            <w:vAlign w:val="center"/>
            <w:hideMark/>
          </w:tcPr>
          <w:p w:rsidR="009E1AF9" w:rsidRPr="009E1AF9" w:rsidRDefault="009E1AF9" w:rsidP="009E1AF9">
            <w:pPr>
              <w:spacing w:after="0" w:line="240" w:lineRule="auto"/>
              <w:rPr>
                <w:rFonts w:ascii="Times New Roman" w:eastAsia="Times New Roman" w:hAnsi="Times New Roman" w:cs="Times New Roman"/>
                <w:b/>
                <w:bCs/>
                <w:color w:val="000000"/>
                <w:sz w:val="20"/>
                <w:szCs w:val="20"/>
              </w:rPr>
            </w:pPr>
            <w:hyperlink r:id="rId575" w:tooltip="Exim" w:history="1">
              <w:r w:rsidRPr="009E1AF9">
                <w:rPr>
                  <w:rFonts w:ascii="Times New Roman" w:eastAsia="Times New Roman" w:hAnsi="Times New Roman" w:cs="Times New Roman"/>
                  <w:b/>
                  <w:bCs/>
                  <w:color w:val="0000FF"/>
                  <w:sz w:val="20"/>
                  <w:u w:val="single"/>
                </w:rPr>
                <w:t>Exim</w:t>
              </w:r>
            </w:hyperlink>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DDFFDD"/>
            <w:vAlign w:val="center"/>
            <w:hideMark/>
          </w:tcPr>
          <w:p w:rsidR="009E1AF9" w:rsidRPr="009E1AF9" w:rsidRDefault="009E1AF9" w:rsidP="009E1AF9">
            <w:pPr>
              <w:spacing w:after="0" w:line="240" w:lineRule="auto"/>
              <w:jc w:val="center"/>
              <w:rPr>
                <w:rFonts w:ascii="Times New Roman" w:eastAsia="Times New Roman" w:hAnsi="Times New Roman" w:cs="Times New Roman"/>
                <w:color w:val="000000"/>
                <w:sz w:val="20"/>
                <w:szCs w:val="20"/>
              </w:rPr>
            </w:pPr>
            <w:r w:rsidRPr="009E1AF9">
              <w:rPr>
                <w:rFonts w:ascii="Times New Roman" w:eastAsia="Times New Roman" w:hAnsi="Times New Roman" w:cs="Times New Roman"/>
                <w:color w:val="000000"/>
                <w:sz w:val="20"/>
                <w:szCs w:val="20"/>
              </w:rPr>
              <w:t>Optional at build time</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DDFFDD"/>
            <w:vAlign w:val="center"/>
            <w:hideMark/>
          </w:tcPr>
          <w:p w:rsidR="009E1AF9" w:rsidRPr="009E1AF9" w:rsidRDefault="009E1AF9" w:rsidP="009E1AF9">
            <w:pPr>
              <w:spacing w:after="0" w:line="240" w:lineRule="auto"/>
              <w:jc w:val="center"/>
              <w:rPr>
                <w:rFonts w:ascii="Times New Roman" w:eastAsia="Times New Roman" w:hAnsi="Times New Roman" w:cs="Times New Roman"/>
                <w:color w:val="000000"/>
                <w:sz w:val="20"/>
                <w:szCs w:val="20"/>
              </w:rPr>
            </w:pPr>
            <w:r w:rsidRPr="009E1AF9">
              <w:rPr>
                <w:rFonts w:ascii="Times New Roman" w:eastAsia="Times New Roman" w:hAnsi="Times New Roman" w:cs="Times New Roman"/>
                <w:color w:val="000000"/>
                <w:sz w:val="20"/>
                <w:szCs w:val="20"/>
              </w:rPr>
              <w:t>Optional at build time</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DDFFDD"/>
            <w:vAlign w:val="center"/>
            <w:hideMark/>
          </w:tcPr>
          <w:p w:rsidR="009E1AF9" w:rsidRPr="009E1AF9" w:rsidRDefault="009E1AF9" w:rsidP="009E1AF9">
            <w:pPr>
              <w:spacing w:after="0" w:line="240" w:lineRule="auto"/>
              <w:jc w:val="center"/>
              <w:rPr>
                <w:rFonts w:ascii="Times New Roman" w:eastAsia="Times New Roman" w:hAnsi="Times New Roman" w:cs="Times New Roman"/>
                <w:color w:val="000000"/>
                <w:sz w:val="20"/>
                <w:szCs w:val="20"/>
              </w:rPr>
            </w:pPr>
            <w:r w:rsidRPr="009E1AF9">
              <w:rPr>
                <w:rFonts w:ascii="Times New Roman" w:eastAsia="Times New Roman" w:hAnsi="Times New Roman" w:cs="Times New Roman"/>
                <w:color w:val="000000"/>
                <w:sz w:val="20"/>
                <w:szCs w:val="20"/>
              </w:rPr>
              <w:t>Optional with spamassassin etc.</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DDFFDD"/>
            <w:vAlign w:val="center"/>
            <w:hideMark/>
          </w:tcPr>
          <w:p w:rsidR="009E1AF9" w:rsidRPr="009E1AF9" w:rsidRDefault="009E1AF9" w:rsidP="009E1AF9">
            <w:pPr>
              <w:spacing w:after="0" w:line="240" w:lineRule="auto"/>
              <w:jc w:val="center"/>
              <w:rPr>
                <w:rFonts w:ascii="Times New Roman" w:eastAsia="Times New Roman" w:hAnsi="Times New Roman" w:cs="Times New Roman"/>
                <w:color w:val="000000"/>
                <w:sz w:val="20"/>
                <w:szCs w:val="20"/>
              </w:rPr>
            </w:pPr>
            <w:r w:rsidRPr="009E1AF9">
              <w:rPr>
                <w:rFonts w:ascii="Times New Roman" w:eastAsia="Times New Roman" w:hAnsi="Times New Roman" w:cs="Times New Roman"/>
                <w:color w:val="000000"/>
                <w:sz w:val="20"/>
                <w:szCs w:val="20"/>
              </w:rPr>
              <w:t>Optional any</w:t>
            </w:r>
          </w:p>
        </w:tc>
        <w:tc>
          <w:tcPr>
            <w:tcW w:w="0" w:type="auto"/>
            <w:shd w:val="clear" w:color="auto" w:fill="DDFFDD"/>
            <w:vAlign w:val="center"/>
            <w:hideMark/>
          </w:tcPr>
          <w:p w:rsidR="009E1AF9" w:rsidRPr="009E1AF9" w:rsidRDefault="009E1AF9" w:rsidP="009E1AF9">
            <w:pPr>
              <w:spacing w:after="0" w:line="240" w:lineRule="auto"/>
              <w:jc w:val="center"/>
              <w:rPr>
                <w:rFonts w:ascii="Times New Roman" w:eastAsia="Times New Roman" w:hAnsi="Times New Roman" w:cs="Times New Roman"/>
                <w:color w:val="000000"/>
                <w:sz w:val="20"/>
                <w:szCs w:val="20"/>
              </w:rPr>
            </w:pPr>
            <w:r w:rsidRPr="009E1AF9">
              <w:rPr>
                <w:rFonts w:ascii="Times New Roman" w:eastAsia="Times New Roman" w:hAnsi="Times New Roman" w:cs="Times New Roman"/>
                <w:color w:val="000000"/>
                <w:sz w:val="20"/>
                <w:szCs w:val="20"/>
              </w:rPr>
              <w:t>Optional any</w:t>
            </w:r>
          </w:p>
        </w:tc>
      </w:tr>
      <w:tr w:rsidR="009E1AF9" w:rsidRPr="009E1AF9" w:rsidTr="009E1AF9">
        <w:trPr>
          <w:tblCellSpacing w:w="15" w:type="dxa"/>
        </w:trPr>
        <w:tc>
          <w:tcPr>
            <w:tcW w:w="0" w:type="auto"/>
            <w:shd w:val="clear" w:color="auto" w:fill="ECECEC"/>
            <w:vAlign w:val="center"/>
            <w:hideMark/>
          </w:tcPr>
          <w:p w:rsidR="009E1AF9" w:rsidRPr="009E1AF9" w:rsidRDefault="009E1AF9" w:rsidP="009E1AF9">
            <w:pPr>
              <w:spacing w:after="0" w:line="240" w:lineRule="auto"/>
              <w:rPr>
                <w:rFonts w:ascii="Times New Roman" w:eastAsia="Times New Roman" w:hAnsi="Times New Roman" w:cs="Times New Roman"/>
                <w:b/>
                <w:bCs/>
                <w:color w:val="000000"/>
                <w:sz w:val="20"/>
                <w:szCs w:val="20"/>
              </w:rPr>
            </w:pPr>
            <w:hyperlink r:id="rId576" w:tooltip="FirstClass" w:history="1">
              <w:r w:rsidRPr="009E1AF9">
                <w:rPr>
                  <w:rFonts w:ascii="Times New Roman" w:eastAsia="Times New Roman" w:hAnsi="Times New Roman" w:cs="Times New Roman"/>
                  <w:b/>
                  <w:bCs/>
                  <w:color w:val="0000FF"/>
                  <w:sz w:val="20"/>
                  <w:u w:val="single"/>
                </w:rPr>
                <w:t>FirstClass</w:t>
              </w:r>
            </w:hyperlink>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FF99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No</w:t>
            </w:r>
          </w:p>
        </w:tc>
        <w:tc>
          <w:tcPr>
            <w:tcW w:w="0" w:type="auto"/>
            <w:shd w:val="clear" w:color="auto" w:fill="ECECEC"/>
            <w:vAlign w:val="center"/>
            <w:hideMark/>
          </w:tcPr>
          <w:p w:rsidR="009E1AF9" w:rsidRPr="009E1AF9" w:rsidRDefault="009E1AF9" w:rsidP="009E1AF9">
            <w:pPr>
              <w:spacing w:after="0" w:line="240" w:lineRule="auto"/>
              <w:jc w:val="center"/>
              <w:rPr>
                <w:rFonts w:ascii="Times New Roman" w:eastAsia="Times New Roman" w:hAnsi="Times New Roman" w:cs="Times New Roman"/>
                <w:color w:val="2C2C2C"/>
                <w:sz w:val="15"/>
                <w:szCs w:val="15"/>
              </w:rPr>
            </w:pPr>
            <w:r w:rsidRPr="009E1AF9">
              <w:rPr>
                <w:rFonts w:ascii="Times New Roman" w:eastAsia="Times New Roman" w:hAnsi="Times New Roman" w:cs="Times New Roman"/>
                <w:color w:val="2C2C2C"/>
                <w:sz w:val="15"/>
                <w:szCs w:val="15"/>
              </w:rPr>
              <w:t>?</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ECECEC"/>
            <w:vAlign w:val="center"/>
            <w:hideMark/>
          </w:tcPr>
          <w:p w:rsidR="009E1AF9" w:rsidRPr="009E1AF9" w:rsidRDefault="009E1AF9" w:rsidP="009E1AF9">
            <w:pPr>
              <w:spacing w:after="0" w:line="240" w:lineRule="auto"/>
              <w:jc w:val="center"/>
              <w:rPr>
                <w:rFonts w:ascii="Times New Roman" w:eastAsia="Times New Roman" w:hAnsi="Times New Roman" w:cs="Times New Roman"/>
                <w:color w:val="2C2C2C"/>
                <w:sz w:val="15"/>
                <w:szCs w:val="15"/>
              </w:rPr>
            </w:pPr>
            <w:r w:rsidRPr="009E1AF9">
              <w:rPr>
                <w:rFonts w:ascii="Times New Roman" w:eastAsia="Times New Roman" w:hAnsi="Times New Roman" w:cs="Times New Roman"/>
                <w:color w:val="2C2C2C"/>
                <w:sz w:val="15"/>
                <w:szCs w:val="15"/>
              </w:rPr>
              <w:t>?</w:t>
            </w:r>
          </w:p>
        </w:tc>
        <w:tc>
          <w:tcPr>
            <w:tcW w:w="0" w:type="auto"/>
            <w:shd w:val="clear" w:color="auto" w:fill="ECECEC"/>
            <w:vAlign w:val="center"/>
            <w:hideMark/>
          </w:tcPr>
          <w:p w:rsidR="009E1AF9" w:rsidRPr="009E1AF9" w:rsidRDefault="009E1AF9" w:rsidP="009E1AF9">
            <w:pPr>
              <w:spacing w:after="0" w:line="240" w:lineRule="auto"/>
              <w:jc w:val="center"/>
              <w:rPr>
                <w:rFonts w:ascii="Times New Roman" w:eastAsia="Times New Roman" w:hAnsi="Times New Roman" w:cs="Times New Roman"/>
                <w:color w:val="2C2C2C"/>
                <w:sz w:val="15"/>
                <w:szCs w:val="15"/>
              </w:rPr>
            </w:pPr>
            <w:r w:rsidRPr="009E1AF9">
              <w:rPr>
                <w:rFonts w:ascii="Times New Roman" w:eastAsia="Times New Roman" w:hAnsi="Times New Roman" w:cs="Times New Roman"/>
                <w:color w:val="2C2C2C"/>
                <w:sz w:val="15"/>
                <w:szCs w:val="15"/>
              </w:rPr>
              <w:t>?</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 xml:space="preserve">Yes </w:t>
            </w:r>
            <w:hyperlink r:id="rId577" w:tooltip="Symantec" w:history="1">
              <w:r w:rsidRPr="009E1AF9">
                <w:rPr>
                  <w:rFonts w:ascii="Times New Roman" w:eastAsia="Times New Roman" w:hAnsi="Times New Roman" w:cs="Times New Roman"/>
                  <w:color w:val="0000FF"/>
                  <w:sz w:val="20"/>
                  <w:u w:val="single"/>
                </w:rPr>
                <w:t>Symantec</w:t>
              </w:r>
            </w:hyperlink>
          </w:p>
        </w:tc>
        <w:tc>
          <w:tcPr>
            <w:tcW w:w="0" w:type="auto"/>
            <w:shd w:val="clear" w:color="auto" w:fill="ECECEC"/>
            <w:vAlign w:val="center"/>
            <w:hideMark/>
          </w:tcPr>
          <w:p w:rsidR="009E1AF9" w:rsidRPr="009E1AF9" w:rsidRDefault="009E1AF9" w:rsidP="009E1AF9">
            <w:pPr>
              <w:spacing w:after="0" w:line="240" w:lineRule="auto"/>
              <w:jc w:val="center"/>
              <w:rPr>
                <w:rFonts w:ascii="Times New Roman" w:eastAsia="Times New Roman" w:hAnsi="Times New Roman" w:cs="Times New Roman"/>
                <w:color w:val="2C2C2C"/>
                <w:sz w:val="15"/>
                <w:szCs w:val="15"/>
              </w:rPr>
            </w:pPr>
            <w:r w:rsidRPr="009E1AF9">
              <w:rPr>
                <w:rFonts w:ascii="Times New Roman" w:eastAsia="Times New Roman" w:hAnsi="Times New Roman" w:cs="Times New Roman"/>
                <w:color w:val="2C2C2C"/>
                <w:sz w:val="15"/>
                <w:szCs w:val="15"/>
              </w:rPr>
              <w:t>?</w:t>
            </w:r>
          </w:p>
        </w:tc>
      </w:tr>
      <w:tr w:rsidR="009E1AF9" w:rsidRPr="009E1AF9" w:rsidTr="009E1AF9">
        <w:trPr>
          <w:tblCellSpacing w:w="15" w:type="dxa"/>
        </w:trPr>
        <w:tc>
          <w:tcPr>
            <w:tcW w:w="0" w:type="auto"/>
            <w:shd w:val="clear" w:color="auto" w:fill="ECECEC"/>
            <w:vAlign w:val="center"/>
            <w:hideMark/>
          </w:tcPr>
          <w:p w:rsidR="009E1AF9" w:rsidRPr="009E1AF9" w:rsidRDefault="009E1AF9" w:rsidP="009E1AF9">
            <w:pPr>
              <w:spacing w:after="0" w:line="240" w:lineRule="auto"/>
              <w:rPr>
                <w:rFonts w:ascii="Times New Roman" w:eastAsia="Times New Roman" w:hAnsi="Times New Roman" w:cs="Times New Roman"/>
                <w:b/>
                <w:bCs/>
                <w:color w:val="000000"/>
                <w:sz w:val="20"/>
                <w:szCs w:val="20"/>
              </w:rPr>
            </w:pPr>
            <w:hyperlink r:id="rId578" w:tooltip="Gordano Messaging Suite" w:history="1">
              <w:r w:rsidRPr="009E1AF9">
                <w:rPr>
                  <w:rFonts w:ascii="Times New Roman" w:eastAsia="Times New Roman" w:hAnsi="Times New Roman" w:cs="Times New Roman"/>
                  <w:b/>
                  <w:bCs/>
                  <w:color w:val="0000FF"/>
                  <w:sz w:val="20"/>
                  <w:u w:val="single"/>
                </w:rPr>
                <w:t>Gordano Messaging Suite</w:t>
              </w:r>
            </w:hyperlink>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ECECEC"/>
            <w:vAlign w:val="center"/>
            <w:hideMark/>
          </w:tcPr>
          <w:p w:rsidR="009E1AF9" w:rsidRPr="009E1AF9" w:rsidRDefault="009E1AF9" w:rsidP="009E1AF9">
            <w:pPr>
              <w:spacing w:after="0" w:line="240" w:lineRule="auto"/>
              <w:jc w:val="center"/>
              <w:rPr>
                <w:rFonts w:ascii="Times New Roman" w:eastAsia="Times New Roman" w:hAnsi="Times New Roman" w:cs="Times New Roman"/>
                <w:color w:val="2C2C2C"/>
                <w:sz w:val="15"/>
                <w:szCs w:val="15"/>
              </w:rPr>
            </w:pPr>
            <w:r w:rsidRPr="009E1AF9">
              <w:rPr>
                <w:rFonts w:ascii="Times New Roman" w:eastAsia="Times New Roman" w:hAnsi="Times New Roman" w:cs="Times New Roman"/>
                <w:color w:val="2C2C2C"/>
                <w:sz w:val="15"/>
                <w:szCs w:val="15"/>
              </w:rPr>
              <w:t>?</w:t>
            </w:r>
          </w:p>
        </w:tc>
        <w:tc>
          <w:tcPr>
            <w:tcW w:w="0" w:type="auto"/>
            <w:shd w:val="clear" w:color="auto" w:fill="ECECEC"/>
            <w:vAlign w:val="center"/>
            <w:hideMark/>
          </w:tcPr>
          <w:p w:rsidR="009E1AF9" w:rsidRPr="009E1AF9" w:rsidRDefault="009E1AF9" w:rsidP="009E1AF9">
            <w:pPr>
              <w:spacing w:after="0" w:line="240" w:lineRule="auto"/>
              <w:jc w:val="center"/>
              <w:rPr>
                <w:rFonts w:ascii="Times New Roman" w:eastAsia="Times New Roman" w:hAnsi="Times New Roman" w:cs="Times New Roman"/>
                <w:color w:val="2C2C2C"/>
                <w:sz w:val="15"/>
                <w:szCs w:val="15"/>
              </w:rPr>
            </w:pPr>
            <w:r w:rsidRPr="009E1AF9">
              <w:rPr>
                <w:rFonts w:ascii="Times New Roman" w:eastAsia="Times New Roman" w:hAnsi="Times New Roman" w:cs="Times New Roman"/>
                <w:color w:val="2C2C2C"/>
                <w:sz w:val="15"/>
                <w:szCs w:val="15"/>
              </w:rPr>
              <w:t>?</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 xml:space="preserve">Yes </w:t>
            </w:r>
            <w:hyperlink r:id="rId579" w:tooltip="CYREN" w:history="1">
              <w:r w:rsidRPr="009E1AF9">
                <w:rPr>
                  <w:rFonts w:ascii="Times New Roman" w:eastAsia="Times New Roman" w:hAnsi="Times New Roman" w:cs="Times New Roman"/>
                  <w:color w:val="0000FF"/>
                  <w:sz w:val="20"/>
                  <w:u w:val="single"/>
                </w:rPr>
                <w:t>CYREN</w:t>
              </w:r>
            </w:hyperlink>
            <w:r w:rsidRPr="009E1AF9">
              <w:rPr>
                <w:rFonts w:ascii="Times New Roman" w:eastAsia="Times New Roman" w:hAnsi="Times New Roman" w:cs="Times New Roman"/>
                <w:sz w:val="20"/>
                <w:szCs w:val="20"/>
              </w:rPr>
              <w:t xml:space="preserve">, </w:t>
            </w:r>
            <w:hyperlink r:id="rId580" w:tooltip="Authentium" w:history="1">
              <w:r w:rsidRPr="009E1AF9">
                <w:rPr>
                  <w:rFonts w:ascii="Times New Roman" w:eastAsia="Times New Roman" w:hAnsi="Times New Roman" w:cs="Times New Roman"/>
                  <w:color w:val="0000FF"/>
                  <w:sz w:val="20"/>
                  <w:u w:val="single"/>
                </w:rPr>
                <w:t>Authentium</w:t>
              </w:r>
            </w:hyperlink>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 xml:space="preserve">Yes </w:t>
            </w:r>
            <w:hyperlink r:id="rId581" w:tooltip="CYREN" w:history="1">
              <w:r w:rsidRPr="009E1AF9">
                <w:rPr>
                  <w:rFonts w:ascii="Times New Roman" w:eastAsia="Times New Roman" w:hAnsi="Times New Roman" w:cs="Times New Roman"/>
                  <w:color w:val="0000FF"/>
                  <w:sz w:val="20"/>
                  <w:u w:val="single"/>
                </w:rPr>
                <w:t>CYREN</w:t>
              </w:r>
            </w:hyperlink>
          </w:p>
        </w:tc>
      </w:tr>
      <w:tr w:rsidR="009E1AF9" w:rsidRPr="009E1AF9" w:rsidTr="009E1AF9">
        <w:trPr>
          <w:tblCellSpacing w:w="15" w:type="dxa"/>
        </w:trPr>
        <w:tc>
          <w:tcPr>
            <w:tcW w:w="0" w:type="auto"/>
            <w:shd w:val="clear" w:color="auto" w:fill="ECECEC"/>
            <w:vAlign w:val="center"/>
            <w:hideMark/>
          </w:tcPr>
          <w:p w:rsidR="009E1AF9" w:rsidRPr="009E1AF9" w:rsidRDefault="009E1AF9" w:rsidP="009E1AF9">
            <w:pPr>
              <w:spacing w:after="0" w:line="240" w:lineRule="auto"/>
              <w:rPr>
                <w:rFonts w:ascii="Times New Roman" w:eastAsia="Times New Roman" w:hAnsi="Times New Roman" w:cs="Times New Roman"/>
                <w:b/>
                <w:bCs/>
                <w:color w:val="000000"/>
                <w:sz w:val="20"/>
                <w:szCs w:val="20"/>
              </w:rPr>
            </w:pPr>
            <w:hyperlink r:id="rId582" w:tooltip="GroupWise" w:history="1">
              <w:r w:rsidRPr="009E1AF9">
                <w:rPr>
                  <w:rFonts w:ascii="Times New Roman" w:eastAsia="Times New Roman" w:hAnsi="Times New Roman" w:cs="Times New Roman"/>
                  <w:b/>
                  <w:bCs/>
                  <w:color w:val="0000FF"/>
                  <w:sz w:val="20"/>
                  <w:u w:val="single"/>
                </w:rPr>
                <w:t>GroupWise</w:t>
              </w:r>
            </w:hyperlink>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ECECEC"/>
            <w:vAlign w:val="center"/>
            <w:hideMark/>
          </w:tcPr>
          <w:p w:rsidR="009E1AF9" w:rsidRPr="009E1AF9" w:rsidRDefault="009E1AF9" w:rsidP="009E1AF9">
            <w:pPr>
              <w:spacing w:after="0" w:line="240" w:lineRule="auto"/>
              <w:jc w:val="center"/>
              <w:rPr>
                <w:rFonts w:ascii="Times New Roman" w:eastAsia="Times New Roman" w:hAnsi="Times New Roman" w:cs="Times New Roman"/>
                <w:color w:val="2C2C2C"/>
                <w:sz w:val="15"/>
                <w:szCs w:val="15"/>
              </w:rPr>
            </w:pPr>
            <w:r w:rsidRPr="009E1AF9">
              <w:rPr>
                <w:rFonts w:ascii="Times New Roman" w:eastAsia="Times New Roman" w:hAnsi="Times New Roman" w:cs="Times New Roman"/>
                <w:color w:val="2C2C2C"/>
                <w:sz w:val="15"/>
                <w:szCs w:val="15"/>
              </w:rPr>
              <w:t>?</w:t>
            </w:r>
          </w:p>
        </w:tc>
        <w:tc>
          <w:tcPr>
            <w:tcW w:w="0" w:type="auto"/>
            <w:shd w:val="clear" w:color="auto" w:fill="ECECEC"/>
            <w:vAlign w:val="center"/>
            <w:hideMark/>
          </w:tcPr>
          <w:p w:rsidR="009E1AF9" w:rsidRPr="009E1AF9" w:rsidRDefault="009E1AF9" w:rsidP="009E1AF9">
            <w:pPr>
              <w:spacing w:after="0" w:line="240" w:lineRule="auto"/>
              <w:jc w:val="center"/>
              <w:rPr>
                <w:rFonts w:ascii="Times New Roman" w:eastAsia="Times New Roman" w:hAnsi="Times New Roman" w:cs="Times New Roman"/>
                <w:color w:val="2C2C2C"/>
                <w:sz w:val="15"/>
                <w:szCs w:val="15"/>
              </w:rPr>
            </w:pPr>
            <w:r w:rsidRPr="009E1AF9">
              <w:rPr>
                <w:rFonts w:ascii="Times New Roman" w:eastAsia="Times New Roman" w:hAnsi="Times New Roman" w:cs="Times New Roman"/>
                <w:color w:val="2C2C2C"/>
                <w:sz w:val="15"/>
                <w:szCs w:val="15"/>
              </w:rPr>
              <w:t>?</w:t>
            </w:r>
          </w:p>
        </w:tc>
        <w:tc>
          <w:tcPr>
            <w:tcW w:w="0" w:type="auto"/>
            <w:shd w:val="clear" w:color="auto" w:fill="ECECEC"/>
            <w:vAlign w:val="center"/>
            <w:hideMark/>
          </w:tcPr>
          <w:p w:rsidR="009E1AF9" w:rsidRPr="009E1AF9" w:rsidRDefault="009E1AF9" w:rsidP="009E1AF9">
            <w:pPr>
              <w:spacing w:after="0" w:line="240" w:lineRule="auto"/>
              <w:jc w:val="center"/>
              <w:rPr>
                <w:rFonts w:ascii="Times New Roman" w:eastAsia="Times New Roman" w:hAnsi="Times New Roman" w:cs="Times New Roman"/>
                <w:color w:val="2C2C2C"/>
                <w:sz w:val="15"/>
                <w:szCs w:val="15"/>
              </w:rPr>
            </w:pPr>
            <w:r w:rsidRPr="009E1AF9">
              <w:rPr>
                <w:rFonts w:ascii="Times New Roman" w:eastAsia="Times New Roman" w:hAnsi="Times New Roman" w:cs="Times New Roman"/>
                <w:color w:val="2C2C2C"/>
                <w:sz w:val="15"/>
                <w:szCs w:val="15"/>
              </w:rPr>
              <w:t>?</w:t>
            </w:r>
          </w:p>
        </w:tc>
        <w:tc>
          <w:tcPr>
            <w:tcW w:w="0" w:type="auto"/>
            <w:shd w:val="clear" w:color="auto" w:fill="ECECEC"/>
            <w:vAlign w:val="center"/>
            <w:hideMark/>
          </w:tcPr>
          <w:p w:rsidR="009E1AF9" w:rsidRPr="009E1AF9" w:rsidRDefault="009E1AF9" w:rsidP="009E1AF9">
            <w:pPr>
              <w:spacing w:after="0" w:line="240" w:lineRule="auto"/>
              <w:jc w:val="center"/>
              <w:rPr>
                <w:rFonts w:ascii="Times New Roman" w:eastAsia="Times New Roman" w:hAnsi="Times New Roman" w:cs="Times New Roman"/>
                <w:color w:val="2C2C2C"/>
                <w:sz w:val="15"/>
                <w:szCs w:val="15"/>
              </w:rPr>
            </w:pPr>
            <w:r w:rsidRPr="009E1AF9">
              <w:rPr>
                <w:rFonts w:ascii="Times New Roman" w:eastAsia="Times New Roman" w:hAnsi="Times New Roman" w:cs="Times New Roman"/>
                <w:color w:val="2C2C2C"/>
                <w:sz w:val="15"/>
                <w:szCs w:val="15"/>
              </w:rPr>
              <w:t>?</w:t>
            </w:r>
          </w:p>
        </w:tc>
        <w:tc>
          <w:tcPr>
            <w:tcW w:w="0" w:type="auto"/>
            <w:shd w:val="clear" w:color="auto" w:fill="ECECEC"/>
            <w:vAlign w:val="center"/>
            <w:hideMark/>
          </w:tcPr>
          <w:p w:rsidR="009E1AF9" w:rsidRPr="009E1AF9" w:rsidRDefault="009E1AF9" w:rsidP="009E1AF9">
            <w:pPr>
              <w:spacing w:after="0" w:line="240" w:lineRule="auto"/>
              <w:jc w:val="center"/>
              <w:rPr>
                <w:rFonts w:ascii="Times New Roman" w:eastAsia="Times New Roman" w:hAnsi="Times New Roman" w:cs="Times New Roman"/>
                <w:color w:val="2C2C2C"/>
                <w:sz w:val="15"/>
                <w:szCs w:val="15"/>
              </w:rPr>
            </w:pPr>
            <w:r w:rsidRPr="009E1AF9">
              <w:rPr>
                <w:rFonts w:ascii="Times New Roman" w:eastAsia="Times New Roman" w:hAnsi="Times New Roman" w:cs="Times New Roman"/>
                <w:color w:val="2C2C2C"/>
                <w:sz w:val="15"/>
                <w:szCs w:val="15"/>
              </w:rPr>
              <w:t>?</w:t>
            </w:r>
          </w:p>
        </w:tc>
        <w:tc>
          <w:tcPr>
            <w:tcW w:w="0" w:type="auto"/>
            <w:shd w:val="clear" w:color="auto" w:fill="ECECEC"/>
            <w:vAlign w:val="center"/>
            <w:hideMark/>
          </w:tcPr>
          <w:p w:rsidR="009E1AF9" w:rsidRPr="009E1AF9" w:rsidRDefault="009E1AF9" w:rsidP="009E1AF9">
            <w:pPr>
              <w:spacing w:after="0" w:line="240" w:lineRule="auto"/>
              <w:jc w:val="center"/>
              <w:rPr>
                <w:rFonts w:ascii="Times New Roman" w:eastAsia="Times New Roman" w:hAnsi="Times New Roman" w:cs="Times New Roman"/>
                <w:color w:val="2C2C2C"/>
                <w:sz w:val="15"/>
                <w:szCs w:val="15"/>
              </w:rPr>
            </w:pPr>
            <w:r w:rsidRPr="009E1AF9">
              <w:rPr>
                <w:rFonts w:ascii="Times New Roman" w:eastAsia="Times New Roman" w:hAnsi="Times New Roman" w:cs="Times New Roman"/>
                <w:color w:val="2C2C2C"/>
                <w:sz w:val="15"/>
                <w:szCs w:val="15"/>
              </w:rPr>
              <w:t>?</w:t>
            </w:r>
          </w:p>
        </w:tc>
        <w:tc>
          <w:tcPr>
            <w:tcW w:w="0" w:type="auto"/>
            <w:shd w:val="clear" w:color="auto" w:fill="ECECEC"/>
            <w:vAlign w:val="center"/>
            <w:hideMark/>
          </w:tcPr>
          <w:p w:rsidR="009E1AF9" w:rsidRPr="009E1AF9" w:rsidRDefault="009E1AF9" w:rsidP="009E1AF9">
            <w:pPr>
              <w:spacing w:after="0" w:line="240" w:lineRule="auto"/>
              <w:jc w:val="center"/>
              <w:rPr>
                <w:rFonts w:ascii="Times New Roman" w:eastAsia="Times New Roman" w:hAnsi="Times New Roman" w:cs="Times New Roman"/>
                <w:color w:val="2C2C2C"/>
                <w:sz w:val="15"/>
                <w:szCs w:val="15"/>
              </w:rPr>
            </w:pPr>
            <w:r w:rsidRPr="009E1AF9">
              <w:rPr>
                <w:rFonts w:ascii="Times New Roman" w:eastAsia="Times New Roman" w:hAnsi="Times New Roman" w:cs="Times New Roman"/>
                <w:color w:val="2C2C2C"/>
                <w:sz w:val="15"/>
                <w:szCs w:val="15"/>
              </w:rPr>
              <w:t>?</w:t>
            </w:r>
          </w:p>
        </w:tc>
        <w:tc>
          <w:tcPr>
            <w:tcW w:w="0" w:type="auto"/>
            <w:shd w:val="clear" w:color="auto" w:fill="ECECEC"/>
            <w:vAlign w:val="center"/>
            <w:hideMark/>
          </w:tcPr>
          <w:p w:rsidR="009E1AF9" w:rsidRPr="009E1AF9" w:rsidRDefault="009E1AF9" w:rsidP="009E1AF9">
            <w:pPr>
              <w:spacing w:after="0" w:line="240" w:lineRule="auto"/>
              <w:jc w:val="center"/>
              <w:rPr>
                <w:rFonts w:ascii="Times New Roman" w:eastAsia="Times New Roman" w:hAnsi="Times New Roman" w:cs="Times New Roman"/>
                <w:color w:val="2C2C2C"/>
                <w:sz w:val="15"/>
                <w:szCs w:val="15"/>
              </w:rPr>
            </w:pPr>
            <w:r w:rsidRPr="009E1AF9">
              <w:rPr>
                <w:rFonts w:ascii="Times New Roman" w:eastAsia="Times New Roman" w:hAnsi="Times New Roman" w:cs="Times New Roman"/>
                <w:color w:val="2C2C2C"/>
                <w:sz w:val="15"/>
                <w:szCs w:val="15"/>
              </w:rPr>
              <w:t>?</w:t>
            </w:r>
          </w:p>
        </w:tc>
        <w:tc>
          <w:tcPr>
            <w:tcW w:w="0" w:type="auto"/>
            <w:shd w:val="clear" w:color="auto" w:fill="ECECEC"/>
            <w:vAlign w:val="center"/>
            <w:hideMark/>
          </w:tcPr>
          <w:p w:rsidR="009E1AF9" w:rsidRPr="009E1AF9" w:rsidRDefault="009E1AF9" w:rsidP="009E1AF9">
            <w:pPr>
              <w:spacing w:after="0" w:line="240" w:lineRule="auto"/>
              <w:jc w:val="center"/>
              <w:rPr>
                <w:rFonts w:ascii="Times New Roman" w:eastAsia="Times New Roman" w:hAnsi="Times New Roman" w:cs="Times New Roman"/>
                <w:color w:val="2C2C2C"/>
                <w:sz w:val="15"/>
                <w:szCs w:val="15"/>
              </w:rPr>
            </w:pPr>
            <w:r w:rsidRPr="009E1AF9">
              <w:rPr>
                <w:rFonts w:ascii="Times New Roman" w:eastAsia="Times New Roman" w:hAnsi="Times New Roman" w:cs="Times New Roman"/>
                <w:color w:val="2C2C2C"/>
                <w:sz w:val="15"/>
                <w:szCs w:val="15"/>
              </w:rPr>
              <w:t>?</w:t>
            </w:r>
          </w:p>
        </w:tc>
        <w:tc>
          <w:tcPr>
            <w:tcW w:w="0" w:type="auto"/>
            <w:shd w:val="clear" w:color="auto" w:fill="ECECEC"/>
            <w:vAlign w:val="center"/>
            <w:hideMark/>
          </w:tcPr>
          <w:p w:rsidR="009E1AF9" w:rsidRPr="009E1AF9" w:rsidRDefault="009E1AF9" w:rsidP="009E1AF9">
            <w:pPr>
              <w:spacing w:after="0" w:line="240" w:lineRule="auto"/>
              <w:jc w:val="center"/>
              <w:rPr>
                <w:rFonts w:ascii="Times New Roman" w:eastAsia="Times New Roman" w:hAnsi="Times New Roman" w:cs="Times New Roman"/>
                <w:color w:val="2C2C2C"/>
                <w:sz w:val="15"/>
                <w:szCs w:val="15"/>
              </w:rPr>
            </w:pPr>
            <w:r w:rsidRPr="009E1AF9">
              <w:rPr>
                <w:rFonts w:ascii="Times New Roman" w:eastAsia="Times New Roman" w:hAnsi="Times New Roman" w:cs="Times New Roman"/>
                <w:color w:val="2C2C2C"/>
                <w:sz w:val="15"/>
                <w:szCs w:val="15"/>
              </w:rPr>
              <w:t>?</w:t>
            </w:r>
          </w:p>
        </w:tc>
        <w:tc>
          <w:tcPr>
            <w:tcW w:w="0" w:type="auto"/>
            <w:shd w:val="clear" w:color="auto" w:fill="ECECEC"/>
            <w:vAlign w:val="center"/>
            <w:hideMark/>
          </w:tcPr>
          <w:p w:rsidR="009E1AF9" w:rsidRPr="009E1AF9" w:rsidRDefault="009E1AF9" w:rsidP="009E1AF9">
            <w:pPr>
              <w:spacing w:after="0" w:line="240" w:lineRule="auto"/>
              <w:jc w:val="center"/>
              <w:rPr>
                <w:rFonts w:ascii="Times New Roman" w:eastAsia="Times New Roman" w:hAnsi="Times New Roman" w:cs="Times New Roman"/>
                <w:color w:val="2C2C2C"/>
                <w:sz w:val="15"/>
                <w:szCs w:val="15"/>
              </w:rPr>
            </w:pPr>
            <w:r w:rsidRPr="009E1AF9">
              <w:rPr>
                <w:rFonts w:ascii="Times New Roman" w:eastAsia="Times New Roman" w:hAnsi="Times New Roman" w:cs="Times New Roman"/>
                <w:color w:val="2C2C2C"/>
                <w:sz w:val="15"/>
                <w:szCs w:val="15"/>
              </w:rPr>
              <w:t>?</w:t>
            </w:r>
          </w:p>
        </w:tc>
      </w:tr>
      <w:tr w:rsidR="009E1AF9" w:rsidRPr="009E1AF9" w:rsidTr="009E1AF9">
        <w:trPr>
          <w:tblCellSpacing w:w="15" w:type="dxa"/>
        </w:trPr>
        <w:tc>
          <w:tcPr>
            <w:tcW w:w="0" w:type="auto"/>
            <w:shd w:val="clear" w:color="auto" w:fill="ECECEC"/>
            <w:vAlign w:val="center"/>
            <w:hideMark/>
          </w:tcPr>
          <w:p w:rsidR="009E1AF9" w:rsidRPr="009E1AF9" w:rsidRDefault="009E1AF9" w:rsidP="009E1AF9">
            <w:pPr>
              <w:spacing w:after="0" w:line="240" w:lineRule="auto"/>
              <w:rPr>
                <w:rFonts w:ascii="Times New Roman" w:eastAsia="Times New Roman" w:hAnsi="Times New Roman" w:cs="Times New Roman"/>
                <w:b/>
                <w:bCs/>
                <w:color w:val="000000"/>
                <w:sz w:val="20"/>
                <w:szCs w:val="20"/>
              </w:rPr>
            </w:pPr>
            <w:hyperlink r:id="rId583" w:tooltip="Halon (software)" w:history="1">
              <w:r w:rsidRPr="009E1AF9">
                <w:rPr>
                  <w:rFonts w:ascii="Times New Roman" w:eastAsia="Times New Roman" w:hAnsi="Times New Roman" w:cs="Times New Roman"/>
                  <w:b/>
                  <w:bCs/>
                  <w:color w:val="0000FF"/>
                  <w:sz w:val="20"/>
                  <w:u w:val="single"/>
                </w:rPr>
                <w:t>Halon</w:t>
              </w:r>
            </w:hyperlink>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DDFFDD"/>
            <w:vAlign w:val="center"/>
            <w:hideMark/>
          </w:tcPr>
          <w:p w:rsidR="009E1AF9" w:rsidRPr="009E1AF9" w:rsidRDefault="009E1AF9" w:rsidP="009E1AF9">
            <w:pPr>
              <w:spacing w:after="0" w:line="240" w:lineRule="auto"/>
              <w:jc w:val="center"/>
              <w:rPr>
                <w:rFonts w:ascii="Times New Roman" w:eastAsia="Times New Roman" w:hAnsi="Times New Roman" w:cs="Times New Roman"/>
                <w:color w:val="000000"/>
                <w:sz w:val="20"/>
                <w:szCs w:val="20"/>
              </w:rPr>
            </w:pPr>
            <w:r w:rsidRPr="009E1AF9">
              <w:rPr>
                <w:rFonts w:ascii="Times New Roman" w:eastAsia="Times New Roman" w:hAnsi="Times New Roman" w:cs="Times New Roman"/>
                <w:color w:val="000000"/>
                <w:sz w:val="20"/>
                <w:szCs w:val="20"/>
              </w:rPr>
              <w:t xml:space="preserve">Optional (via </w:t>
            </w:r>
            <w:hyperlink r:id="rId584" w:tooltip="SpamAssassin" w:history="1">
              <w:r w:rsidRPr="009E1AF9">
                <w:rPr>
                  <w:rFonts w:ascii="Times New Roman" w:eastAsia="Times New Roman" w:hAnsi="Times New Roman" w:cs="Times New Roman"/>
                  <w:color w:val="0000FF"/>
                  <w:sz w:val="20"/>
                  <w:u w:val="single"/>
                </w:rPr>
                <w:t>SpamAssassin</w:t>
              </w:r>
            </w:hyperlink>
            <w:r w:rsidRPr="009E1AF9">
              <w:rPr>
                <w:rFonts w:ascii="Times New Roman" w:eastAsia="Times New Roman" w:hAnsi="Times New Roman" w:cs="Times New Roman"/>
                <w:color w:val="000000"/>
                <w:sz w:val="20"/>
                <w:szCs w:val="20"/>
              </w:rPr>
              <w:t>)</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DDFFDD"/>
            <w:vAlign w:val="center"/>
            <w:hideMark/>
          </w:tcPr>
          <w:p w:rsidR="009E1AF9" w:rsidRPr="009E1AF9" w:rsidRDefault="009E1AF9" w:rsidP="009E1AF9">
            <w:pPr>
              <w:spacing w:after="0" w:line="240" w:lineRule="auto"/>
              <w:jc w:val="center"/>
              <w:rPr>
                <w:rFonts w:ascii="Times New Roman" w:eastAsia="Times New Roman" w:hAnsi="Times New Roman" w:cs="Times New Roman"/>
                <w:color w:val="000000"/>
                <w:sz w:val="20"/>
                <w:szCs w:val="20"/>
              </w:rPr>
            </w:pPr>
            <w:r w:rsidRPr="009E1AF9">
              <w:rPr>
                <w:rFonts w:ascii="Times New Roman" w:eastAsia="Times New Roman" w:hAnsi="Times New Roman" w:cs="Times New Roman"/>
                <w:color w:val="000000"/>
                <w:sz w:val="20"/>
                <w:szCs w:val="20"/>
              </w:rPr>
              <w:t>Optional (</w:t>
            </w:r>
            <w:hyperlink r:id="rId585" w:tooltip="Sophos" w:history="1">
              <w:r w:rsidRPr="009E1AF9">
                <w:rPr>
                  <w:rFonts w:ascii="Times New Roman" w:eastAsia="Times New Roman" w:hAnsi="Times New Roman" w:cs="Times New Roman"/>
                  <w:color w:val="0000FF"/>
                  <w:sz w:val="20"/>
                  <w:u w:val="single"/>
                </w:rPr>
                <w:t>Sophos</w:t>
              </w:r>
            </w:hyperlink>
            <w:r w:rsidRPr="009E1AF9">
              <w:rPr>
                <w:rFonts w:ascii="Times New Roman" w:eastAsia="Times New Roman" w:hAnsi="Times New Roman" w:cs="Times New Roman"/>
                <w:color w:val="000000"/>
                <w:sz w:val="20"/>
                <w:szCs w:val="20"/>
              </w:rPr>
              <w:t xml:space="preserve">, </w:t>
            </w:r>
            <w:hyperlink r:id="rId586" w:tooltip="Clam AntiVirus" w:history="1">
              <w:r w:rsidRPr="009E1AF9">
                <w:rPr>
                  <w:rFonts w:ascii="Times New Roman" w:eastAsia="Times New Roman" w:hAnsi="Times New Roman" w:cs="Times New Roman"/>
                  <w:color w:val="0000FF"/>
                  <w:sz w:val="20"/>
                  <w:u w:val="single"/>
                </w:rPr>
                <w:t>ClamAV</w:t>
              </w:r>
            </w:hyperlink>
            <w:r w:rsidRPr="009E1AF9">
              <w:rPr>
                <w:rFonts w:ascii="Times New Roman" w:eastAsia="Times New Roman" w:hAnsi="Times New Roman" w:cs="Times New Roman"/>
                <w:color w:val="000000"/>
                <w:sz w:val="20"/>
                <w:szCs w:val="20"/>
              </w:rPr>
              <w:t>)</w:t>
            </w:r>
          </w:p>
        </w:tc>
        <w:tc>
          <w:tcPr>
            <w:tcW w:w="0" w:type="auto"/>
            <w:shd w:val="clear" w:color="auto" w:fill="DDFFDD"/>
            <w:vAlign w:val="center"/>
            <w:hideMark/>
          </w:tcPr>
          <w:p w:rsidR="009E1AF9" w:rsidRPr="009E1AF9" w:rsidRDefault="009E1AF9" w:rsidP="009E1AF9">
            <w:pPr>
              <w:spacing w:after="0" w:line="240" w:lineRule="auto"/>
              <w:jc w:val="center"/>
              <w:rPr>
                <w:rFonts w:ascii="Times New Roman" w:eastAsia="Times New Roman" w:hAnsi="Times New Roman" w:cs="Times New Roman"/>
                <w:color w:val="000000"/>
                <w:sz w:val="20"/>
                <w:szCs w:val="20"/>
              </w:rPr>
            </w:pPr>
            <w:r w:rsidRPr="009E1AF9">
              <w:rPr>
                <w:rFonts w:ascii="Times New Roman" w:eastAsia="Times New Roman" w:hAnsi="Times New Roman" w:cs="Times New Roman"/>
                <w:color w:val="000000"/>
                <w:sz w:val="20"/>
                <w:szCs w:val="20"/>
              </w:rPr>
              <w:t>Optional (</w:t>
            </w:r>
            <w:hyperlink r:id="rId587" w:tooltip="CYREN" w:history="1">
              <w:r w:rsidRPr="009E1AF9">
                <w:rPr>
                  <w:rFonts w:ascii="Times New Roman" w:eastAsia="Times New Roman" w:hAnsi="Times New Roman" w:cs="Times New Roman"/>
                  <w:color w:val="0000FF"/>
                  <w:sz w:val="20"/>
                  <w:u w:val="single"/>
                </w:rPr>
                <w:t>CYREN</w:t>
              </w:r>
            </w:hyperlink>
            <w:r w:rsidRPr="009E1AF9">
              <w:rPr>
                <w:rFonts w:ascii="Times New Roman" w:eastAsia="Times New Roman" w:hAnsi="Times New Roman" w:cs="Times New Roman"/>
                <w:color w:val="000000"/>
                <w:sz w:val="20"/>
                <w:szCs w:val="20"/>
              </w:rPr>
              <w:t xml:space="preserve">, </w:t>
            </w:r>
            <w:hyperlink r:id="rId588" w:tooltip="SpamAssassin" w:history="1">
              <w:r w:rsidRPr="009E1AF9">
                <w:rPr>
                  <w:rFonts w:ascii="Times New Roman" w:eastAsia="Times New Roman" w:hAnsi="Times New Roman" w:cs="Times New Roman"/>
                  <w:color w:val="0000FF"/>
                  <w:sz w:val="20"/>
                  <w:u w:val="single"/>
                </w:rPr>
                <w:t>SpamAssassin</w:t>
              </w:r>
            </w:hyperlink>
            <w:r w:rsidRPr="009E1AF9">
              <w:rPr>
                <w:rFonts w:ascii="Times New Roman" w:eastAsia="Times New Roman" w:hAnsi="Times New Roman" w:cs="Times New Roman"/>
                <w:color w:val="000000"/>
                <w:sz w:val="20"/>
                <w:szCs w:val="20"/>
              </w:rPr>
              <w:t>)</w:t>
            </w:r>
          </w:p>
        </w:tc>
      </w:tr>
      <w:tr w:rsidR="009E1AF9" w:rsidRPr="009E1AF9" w:rsidTr="009E1AF9">
        <w:trPr>
          <w:tblCellSpacing w:w="15" w:type="dxa"/>
        </w:trPr>
        <w:tc>
          <w:tcPr>
            <w:tcW w:w="0" w:type="auto"/>
            <w:shd w:val="clear" w:color="auto" w:fill="ECECEC"/>
            <w:vAlign w:val="center"/>
            <w:hideMark/>
          </w:tcPr>
          <w:p w:rsidR="009E1AF9" w:rsidRPr="009E1AF9" w:rsidRDefault="009E1AF9" w:rsidP="009E1AF9">
            <w:pPr>
              <w:spacing w:after="0" w:line="240" w:lineRule="auto"/>
              <w:rPr>
                <w:rFonts w:ascii="Times New Roman" w:eastAsia="Times New Roman" w:hAnsi="Times New Roman" w:cs="Times New Roman"/>
                <w:b/>
                <w:bCs/>
                <w:color w:val="000000"/>
                <w:sz w:val="20"/>
                <w:szCs w:val="20"/>
              </w:rPr>
            </w:pPr>
            <w:hyperlink r:id="rId589" w:tooltip="Haraka (software)" w:history="1">
              <w:r w:rsidRPr="009E1AF9">
                <w:rPr>
                  <w:rFonts w:ascii="Times New Roman" w:eastAsia="Times New Roman" w:hAnsi="Times New Roman" w:cs="Times New Roman"/>
                  <w:b/>
                  <w:bCs/>
                  <w:color w:val="0000FF"/>
                  <w:sz w:val="20"/>
                  <w:u w:val="single"/>
                </w:rPr>
                <w:t>Haraka</w:t>
              </w:r>
            </w:hyperlink>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ECECEC"/>
            <w:vAlign w:val="center"/>
            <w:hideMark/>
          </w:tcPr>
          <w:p w:rsidR="009E1AF9" w:rsidRPr="009E1AF9" w:rsidRDefault="009E1AF9" w:rsidP="009E1AF9">
            <w:pPr>
              <w:spacing w:after="0" w:line="240" w:lineRule="auto"/>
              <w:jc w:val="center"/>
              <w:rPr>
                <w:rFonts w:ascii="Times New Roman" w:eastAsia="Times New Roman" w:hAnsi="Times New Roman" w:cs="Times New Roman"/>
                <w:color w:val="2C2C2C"/>
                <w:sz w:val="15"/>
                <w:szCs w:val="15"/>
              </w:rPr>
            </w:pPr>
            <w:r w:rsidRPr="009E1AF9">
              <w:rPr>
                <w:rFonts w:ascii="Times New Roman" w:eastAsia="Times New Roman" w:hAnsi="Times New Roman" w:cs="Times New Roman"/>
                <w:color w:val="2C2C2C"/>
                <w:sz w:val="15"/>
                <w:szCs w:val="15"/>
              </w:rPr>
              <w:t>?</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DDFFDD"/>
            <w:vAlign w:val="center"/>
            <w:hideMark/>
          </w:tcPr>
          <w:p w:rsidR="009E1AF9" w:rsidRPr="009E1AF9" w:rsidRDefault="009E1AF9" w:rsidP="009E1AF9">
            <w:pPr>
              <w:spacing w:after="0" w:line="240" w:lineRule="auto"/>
              <w:jc w:val="center"/>
              <w:rPr>
                <w:rFonts w:ascii="Times New Roman" w:eastAsia="Times New Roman" w:hAnsi="Times New Roman" w:cs="Times New Roman"/>
                <w:color w:val="000000"/>
                <w:sz w:val="20"/>
                <w:szCs w:val="20"/>
              </w:rPr>
            </w:pPr>
            <w:r w:rsidRPr="009E1AF9">
              <w:rPr>
                <w:rFonts w:ascii="Times New Roman" w:eastAsia="Times New Roman" w:hAnsi="Times New Roman" w:cs="Times New Roman"/>
                <w:color w:val="000000"/>
                <w:sz w:val="20"/>
                <w:szCs w:val="20"/>
              </w:rPr>
              <w:t>Optional with spamassassin etc.</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DDFFDD"/>
            <w:vAlign w:val="center"/>
            <w:hideMark/>
          </w:tcPr>
          <w:p w:rsidR="009E1AF9" w:rsidRPr="009E1AF9" w:rsidRDefault="009E1AF9" w:rsidP="009E1AF9">
            <w:pPr>
              <w:spacing w:after="0" w:line="240" w:lineRule="auto"/>
              <w:jc w:val="center"/>
              <w:rPr>
                <w:rFonts w:ascii="Times New Roman" w:eastAsia="Times New Roman" w:hAnsi="Times New Roman" w:cs="Times New Roman"/>
                <w:color w:val="000000"/>
                <w:sz w:val="20"/>
                <w:szCs w:val="20"/>
              </w:rPr>
            </w:pPr>
            <w:r w:rsidRPr="009E1AF9">
              <w:rPr>
                <w:rFonts w:ascii="Times New Roman" w:eastAsia="Times New Roman" w:hAnsi="Times New Roman" w:cs="Times New Roman"/>
                <w:color w:val="000000"/>
                <w:sz w:val="20"/>
                <w:szCs w:val="20"/>
              </w:rPr>
              <w:t xml:space="preserve">Optional </w:t>
            </w:r>
            <w:hyperlink r:id="rId590" w:tooltip="Clam AntiVirus" w:history="1">
              <w:r w:rsidRPr="009E1AF9">
                <w:rPr>
                  <w:rFonts w:ascii="Times New Roman" w:eastAsia="Times New Roman" w:hAnsi="Times New Roman" w:cs="Times New Roman"/>
                  <w:color w:val="0000FF"/>
                  <w:sz w:val="20"/>
                  <w:u w:val="single"/>
                </w:rPr>
                <w:t>ClamAV</w:t>
              </w:r>
            </w:hyperlink>
            <w:r w:rsidRPr="009E1AF9">
              <w:rPr>
                <w:rFonts w:ascii="Times New Roman" w:eastAsia="Times New Roman" w:hAnsi="Times New Roman" w:cs="Times New Roman"/>
                <w:color w:val="000000"/>
                <w:sz w:val="20"/>
                <w:szCs w:val="20"/>
              </w:rPr>
              <w:t xml:space="preserve">, </w:t>
            </w:r>
            <w:hyperlink r:id="rId591" w:tooltip="AVG (software)" w:history="1">
              <w:r w:rsidRPr="009E1AF9">
                <w:rPr>
                  <w:rFonts w:ascii="Times New Roman" w:eastAsia="Times New Roman" w:hAnsi="Times New Roman" w:cs="Times New Roman"/>
                  <w:color w:val="0000FF"/>
                  <w:sz w:val="20"/>
                  <w:u w:val="single"/>
                </w:rPr>
                <w:t>AVG</w:t>
              </w:r>
            </w:hyperlink>
            <w:r w:rsidRPr="009E1AF9">
              <w:rPr>
                <w:rFonts w:ascii="Times New Roman" w:eastAsia="Times New Roman" w:hAnsi="Times New Roman" w:cs="Times New Roman"/>
                <w:color w:val="000000"/>
                <w:sz w:val="20"/>
                <w:szCs w:val="20"/>
              </w:rPr>
              <w:t xml:space="preserve">, </w:t>
            </w:r>
            <w:r w:rsidRPr="009E1AF9">
              <w:rPr>
                <w:rFonts w:ascii="Times New Roman" w:eastAsia="Times New Roman" w:hAnsi="Times New Roman" w:cs="Times New Roman"/>
                <w:color w:val="000000"/>
                <w:sz w:val="20"/>
                <w:szCs w:val="20"/>
              </w:rPr>
              <w:lastRenderedPageBreak/>
              <w:t>any via plugins</w:t>
            </w:r>
          </w:p>
        </w:tc>
        <w:tc>
          <w:tcPr>
            <w:tcW w:w="0" w:type="auto"/>
            <w:shd w:val="clear" w:color="auto" w:fill="DDFFDD"/>
            <w:vAlign w:val="center"/>
            <w:hideMark/>
          </w:tcPr>
          <w:p w:rsidR="009E1AF9" w:rsidRPr="009E1AF9" w:rsidRDefault="009E1AF9" w:rsidP="009E1AF9">
            <w:pPr>
              <w:spacing w:after="0" w:line="240" w:lineRule="auto"/>
              <w:jc w:val="center"/>
              <w:rPr>
                <w:rFonts w:ascii="Times New Roman" w:eastAsia="Times New Roman" w:hAnsi="Times New Roman" w:cs="Times New Roman"/>
                <w:color w:val="000000"/>
                <w:sz w:val="20"/>
                <w:szCs w:val="20"/>
              </w:rPr>
            </w:pPr>
            <w:r w:rsidRPr="009E1AF9">
              <w:rPr>
                <w:rFonts w:ascii="Times New Roman" w:eastAsia="Times New Roman" w:hAnsi="Times New Roman" w:cs="Times New Roman"/>
                <w:color w:val="000000"/>
                <w:sz w:val="20"/>
                <w:szCs w:val="20"/>
              </w:rPr>
              <w:lastRenderedPageBreak/>
              <w:t xml:space="preserve">Optional </w:t>
            </w:r>
            <w:hyperlink r:id="rId592" w:tooltip="SpamAssassin" w:history="1">
              <w:r w:rsidRPr="009E1AF9">
                <w:rPr>
                  <w:rFonts w:ascii="Times New Roman" w:eastAsia="Times New Roman" w:hAnsi="Times New Roman" w:cs="Times New Roman"/>
                  <w:color w:val="0000FF"/>
                  <w:sz w:val="20"/>
                  <w:u w:val="single"/>
                </w:rPr>
                <w:t>SpamAssassin</w:t>
              </w:r>
            </w:hyperlink>
            <w:r w:rsidRPr="009E1AF9">
              <w:rPr>
                <w:rFonts w:ascii="Times New Roman" w:eastAsia="Times New Roman" w:hAnsi="Times New Roman" w:cs="Times New Roman"/>
                <w:color w:val="000000"/>
                <w:sz w:val="20"/>
                <w:szCs w:val="20"/>
              </w:rPr>
              <w:t xml:space="preserve">, </w:t>
            </w:r>
            <w:hyperlink r:id="rId593" w:tooltip="MessageSniffer (page does not exist)" w:history="1">
              <w:r w:rsidRPr="009E1AF9">
                <w:rPr>
                  <w:rFonts w:ascii="Times New Roman" w:eastAsia="Times New Roman" w:hAnsi="Times New Roman" w:cs="Times New Roman"/>
                  <w:color w:val="0000FF"/>
                  <w:sz w:val="20"/>
                  <w:u w:val="single"/>
                </w:rPr>
                <w:t>MessageSniffer</w:t>
              </w:r>
            </w:hyperlink>
          </w:p>
        </w:tc>
      </w:tr>
      <w:tr w:rsidR="009E1AF9" w:rsidRPr="009E1AF9" w:rsidTr="009E1AF9">
        <w:trPr>
          <w:tblCellSpacing w:w="15" w:type="dxa"/>
        </w:trPr>
        <w:tc>
          <w:tcPr>
            <w:tcW w:w="0" w:type="auto"/>
            <w:shd w:val="clear" w:color="auto" w:fill="ECECEC"/>
            <w:vAlign w:val="center"/>
            <w:hideMark/>
          </w:tcPr>
          <w:p w:rsidR="009E1AF9" w:rsidRPr="009E1AF9" w:rsidRDefault="009E1AF9" w:rsidP="009E1AF9">
            <w:pPr>
              <w:spacing w:after="0" w:line="240" w:lineRule="auto"/>
              <w:rPr>
                <w:rFonts w:ascii="Times New Roman" w:eastAsia="Times New Roman" w:hAnsi="Times New Roman" w:cs="Times New Roman"/>
                <w:b/>
                <w:bCs/>
                <w:color w:val="000000"/>
                <w:sz w:val="20"/>
                <w:szCs w:val="20"/>
              </w:rPr>
            </w:pPr>
            <w:hyperlink r:id="rId594" w:tooltip="HMailServer" w:history="1">
              <w:r w:rsidRPr="009E1AF9">
                <w:rPr>
                  <w:rFonts w:ascii="Times New Roman" w:eastAsia="Times New Roman" w:hAnsi="Times New Roman" w:cs="Times New Roman"/>
                  <w:b/>
                  <w:bCs/>
                  <w:color w:val="0000FF"/>
                  <w:sz w:val="20"/>
                  <w:u w:val="single"/>
                </w:rPr>
                <w:t>hMailServer</w:t>
              </w:r>
            </w:hyperlink>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FF99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No</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ECECEC"/>
            <w:vAlign w:val="center"/>
            <w:hideMark/>
          </w:tcPr>
          <w:p w:rsidR="009E1AF9" w:rsidRPr="009E1AF9" w:rsidRDefault="009E1AF9" w:rsidP="009E1AF9">
            <w:pPr>
              <w:spacing w:after="0" w:line="240" w:lineRule="auto"/>
              <w:jc w:val="center"/>
              <w:rPr>
                <w:rFonts w:ascii="Times New Roman" w:eastAsia="Times New Roman" w:hAnsi="Times New Roman" w:cs="Times New Roman"/>
                <w:color w:val="2C2C2C"/>
                <w:sz w:val="15"/>
                <w:szCs w:val="15"/>
              </w:rPr>
            </w:pPr>
            <w:r w:rsidRPr="009E1AF9">
              <w:rPr>
                <w:rFonts w:ascii="Times New Roman" w:eastAsia="Times New Roman" w:hAnsi="Times New Roman" w:cs="Times New Roman"/>
                <w:color w:val="2C2C2C"/>
                <w:sz w:val="15"/>
                <w:szCs w:val="15"/>
              </w:rPr>
              <w:t>?</w:t>
            </w:r>
          </w:p>
        </w:tc>
        <w:tc>
          <w:tcPr>
            <w:tcW w:w="0" w:type="auto"/>
            <w:shd w:val="clear" w:color="auto" w:fill="FF99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No</w:t>
            </w:r>
          </w:p>
        </w:tc>
        <w:tc>
          <w:tcPr>
            <w:tcW w:w="0" w:type="auto"/>
            <w:shd w:val="clear" w:color="auto" w:fill="FF99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No</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 xml:space="preserve">Yes </w:t>
            </w:r>
            <w:hyperlink r:id="rId595" w:tooltip="Clam AntiVirus" w:history="1">
              <w:r w:rsidRPr="009E1AF9">
                <w:rPr>
                  <w:rFonts w:ascii="Times New Roman" w:eastAsia="Times New Roman" w:hAnsi="Times New Roman" w:cs="Times New Roman"/>
                  <w:color w:val="0000FF"/>
                  <w:sz w:val="20"/>
                  <w:u w:val="single"/>
                </w:rPr>
                <w:t>ClamAV</w:t>
              </w:r>
            </w:hyperlink>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 xml:space="preserve">Yes </w:t>
            </w:r>
            <w:hyperlink r:id="rId596" w:tooltip="Spam Assassin" w:history="1">
              <w:r w:rsidRPr="009E1AF9">
                <w:rPr>
                  <w:rFonts w:ascii="Times New Roman" w:eastAsia="Times New Roman" w:hAnsi="Times New Roman" w:cs="Times New Roman"/>
                  <w:color w:val="0000FF"/>
                  <w:sz w:val="20"/>
                  <w:u w:val="single"/>
                </w:rPr>
                <w:t>SpamAssassin</w:t>
              </w:r>
            </w:hyperlink>
          </w:p>
        </w:tc>
      </w:tr>
      <w:tr w:rsidR="009E1AF9" w:rsidRPr="009E1AF9" w:rsidTr="009E1AF9">
        <w:trPr>
          <w:tblCellSpacing w:w="15" w:type="dxa"/>
        </w:trPr>
        <w:tc>
          <w:tcPr>
            <w:tcW w:w="0" w:type="auto"/>
            <w:shd w:val="clear" w:color="auto" w:fill="ECECEC"/>
            <w:vAlign w:val="center"/>
            <w:hideMark/>
          </w:tcPr>
          <w:p w:rsidR="009E1AF9" w:rsidRPr="009E1AF9" w:rsidRDefault="009E1AF9" w:rsidP="009E1AF9">
            <w:pPr>
              <w:spacing w:after="0" w:line="240" w:lineRule="auto"/>
              <w:rPr>
                <w:rFonts w:ascii="Times New Roman" w:eastAsia="Times New Roman" w:hAnsi="Times New Roman" w:cs="Times New Roman"/>
                <w:b/>
                <w:bCs/>
                <w:color w:val="000000"/>
                <w:sz w:val="20"/>
                <w:szCs w:val="20"/>
              </w:rPr>
            </w:pPr>
            <w:hyperlink r:id="rId597" w:tooltip="IBM" w:history="1">
              <w:r w:rsidRPr="009E1AF9">
                <w:rPr>
                  <w:rFonts w:ascii="Times New Roman" w:eastAsia="Times New Roman" w:hAnsi="Times New Roman" w:cs="Times New Roman"/>
                  <w:b/>
                  <w:bCs/>
                  <w:color w:val="0000FF"/>
                  <w:sz w:val="20"/>
                  <w:u w:val="single"/>
                </w:rPr>
                <w:t>IBM</w:t>
              </w:r>
            </w:hyperlink>
            <w:r w:rsidRPr="009E1AF9">
              <w:rPr>
                <w:rFonts w:ascii="Times New Roman" w:eastAsia="Times New Roman" w:hAnsi="Times New Roman" w:cs="Times New Roman"/>
                <w:b/>
                <w:bCs/>
                <w:color w:val="000000"/>
                <w:sz w:val="20"/>
                <w:szCs w:val="20"/>
              </w:rPr>
              <w:t xml:space="preserve"> </w:t>
            </w:r>
            <w:hyperlink r:id="rId598" w:tooltip="Lotus Domino" w:history="1">
              <w:r w:rsidRPr="009E1AF9">
                <w:rPr>
                  <w:rFonts w:ascii="Times New Roman" w:eastAsia="Times New Roman" w:hAnsi="Times New Roman" w:cs="Times New Roman"/>
                  <w:b/>
                  <w:bCs/>
                  <w:color w:val="0000FF"/>
                  <w:sz w:val="20"/>
                  <w:u w:val="single"/>
                </w:rPr>
                <w:t>Lotus Domino</w:t>
              </w:r>
            </w:hyperlink>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hyperlink r:id="rId599" w:anchor="cite_note-27" w:history="1">
              <w:r w:rsidRPr="009E1AF9">
                <w:rPr>
                  <w:rFonts w:ascii="Times New Roman" w:eastAsia="Times New Roman" w:hAnsi="Times New Roman" w:cs="Times New Roman"/>
                  <w:color w:val="0000FF"/>
                  <w:sz w:val="20"/>
                  <w:u w:val="single"/>
                  <w:vertAlign w:val="superscript"/>
                </w:rPr>
                <w:t>[27]</w:t>
              </w:r>
            </w:hyperlink>
          </w:p>
        </w:tc>
        <w:tc>
          <w:tcPr>
            <w:tcW w:w="0" w:type="auto"/>
            <w:shd w:val="clear" w:color="auto" w:fill="ECECEC"/>
            <w:vAlign w:val="center"/>
            <w:hideMark/>
          </w:tcPr>
          <w:p w:rsidR="009E1AF9" w:rsidRPr="009E1AF9" w:rsidRDefault="009E1AF9" w:rsidP="009E1AF9">
            <w:pPr>
              <w:spacing w:after="0" w:line="240" w:lineRule="auto"/>
              <w:jc w:val="center"/>
              <w:rPr>
                <w:rFonts w:ascii="Times New Roman" w:eastAsia="Times New Roman" w:hAnsi="Times New Roman" w:cs="Times New Roman"/>
                <w:color w:val="2C2C2C"/>
                <w:sz w:val="15"/>
                <w:szCs w:val="15"/>
              </w:rPr>
            </w:pPr>
            <w:r w:rsidRPr="009E1AF9">
              <w:rPr>
                <w:rFonts w:ascii="Times New Roman" w:eastAsia="Times New Roman" w:hAnsi="Times New Roman" w:cs="Times New Roman"/>
                <w:color w:val="2C2C2C"/>
                <w:sz w:val="15"/>
                <w:szCs w:val="15"/>
              </w:rPr>
              <w:t>?</w:t>
            </w:r>
          </w:p>
        </w:tc>
        <w:tc>
          <w:tcPr>
            <w:tcW w:w="0" w:type="auto"/>
            <w:shd w:val="clear" w:color="auto" w:fill="ECECEC"/>
            <w:vAlign w:val="center"/>
            <w:hideMark/>
          </w:tcPr>
          <w:p w:rsidR="009E1AF9" w:rsidRPr="009E1AF9" w:rsidRDefault="009E1AF9" w:rsidP="009E1AF9">
            <w:pPr>
              <w:spacing w:after="0" w:line="240" w:lineRule="auto"/>
              <w:jc w:val="center"/>
              <w:rPr>
                <w:rFonts w:ascii="Times New Roman" w:eastAsia="Times New Roman" w:hAnsi="Times New Roman" w:cs="Times New Roman"/>
                <w:color w:val="2C2C2C"/>
                <w:sz w:val="15"/>
                <w:szCs w:val="15"/>
              </w:rPr>
            </w:pPr>
            <w:r w:rsidRPr="009E1AF9">
              <w:rPr>
                <w:rFonts w:ascii="Times New Roman" w:eastAsia="Times New Roman" w:hAnsi="Times New Roman" w:cs="Times New Roman"/>
                <w:color w:val="2C2C2C"/>
                <w:sz w:val="15"/>
                <w:szCs w:val="15"/>
              </w:rPr>
              <w:t>?</w:t>
            </w:r>
          </w:p>
        </w:tc>
        <w:tc>
          <w:tcPr>
            <w:tcW w:w="0" w:type="auto"/>
            <w:shd w:val="clear" w:color="auto" w:fill="ECECEC"/>
            <w:vAlign w:val="center"/>
            <w:hideMark/>
          </w:tcPr>
          <w:p w:rsidR="009E1AF9" w:rsidRPr="009E1AF9" w:rsidRDefault="009E1AF9" w:rsidP="009E1AF9">
            <w:pPr>
              <w:spacing w:after="0" w:line="240" w:lineRule="auto"/>
              <w:jc w:val="center"/>
              <w:rPr>
                <w:rFonts w:ascii="Times New Roman" w:eastAsia="Times New Roman" w:hAnsi="Times New Roman" w:cs="Times New Roman"/>
                <w:color w:val="2C2C2C"/>
                <w:sz w:val="15"/>
                <w:szCs w:val="15"/>
              </w:rPr>
            </w:pPr>
            <w:r w:rsidRPr="009E1AF9">
              <w:rPr>
                <w:rFonts w:ascii="Times New Roman" w:eastAsia="Times New Roman" w:hAnsi="Times New Roman" w:cs="Times New Roman"/>
                <w:color w:val="2C2C2C"/>
                <w:sz w:val="15"/>
                <w:szCs w:val="15"/>
              </w:rPr>
              <w:t>?</w:t>
            </w:r>
          </w:p>
        </w:tc>
        <w:tc>
          <w:tcPr>
            <w:tcW w:w="0" w:type="auto"/>
            <w:shd w:val="clear" w:color="auto" w:fill="FF99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No</w:t>
            </w:r>
            <w:hyperlink r:id="rId600" w:anchor="cite_note-28" w:history="1">
              <w:r w:rsidRPr="009E1AF9">
                <w:rPr>
                  <w:rFonts w:ascii="Times New Roman" w:eastAsia="Times New Roman" w:hAnsi="Times New Roman" w:cs="Times New Roman"/>
                  <w:color w:val="0000FF"/>
                  <w:sz w:val="20"/>
                  <w:u w:val="single"/>
                  <w:vertAlign w:val="superscript"/>
                </w:rPr>
                <w:t>[28]</w:t>
              </w:r>
            </w:hyperlink>
          </w:p>
        </w:tc>
        <w:tc>
          <w:tcPr>
            <w:tcW w:w="0" w:type="auto"/>
            <w:shd w:val="clear" w:color="auto" w:fill="ECECEC"/>
            <w:vAlign w:val="center"/>
            <w:hideMark/>
          </w:tcPr>
          <w:p w:rsidR="009E1AF9" w:rsidRPr="009E1AF9" w:rsidRDefault="009E1AF9" w:rsidP="009E1AF9">
            <w:pPr>
              <w:spacing w:after="0" w:line="240" w:lineRule="auto"/>
              <w:jc w:val="center"/>
              <w:rPr>
                <w:rFonts w:ascii="Times New Roman" w:eastAsia="Times New Roman" w:hAnsi="Times New Roman" w:cs="Times New Roman"/>
                <w:color w:val="2C2C2C"/>
                <w:sz w:val="15"/>
                <w:szCs w:val="15"/>
              </w:rPr>
            </w:pPr>
            <w:r w:rsidRPr="009E1AF9">
              <w:rPr>
                <w:rFonts w:ascii="Times New Roman" w:eastAsia="Times New Roman" w:hAnsi="Times New Roman" w:cs="Times New Roman"/>
                <w:color w:val="2C2C2C"/>
                <w:sz w:val="15"/>
                <w:szCs w:val="15"/>
              </w:rPr>
              <w:t>?</w:t>
            </w:r>
          </w:p>
        </w:tc>
        <w:tc>
          <w:tcPr>
            <w:tcW w:w="0" w:type="auto"/>
            <w:shd w:val="clear" w:color="auto" w:fill="ECECEC"/>
            <w:vAlign w:val="center"/>
            <w:hideMark/>
          </w:tcPr>
          <w:p w:rsidR="009E1AF9" w:rsidRPr="009E1AF9" w:rsidRDefault="009E1AF9" w:rsidP="009E1AF9">
            <w:pPr>
              <w:spacing w:after="0" w:line="240" w:lineRule="auto"/>
              <w:jc w:val="center"/>
              <w:rPr>
                <w:rFonts w:ascii="Times New Roman" w:eastAsia="Times New Roman" w:hAnsi="Times New Roman" w:cs="Times New Roman"/>
                <w:color w:val="2C2C2C"/>
                <w:sz w:val="15"/>
                <w:szCs w:val="15"/>
              </w:rPr>
            </w:pPr>
            <w:r w:rsidRPr="009E1AF9">
              <w:rPr>
                <w:rFonts w:ascii="Times New Roman" w:eastAsia="Times New Roman" w:hAnsi="Times New Roman" w:cs="Times New Roman"/>
                <w:color w:val="2C2C2C"/>
                <w:sz w:val="15"/>
                <w:szCs w:val="15"/>
              </w:rPr>
              <w:t>?</w:t>
            </w:r>
          </w:p>
        </w:tc>
        <w:tc>
          <w:tcPr>
            <w:tcW w:w="0" w:type="auto"/>
            <w:shd w:val="clear" w:color="auto" w:fill="ECECEC"/>
            <w:vAlign w:val="center"/>
            <w:hideMark/>
          </w:tcPr>
          <w:p w:rsidR="009E1AF9" w:rsidRPr="009E1AF9" w:rsidRDefault="009E1AF9" w:rsidP="009E1AF9">
            <w:pPr>
              <w:spacing w:after="0" w:line="240" w:lineRule="auto"/>
              <w:jc w:val="center"/>
              <w:rPr>
                <w:rFonts w:ascii="Times New Roman" w:eastAsia="Times New Roman" w:hAnsi="Times New Roman" w:cs="Times New Roman"/>
                <w:color w:val="2C2C2C"/>
                <w:sz w:val="15"/>
                <w:szCs w:val="15"/>
              </w:rPr>
            </w:pPr>
            <w:r w:rsidRPr="009E1AF9">
              <w:rPr>
                <w:rFonts w:ascii="Times New Roman" w:eastAsia="Times New Roman" w:hAnsi="Times New Roman" w:cs="Times New Roman"/>
                <w:color w:val="2C2C2C"/>
                <w:sz w:val="15"/>
                <w:szCs w:val="15"/>
              </w:rPr>
              <w:t>?</w:t>
            </w:r>
          </w:p>
        </w:tc>
        <w:tc>
          <w:tcPr>
            <w:tcW w:w="0" w:type="auto"/>
            <w:shd w:val="clear" w:color="auto" w:fill="ECECEC"/>
            <w:vAlign w:val="center"/>
            <w:hideMark/>
          </w:tcPr>
          <w:p w:rsidR="009E1AF9" w:rsidRPr="009E1AF9" w:rsidRDefault="009E1AF9" w:rsidP="009E1AF9">
            <w:pPr>
              <w:spacing w:after="0" w:line="240" w:lineRule="auto"/>
              <w:jc w:val="center"/>
              <w:rPr>
                <w:rFonts w:ascii="Times New Roman" w:eastAsia="Times New Roman" w:hAnsi="Times New Roman" w:cs="Times New Roman"/>
                <w:color w:val="2C2C2C"/>
                <w:sz w:val="15"/>
                <w:szCs w:val="15"/>
              </w:rPr>
            </w:pPr>
            <w:r w:rsidRPr="009E1AF9">
              <w:rPr>
                <w:rFonts w:ascii="Times New Roman" w:eastAsia="Times New Roman" w:hAnsi="Times New Roman" w:cs="Times New Roman"/>
                <w:color w:val="2C2C2C"/>
                <w:sz w:val="15"/>
                <w:szCs w:val="15"/>
              </w:rPr>
              <w:t>?</w:t>
            </w:r>
          </w:p>
        </w:tc>
        <w:tc>
          <w:tcPr>
            <w:tcW w:w="0" w:type="auto"/>
            <w:shd w:val="clear" w:color="auto" w:fill="ECECEC"/>
            <w:vAlign w:val="center"/>
            <w:hideMark/>
          </w:tcPr>
          <w:p w:rsidR="009E1AF9" w:rsidRPr="009E1AF9" w:rsidRDefault="009E1AF9" w:rsidP="009E1AF9">
            <w:pPr>
              <w:spacing w:after="0" w:line="240" w:lineRule="auto"/>
              <w:jc w:val="center"/>
              <w:rPr>
                <w:rFonts w:ascii="Times New Roman" w:eastAsia="Times New Roman" w:hAnsi="Times New Roman" w:cs="Times New Roman"/>
                <w:color w:val="2C2C2C"/>
                <w:sz w:val="15"/>
                <w:szCs w:val="15"/>
              </w:rPr>
            </w:pPr>
            <w:r w:rsidRPr="009E1AF9">
              <w:rPr>
                <w:rFonts w:ascii="Times New Roman" w:eastAsia="Times New Roman" w:hAnsi="Times New Roman" w:cs="Times New Roman"/>
                <w:color w:val="2C2C2C"/>
                <w:sz w:val="15"/>
                <w:szCs w:val="15"/>
              </w:rPr>
              <w:t>?</w:t>
            </w:r>
          </w:p>
        </w:tc>
        <w:tc>
          <w:tcPr>
            <w:tcW w:w="0" w:type="auto"/>
            <w:shd w:val="clear" w:color="auto" w:fill="ECECEC"/>
            <w:vAlign w:val="center"/>
            <w:hideMark/>
          </w:tcPr>
          <w:p w:rsidR="009E1AF9" w:rsidRPr="009E1AF9" w:rsidRDefault="009E1AF9" w:rsidP="009E1AF9">
            <w:pPr>
              <w:spacing w:after="0" w:line="240" w:lineRule="auto"/>
              <w:jc w:val="center"/>
              <w:rPr>
                <w:rFonts w:ascii="Times New Roman" w:eastAsia="Times New Roman" w:hAnsi="Times New Roman" w:cs="Times New Roman"/>
                <w:color w:val="2C2C2C"/>
                <w:sz w:val="15"/>
                <w:szCs w:val="15"/>
              </w:rPr>
            </w:pPr>
            <w:r w:rsidRPr="009E1AF9">
              <w:rPr>
                <w:rFonts w:ascii="Times New Roman" w:eastAsia="Times New Roman" w:hAnsi="Times New Roman" w:cs="Times New Roman"/>
                <w:color w:val="2C2C2C"/>
                <w:sz w:val="15"/>
                <w:szCs w:val="15"/>
              </w:rPr>
              <w:t>?</w:t>
            </w:r>
          </w:p>
        </w:tc>
        <w:tc>
          <w:tcPr>
            <w:tcW w:w="0" w:type="auto"/>
            <w:shd w:val="clear" w:color="auto" w:fill="ECECEC"/>
            <w:vAlign w:val="center"/>
            <w:hideMark/>
          </w:tcPr>
          <w:p w:rsidR="009E1AF9" w:rsidRPr="009E1AF9" w:rsidRDefault="009E1AF9" w:rsidP="009E1AF9">
            <w:pPr>
              <w:spacing w:after="0" w:line="240" w:lineRule="auto"/>
              <w:jc w:val="center"/>
              <w:rPr>
                <w:rFonts w:ascii="Times New Roman" w:eastAsia="Times New Roman" w:hAnsi="Times New Roman" w:cs="Times New Roman"/>
                <w:color w:val="2C2C2C"/>
                <w:sz w:val="15"/>
                <w:szCs w:val="15"/>
              </w:rPr>
            </w:pPr>
            <w:r w:rsidRPr="009E1AF9">
              <w:rPr>
                <w:rFonts w:ascii="Times New Roman" w:eastAsia="Times New Roman" w:hAnsi="Times New Roman" w:cs="Times New Roman"/>
                <w:color w:val="2C2C2C"/>
                <w:sz w:val="15"/>
                <w:szCs w:val="15"/>
              </w:rPr>
              <w:t>?</w:t>
            </w:r>
          </w:p>
        </w:tc>
      </w:tr>
      <w:tr w:rsidR="009E1AF9" w:rsidRPr="009E1AF9" w:rsidTr="009E1AF9">
        <w:trPr>
          <w:tblCellSpacing w:w="15" w:type="dxa"/>
        </w:trPr>
        <w:tc>
          <w:tcPr>
            <w:tcW w:w="0" w:type="auto"/>
            <w:shd w:val="clear" w:color="auto" w:fill="ECECEC"/>
            <w:vAlign w:val="center"/>
            <w:hideMark/>
          </w:tcPr>
          <w:p w:rsidR="009E1AF9" w:rsidRPr="009E1AF9" w:rsidRDefault="009E1AF9" w:rsidP="009E1AF9">
            <w:pPr>
              <w:spacing w:after="0" w:line="240" w:lineRule="auto"/>
              <w:rPr>
                <w:rFonts w:ascii="Times New Roman" w:eastAsia="Times New Roman" w:hAnsi="Times New Roman" w:cs="Times New Roman"/>
                <w:b/>
                <w:bCs/>
                <w:color w:val="000000"/>
                <w:sz w:val="20"/>
                <w:szCs w:val="20"/>
              </w:rPr>
            </w:pPr>
            <w:hyperlink r:id="rId601" w:tooltip="IceWarp Mail Server" w:history="1">
              <w:r w:rsidRPr="009E1AF9">
                <w:rPr>
                  <w:rFonts w:ascii="Times New Roman" w:eastAsia="Times New Roman" w:hAnsi="Times New Roman" w:cs="Times New Roman"/>
                  <w:b/>
                  <w:bCs/>
                  <w:color w:val="0000FF"/>
                  <w:sz w:val="20"/>
                  <w:u w:val="single"/>
                </w:rPr>
                <w:t>IceWarp Mail Server</w:t>
              </w:r>
            </w:hyperlink>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ECECEC"/>
            <w:vAlign w:val="center"/>
            <w:hideMark/>
          </w:tcPr>
          <w:p w:rsidR="009E1AF9" w:rsidRPr="009E1AF9" w:rsidRDefault="009E1AF9" w:rsidP="009E1AF9">
            <w:pPr>
              <w:spacing w:after="0" w:line="240" w:lineRule="auto"/>
              <w:jc w:val="center"/>
              <w:rPr>
                <w:rFonts w:ascii="Times New Roman" w:eastAsia="Times New Roman" w:hAnsi="Times New Roman" w:cs="Times New Roman"/>
                <w:color w:val="2C2C2C"/>
                <w:sz w:val="15"/>
                <w:szCs w:val="15"/>
              </w:rPr>
            </w:pPr>
            <w:r w:rsidRPr="009E1AF9">
              <w:rPr>
                <w:rFonts w:ascii="Times New Roman" w:eastAsia="Times New Roman" w:hAnsi="Times New Roman" w:cs="Times New Roman"/>
                <w:color w:val="2C2C2C"/>
                <w:sz w:val="15"/>
                <w:szCs w:val="15"/>
              </w:rPr>
              <w:t>?</w:t>
            </w:r>
          </w:p>
        </w:tc>
        <w:tc>
          <w:tcPr>
            <w:tcW w:w="0" w:type="auto"/>
            <w:shd w:val="clear" w:color="auto" w:fill="ECECEC"/>
            <w:vAlign w:val="center"/>
            <w:hideMark/>
          </w:tcPr>
          <w:p w:rsidR="009E1AF9" w:rsidRPr="009E1AF9" w:rsidRDefault="009E1AF9" w:rsidP="009E1AF9">
            <w:pPr>
              <w:spacing w:after="0" w:line="240" w:lineRule="auto"/>
              <w:jc w:val="center"/>
              <w:rPr>
                <w:rFonts w:ascii="Times New Roman" w:eastAsia="Times New Roman" w:hAnsi="Times New Roman" w:cs="Times New Roman"/>
                <w:color w:val="2C2C2C"/>
                <w:sz w:val="15"/>
                <w:szCs w:val="15"/>
              </w:rPr>
            </w:pPr>
            <w:r w:rsidRPr="009E1AF9">
              <w:rPr>
                <w:rFonts w:ascii="Times New Roman" w:eastAsia="Times New Roman" w:hAnsi="Times New Roman" w:cs="Times New Roman"/>
                <w:color w:val="2C2C2C"/>
                <w:sz w:val="15"/>
                <w:szCs w:val="15"/>
              </w:rPr>
              <w:t>?</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r>
      <w:tr w:rsidR="009E1AF9" w:rsidRPr="009E1AF9" w:rsidTr="009E1AF9">
        <w:trPr>
          <w:tblCellSpacing w:w="15" w:type="dxa"/>
        </w:trPr>
        <w:tc>
          <w:tcPr>
            <w:tcW w:w="0" w:type="auto"/>
            <w:shd w:val="clear" w:color="auto" w:fill="ECECEC"/>
            <w:vAlign w:val="center"/>
            <w:hideMark/>
          </w:tcPr>
          <w:p w:rsidR="009E1AF9" w:rsidRPr="009E1AF9" w:rsidRDefault="009E1AF9" w:rsidP="009E1AF9">
            <w:pPr>
              <w:spacing w:after="0" w:line="240" w:lineRule="auto"/>
              <w:rPr>
                <w:rFonts w:ascii="Times New Roman" w:eastAsia="Times New Roman" w:hAnsi="Times New Roman" w:cs="Times New Roman"/>
                <w:b/>
                <w:bCs/>
                <w:color w:val="000000"/>
                <w:sz w:val="20"/>
                <w:szCs w:val="20"/>
              </w:rPr>
            </w:pPr>
            <w:hyperlink r:id="rId602" w:tooltip="Ipswitch IMail Server" w:history="1">
              <w:r w:rsidRPr="009E1AF9">
                <w:rPr>
                  <w:rFonts w:ascii="Times New Roman" w:eastAsia="Times New Roman" w:hAnsi="Times New Roman" w:cs="Times New Roman"/>
                  <w:b/>
                  <w:bCs/>
                  <w:color w:val="0000FF"/>
                  <w:sz w:val="20"/>
                  <w:u w:val="single"/>
                </w:rPr>
                <w:t>Ipswitch IMail Server</w:t>
              </w:r>
            </w:hyperlink>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FF99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No</w:t>
            </w:r>
          </w:p>
        </w:tc>
        <w:tc>
          <w:tcPr>
            <w:tcW w:w="0" w:type="auto"/>
            <w:shd w:val="clear" w:color="auto" w:fill="FF99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No</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hyperlink r:id="rId603" w:anchor="cite_note-29" w:history="1">
              <w:r w:rsidRPr="009E1AF9">
                <w:rPr>
                  <w:rFonts w:ascii="Times New Roman" w:eastAsia="Times New Roman" w:hAnsi="Times New Roman" w:cs="Times New Roman"/>
                  <w:color w:val="0000FF"/>
                  <w:sz w:val="20"/>
                  <w:u w:val="single"/>
                  <w:vertAlign w:val="superscript"/>
                </w:rPr>
                <w:t>[29]</w:t>
              </w:r>
            </w:hyperlink>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hyperlink r:id="rId604" w:anchor="cite_note-30" w:history="1">
              <w:r w:rsidRPr="009E1AF9">
                <w:rPr>
                  <w:rFonts w:ascii="Times New Roman" w:eastAsia="Times New Roman" w:hAnsi="Times New Roman" w:cs="Times New Roman"/>
                  <w:color w:val="0000FF"/>
                  <w:sz w:val="20"/>
                  <w:u w:val="single"/>
                  <w:vertAlign w:val="superscript"/>
                </w:rPr>
                <w:t>[30]</w:t>
              </w:r>
            </w:hyperlink>
          </w:p>
        </w:tc>
        <w:tc>
          <w:tcPr>
            <w:tcW w:w="0" w:type="auto"/>
            <w:shd w:val="clear" w:color="auto" w:fill="FF99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No</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 xml:space="preserve">Yes </w:t>
            </w:r>
            <w:hyperlink r:id="rId605" w:tooltip="Symantec" w:history="1">
              <w:r w:rsidRPr="009E1AF9">
                <w:rPr>
                  <w:rFonts w:ascii="Times New Roman" w:eastAsia="Times New Roman" w:hAnsi="Times New Roman" w:cs="Times New Roman"/>
                  <w:color w:val="0000FF"/>
                  <w:sz w:val="20"/>
                  <w:u w:val="single"/>
                </w:rPr>
                <w:t>Symantec</w:t>
              </w:r>
            </w:hyperlink>
            <w:r w:rsidRPr="009E1AF9">
              <w:rPr>
                <w:rFonts w:ascii="Times New Roman" w:eastAsia="Times New Roman" w:hAnsi="Times New Roman" w:cs="Times New Roman"/>
                <w:sz w:val="20"/>
                <w:szCs w:val="20"/>
              </w:rPr>
              <w:t xml:space="preserve">, </w:t>
            </w:r>
            <w:hyperlink r:id="rId606" w:tooltip="BitDefender" w:history="1">
              <w:r w:rsidRPr="009E1AF9">
                <w:rPr>
                  <w:rFonts w:ascii="Times New Roman" w:eastAsia="Times New Roman" w:hAnsi="Times New Roman" w:cs="Times New Roman"/>
                  <w:color w:val="0000FF"/>
                  <w:sz w:val="20"/>
                  <w:u w:val="single"/>
                </w:rPr>
                <w:t>BitDefender</w:t>
              </w:r>
            </w:hyperlink>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 xml:space="preserve">Yes </w:t>
            </w:r>
            <w:hyperlink r:id="rId607" w:tooltip="CYREN" w:history="1">
              <w:r w:rsidRPr="009E1AF9">
                <w:rPr>
                  <w:rFonts w:ascii="Times New Roman" w:eastAsia="Times New Roman" w:hAnsi="Times New Roman" w:cs="Times New Roman"/>
                  <w:color w:val="0000FF"/>
                  <w:sz w:val="20"/>
                  <w:u w:val="single"/>
                </w:rPr>
                <w:t>CYREN</w:t>
              </w:r>
            </w:hyperlink>
          </w:p>
        </w:tc>
      </w:tr>
      <w:tr w:rsidR="009E1AF9" w:rsidRPr="009E1AF9" w:rsidTr="009E1AF9">
        <w:trPr>
          <w:tblCellSpacing w:w="15" w:type="dxa"/>
        </w:trPr>
        <w:tc>
          <w:tcPr>
            <w:tcW w:w="0" w:type="auto"/>
            <w:shd w:val="clear" w:color="auto" w:fill="ECECEC"/>
            <w:vAlign w:val="center"/>
            <w:hideMark/>
          </w:tcPr>
          <w:p w:rsidR="009E1AF9" w:rsidRPr="009E1AF9" w:rsidRDefault="009E1AF9" w:rsidP="009E1AF9">
            <w:pPr>
              <w:spacing w:after="0" w:line="240" w:lineRule="auto"/>
              <w:rPr>
                <w:rFonts w:ascii="Times New Roman" w:eastAsia="Times New Roman" w:hAnsi="Times New Roman" w:cs="Times New Roman"/>
                <w:b/>
                <w:bCs/>
                <w:color w:val="000000"/>
                <w:sz w:val="20"/>
                <w:szCs w:val="20"/>
              </w:rPr>
            </w:pPr>
            <w:hyperlink r:id="rId608" w:tooltip="Kolab" w:history="1">
              <w:r w:rsidRPr="009E1AF9">
                <w:rPr>
                  <w:rFonts w:ascii="Times New Roman" w:eastAsia="Times New Roman" w:hAnsi="Times New Roman" w:cs="Times New Roman"/>
                  <w:b/>
                  <w:bCs/>
                  <w:color w:val="0000FF"/>
                  <w:sz w:val="20"/>
                  <w:u w:val="single"/>
                </w:rPr>
                <w:t>Kolab</w:t>
              </w:r>
            </w:hyperlink>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ECECEC"/>
            <w:vAlign w:val="center"/>
            <w:hideMark/>
          </w:tcPr>
          <w:p w:rsidR="009E1AF9" w:rsidRPr="009E1AF9" w:rsidRDefault="009E1AF9" w:rsidP="009E1AF9">
            <w:pPr>
              <w:spacing w:after="0" w:line="240" w:lineRule="auto"/>
              <w:jc w:val="center"/>
              <w:rPr>
                <w:rFonts w:ascii="Times New Roman" w:eastAsia="Times New Roman" w:hAnsi="Times New Roman" w:cs="Times New Roman"/>
                <w:color w:val="2C2C2C"/>
                <w:sz w:val="15"/>
                <w:szCs w:val="15"/>
              </w:rPr>
            </w:pPr>
            <w:r w:rsidRPr="009E1AF9">
              <w:rPr>
                <w:rFonts w:ascii="Times New Roman" w:eastAsia="Times New Roman" w:hAnsi="Times New Roman" w:cs="Times New Roman"/>
                <w:color w:val="2C2C2C"/>
                <w:sz w:val="15"/>
                <w:szCs w:val="15"/>
              </w:rPr>
              <w:t>?</w:t>
            </w:r>
          </w:p>
        </w:tc>
        <w:tc>
          <w:tcPr>
            <w:tcW w:w="0" w:type="auto"/>
            <w:shd w:val="clear" w:color="auto" w:fill="ECECEC"/>
            <w:vAlign w:val="center"/>
            <w:hideMark/>
          </w:tcPr>
          <w:p w:rsidR="009E1AF9" w:rsidRPr="009E1AF9" w:rsidRDefault="009E1AF9" w:rsidP="009E1AF9">
            <w:pPr>
              <w:spacing w:after="0" w:line="240" w:lineRule="auto"/>
              <w:jc w:val="center"/>
              <w:rPr>
                <w:rFonts w:ascii="Times New Roman" w:eastAsia="Times New Roman" w:hAnsi="Times New Roman" w:cs="Times New Roman"/>
                <w:color w:val="2C2C2C"/>
                <w:sz w:val="15"/>
                <w:szCs w:val="15"/>
              </w:rPr>
            </w:pPr>
            <w:r w:rsidRPr="009E1AF9">
              <w:rPr>
                <w:rFonts w:ascii="Times New Roman" w:eastAsia="Times New Roman" w:hAnsi="Times New Roman" w:cs="Times New Roman"/>
                <w:color w:val="2C2C2C"/>
                <w:sz w:val="15"/>
                <w:szCs w:val="15"/>
              </w:rPr>
              <w:t>?</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ECECEC"/>
            <w:vAlign w:val="center"/>
            <w:hideMark/>
          </w:tcPr>
          <w:p w:rsidR="009E1AF9" w:rsidRPr="009E1AF9" w:rsidRDefault="009E1AF9" w:rsidP="009E1AF9">
            <w:pPr>
              <w:spacing w:after="0" w:line="240" w:lineRule="auto"/>
              <w:jc w:val="center"/>
              <w:rPr>
                <w:rFonts w:ascii="Times New Roman" w:eastAsia="Times New Roman" w:hAnsi="Times New Roman" w:cs="Times New Roman"/>
                <w:color w:val="2C2C2C"/>
                <w:sz w:val="15"/>
                <w:szCs w:val="15"/>
              </w:rPr>
            </w:pPr>
            <w:r w:rsidRPr="009E1AF9">
              <w:rPr>
                <w:rFonts w:ascii="Times New Roman" w:eastAsia="Times New Roman" w:hAnsi="Times New Roman" w:cs="Times New Roman"/>
                <w:color w:val="2C2C2C"/>
                <w:sz w:val="15"/>
                <w:szCs w:val="15"/>
              </w:rPr>
              <w:t>?</w:t>
            </w:r>
          </w:p>
        </w:tc>
        <w:tc>
          <w:tcPr>
            <w:tcW w:w="0" w:type="auto"/>
            <w:shd w:val="clear" w:color="auto" w:fill="ECECEC"/>
            <w:vAlign w:val="center"/>
            <w:hideMark/>
          </w:tcPr>
          <w:p w:rsidR="009E1AF9" w:rsidRPr="009E1AF9" w:rsidRDefault="009E1AF9" w:rsidP="009E1AF9">
            <w:pPr>
              <w:spacing w:after="0" w:line="240" w:lineRule="auto"/>
              <w:jc w:val="center"/>
              <w:rPr>
                <w:rFonts w:ascii="Times New Roman" w:eastAsia="Times New Roman" w:hAnsi="Times New Roman" w:cs="Times New Roman"/>
                <w:color w:val="2C2C2C"/>
                <w:sz w:val="15"/>
                <w:szCs w:val="15"/>
              </w:rPr>
            </w:pPr>
            <w:r w:rsidRPr="009E1AF9">
              <w:rPr>
                <w:rFonts w:ascii="Times New Roman" w:eastAsia="Times New Roman" w:hAnsi="Times New Roman" w:cs="Times New Roman"/>
                <w:color w:val="2C2C2C"/>
                <w:sz w:val="15"/>
                <w:szCs w:val="15"/>
              </w:rPr>
              <w:t>?</w:t>
            </w:r>
          </w:p>
        </w:tc>
        <w:tc>
          <w:tcPr>
            <w:tcW w:w="0" w:type="auto"/>
            <w:shd w:val="clear" w:color="auto" w:fill="ECECEC"/>
            <w:vAlign w:val="center"/>
            <w:hideMark/>
          </w:tcPr>
          <w:p w:rsidR="009E1AF9" w:rsidRPr="009E1AF9" w:rsidRDefault="009E1AF9" w:rsidP="009E1AF9">
            <w:pPr>
              <w:spacing w:after="0" w:line="240" w:lineRule="auto"/>
              <w:jc w:val="center"/>
              <w:rPr>
                <w:rFonts w:ascii="Times New Roman" w:eastAsia="Times New Roman" w:hAnsi="Times New Roman" w:cs="Times New Roman"/>
                <w:color w:val="2C2C2C"/>
                <w:sz w:val="15"/>
                <w:szCs w:val="15"/>
              </w:rPr>
            </w:pPr>
            <w:r w:rsidRPr="009E1AF9">
              <w:rPr>
                <w:rFonts w:ascii="Times New Roman" w:eastAsia="Times New Roman" w:hAnsi="Times New Roman" w:cs="Times New Roman"/>
                <w:color w:val="2C2C2C"/>
                <w:sz w:val="15"/>
                <w:szCs w:val="15"/>
              </w:rPr>
              <w:t>?</w:t>
            </w:r>
          </w:p>
        </w:tc>
        <w:tc>
          <w:tcPr>
            <w:tcW w:w="0" w:type="auto"/>
            <w:shd w:val="clear" w:color="auto" w:fill="DDFFDD"/>
            <w:vAlign w:val="center"/>
            <w:hideMark/>
          </w:tcPr>
          <w:p w:rsidR="009E1AF9" w:rsidRPr="009E1AF9" w:rsidRDefault="009E1AF9" w:rsidP="009E1AF9">
            <w:pPr>
              <w:spacing w:after="0" w:line="240" w:lineRule="auto"/>
              <w:jc w:val="center"/>
              <w:rPr>
                <w:rFonts w:ascii="Times New Roman" w:eastAsia="Times New Roman" w:hAnsi="Times New Roman" w:cs="Times New Roman"/>
                <w:color w:val="000000"/>
                <w:sz w:val="20"/>
                <w:szCs w:val="20"/>
              </w:rPr>
            </w:pPr>
            <w:r w:rsidRPr="009E1AF9">
              <w:rPr>
                <w:rFonts w:ascii="Times New Roman" w:eastAsia="Times New Roman" w:hAnsi="Times New Roman" w:cs="Times New Roman"/>
                <w:color w:val="000000"/>
                <w:sz w:val="20"/>
                <w:szCs w:val="20"/>
              </w:rPr>
              <w:t>Optional with spamassassin etc.</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DDFFDD"/>
            <w:vAlign w:val="center"/>
            <w:hideMark/>
          </w:tcPr>
          <w:p w:rsidR="009E1AF9" w:rsidRPr="009E1AF9" w:rsidRDefault="009E1AF9" w:rsidP="009E1AF9">
            <w:pPr>
              <w:spacing w:after="0" w:line="240" w:lineRule="auto"/>
              <w:jc w:val="center"/>
              <w:rPr>
                <w:rFonts w:ascii="Times New Roman" w:eastAsia="Times New Roman" w:hAnsi="Times New Roman" w:cs="Times New Roman"/>
                <w:color w:val="000000"/>
                <w:sz w:val="20"/>
                <w:szCs w:val="20"/>
              </w:rPr>
            </w:pPr>
            <w:r w:rsidRPr="009E1AF9">
              <w:rPr>
                <w:rFonts w:ascii="Times New Roman" w:eastAsia="Times New Roman" w:hAnsi="Times New Roman" w:cs="Times New Roman"/>
                <w:color w:val="000000"/>
                <w:sz w:val="20"/>
                <w:szCs w:val="20"/>
              </w:rPr>
              <w:t xml:space="preserve">Optional (via </w:t>
            </w:r>
            <w:hyperlink r:id="rId609" w:history="1">
              <w:r w:rsidRPr="009E1AF9">
                <w:rPr>
                  <w:rFonts w:ascii="Times New Roman" w:eastAsia="Times New Roman" w:hAnsi="Times New Roman" w:cs="Times New Roman"/>
                  <w:color w:val="0000FF"/>
                  <w:sz w:val="20"/>
                  <w:u w:val="single"/>
                </w:rPr>
                <w:t>content filter</w:t>
              </w:r>
            </w:hyperlink>
            <w:r w:rsidRPr="009E1AF9">
              <w:rPr>
                <w:rFonts w:ascii="Times New Roman" w:eastAsia="Times New Roman" w:hAnsi="Times New Roman" w:cs="Times New Roman"/>
                <w:color w:val="000000"/>
                <w:sz w:val="20"/>
                <w:szCs w:val="20"/>
              </w:rPr>
              <w:t xml:space="preserve"> interface)</w:t>
            </w:r>
          </w:p>
        </w:tc>
        <w:tc>
          <w:tcPr>
            <w:tcW w:w="0" w:type="auto"/>
            <w:shd w:val="clear" w:color="auto" w:fill="DDFFDD"/>
            <w:vAlign w:val="center"/>
            <w:hideMark/>
          </w:tcPr>
          <w:p w:rsidR="009E1AF9" w:rsidRPr="009E1AF9" w:rsidRDefault="009E1AF9" w:rsidP="009E1AF9">
            <w:pPr>
              <w:spacing w:after="0" w:line="240" w:lineRule="auto"/>
              <w:jc w:val="center"/>
              <w:rPr>
                <w:rFonts w:ascii="Times New Roman" w:eastAsia="Times New Roman" w:hAnsi="Times New Roman" w:cs="Times New Roman"/>
                <w:color w:val="000000"/>
                <w:sz w:val="20"/>
                <w:szCs w:val="20"/>
              </w:rPr>
            </w:pPr>
            <w:r w:rsidRPr="009E1AF9">
              <w:rPr>
                <w:rFonts w:ascii="Times New Roman" w:eastAsia="Times New Roman" w:hAnsi="Times New Roman" w:cs="Times New Roman"/>
                <w:color w:val="000000"/>
                <w:sz w:val="20"/>
                <w:szCs w:val="20"/>
              </w:rPr>
              <w:t xml:space="preserve">Optional (via </w:t>
            </w:r>
            <w:hyperlink r:id="rId610" w:history="1">
              <w:r w:rsidRPr="009E1AF9">
                <w:rPr>
                  <w:rFonts w:ascii="Times New Roman" w:eastAsia="Times New Roman" w:hAnsi="Times New Roman" w:cs="Times New Roman"/>
                  <w:color w:val="0000FF"/>
                  <w:sz w:val="20"/>
                  <w:u w:val="single"/>
                </w:rPr>
                <w:t>content filter</w:t>
              </w:r>
            </w:hyperlink>
            <w:r w:rsidRPr="009E1AF9">
              <w:rPr>
                <w:rFonts w:ascii="Times New Roman" w:eastAsia="Times New Roman" w:hAnsi="Times New Roman" w:cs="Times New Roman"/>
                <w:color w:val="000000"/>
                <w:sz w:val="20"/>
                <w:szCs w:val="20"/>
              </w:rPr>
              <w:t xml:space="preserve"> interface)</w:t>
            </w:r>
          </w:p>
        </w:tc>
      </w:tr>
      <w:tr w:rsidR="009E1AF9" w:rsidRPr="009E1AF9" w:rsidTr="009E1AF9">
        <w:trPr>
          <w:tblCellSpacing w:w="15" w:type="dxa"/>
        </w:trPr>
        <w:tc>
          <w:tcPr>
            <w:tcW w:w="0" w:type="auto"/>
            <w:shd w:val="clear" w:color="auto" w:fill="ECECEC"/>
            <w:vAlign w:val="center"/>
            <w:hideMark/>
          </w:tcPr>
          <w:p w:rsidR="009E1AF9" w:rsidRPr="009E1AF9" w:rsidRDefault="009E1AF9" w:rsidP="009E1AF9">
            <w:pPr>
              <w:spacing w:after="0" w:line="240" w:lineRule="auto"/>
              <w:rPr>
                <w:rFonts w:ascii="Times New Roman" w:eastAsia="Times New Roman" w:hAnsi="Times New Roman" w:cs="Times New Roman"/>
                <w:b/>
                <w:bCs/>
                <w:color w:val="000000"/>
                <w:sz w:val="20"/>
                <w:szCs w:val="20"/>
              </w:rPr>
            </w:pPr>
            <w:hyperlink r:id="rId611" w:tooltip="Kerio Connect" w:history="1">
              <w:r w:rsidRPr="009E1AF9">
                <w:rPr>
                  <w:rFonts w:ascii="Times New Roman" w:eastAsia="Times New Roman" w:hAnsi="Times New Roman" w:cs="Times New Roman"/>
                  <w:b/>
                  <w:bCs/>
                  <w:color w:val="0000FF"/>
                  <w:sz w:val="20"/>
                  <w:u w:val="single"/>
                </w:rPr>
                <w:t>Kerio Connect</w:t>
              </w:r>
            </w:hyperlink>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ECECEC"/>
            <w:vAlign w:val="center"/>
            <w:hideMark/>
          </w:tcPr>
          <w:p w:rsidR="009E1AF9" w:rsidRPr="009E1AF9" w:rsidRDefault="009E1AF9" w:rsidP="009E1AF9">
            <w:pPr>
              <w:spacing w:after="0" w:line="240" w:lineRule="auto"/>
              <w:jc w:val="center"/>
              <w:rPr>
                <w:rFonts w:ascii="Times New Roman" w:eastAsia="Times New Roman" w:hAnsi="Times New Roman" w:cs="Times New Roman"/>
                <w:color w:val="2C2C2C"/>
                <w:sz w:val="15"/>
                <w:szCs w:val="15"/>
              </w:rPr>
            </w:pPr>
            <w:r w:rsidRPr="009E1AF9">
              <w:rPr>
                <w:rFonts w:ascii="Times New Roman" w:eastAsia="Times New Roman" w:hAnsi="Times New Roman" w:cs="Times New Roman"/>
                <w:color w:val="2C2C2C"/>
                <w:sz w:val="15"/>
                <w:szCs w:val="15"/>
              </w:rPr>
              <w:t>?</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ECECEC"/>
            <w:vAlign w:val="center"/>
            <w:hideMark/>
          </w:tcPr>
          <w:p w:rsidR="009E1AF9" w:rsidRPr="009E1AF9" w:rsidRDefault="009E1AF9" w:rsidP="009E1AF9">
            <w:pPr>
              <w:spacing w:after="0" w:line="240" w:lineRule="auto"/>
              <w:jc w:val="center"/>
              <w:rPr>
                <w:rFonts w:ascii="Times New Roman" w:eastAsia="Times New Roman" w:hAnsi="Times New Roman" w:cs="Times New Roman"/>
                <w:color w:val="2C2C2C"/>
                <w:sz w:val="15"/>
                <w:szCs w:val="15"/>
              </w:rPr>
            </w:pPr>
            <w:r w:rsidRPr="009E1AF9">
              <w:rPr>
                <w:rFonts w:ascii="Times New Roman" w:eastAsia="Times New Roman" w:hAnsi="Times New Roman" w:cs="Times New Roman"/>
                <w:color w:val="2C2C2C"/>
                <w:sz w:val="15"/>
                <w:szCs w:val="15"/>
              </w:rPr>
              <w:t>?</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DDFFDD"/>
            <w:vAlign w:val="center"/>
            <w:hideMark/>
          </w:tcPr>
          <w:p w:rsidR="009E1AF9" w:rsidRPr="009E1AF9" w:rsidRDefault="009E1AF9" w:rsidP="009E1AF9">
            <w:pPr>
              <w:spacing w:after="0" w:line="240" w:lineRule="auto"/>
              <w:jc w:val="center"/>
              <w:rPr>
                <w:rFonts w:ascii="Times New Roman" w:eastAsia="Times New Roman" w:hAnsi="Times New Roman" w:cs="Times New Roman"/>
                <w:color w:val="000000"/>
                <w:sz w:val="20"/>
                <w:szCs w:val="20"/>
              </w:rPr>
            </w:pPr>
            <w:r w:rsidRPr="009E1AF9">
              <w:rPr>
                <w:rFonts w:ascii="Times New Roman" w:eastAsia="Times New Roman" w:hAnsi="Times New Roman" w:cs="Times New Roman"/>
                <w:color w:val="000000"/>
                <w:sz w:val="20"/>
                <w:szCs w:val="20"/>
              </w:rPr>
              <w:t xml:space="preserve">Optional </w:t>
            </w:r>
            <w:hyperlink r:id="rId612" w:tooltip="Sophos" w:history="1">
              <w:r w:rsidRPr="009E1AF9">
                <w:rPr>
                  <w:rFonts w:ascii="Times New Roman" w:eastAsia="Times New Roman" w:hAnsi="Times New Roman" w:cs="Times New Roman"/>
                  <w:color w:val="0000FF"/>
                  <w:sz w:val="20"/>
                  <w:u w:val="single"/>
                </w:rPr>
                <w:t>Sophos</w:t>
              </w:r>
            </w:hyperlink>
            <w:r w:rsidRPr="009E1AF9">
              <w:rPr>
                <w:rFonts w:ascii="Times New Roman" w:eastAsia="Times New Roman" w:hAnsi="Times New Roman" w:cs="Times New Roman"/>
                <w:color w:val="000000"/>
                <w:sz w:val="20"/>
                <w:szCs w:val="20"/>
              </w:rPr>
              <w:t xml:space="preserve"> + optional secondary (dual)</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r>
      <w:tr w:rsidR="009E1AF9" w:rsidRPr="009E1AF9" w:rsidTr="009E1AF9">
        <w:trPr>
          <w:tblCellSpacing w:w="15" w:type="dxa"/>
        </w:trPr>
        <w:tc>
          <w:tcPr>
            <w:tcW w:w="0" w:type="auto"/>
            <w:shd w:val="clear" w:color="auto" w:fill="ECECEC"/>
            <w:vAlign w:val="center"/>
            <w:hideMark/>
          </w:tcPr>
          <w:p w:rsidR="009E1AF9" w:rsidRPr="009E1AF9" w:rsidRDefault="009E1AF9" w:rsidP="009E1AF9">
            <w:pPr>
              <w:spacing w:after="0" w:line="240" w:lineRule="auto"/>
              <w:rPr>
                <w:rFonts w:ascii="Times New Roman" w:eastAsia="Times New Roman" w:hAnsi="Times New Roman" w:cs="Times New Roman"/>
                <w:b/>
                <w:bCs/>
                <w:color w:val="000000"/>
                <w:sz w:val="20"/>
                <w:szCs w:val="20"/>
              </w:rPr>
            </w:pPr>
            <w:hyperlink r:id="rId613" w:tooltip="MagicMail (page does not exist)" w:history="1">
              <w:r w:rsidRPr="009E1AF9">
                <w:rPr>
                  <w:rFonts w:ascii="Times New Roman" w:eastAsia="Times New Roman" w:hAnsi="Times New Roman" w:cs="Times New Roman"/>
                  <w:b/>
                  <w:bCs/>
                  <w:color w:val="0000FF"/>
                  <w:sz w:val="20"/>
                  <w:u w:val="single"/>
                </w:rPr>
                <w:t>MagicMail</w:t>
              </w:r>
            </w:hyperlink>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FF99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No</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FF99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No</w:t>
            </w:r>
          </w:p>
        </w:tc>
        <w:tc>
          <w:tcPr>
            <w:tcW w:w="0" w:type="auto"/>
            <w:shd w:val="clear" w:color="auto" w:fill="ECECEC"/>
            <w:vAlign w:val="center"/>
            <w:hideMark/>
          </w:tcPr>
          <w:p w:rsidR="009E1AF9" w:rsidRPr="009E1AF9" w:rsidRDefault="009E1AF9" w:rsidP="009E1AF9">
            <w:pPr>
              <w:spacing w:after="0" w:line="240" w:lineRule="auto"/>
              <w:jc w:val="center"/>
              <w:rPr>
                <w:rFonts w:ascii="Times New Roman" w:eastAsia="Times New Roman" w:hAnsi="Times New Roman" w:cs="Times New Roman"/>
                <w:color w:val="2C2C2C"/>
                <w:sz w:val="15"/>
                <w:szCs w:val="15"/>
              </w:rPr>
            </w:pPr>
            <w:r w:rsidRPr="009E1AF9">
              <w:rPr>
                <w:rFonts w:ascii="Times New Roman" w:eastAsia="Times New Roman" w:hAnsi="Times New Roman" w:cs="Times New Roman"/>
                <w:color w:val="2C2C2C"/>
                <w:sz w:val="15"/>
                <w:szCs w:val="15"/>
              </w:rPr>
              <w:t>?</w:t>
            </w:r>
          </w:p>
        </w:tc>
        <w:tc>
          <w:tcPr>
            <w:tcW w:w="0" w:type="auto"/>
            <w:shd w:val="clear" w:color="auto" w:fill="ECECEC"/>
            <w:vAlign w:val="center"/>
            <w:hideMark/>
          </w:tcPr>
          <w:p w:rsidR="009E1AF9" w:rsidRPr="009E1AF9" w:rsidRDefault="009E1AF9" w:rsidP="009E1AF9">
            <w:pPr>
              <w:spacing w:after="0" w:line="240" w:lineRule="auto"/>
              <w:jc w:val="center"/>
              <w:rPr>
                <w:rFonts w:ascii="Times New Roman" w:eastAsia="Times New Roman" w:hAnsi="Times New Roman" w:cs="Times New Roman"/>
                <w:color w:val="2C2C2C"/>
                <w:sz w:val="15"/>
                <w:szCs w:val="15"/>
              </w:rPr>
            </w:pPr>
            <w:r w:rsidRPr="009E1AF9">
              <w:rPr>
                <w:rFonts w:ascii="Times New Roman" w:eastAsia="Times New Roman" w:hAnsi="Times New Roman" w:cs="Times New Roman"/>
                <w:color w:val="2C2C2C"/>
                <w:sz w:val="15"/>
                <w:szCs w:val="15"/>
              </w:rPr>
              <w:t>?</w:t>
            </w:r>
          </w:p>
        </w:tc>
        <w:tc>
          <w:tcPr>
            <w:tcW w:w="0" w:type="auto"/>
            <w:shd w:val="clear" w:color="auto" w:fill="ECECEC"/>
            <w:vAlign w:val="center"/>
            <w:hideMark/>
          </w:tcPr>
          <w:p w:rsidR="009E1AF9" w:rsidRPr="009E1AF9" w:rsidRDefault="009E1AF9" w:rsidP="009E1AF9">
            <w:pPr>
              <w:spacing w:after="0" w:line="240" w:lineRule="auto"/>
              <w:jc w:val="center"/>
              <w:rPr>
                <w:rFonts w:ascii="Times New Roman" w:eastAsia="Times New Roman" w:hAnsi="Times New Roman" w:cs="Times New Roman"/>
                <w:color w:val="2C2C2C"/>
                <w:sz w:val="15"/>
                <w:szCs w:val="15"/>
              </w:rPr>
            </w:pPr>
            <w:r w:rsidRPr="009E1AF9">
              <w:rPr>
                <w:rFonts w:ascii="Times New Roman" w:eastAsia="Times New Roman" w:hAnsi="Times New Roman" w:cs="Times New Roman"/>
                <w:color w:val="2C2C2C"/>
                <w:sz w:val="15"/>
                <w:szCs w:val="15"/>
              </w:rPr>
              <w:t>?</w:t>
            </w:r>
          </w:p>
        </w:tc>
        <w:tc>
          <w:tcPr>
            <w:tcW w:w="0" w:type="auto"/>
            <w:shd w:val="clear" w:color="auto" w:fill="ECECEC"/>
            <w:vAlign w:val="center"/>
            <w:hideMark/>
          </w:tcPr>
          <w:p w:rsidR="009E1AF9" w:rsidRPr="009E1AF9" w:rsidRDefault="009E1AF9" w:rsidP="009E1AF9">
            <w:pPr>
              <w:spacing w:after="0" w:line="240" w:lineRule="auto"/>
              <w:jc w:val="center"/>
              <w:rPr>
                <w:rFonts w:ascii="Times New Roman" w:eastAsia="Times New Roman" w:hAnsi="Times New Roman" w:cs="Times New Roman"/>
                <w:color w:val="2C2C2C"/>
                <w:sz w:val="15"/>
                <w:szCs w:val="15"/>
              </w:rPr>
            </w:pPr>
            <w:r w:rsidRPr="009E1AF9">
              <w:rPr>
                <w:rFonts w:ascii="Times New Roman" w:eastAsia="Times New Roman" w:hAnsi="Times New Roman" w:cs="Times New Roman"/>
                <w:color w:val="2C2C2C"/>
                <w:sz w:val="15"/>
                <w:szCs w:val="15"/>
              </w:rPr>
              <w:t>?</w:t>
            </w:r>
          </w:p>
        </w:tc>
        <w:tc>
          <w:tcPr>
            <w:tcW w:w="0" w:type="auto"/>
            <w:shd w:val="clear" w:color="auto" w:fill="FF99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No</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r>
      <w:tr w:rsidR="009E1AF9" w:rsidRPr="009E1AF9" w:rsidTr="009E1AF9">
        <w:trPr>
          <w:tblCellSpacing w:w="15" w:type="dxa"/>
        </w:trPr>
        <w:tc>
          <w:tcPr>
            <w:tcW w:w="0" w:type="auto"/>
            <w:shd w:val="clear" w:color="auto" w:fill="ECECEC"/>
            <w:vAlign w:val="center"/>
            <w:hideMark/>
          </w:tcPr>
          <w:p w:rsidR="009E1AF9" w:rsidRPr="009E1AF9" w:rsidRDefault="009E1AF9" w:rsidP="009E1AF9">
            <w:pPr>
              <w:spacing w:after="0" w:line="240" w:lineRule="auto"/>
              <w:rPr>
                <w:rFonts w:ascii="Times New Roman" w:eastAsia="Times New Roman" w:hAnsi="Times New Roman" w:cs="Times New Roman"/>
                <w:b/>
                <w:bCs/>
                <w:color w:val="000000"/>
                <w:sz w:val="20"/>
                <w:szCs w:val="20"/>
              </w:rPr>
            </w:pPr>
            <w:hyperlink r:id="rId614" w:tooltip="Mailsite" w:history="1">
              <w:r w:rsidRPr="009E1AF9">
                <w:rPr>
                  <w:rFonts w:ascii="Times New Roman" w:eastAsia="Times New Roman" w:hAnsi="Times New Roman" w:cs="Times New Roman"/>
                  <w:b/>
                  <w:bCs/>
                  <w:color w:val="0000FF"/>
                  <w:sz w:val="20"/>
                  <w:u w:val="single"/>
                </w:rPr>
                <w:t>Mailsite</w:t>
              </w:r>
            </w:hyperlink>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ECECEC"/>
            <w:vAlign w:val="center"/>
            <w:hideMark/>
          </w:tcPr>
          <w:p w:rsidR="009E1AF9" w:rsidRPr="009E1AF9" w:rsidRDefault="009E1AF9" w:rsidP="009E1AF9">
            <w:pPr>
              <w:spacing w:after="0" w:line="240" w:lineRule="auto"/>
              <w:jc w:val="center"/>
              <w:rPr>
                <w:rFonts w:ascii="Times New Roman" w:eastAsia="Times New Roman" w:hAnsi="Times New Roman" w:cs="Times New Roman"/>
                <w:color w:val="2C2C2C"/>
                <w:sz w:val="15"/>
                <w:szCs w:val="15"/>
              </w:rPr>
            </w:pPr>
            <w:r w:rsidRPr="009E1AF9">
              <w:rPr>
                <w:rFonts w:ascii="Times New Roman" w:eastAsia="Times New Roman" w:hAnsi="Times New Roman" w:cs="Times New Roman"/>
                <w:color w:val="2C2C2C"/>
                <w:sz w:val="15"/>
                <w:szCs w:val="15"/>
              </w:rPr>
              <w:t>?</w:t>
            </w:r>
          </w:p>
        </w:tc>
        <w:tc>
          <w:tcPr>
            <w:tcW w:w="0" w:type="auto"/>
            <w:shd w:val="clear" w:color="auto" w:fill="ECECEC"/>
            <w:vAlign w:val="center"/>
            <w:hideMark/>
          </w:tcPr>
          <w:p w:rsidR="009E1AF9" w:rsidRPr="009E1AF9" w:rsidRDefault="009E1AF9" w:rsidP="009E1AF9">
            <w:pPr>
              <w:spacing w:after="0" w:line="240" w:lineRule="auto"/>
              <w:jc w:val="center"/>
              <w:rPr>
                <w:rFonts w:ascii="Times New Roman" w:eastAsia="Times New Roman" w:hAnsi="Times New Roman" w:cs="Times New Roman"/>
                <w:color w:val="2C2C2C"/>
                <w:sz w:val="15"/>
                <w:szCs w:val="15"/>
              </w:rPr>
            </w:pPr>
            <w:r w:rsidRPr="009E1AF9">
              <w:rPr>
                <w:rFonts w:ascii="Times New Roman" w:eastAsia="Times New Roman" w:hAnsi="Times New Roman" w:cs="Times New Roman"/>
                <w:color w:val="2C2C2C"/>
                <w:sz w:val="15"/>
                <w:szCs w:val="15"/>
              </w:rPr>
              <w:t>?</w:t>
            </w:r>
          </w:p>
        </w:tc>
        <w:tc>
          <w:tcPr>
            <w:tcW w:w="0" w:type="auto"/>
            <w:shd w:val="clear" w:color="auto" w:fill="FF99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No</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r>
      <w:tr w:rsidR="009E1AF9" w:rsidRPr="009E1AF9" w:rsidTr="009E1AF9">
        <w:trPr>
          <w:tblCellSpacing w:w="15" w:type="dxa"/>
        </w:trPr>
        <w:tc>
          <w:tcPr>
            <w:tcW w:w="0" w:type="auto"/>
            <w:shd w:val="clear" w:color="auto" w:fill="ECECEC"/>
            <w:vAlign w:val="center"/>
            <w:hideMark/>
          </w:tcPr>
          <w:p w:rsidR="009E1AF9" w:rsidRPr="009E1AF9" w:rsidRDefault="009E1AF9" w:rsidP="009E1AF9">
            <w:pPr>
              <w:spacing w:after="0" w:line="240" w:lineRule="auto"/>
              <w:rPr>
                <w:rFonts w:ascii="Times New Roman" w:eastAsia="Times New Roman" w:hAnsi="Times New Roman" w:cs="Times New Roman"/>
                <w:b/>
                <w:bCs/>
                <w:color w:val="000000"/>
                <w:sz w:val="20"/>
                <w:szCs w:val="20"/>
              </w:rPr>
            </w:pPr>
            <w:hyperlink r:id="rId615" w:tooltip="Mailtraq" w:history="1">
              <w:r w:rsidRPr="009E1AF9">
                <w:rPr>
                  <w:rFonts w:ascii="Times New Roman" w:eastAsia="Times New Roman" w:hAnsi="Times New Roman" w:cs="Times New Roman"/>
                  <w:b/>
                  <w:bCs/>
                  <w:color w:val="0000FF"/>
                  <w:sz w:val="20"/>
                  <w:u w:val="single"/>
                </w:rPr>
                <w:t>Mailtraq</w:t>
              </w:r>
            </w:hyperlink>
          </w:p>
        </w:tc>
        <w:tc>
          <w:tcPr>
            <w:tcW w:w="0" w:type="auto"/>
            <w:shd w:val="clear" w:color="auto" w:fill="ECECEC"/>
            <w:vAlign w:val="center"/>
            <w:hideMark/>
          </w:tcPr>
          <w:p w:rsidR="009E1AF9" w:rsidRPr="009E1AF9" w:rsidRDefault="009E1AF9" w:rsidP="009E1AF9">
            <w:pPr>
              <w:spacing w:after="0" w:line="240" w:lineRule="auto"/>
              <w:jc w:val="center"/>
              <w:rPr>
                <w:rFonts w:ascii="Times New Roman" w:eastAsia="Times New Roman" w:hAnsi="Times New Roman" w:cs="Times New Roman"/>
                <w:color w:val="2C2C2C"/>
                <w:sz w:val="15"/>
                <w:szCs w:val="15"/>
              </w:rPr>
            </w:pPr>
            <w:r w:rsidRPr="009E1AF9">
              <w:rPr>
                <w:rFonts w:ascii="Times New Roman" w:eastAsia="Times New Roman" w:hAnsi="Times New Roman" w:cs="Times New Roman"/>
                <w:color w:val="2C2C2C"/>
                <w:sz w:val="15"/>
                <w:szCs w:val="15"/>
              </w:rPr>
              <w:t>?</w:t>
            </w:r>
          </w:p>
        </w:tc>
        <w:tc>
          <w:tcPr>
            <w:tcW w:w="0" w:type="auto"/>
            <w:shd w:val="clear" w:color="auto" w:fill="ECECEC"/>
            <w:vAlign w:val="center"/>
            <w:hideMark/>
          </w:tcPr>
          <w:p w:rsidR="009E1AF9" w:rsidRPr="009E1AF9" w:rsidRDefault="009E1AF9" w:rsidP="009E1AF9">
            <w:pPr>
              <w:spacing w:after="0" w:line="240" w:lineRule="auto"/>
              <w:jc w:val="center"/>
              <w:rPr>
                <w:rFonts w:ascii="Times New Roman" w:eastAsia="Times New Roman" w:hAnsi="Times New Roman" w:cs="Times New Roman"/>
                <w:color w:val="2C2C2C"/>
                <w:sz w:val="15"/>
                <w:szCs w:val="15"/>
              </w:rPr>
            </w:pPr>
            <w:r w:rsidRPr="009E1AF9">
              <w:rPr>
                <w:rFonts w:ascii="Times New Roman" w:eastAsia="Times New Roman" w:hAnsi="Times New Roman" w:cs="Times New Roman"/>
                <w:color w:val="2C2C2C"/>
                <w:sz w:val="15"/>
                <w:szCs w:val="15"/>
              </w:rPr>
              <w:t>?</w:t>
            </w:r>
          </w:p>
        </w:tc>
        <w:tc>
          <w:tcPr>
            <w:tcW w:w="0" w:type="auto"/>
            <w:shd w:val="clear" w:color="auto" w:fill="ECECEC"/>
            <w:vAlign w:val="center"/>
            <w:hideMark/>
          </w:tcPr>
          <w:p w:rsidR="009E1AF9" w:rsidRPr="009E1AF9" w:rsidRDefault="009E1AF9" w:rsidP="009E1AF9">
            <w:pPr>
              <w:spacing w:after="0" w:line="240" w:lineRule="auto"/>
              <w:jc w:val="center"/>
              <w:rPr>
                <w:rFonts w:ascii="Times New Roman" w:eastAsia="Times New Roman" w:hAnsi="Times New Roman" w:cs="Times New Roman"/>
                <w:color w:val="2C2C2C"/>
                <w:sz w:val="15"/>
                <w:szCs w:val="15"/>
              </w:rPr>
            </w:pPr>
            <w:r w:rsidRPr="009E1AF9">
              <w:rPr>
                <w:rFonts w:ascii="Times New Roman" w:eastAsia="Times New Roman" w:hAnsi="Times New Roman" w:cs="Times New Roman"/>
                <w:color w:val="2C2C2C"/>
                <w:sz w:val="15"/>
                <w:szCs w:val="15"/>
              </w:rPr>
              <w:t>?</w:t>
            </w:r>
          </w:p>
        </w:tc>
        <w:tc>
          <w:tcPr>
            <w:tcW w:w="0" w:type="auto"/>
            <w:shd w:val="clear" w:color="auto" w:fill="ECECEC"/>
            <w:vAlign w:val="center"/>
            <w:hideMark/>
          </w:tcPr>
          <w:p w:rsidR="009E1AF9" w:rsidRPr="009E1AF9" w:rsidRDefault="009E1AF9" w:rsidP="009E1AF9">
            <w:pPr>
              <w:spacing w:after="0" w:line="240" w:lineRule="auto"/>
              <w:jc w:val="center"/>
              <w:rPr>
                <w:rFonts w:ascii="Times New Roman" w:eastAsia="Times New Roman" w:hAnsi="Times New Roman" w:cs="Times New Roman"/>
                <w:color w:val="2C2C2C"/>
                <w:sz w:val="15"/>
                <w:szCs w:val="15"/>
              </w:rPr>
            </w:pPr>
            <w:r w:rsidRPr="009E1AF9">
              <w:rPr>
                <w:rFonts w:ascii="Times New Roman" w:eastAsia="Times New Roman" w:hAnsi="Times New Roman" w:cs="Times New Roman"/>
                <w:color w:val="2C2C2C"/>
                <w:sz w:val="15"/>
                <w:szCs w:val="15"/>
              </w:rPr>
              <w:t>?</w:t>
            </w:r>
          </w:p>
        </w:tc>
        <w:tc>
          <w:tcPr>
            <w:tcW w:w="0" w:type="auto"/>
            <w:shd w:val="clear" w:color="auto" w:fill="ECECEC"/>
            <w:vAlign w:val="center"/>
            <w:hideMark/>
          </w:tcPr>
          <w:p w:rsidR="009E1AF9" w:rsidRPr="009E1AF9" w:rsidRDefault="009E1AF9" w:rsidP="009E1AF9">
            <w:pPr>
              <w:spacing w:after="0" w:line="240" w:lineRule="auto"/>
              <w:jc w:val="center"/>
              <w:rPr>
                <w:rFonts w:ascii="Times New Roman" w:eastAsia="Times New Roman" w:hAnsi="Times New Roman" w:cs="Times New Roman"/>
                <w:color w:val="2C2C2C"/>
                <w:sz w:val="15"/>
                <w:szCs w:val="15"/>
              </w:rPr>
            </w:pPr>
            <w:r w:rsidRPr="009E1AF9">
              <w:rPr>
                <w:rFonts w:ascii="Times New Roman" w:eastAsia="Times New Roman" w:hAnsi="Times New Roman" w:cs="Times New Roman"/>
                <w:color w:val="2C2C2C"/>
                <w:sz w:val="15"/>
                <w:szCs w:val="15"/>
              </w:rPr>
              <w:t>?</w:t>
            </w:r>
          </w:p>
        </w:tc>
        <w:tc>
          <w:tcPr>
            <w:tcW w:w="0" w:type="auto"/>
            <w:shd w:val="clear" w:color="auto" w:fill="ECECEC"/>
            <w:vAlign w:val="center"/>
            <w:hideMark/>
          </w:tcPr>
          <w:p w:rsidR="009E1AF9" w:rsidRPr="009E1AF9" w:rsidRDefault="009E1AF9" w:rsidP="009E1AF9">
            <w:pPr>
              <w:spacing w:after="0" w:line="240" w:lineRule="auto"/>
              <w:jc w:val="center"/>
              <w:rPr>
                <w:rFonts w:ascii="Times New Roman" w:eastAsia="Times New Roman" w:hAnsi="Times New Roman" w:cs="Times New Roman"/>
                <w:color w:val="2C2C2C"/>
                <w:sz w:val="15"/>
                <w:szCs w:val="15"/>
              </w:rPr>
            </w:pPr>
            <w:r w:rsidRPr="009E1AF9">
              <w:rPr>
                <w:rFonts w:ascii="Times New Roman" w:eastAsia="Times New Roman" w:hAnsi="Times New Roman" w:cs="Times New Roman"/>
                <w:color w:val="2C2C2C"/>
                <w:sz w:val="15"/>
                <w:szCs w:val="15"/>
              </w:rPr>
              <w:t>?</w:t>
            </w:r>
          </w:p>
        </w:tc>
        <w:tc>
          <w:tcPr>
            <w:tcW w:w="0" w:type="auto"/>
            <w:shd w:val="clear" w:color="auto" w:fill="ECECEC"/>
            <w:vAlign w:val="center"/>
            <w:hideMark/>
          </w:tcPr>
          <w:p w:rsidR="009E1AF9" w:rsidRPr="009E1AF9" w:rsidRDefault="009E1AF9" w:rsidP="009E1AF9">
            <w:pPr>
              <w:spacing w:after="0" w:line="240" w:lineRule="auto"/>
              <w:jc w:val="center"/>
              <w:rPr>
                <w:rFonts w:ascii="Times New Roman" w:eastAsia="Times New Roman" w:hAnsi="Times New Roman" w:cs="Times New Roman"/>
                <w:color w:val="2C2C2C"/>
                <w:sz w:val="15"/>
                <w:szCs w:val="15"/>
              </w:rPr>
            </w:pPr>
            <w:r w:rsidRPr="009E1AF9">
              <w:rPr>
                <w:rFonts w:ascii="Times New Roman" w:eastAsia="Times New Roman" w:hAnsi="Times New Roman" w:cs="Times New Roman"/>
                <w:color w:val="2C2C2C"/>
                <w:sz w:val="15"/>
                <w:szCs w:val="15"/>
              </w:rPr>
              <w:t>?</w:t>
            </w:r>
          </w:p>
        </w:tc>
        <w:tc>
          <w:tcPr>
            <w:tcW w:w="0" w:type="auto"/>
            <w:shd w:val="clear" w:color="auto" w:fill="ECECEC"/>
            <w:vAlign w:val="center"/>
            <w:hideMark/>
          </w:tcPr>
          <w:p w:rsidR="009E1AF9" w:rsidRPr="009E1AF9" w:rsidRDefault="009E1AF9" w:rsidP="009E1AF9">
            <w:pPr>
              <w:spacing w:after="0" w:line="240" w:lineRule="auto"/>
              <w:jc w:val="center"/>
              <w:rPr>
                <w:rFonts w:ascii="Times New Roman" w:eastAsia="Times New Roman" w:hAnsi="Times New Roman" w:cs="Times New Roman"/>
                <w:color w:val="2C2C2C"/>
                <w:sz w:val="15"/>
                <w:szCs w:val="15"/>
              </w:rPr>
            </w:pPr>
            <w:r w:rsidRPr="009E1AF9">
              <w:rPr>
                <w:rFonts w:ascii="Times New Roman" w:eastAsia="Times New Roman" w:hAnsi="Times New Roman" w:cs="Times New Roman"/>
                <w:color w:val="2C2C2C"/>
                <w:sz w:val="15"/>
                <w:szCs w:val="15"/>
              </w:rPr>
              <w:t>?</w:t>
            </w:r>
          </w:p>
        </w:tc>
        <w:tc>
          <w:tcPr>
            <w:tcW w:w="0" w:type="auto"/>
            <w:shd w:val="clear" w:color="auto" w:fill="ECECEC"/>
            <w:vAlign w:val="center"/>
            <w:hideMark/>
          </w:tcPr>
          <w:p w:rsidR="009E1AF9" w:rsidRPr="009E1AF9" w:rsidRDefault="009E1AF9" w:rsidP="009E1AF9">
            <w:pPr>
              <w:spacing w:after="0" w:line="240" w:lineRule="auto"/>
              <w:jc w:val="center"/>
              <w:rPr>
                <w:rFonts w:ascii="Times New Roman" w:eastAsia="Times New Roman" w:hAnsi="Times New Roman" w:cs="Times New Roman"/>
                <w:color w:val="2C2C2C"/>
                <w:sz w:val="15"/>
                <w:szCs w:val="15"/>
              </w:rPr>
            </w:pPr>
            <w:r w:rsidRPr="009E1AF9">
              <w:rPr>
                <w:rFonts w:ascii="Times New Roman" w:eastAsia="Times New Roman" w:hAnsi="Times New Roman" w:cs="Times New Roman"/>
                <w:color w:val="2C2C2C"/>
                <w:sz w:val="15"/>
                <w:szCs w:val="15"/>
              </w:rPr>
              <w:t>?</w:t>
            </w:r>
          </w:p>
        </w:tc>
        <w:tc>
          <w:tcPr>
            <w:tcW w:w="0" w:type="auto"/>
            <w:shd w:val="clear" w:color="auto" w:fill="ECECEC"/>
            <w:vAlign w:val="center"/>
            <w:hideMark/>
          </w:tcPr>
          <w:p w:rsidR="009E1AF9" w:rsidRPr="009E1AF9" w:rsidRDefault="009E1AF9" w:rsidP="009E1AF9">
            <w:pPr>
              <w:spacing w:after="0" w:line="240" w:lineRule="auto"/>
              <w:jc w:val="center"/>
              <w:rPr>
                <w:rFonts w:ascii="Times New Roman" w:eastAsia="Times New Roman" w:hAnsi="Times New Roman" w:cs="Times New Roman"/>
                <w:color w:val="2C2C2C"/>
                <w:sz w:val="15"/>
                <w:szCs w:val="15"/>
              </w:rPr>
            </w:pPr>
            <w:r w:rsidRPr="009E1AF9">
              <w:rPr>
                <w:rFonts w:ascii="Times New Roman" w:eastAsia="Times New Roman" w:hAnsi="Times New Roman" w:cs="Times New Roman"/>
                <w:color w:val="2C2C2C"/>
                <w:sz w:val="15"/>
                <w:szCs w:val="15"/>
              </w:rPr>
              <w:t>?</w:t>
            </w:r>
          </w:p>
        </w:tc>
        <w:tc>
          <w:tcPr>
            <w:tcW w:w="0" w:type="auto"/>
            <w:shd w:val="clear" w:color="auto" w:fill="ECECEC"/>
            <w:vAlign w:val="center"/>
            <w:hideMark/>
          </w:tcPr>
          <w:p w:rsidR="009E1AF9" w:rsidRPr="009E1AF9" w:rsidRDefault="009E1AF9" w:rsidP="009E1AF9">
            <w:pPr>
              <w:spacing w:after="0" w:line="240" w:lineRule="auto"/>
              <w:jc w:val="center"/>
              <w:rPr>
                <w:rFonts w:ascii="Times New Roman" w:eastAsia="Times New Roman" w:hAnsi="Times New Roman" w:cs="Times New Roman"/>
                <w:color w:val="2C2C2C"/>
                <w:sz w:val="15"/>
                <w:szCs w:val="15"/>
              </w:rPr>
            </w:pPr>
            <w:r w:rsidRPr="009E1AF9">
              <w:rPr>
                <w:rFonts w:ascii="Times New Roman" w:eastAsia="Times New Roman" w:hAnsi="Times New Roman" w:cs="Times New Roman"/>
                <w:color w:val="2C2C2C"/>
                <w:sz w:val="15"/>
                <w:szCs w:val="15"/>
              </w:rPr>
              <w:t>?</w:t>
            </w:r>
          </w:p>
        </w:tc>
        <w:tc>
          <w:tcPr>
            <w:tcW w:w="0" w:type="auto"/>
            <w:shd w:val="clear" w:color="auto" w:fill="ECECEC"/>
            <w:vAlign w:val="center"/>
            <w:hideMark/>
          </w:tcPr>
          <w:p w:rsidR="009E1AF9" w:rsidRPr="009E1AF9" w:rsidRDefault="009E1AF9" w:rsidP="009E1AF9">
            <w:pPr>
              <w:spacing w:after="0" w:line="240" w:lineRule="auto"/>
              <w:jc w:val="center"/>
              <w:rPr>
                <w:rFonts w:ascii="Times New Roman" w:eastAsia="Times New Roman" w:hAnsi="Times New Roman" w:cs="Times New Roman"/>
                <w:color w:val="2C2C2C"/>
                <w:sz w:val="15"/>
                <w:szCs w:val="15"/>
              </w:rPr>
            </w:pPr>
            <w:r w:rsidRPr="009E1AF9">
              <w:rPr>
                <w:rFonts w:ascii="Times New Roman" w:eastAsia="Times New Roman" w:hAnsi="Times New Roman" w:cs="Times New Roman"/>
                <w:color w:val="2C2C2C"/>
                <w:sz w:val="15"/>
                <w:szCs w:val="15"/>
              </w:rPr>
              <w:t>?</w:t>
            </w:r>
          </w:p>
        </w:tc>
      </w:tr>
      <w:tr w:rsidR="009E1AF9" w:rsidRPr="009E1AF9" w:rsidTr="009E1AF9">
        <w:trPr>
          <w:tblCellSpacing w:w="15" w:type="dxa"/>
        </w:trPr>
        <w:tc>
          <w:tcPr>
            <w:tcW w:w="0" w:type="auto"/>
            <w:shd w:val="clear" w:color="auto" w:fill="ECECEC"/>
            <w:vAlign w:val="center"/>
            <w:hideMark/>
          </w:tcPr>
          <w:p w:rsidR="009E1AF9" w:rsidRPr="009E1AF9" w:rsidRDefault="009E1AF9" w:rsidP="009E1AF9">
            <w:pPr>
              <w:spacing w:after="0" w:line="240" w:lineRule="auto"/>
              <w:rPr>
                <w:rFonts w:ascii="Times New Roman" w:eastAsia="Times New Roman" w:hAnsi="Times New Roman" w:cs="Times New Roman"/>
                <w:b/>
                <w:bCs/>
                <w:color w:val="000000"/>
                <w:sz w:val="20"/>
                <w:szCs w:val="20"/>
              </w:rPr>
            </w:pPr>
            <w:hyperlink r:id="rId616" w:tooltip="MDaemon" w:history="1">
              <w:r w:rsidRPr="009E1AF9">
                <w:rPr>
                  <w:rFonts w:ascii="Times New Roman" w:eastAsia="Times New Roman" w:hAnsi="Times New Roman" w:cs="Times New Roman"/>
                  <w:b/>
                  <w:bCs/>
                  <w:color w:val="0000FF"/>
                  <w:sz w:val="20"/>
                  <w:u w:val="single"/>
                </w:rPr>
                <w:t>MDaemon Messaging Server</w:t>
              </w:r>
            </w:hyperlink>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DDFFDD"/>
            <w:vAlign w:val="center"/>
            <w:hideMark/>
          </w:tcPr>
          <w:p w:rsidR="009E1AF9" w:rsidRPr="009E1AF9" w:rsidRDefault="009E1AF9" w:rsidP="009E1AF9">
            <w:pPr>
              <w:spacing w:after="0" w:line="240" w:lineRule="auto"/>
              <w:jc w:val="center"/>
              <w:rPr>
                <w:rFonts w:ascii="Times New Roman" w:eastAsia="Times New Roman" w:hAnsi="Times New Roman" w:cs="Times New Roman"/>
                <w:color w:val="000000"/>
                <w:sz w:val="20"/>
                <w:szCs w:val="20"/>
              </w:rPr>
            </w:pPr>
            <w:r w:rsidRPr="009E1AF9">
              <w:rPr>
                <w:rFonts w:ascii="Times New Roman" w:eastAsia="Times New Roman" w:hAnsi="Times New Roman" w:cs="Times New Roman"/>
                <w:color w:val="000000"/>
                <w:sz w:val="20"/>
                <w:szCs w:val="20"/>
              </w:rPr>
              <w:t xml:space="preserve">Optional </w:t>
            </w:r>
            <w:hyperlink r:id="rId617" w:tooltip="Kaspersky Lab" w:history="1">
              <w:r w:rsidRPr="009E1AF9">
                <w:rPr>
                  <w:rFonts w:ascii="Times New Roman" w:eastAsia="Times New Roman" w:hAnsi="Times New Roman" w:cs="Times New Roman"/>
                  <w:color w:val="0000FF"/>
                  <w:sz w:val="20"/>
                  <w:u w:val="single"/>
                </w:rPr>
                <w:t>Kaspersky Lab</w:t>
              </w:r>
            </w:hyperlink>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r>
      <w:tr w:rsidR="009E1AF9" w:rsidRPr="009E1AF9" w:rsidTr="009E1AF9">
        <w:trPr>
          <w:tblCellSpacing w:w="15" w:type="dxa"/>
        </w:trPr>
        <w:tc>
          <w:tcPr>
            <w:tcW w:w="0" w:type="auto"/>
            <w:shd w:val="clear" w:color="auto" w:fill="ECECEC"/>
            <w:vAlign w:val="center"/>
            <w:hideMark/>
          </w:tcPr>
          <w:p w:rsidR="009E1AF9" w:rsidRPr="009E1AF9" w:rsidRDefault="009E1AF9" w:rsidP="009E1AF9">
            <w:pPr>
              <w:spacing w:after="0" w:line="240" w:lineRule="auto"/>
              <w:rPr>
                <w:rFonts w:ascii="Times New Roman" w:eastAsia="Times New Roman" w:hAnsi="Times New Roman" w:cs="Times New Roman"/>
                <w:b/>
                <w:bCs/>
                <w:color w:val="000000"/>
                <w:sz w:val="20"/>
                <w:szCs w:val="20"/>
              </w:rPr>
            </w:pPr>
            <w:hyperlink r:id="rId618" w:tooltip="Mercury Mail Transport System" w:history="1">
              <w:r w:rsidRPr="009E1AF9">
                <w:rPr>
                  <w:rFonts w:ascii="Times New Roman" w:eastAsia="Times New Roman" w:hAnsi="Times New Roman" w:cs="Times New Roman"/>
                  <w:b/>
                  <w:bCs/>
                  <w:color w:val="0000FF"/>
                  <w:sz w:val="20"/>
                  <w:u w:val="single"/>
                </w:rPr>
                <w:t>Mercury Mail Transport System</w:t>
              </w:r>
            </w:hyperlink>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ECECEC"/>
            <w:vAlign w:val="center"/>
            <w:hideMark/>
          </w:tcPr>
          <w:p w:rsidR="009E1AF9" w:rsidRPr="009E1AF9" w:rsidRDefault="009E1AF9" w:rsidP="009E1AF9">
            <w:pPr>
              <w:spacing w:after="0" w:line="240" w:lineRule="auto"/>
              <w:jc w:val="center"/>
              <w:rPr>
                <w:rFonts w:ascii="Times New Roman" w:eastAsia="Times New Roman" w:hAnsi="Times New Roman" w:cs="Times New Roman"/>
                <w:color w:val="2C2C2C"/>
                <w:sz w:val="15"/>
                <w:szCs w:val="15"/>
              </w:rPr>
            </w:pPr>
            <w:r w:rsidRPr="009E1AF9">
              <w:rPr>
                <w:rFonts w:ascii="Times New Roman" w:eastAsia="Times New Roman" w:hAnsi="Times New Roman" w:cs="Times New Roman"/>
                <w:color w:val="2C2C2C"/>
                <w:sz w:val="15"/>
                <w:szCs w:val="15"/>
              </w:rPr>
              <w:t>?</w:t>
            </w:r>
          </w:p>
        </w:tc>
        <w:tc>
          <w:tcPr>
            <w:tcW w:w="0" w:type="auto"/>
            <w:shd w:val="clear" w:color="auto" w:fill="ECECEC"/>
            <w:vAlign w:val="center"/>
            <w:hideMark/>
          </w:tcPr>
          <w:p w:rsidR="009E1AF9" w:rsidRPr="009E1AF9" w:rsidRDefault="009E1AF9" w:rsidP="009E1AF9">
            <w:pPr>
              <w:spacing w:after="0" w:line="240" w:lineRule="auto"/>
              <w:jc w:val="center"/>
              <w:rPr>
                <w:rFonts w:ascii="Times New Roman" w:eastAsia="Times New Roman" w:hAnsi="Times New Roman" w:cs="Times New Roman"/>
                <w:color w:val="2C2C2C"/>
                <w:sz w:val="15"/>
                <w:szCs w:val="15"/>
              </w:rPr>
            </w:pPr>
            <w:r w:rsidRPr="009E1AF9">
              <w:rPr>
                <w:rFonts w:ascii="Times New Roman" w:eastAsia="Times New Roman" w:hAnsi="Times New Roman" w:cs="Times New Roman"/>
                <w:color w:val="2C2C2C"/>
                <w:sz w:val="15"/>
                <w:szCs w:val="15"/>
              </w:rPr>
              <w:t>?</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 (GreyWall extension)</w:t>
            </w:r>
          </w:p>
        </w:tc>
        <w:tc>
          <w:tcPr>
            <w:tcW w:w="0" w:type="auto"/>
            <w:shd w:val="clear" w:color="auto" w:fill="ECECEC"/>
            <w:vAlign w:val="center"/>
            <w:hideMark/>
          </w:tcPr>
          <w:p w:rsidR="009E1AF9" w:rsidRPr="009E1AF9" w:rsidRDefault="009E1AF9" w:rsidP="009E1AF9">
            <w:pPr>
              <w:spacing w:after="0" w:line="240" w:lineRule="auto"/>
              <w:jc w:val="center"/>
              <w:rPr>
                <w:rFonts w:ascii="Times New Roman" w:eastAsia="Times New Roman" w:hAnsi="Times New Roman" w:cs="Times New Roman"/>
                <w:color w:val="2C2C2C"/>
                <w:sz w:val="15"/>
                <w:szCs w:val="15"/>
              </w:rPr>
            </w:pPr>
            <w:r w:rsidRPr="009E1AF9">
              <w:rPr>
                <w:rFonts w:ascii="Times New Roman" w:eastAsia="Times New Roman" w:hAnsi="Times New Roman" w:cs="Times New Roman"/>
                <w:color w:val="2C2C2C"/>
                <w:sz w:val="15"/>
                <w:szCs w:val="15"/>
              </w:rPr>
              <w:t>?</w:t>
            </w:r>
          </w:p>
        </w:tc>
        <w:tc>
          <w:tcPr>
            <w:tcW w:w="0" w:type="auto"/>
            <w:shd w:val="clear" w:color="auto" w:fill="ECECEC"/>
            <w:vAlign w:val="center"/>
            <w:hideMark/>
          </w:tcPr>
          <w:p w:rsidR="009E1AF9" w:rsidRPr="009E1AF9" w:rsidRDefault="009E1AF9" w:rsidP="009E1AF9">
            <w:pPr>
              <w:spacing w:after="0" w:line="240" w:lineRule="auto"/>
              <w:jc w:val="center"/>
              <w:rPr>
                <w:rFonts w:ascii="Times New Roman" w:eastAsia="Times New Roman" w:hAnsi="Times New Roman" w:cs="Times New Roman"/>
                <w:color w:val="2C2C2C"/>
                <w:sz w:val="15"/>
                <w:szCs w:val="15"/>
              </w:rPr>
            </w:pPr>
            <w:r w:rsidRPr="009E1AF9">
              <w:rPr>
                <w:rFonts w:ascii="Times New Roman" w:eastAsia="Times New Roman" w:hAnsi="Times New Roman" w:cs="Times New Roman"/>
                <w:color w:val="2C2C2C"/>
                <w:sz w:val="15"/>
                <w:szCs w:val="15"/>
              </w:rPr>
              <w:t>?</w:t>
            </w:r>
          </w:p>
        </w:tc>
        <w:tc>
          <w:tcPr>
            <w:tcW w:w="0" w:type="auto"/>
            <w:shd w:val="clear" w:color="auto" w:fill="ECECEC"/>
            <w:vAlign w:val="center"/>
            <w:hideMark/>
          </w:tcPr>
          <w:p w:rsidR="009E1AF9" w:rsidRPr="009E1AF9" w:rsidRDefault="009E1AF9" w:rsidP="009E1AF9">
            <w:pPr>
              <w:spacing w:after="0" w:line="240" w:lineRule="auto"/>
              <w:jc w:val="center"/>
              <w:rPr>
                <w:rFonts w:ascii="Times New Roman" w:eastAsia="Times New Roman" w:hAnsi="Times New Roman" w:cs="Times New Roman"/>
                <w:color w:val="2C2C2C"/>
                <w:sz w:val="15"/>
                <w:szCs w:val="15"/>
              </w:rPr>
            </w:pPr>
            <w:r w:rsidRPr="009E1AF9">
              <w:rPr>
                <w:rFonts w:ascii="Times New Roman" w:eastAsia="Times New Roman" w:hAnsi="Times New Roman" w:cs="Times New Roman"/>
                <w:color w:val="2C2C2C"/>
                <w:sz w:val="15"/>
                <w:szCs w:val="15"/>
              </w:rPr>
              <w:t>?</w:t>
            </w:r>
          </w:p>
        </w:tc>
        <w:tc>
          <w:tcPr>
            <w:tcW w:w="0" w:type="auto"/>
            <w:shd w:val="clear" w:color="auto" w:fill="ECECEC"/>
            <w:vAlign w:val="center"/>
            <w:hideMark/>
          </w:tcPr>
          <w:p w:rsidR="009E1AF9" w:rsidRPr="009E1AF9" w:rsidRDefault="009E1AF9" w:rsidP="009E1AF9">
            <w:pPr>
              <w:spacing w:after="0" w:line="240" w:lineRule="auto"/>
              <w:jc w:val="center"/>
              <w:rPr>
                <w:rFonts w:ascii="Times New Roman" w:eastAsia="Times New Roman" w:hAnsi="Times New Roman" w:cs="Times New Roman"/>
                <w:color w:val="2C2C2C"/>
                <w:sz w:val="15"/>
                <w:szCs w:val="15"/>
              </w:rPr>
            </w:pPr>
            <w:r w:rsidRPr="009E1AF9">
              <w:rPr>
                <w:rFonts w:ascii="Times New Roman" w:eastAsia="Times New Roman" w:hAnsi="Times New Roman" w:cs="Times New Roman"/>
                <w:color w:val="2C2C2C"/>
                <w:sz w:val="15"/>
                <w:szCs w:val="15"/>
              </w:rPr>
              <w:t>?</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 (SpamHalter extension)</w:t>
            </w:r>
          </w:p>
        </w:tc>
        <w:tc>
          <w:tcPr>
            <w:tcW w:w="0" w:type="auto"/>
            <w:shd w:val="clear" w:color="auto" w:fill="ECECEC"/>
            <w:vAlign w:val="center"/>
            <w:hideMark/>
          </w:tcPr>
          <w:p w:rsidR="009E1AF9" w:rsidRPr="009E1AF9" w:rsidRDefault="009E1AF9" w:rsidP="009E1AF9">
            <w:pPr>
              <w:spacing w:after="0" w:line="240" w:lineRule="auto"/>
              <w:jc w:val="center"/>
              <w:rPr>
                <w:rFonts w:ascii="Times New Roman" w:eastAsia="Times New Roman" w:hAnsi="Times New Roman" w:cs="Times New Roman"/>
                <w:color w:val="2C2C2C"/>
                <w:sz w:val="15"/>
                <w:szCs w:val="15"/>
              </w:rPr>
            </w:pPr>
            <w:r w:rsidRPr="009E1AF9">
              <w:rPr>
                <w:rFonts w:ascii="Times New Roman" w:eastAsia="Times New Roman" w:hAnsi="Times New Roman" w:cs="Times New Roman"/>
                <w:color w:val="2C2C2C"/>
                <w:sz w:val="15"/>
                <w:szCs w:val="15"/>
              </w:rPr>
              <w:t>?</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 (ClamWall extension)</w:t>
            </w:r>
          </w:p>
        </w:tc>
        <w:tc>
          <w:tcPr>
            <w:tcW w:w="0" w:type="auto"/>
            <w:shd w:val="clear" w:color="auto" w:fill="ECECEC"/>
            <w:vAlign w:val="center"/>
            <w:hideMark/>
          </w:tcPr>
          <w:p w:rsidR="009E1AF9" w:rsidRPr="009E1AF9" w:rsidRDefault="009E1AF9" w:rsidP="009E1AF9">
            <w:pPr>
              <w:spacing w:after="0" w:line="240" w:lineRule="auto"/>
              <w:jc w:val="center"/>
              <w:rPr>
                <w:rFonts w:ascii="Times New Roman" w:eastAsia="Times New Roman" w:hAnsi="Times New Roman" w:cs="Times New Roman"/>
                <w:color w:val="2C2C2C"/>
                <w:sz w:val="15"/>
                <w:szCs w:val="15"/>
              </w:rPr>
            </w:pPr>
            <w:r w:rsidRPr="009E1AF9">
              <w:rPr>
                <w:rFonts w:ascii="Times New Roman" w:eastAsia="Times New Roman" w:hAnsi="Times New Roman" w:cs="Times New Roman"/>
                <w:color w:val="2C2C2C"/>
                <w:sz w:val="15"/>
                <w:szCs w:val="15"/>
              </w:rPr>
              <w:t>?</w:t>
            </w:r>
          </w:p>
        </w:tc>
      </w:tr>
      <w:tr w:rsidR="009E1AF9" w:rsidRPr="009E1AF9" w:rsidTr="009E1AF9">
        <w:trPr>
          <w:tblCellSpacing w:w="15" w:type="dxa"/>
        </w:trPr>
        <w:tc>
          <w:tcPr>
            <w:tcW w:w="0" w:type="auto"/>
            <w:shd w:val="clear" w:color="auto" w:fill="ECECEC"/>
            <w:vAlign w:val="center"/>
            <w:hideMark/>
          </w:tcPr>
          <w:p w:rsidR="009E1AF9" w:rsidRPr="009E1AF9" w:rsidRDefault="009E1AF9" w:rsidP="009E1AF9">
            <w:pPr>
              <w:spacing w:after="0" w:line="240" w:lineRule="auto"/>
              <w:rPr>
                <w:rFonts w:ascii="Times New Roman" w:eastAsia="Times New Roman" w:hAnsi="Times New Roman" w:cs="Times New Roman"/>
                <w:b/>
                <w:bCs/>
                <w:color w:val="000000"/>
                <w:sz w:val="20"/>
                <w:szCs w:val="20"/>
              </w:rPr>
            </w:pPr>
            <w:hyperlink r:id="rId619" w:tooltip="Microsoft Exchange Server" w:history="1">
              <w:r w:rsidRPr="009E1AF9">
                <w:rPr>
                  <w:rFonts w:ascii="Times New Roman" w:eastAsia="Times New Roman" w:hAnsi="Times New Roman" w:cs="Times New Roman"/>
                  <w:b/>
                  <w:bCs/>
                  <w:color w:val="0000FF"/>
                  <w:sz w:val="20"/>
                  <w:u w:val="single"/>
                </w:rPr>
                <w:t>Microsoft Exchange Server</w:t>
              </w:r>
            </w:hyperlink>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 (2003 &amp; later)</w:t>
            </w:r>
          </w:p>
        </w:tc>
        <w:tc>
          <w:tcPr>
            <w:tcW w:w="0" w:type="auto"/>
            <w:shd w:val="clear" w:color="auto" w:fill="ECECEC"/>
            <w:vAlign w:val="center"/>
            <w:hideMark/>
          </w:tcPr>
          <w:p w:rsidR="009E1AF9" w:rsidRPr="009E1AF9" w:rsidRDefault="009E1AF9" w:rsidP="009E1AF9">
            <w:pPr>
              <w:spacing w:after="0" w:line="240" w:lineRule="auto"/>
              <w:jc w:val="center"/>
              <w:rPr>
                <w:rFonts w:ascii="Times New Roman" w:eastAsia="Times New Roman" w:hAnsi="Times New Roman" w:cs="Times New Roman"/>
                <w:color w:val="2C2C2C"/>
                <w:sz w:val="15"/>
                <w:szCs w:val="15"/>
              </w:rPr>
            </w:pPr>
            <w:r w:rsidRPr="009E1AF9">
              <w:rPr>
                <w:rFonts w:ascii="Times New Roman" w:eastAsia="Times New Roman" w:hAnsi="Times New Roman" w:cs="Times New Roman"/>
                <w:color w:val="2C2C2C"/>
                <w:sz w:val="15"/>
                <w:szCs w:val="15"/>
              </w:rPr>
              <w:t>?</w:t>
            </w:r>
          </w:p>
        </w:tc>
        <w:tc>
          <w:tcPr>
            <w:tcW w:w="0" w:type="auto"/>
            <w:shd w:val="clear" w:color="auto" w:fill="ECECEC"/>
            <w:vAlign w:val="center"/>
            <w:hideMark/>
          </w:tcPr>
          <w:p w:rsidR="009E1AF9" w:rsidRPr="009E1AF9" w:rsidRDefault="009E1AF9" w:rsidP="009E1AF9">
            <w:pPr>
              <w:spacing w:after="0" w:line="240" w:lineRule="auto"/>
              <w:jc w:val="center"/>
              <w:rPr>
                <w:rFonts w:ascii="Times New Roman" w:eastAsia="Times New Roman" w:hAnsi="Times New Roman" w:cs="Times New Roman"/>
                <w:color w:val="2C2C2C"/>
                <w:sz w:val="15"/>
                <w:szCs w:val="15"/>
              </w:rPr>
            </w:pPr>
            <w:r w:rsidRPr="009E1AF9">
              <w:rPr>
                <w:rFonts w:ascii="Times New Roman" w:eastAsia="Times New Roman" w:hAnsi="Times New Roman" w:cs="Times New Roman"/>
                <w:color w:val="2C2C2C"/>
                <w:sz w:val="15"/>
                <w:szCs w:val="15"/>
              </w:rPr>
              <w:t>?</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ECECEC"/>
            <w:vAlign w:val="center"/>
            <w:hideMark/>
          </w:tcPr>
          <w:p w:rsidR="009E1AF9" w:rsidRPr="009E1AF9" w:rsidRDefault="009E1AF9" w:rsidP="009E1AF9">
            <w:pPr>
              <w:spacing w:after="0" w:line="240" w:lineRule="auto"/>
              <w:jc w:val="center"/>
              <w:rPr>
                <w:rFonts w:ascii="Times New Roman" w:eastAsia="Times New Roman" w:hAnsi="Times New Roman" w:cs="Times New Roman"/>
                <w:color w:val="2C2C2C"/>
                <w:sz w:val="15"/>
                <w:szCs w:val="15"/>
              </w:rPr>
            </w:pPr>
            <w:r w:rsidRPr="009E1AF9">
              <w:rPr>
                <w:rFonts w:ascii="Times New Roman" w:eastAsia="Times New Roman" w:hAnsi="Times New Roman" w:cs="Times New Roman"/>
                <w:color w:val="2C2C2C"/>
                <w:sz w:val="15"/>
                <w:szCs w:val="15"/>
              </w:rPr>
              <w:t>?</w:t>
            </w:r>
          </w:p>
        </w:tc>
        <w:tc>
          <w:tcPr>
            <w:tcW w:w="0" w:type="auto"/>
            <w:shd w:val="clear" w:color="auto" w:fill="ECECEC"/>
            <w:vAlign w:val="center"/>
            <w:hideMark/>
          </w:tcPr>
          <w:p w:rsidR="009E1AF9" w:rsidRPr="009E1AF9" w:rsidRDefault="009E1AF9" w:rsidP="009E1AF9">
            <w:pPr>
              <w:spacing w:after="0" w:line="240" w:lineRule="auto"/>
              <w:jc w:val="center"/>
              <w:rPr>
                <w:rFonts w:ascii="Times New Roman" w:eastAsia="Times New Roman" w:hAnsi="Times New Roman" w:cs="Times New Roman"/>
                <w:color w:val="2C2C2C"/>
                <w:sz w:val="15"/>
                <w:szCs w:val="15"/>
              </w:rPr>
            </w:pPr>
            <w:r w:rsidRPr="009E1AF9">
              <w:rPr>
                <w:rFonts w:ascii="Times New Roman" w:eastAsia="Times New Roman" w:hAnsi="Times New Roman" w:cs="Times New Roman"/>
                <w:color w:val="2C2C2C"/>
                <w:sz w:val="15"/>
                <w:szCs w:val="15"/>
              </w:rPr>
              <w:t>?</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 (2003 &amp; later)</w:t>
            </w:r>
          </w:p>
        </w:tc>
        <w:tc>
          <w:tcPr>
            <w:tcW w:w="0" w:type="auto"/>
            <w:shd w:val="clear" w:color="auto" w:fill="ECECEC"/>
            <w:vAlign w:val="center"/>
            <w:hideMark/>
          </w:tcPr>
          <w:p w:rsidR="009E1AF9" w:rsidRPr="009E1AF9" w:rsidRDefault="009E1AF9" w:rsidP="009E1AF9">
            <w:pPr>
              <w:spacing w:after="0" w:line="240" w:lineRule="auto"/>
              <w:jc w:val="center"/>
              <w:rPr>
                <w:rFonts w:ascii="Times New Roman" w:eastAsia="Times New Roman" w:hAnsi="Times New Roman" w:cs="Times New Roman"/>
                <w:color w:val="2C2C2C"/>
                <w:sz w:val="15"/>
                <w:szCs w:val="15"/>
              </w:rPr>
            </w:pPr>
            <w:r w:rsidRPr="009E1AF9">
              <w:rPr>
                <w:rFonts w:ascii="Times New Roman" w:eastAsia="Times New Roman" w:hAnsi="Times New Roman" w:cs="Times New Roman"/>
                <w:color w:val="2C2C2C"/>
                <w:sz w:val="15"/>
                <w:szCs w:val="15"/>
              </w:rPr>
              <w:t>?</w:t>
            </w:r>
          </w:p>
        </w:tc>
        <w:tc>
          <w:tcPr>
            <w:tcW w:w="0" w:type="auto"/>
            <w:shd w:val="clear" w:color="auto" w:fill="ECECEC"/>
            <w:vAlign w:val="center"/>
            <w:hideMark/>
          </w:tcPr>
          <w:p w:rsidR="009E1AF9" w:rsidRPr="009E1AF9" w:rsidRDefault="009E1AF9" w:rsidP="009E1AF9">
            <w:pPr>
              <w:spacing w:after="0" w:line="240" w:lineRule="auto"/>
              <w:jc w:val="center"/>
              <w:rPr>
                <w:rFonts w:ascii="Times New Roman" w:eastAsia="Times New Roman" w:hAnsi="Times New Roman" w:cs="Times New Roman"/>
                <w:color w:val="2C2C2C"/>
                <w:sz w:val="15"/>
                <w:szCs w:val="15"/>
              </w:rPr>
            </w:pPr>
            <w:r w:rsidRPr="009E1AF9">
              <w:rPr>
                <w:rFonts w:ascii="Times New Roman" w:eastAsia="Times New Roman" w:hAnsi="Times New Roman" w:cs="Times New Roman"/>
                <w:color w:val="2C2C2C"/>
                <w:sz w:val="15"/>
                <w:szCs w:val="15"/>
              </w:rPr>
              <w:t>?</w:t>
            </w:r>
          </w:p>
        </w:tc>
        <w:tc>
          <w:tcPr>
            <w:tcW w:w="0" w:type="auto"/>
            <w:shd w:val="clear" w:color="auto" w:fill="ECECEC"/>
            <w:vAlign w:val="center"/>
            <w:hideMark/>
          </w:tcPr>
          <w:p w:rsidR="009E1AF9" w:rsidRPr="009E1AF9" w:rsidRDefault="009E1AF9" w:rsidP="009E1AF9">
            <w:pPr>
              <w:spacing w:after="0" w:line="240" w:lineRule="auto"/>
              <w:jc w:val="center"/>
              <w:rPr>
                <w:rFonts w:ascii="Times New Roman" w:eastAsia="Times New Roman" w:hAnsi="Times New Roman" w:cs="Times New Roman"/>
                <w:color w:val="2C2C2C"/>
                <w:sz w:val="15"/>
                <w:szCs w:val="15"/>
              </w:rPr>
            </w:pPr>
            <w:r w:rsidRPr="009E1AF9">
              <w:rPr>
                <w:rFonts w:ascii="Times New Roman" w:eastAsia="Times New Roman" w:hAnsi="Times New Roman" w:cs="Times New Roman"/>
                <w:color w:val="2C2C2C"/>
                <w:sz w:val="15"/>
                <w:szCs w:val="15"/>
              </w:rPr>
              <w:t>?</w:t>
            </w:r>
          </w:p>
        </w:tc>
        <w:tc>
          <w:tcPr>
            <w:tcW w:w="0" w:type="auto"/>
            <w:shd w:val="clear" w:color="auto" w:fill="ECECEC"/>
            <w:vAlign w:val="center"/>
            <w:hideMark/>
          </w:tcPr>
          <w:p w:rsidR="009E1AF9" w:rsidRPr="009E1AF9" w:rsidRDefault="009E1AF9" w:rsidP="009E1AF9">
            <w:pPr>
              <w:spacing w:after="0" w:line="240" w:lineRule="auto"/>
              <w:jc w:val="center"/>
              <w:rPr>
                <w:rFonts w:ascii="Times New Roman" w:eastAsia="Times New Roman" w:hAnsi="Times New Roman" w:cs="Times New Roman"/>
                <w:color w:val="2C2C2C"/>
                <w:sz w:val="15"/>
                <w:szCs w:val="15"/>
              </w:rPr>
            </w:pPr>
            <w:r w:rsidRPr="009E1AF9">
              <w:rPr>
                <w:rFonts w:ascii="Times New Roman" w:eastAsia="Times New Roman" w:hAnsi="Times New Roman" w:cs="Times New Roman"/>
                <w:color w:val="2C2C2C"/>
                <w:sz w:val="15"/>
                <w:szCs w:val="15"/>
              </w:rPr>
              <w:t>?</w:t>
            </w:r>
          </w:p>
        </w:tc>
      </w:tr>
      <w:tr w:rsidR="009E1AF9" w:rsidRPr="009E1AF9" w:rsidTr="009E1AF9">
        <w:trPr>
          <w:tblCellSpacing w:w="15" w:type="dxa"/>
        </w:trPr>
        <w:tc>
          <w:tcPr>
            <w:tcW w:w="0" w:type="auto"/>
            <w:shd w:val="clear" w:color="auto" w:fill="ECECEC"/>
            <w:vAlign w:val="center"/>
            <w:hideMark/>
          </w:tcPr>
          <w:p w:rsidR="009E1AF9" w:rsidRPr="009E1AF9" w:rsidRDefault="009E1AF9" w:rsidP="009E1AF9">
            <w:pPr>
              <w:spacing w:after="0" w:line="240" w:lineRule="auto"/>
              <w:rPr>
                <w:rFonts w:ascii="Times New Roman" w:eastAsia="Times New Roman" w:hAnsi="Times New Roman" w:cs="Times New Roman"/>
                <w:b/>
                <w:bCs/>
                <w:color w:val="000000"/>
                <w:sz w:val="20"/>
                <w:szCs w:val="20"/>
              </w:rPr>
            </w:pPr>
            <w:hyperlink r:id="rId620" w:tooltip="Message Systems" w:history="1">
              <w:r w:rsidRPr="009E1AF9">
                <w:rPr>
                  <w:rFonts w:ascii="Times New Roman" w:eastAsia="Times New Roman" w:hAnsi="Times New Roman" w:cs="Times New Roman"/>
                  <w:b/>
                  <w:bCs/>
                  <w:color w:val="0000FF"/>
                  <w:sz w:val="20"/>
                  <w:u w:val="single"/>
                </w:rPr>
                <w:t>Momentu</w:t>
              </w:r>
              <w:r w:rsidRPr="009E1AF9">
                <w:rPr>
                  <w:rFonts w:ascii="Times New Roman" w:eastAsia="Times New Roman" w:hAnsi="Times New Roman" w:cs="Times New Roman"/>
                  <w:b/>
                  <w:bCs/>
                  <w:color w:val="0000FF"/>
                  <w:sz w:val="20"/>
                  <w:u w:val="single"/>
                </w:rPr>
                <w:lastRenderedPageBreak/>
                <w:t>m</w:t>
              </w:r>
            </w:hyperlink>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lastRenderedPageBreak/>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r>
      <w:tr w:rsidR="009E1AF9" w:rsidRPr="009E1AF9" w:rsidTr="009E1AF9">
        <w:trPr>
          <w:tblCellSpacing w:w="15" w:type="dxa"/>
        </w:trPr>
        <w:tc>
          <w:tcPr>
            <w:tcW w:w="0" w:type="auto"/>
            <w:shd w:val="clear" w:color="auto" w:fill="ECECEC"/>
            <w:vAlign w:val="center"/>
            <w:hideMark/>
          </w:tcPr>
          <w:p w:rsidR="009E1AF9" w:rsidRPr="009E1AF9" w:rsidRDefault="009E1AF9" w:rsidP="009E1AF9">
            <w:pPr>
              <w:spacing w:after="0" w:line="240" w:lineRule="auto"/>
              <w:rPr>
                <w:rFonts w:ascii="Times New Roman" w:eastAsia="Times New Roman" w:hAnsi="Times New Roman" w:cs="Times New Roman"/>
                <w:b/>
                <w:bCs/>
                <w:color w:val="000000"/>
                <w:sz w:val="20"/>
                <w:szCs w:val="20"/>
              </w:rPr>
            </w:pPr>
            <w:hyperlink r:id="rId621" w:tooltip="NetMail" w:history="1">
              <w:r w:rsidRPr="009E1AF9">
                <w:rPr>
                  <w:rFonts w:ascii="Times New Roman" w:eastAsia="Times New Roman" w:hAnsi="Times New Roman" w:cs="Times New Roman"/>
                  <w:b/>
                  <w:bCs/>
                  <w:color w:val="0000FF"/>
                  <w:sz w:val="20"/>
                  <w:u w:val="single"/>
                </w:rPr>
                <w:t>NetMail</w:t>
              </w:r>
            </w:hyperlink>
          </w:p>
        </w:tc>
        <w:tc>
          <w:tcPr>
            <w:tcW w:w="0" w:type="auto"/>
            <w:shd w:val="clear" w:color="auto" w:fill="ECECEC"/>
            <w:vAlign w:val="center"/>
            <w:hideMark/>
          </w:tcPr>
          <w:p w:rsidR="009E1AF9" w:rsidRPr="009E1AF9" w:rsidRDefault="009E1AF9" w:rsidP="009E1AF9">
            <w:pPr>
              <w:spacing w:after="0" w:line="240" w:lineRule="auto"/>
              <w:jc w:val="center"/>
              <w:rPr>
                <w:rFonts w:ascii="Times New Roman" w:eastAsia="Times New Roman" w:hAnsi="Times New Roman" w:cs="Times New Roman"/>
                <w:color w:val="2C2C2C"/>
                <w:sz w:val="15"/>
                <w:szCs w:val="15"/>
              </w:rPr>
            </w:pPr>
            <w:r w:rsidRPr="009E1AF9">
              <w:rPr>
                <w:rFonts w:ascii="Times New Roman" w:eastAsia="Times New Roman" w:hAnsi="Times New Roman" w:cs="Times New Roman"/>
                <w:color w:val="2C2C2C"/>
                <w:sz w:val="15"/>
                <w:szCs w:val="15"/>
              </w:rPr>
              <w:t>?</w:t>
            </w:r>
          </w:p>
        </w:tc>
        <w:tc>
          <w:tcPr>
            <w:tcW w:w="0" w:type="auto"/>
            <w:shd w:val="clear" w:color="auto" w:fill="ECECEC"/>
            <w:vAlign w:val="center"/>
            <w:hideMark/>
          </w:tcPr>
          <w:p w:rsidR="009E1AF9" w:rsidRPr="009E1AF9" w:rsidRDefault="009E1AF9" w:rsidP="009E1AF9">
            <w:pPr>
              <w:spacing w:after="0" w:line="240" w:lineRule="auto"/>
              <w:jc w:val="center"/>
              <w:rPr>
                <w:rFonts w:ascii="Times New Roman" w:eastAsia="Times New Roman" w:hAnsi="Times New Roman" w:cs="Times New Roman"/>
                <w:color w:val="2C2C2C"/>
                <w:sz w:val="15"/>
                <w:szCs w:val="15"/>
              </w:rPr>
            </w:pPr>
            <w:r w:rsidRPr="009E1AF9">
              <w:rPr>
                <w:rFonts w:ascii="Times New Roman" w:eastAsia="Times New Roman" w:hAnsi="Times New Roman" w:cs="Times New Roman"/>
                <w:color w:val="2C2C2C"/>
                <w:sz w:val="15"/>
                <w:szCs w:val="15"/>
              </w:rPr>
              <w:t>?</w:t>
            </w:r>
          </w:p>
        </w:tc>
        <w:tc>
          <w:tcPr>
            <w:tcW w:w="0" w:type="auto"/>
            <w:shd w:val="clear" w:color="auto" w:fill="ECECEC"/>
            <w:vAlign w:val="center"/>
            <w:hideMark/>
          </w:tcPr>
          <w:p w:rsidR="009E1AF9" w:rsidRPr="009E1AF9" w:rsidRDefault="009E1AF9" w:rsidP="009E1AF9">
            <w:pPr>
              <w:spacing w:after="0" w:line="240" w:lineRule="auto"/>
              <w:jc w:val="center"/>
              <w:rPr>
                <w:rFonts w:ascii="Times New Roman" w:eastAsia="Times New Roman" w:hAnsi="Times New Roman" w:cs="Times New Roman"/>
                <w:color w:val="2C2C2C"/>
                <w:sz w:val="15"/>
                <w:szCs w:val="15"/>
              </w:rPr>
            </w:pPr>
            <w:r w:rsidRPr="009E1AF9">
              <w:rPr>
                <w:rFonts w:ascii="Times New Roman" w:eastAsia="Times New Roman" w:hAnsi="Times New Roman" w:cs="Times New Roman"/>
                <w:color w:val="2C2C2C"/>
                <w:sz w:val="15"/>
                <w:szCs w:val="15"/>
              </w:rPr>
              <w:t>?</w:t>
            </w:r>
          </w:p>
        </w:tc>
        <w:tc>
          <w:tcPr>
            <w:tcW w:w="0" w:type="auto"/>
            <w:shd w:val="clear" w:color="auto" w:fill="ECECEC"/>
            <w:vAlign w:val="center"/>
            <w:hideMark/>
          </w:tcPr>
          <w:p w:rsidR="009E1AF9" w:rsidRPr="009E1AF9" w:rsidRDefault="009E1AF9" w:rsidP="009E1AF9">
            <w:pPr>
              <w:spacing w:after="0" w:line="240" w:lineRule="auto"/>
              <w:jc w:val="center"/>
              <w:rPr>
                <w:rFonts w:ascii="Times New Roman" w:eastAsia="Times New Roman" w:hAnsi="Times New Roman" w:cs="Times New Roman"/>
                <w:color w:val="2C2C2C"/>
                <w:sz w:val="15"/>
                <w:szCs w:val="15"/>
              </w:rPr>
            </w:pPr>
            <w:r w:rsidRPr="009E1AF9">
              <w:rPr>
                <w:rFonts w:ascii="Times New Roman" w:eastAsia="Times New Roman" w:hAnsi="Times New Roman" w:cs="Times New Roman"/>
                <w:color w:val="2C2C2C"/>
                <w:sz w:val="15"/>
                <w:szCs w:val="15"/>
              </w:rPr>
              <w:t>?</w:t>
            </w:r>
          </w:p>
        </w:tc>
        <w:tc>
          <w:tcPr>
            <w:tcW w:w="0" w:type="auto"/>
            <w:shd w:val="clear" w:color="auto" w:fill="ECECEC"/>
            <w:vAlign w:val="center"/>
            <w:hideMark/>
          </w:tcPr>
          <w:p w:rsidR="009E1AF9" w:rsidRPr="009E1AF9" w:rsidRDefault="009E1AF9" w:rsidP="009E1AF9">
            <w:pPr>
              <w:spacing w:after="0" w:line="240" w:lineRule="auto"/>
              <w:jc w:val="center"/>
              <w:rPr>
                <w:rFonts w:ascii="Times New Roman" w:eastAsia="Times New Roman" w:hAnsi="Times New Roman" w:cs="Times New Roman"/>
                <w:color w:val="2C2C2C"/>
                <w:sz w:val="15"/>
                <w:szCs w:val="15"/>
              </w:rPr>
            </w:pPr>
            <w:r w:rsidRPr="009E1AF9">
              <w:rPr>
                <w:rFonts w:ascii="Times New Roman" w:eastAsia="Times New Roman" w:hAnsi="Times New Roman" w:cs="Times New Roman"/>
                <w:color w:val="2C2C2C"/>
                <w:sz w:val="15"/>
                <w:szCs w:val="15"/>
              </w:rPr>
              <w:t>?</w:t>
            </w:r>
          </w:p>
        </w:tc>
        <w:tc>
          <w:tcPr>
            <w:tcW w:w="0" w:type="auto"/>
            <w:shd w:val="clear" w:color="auto" w:fill="ECECEC"/>
            <w:vAlign w:val="center"/>
            <w:hideMark/>
          </w:tcPr>
          <w:p w:rsidR="009E1AF9" w:rsidRPr="009E1AF9" w:rsidRDefault="009E1AF9" w:rsidP="009E1AF9">
            <w:pPr>
              <w:spacing w:after="0" w:line="240" w:lineRule="auto"/>
              <w:jc w:val="center"/>
              <w:rPr>
                <w:rFonts w:ascii="Times New Roman" w:eastAsia="Times New Roman" w:hAnsi="Times New Roman" w:cs="Times New Roman"/>
                <w:color w:val="2C2C2C"/>
                <w:sz w:val="15"/>
                <w:szCs w:val="15"/>
              </w:rPr>
            </w:pPr>
            <w:r w:rsidRPr="009E1AF9">
              <w:rPr>
                <w:rFonts w:ascii="Times New Roman" w:eastAsia="Times New Roman" w:hAnsi="Times New Roman" w:cs="Times New Roman"/>
                <w:color w:val="2C2C2C"/>
                <w:sz w:val="15"/>
                <w:szCs w:val="15"/>
              </w:rPr>
              <w:t>?</w:t>
            </w:r>
          </w:p>
        </w:tc>
        <w:tc>
          <w:tcPr>
            <w:tcW w:w="0" w:type="auto"/>
            <w:shd w:val="clear" w:color="auto" w:fill="ECECEC"/>
            <w:vAlign w:val="center"/>
            <w:hideMark/>
          </w:tcPr>
          <w:p w:rsidR="009E1AF9" w:rsidRPr="009E1AF9" w:rsidRDefault="009E1AF9" w:rsidP="009E1AF9">
            <w:pPr>
              <w:spacing w:after="0" w:line="240" w:lineRule="auto"/>
              <w:jc w:val="center"/>
              <w:rPr>
                <w:rFonts w:ascii="Times New Roman" w:eastAsia="Times New Roman" w:hAnsi="Times New Roman" w:cs="Times New Roman"/>
                <w:color w:val="2C2C2C"/>
                <w:sz w:val="15"/>
                <w:szCs w:val="15"/>
              </w:rPr>
            </w:pPr>
            <w:r w:rsidRPr="009E1AF9">
              <w:rPr>
                <w:rFonts w:ascii="Times New Roman" w:eastAsia="Times New Roman" w:hAnsi="Times New Roman" w:cs="Times New Roman"/>
                <w:color w:val="2C2C2C"/>
                <w:sz w:val="15"/>
                <w:szCs w:val="15"/>
              </w:rPr>
              <w:t>?</w:t>
            </w:r>
          </w:p>
        </w:tc>
        <w:tc>
          <w:tcPr>
            <w:tcW w:w="0" w:type="auto"/>
            <w:shd w:val="clear" w:color="auto" w:fill="ECECEC"/>
            <w:vAlign w:val="center"/>
            <w:hideMark/>
          </w:tcPr>
          <w:p w:rsidR="009E1AF9" w:rsidRPr="009E1AF9" w:rsidRDefault="009E1AF9" w:rsidP="009E1AF9">
            <w:pPr>
              <w:spacing w:after="0" w:line="240" w:lineRule="auto"/>
              <w:jc w:val="center"/>
              <w:rPr>
                <w:rFonts w:ascii="Times New Roman" w:eastAsia="Times New Roman" w:hAnsi="Times New Roman" w:cs="Times New Roman"/>
                <w:color w:val="2C2C2C"/>
                <w:sz w:val="15"/>
                <w:szCs w:val="15"/>
              </w:rPr>
            </w:pPr>
            <w:r w:rsidRPr="009E1AF9">
              <w:rPr>
                <w:rFonts w:ascii="Times New Roman" w:eastAsia="Times New Roman" w:hAnsi="Times New Roman" w:cs="Times New Roman"/>
                <w:color w:val="2C2C2C"/>
                <w:sz w:val="15"/>
                <w:szCs w:val="15"/>
              </w:rPr>
              <w:t>?</w:t>
            </w:r>
          </w:p>
        </w:tc>
        <w:tc>
          <w:tcPr>
            <w:tcW w:w="0" w:type="auto"/>
            <w:shd w:val="clear" w:color="auto" w:fill="ECECEC"/>
            <w:vAlign w:val="center"/>
            <w:hideMark/>
          </w:tcPr>
          <w:p w:rsidR="009E1AF9" w:rsidRPr="009E1AF9" w:rsidRDefault="009E1AF9" w:rsidP="009E1AF9">
            <w:pPr>
              <w:spacing w:after="0" w:line="240" w:lineRule="auto"/>
              <w:jc w:val="center"/>
              <w:rPr>
                <w:rFonts w:ascii="Times New Roman" w:eastAsia="Times New Roman" w:hAnsi="Times New Roman" w:cs="Times New Roman"/>
                <w:color w:val="2C2C2C"/>
                <w:sz w:val="15"/>
                <w:szCs w:val="15"/>
              </w:rPr>
            </w:pPr>
            <w:r w:rsidRPr="009E1AF9">
              <w:rPr>
                <w:rFonts w:ascii="Times New Roman" w:eastAsia="Times New Roman" w:hAnsi="Times New Roman" w:cs="Times New Roman"/>
                <w:color w:val="2C2C2C"/>
                <w:sz w:val="15"/>
                <w:szCs w:val="15"/>
              </w:rPr>
              <w:t>?</w:t>
            </w:r>
          </w:p>
        </w:tc>
        <w:tc>
          <w:tcPr>
            <w:tcW w:w="0" w:type="auto"/>
            <w:shd w:val="clear" w:color="auto" w:fill="ECECEC"/>
            <w:vAlign w:val="center"/>
            <w:hideMark/>
          </w:tcPr>
          <w:p w:rsidR="009E1AF9" w:rsidRPr="009E1AF9" w:rsidRDefault="009E1AF9" w:rsidP="009E1AF9">
            <w:pPr>
              <w:spacing w:after="0" w:line="240" w:lineRule="auto"/>
              <w:jc w:val="center"/>
              <w:rPr>
                <w:rFonts w:ascii="Times New Roman" w:eastAsia="Times New Roman" w:hAnsi="Times New Roman" w:cs="Times New Roman"/>
                <w:color w:val="2C2C2C"/>
                <w:sz w:val="15"/>
                <w:szCs w:val="15"/>
              </w:rPr>
            </w:pPr>
            <w:r w:rsidRPr="009E1AF9">
              <w:rPr>
                <w:rFonts w:ascii="Times New Roman" w:eastAsia="Times New Roman" w:hAnsi="Times New Roman" w:cs="Times New Roman"/>
                <w:color w:val="2C2C2C"/>
                <w:sz w:val="15"/>
                <w:szCs w:val="15"/>
              </w:rPr>
              <w:t>?</w:t>
            </w:r>
          </w:p>
        </w:tc>
        <w:tc>
          <w:tcPr>
            <w:tcW w:w="0" w:type="auto"/>
            <w:shd w:val="clear" w:color="auto" w:fill="ECECEC"/>
            <w:vAlign w:val="center"/>
            <w:hideMark/>
          </w:tcPr>
          <w:p w:rsidR="009E1AF9" w:rsidRPr="009E1AF9" w:rsidRDefault="009E1AF9" w:rsidP="009E1AF9">
            <w:pPr>
              <w:spacing w:after="0" w:line="240" w:lineRule="auto"/>
              <w:jc w:val="center"/>
              <w:rPr>
                <w:rFonts w:ascii="Times New Roman" w:eastAsia="Times New Roman" w:hAnsi="Times New Roman" w:cs="Times New Roman"/>
                <w:color w:val="2C2C2C"/>
                <w:sz w:val="15"/>
                <w:szCs w:val="15"/>
              </w:rPr>
            </w:pPr>
            <w:r w:rsidRPr="009E1AF9">
              <w:rPr>
                <w:rFonts w:ascii="Times New Roman" w:eastAsia="Times New Roman" w:hAnsi="Times New Roman" w:cs="Times New Roman"/>
                <w:color w:val="2C2C2C"/>
                <w:sz w:val="15"/>
                <w:szCs w:val="15"/>
              </w:rPr>
              <w:t>?</w:t>
            </w:r>
          </w:p>
        </w:tc>
        <w:tc>
          <w:tcPr>
            <w:tcW w:w="0" w:type="auto"/>
            <w:shd w:val="clear" w:color="auto" w:fill="ECECEC"/>
            <w:vAlign w:val="center"/>
            <w:hideMark/>
          </w:tcPr>
          <w:p w:rsidR="009E1AF9" w:rsidRPr="009E1AF9" w:rsidRDefault="009E1AF9" w:rsidP="009E1AF9">
            <w:pPr>
              <w:spacing w:after="0" w:line="240" w:lineRule="auto"/>
              <w:jc w:val="center"/>
              <w:rPr>
                <w:rFonts w:ascii="Times New Roman" w:eastAsia="Times New Roman" w:hAnsi="Times New Roman" w:cs="Times New Roman"/>
                <w:color w:val="2C2C2C"/>
                <w:sz w:val="15"/>
                <w:szCs w:val="15"/>
              </w:rPr>
            </w:pPr>
            <w:r w:rsidRPr="009E1AF9">
              <w:rPr>
                <w:rFonts w:ascii="Times New Roman" w:eastAsia="Times New Roman" w:hAnsi="Times New Roman" w:cs="Times New Roman"/>
                <w:color w:val="2C2C2C"/>
                <w:sz w:val="15"/>
                <w:szCs w:val="15"/>
              </w:rPr>
              <w:t>?</w:t>
            </w:r>
          </w:p>
        </w:tc>
      </w:tr>
      <w:tr w:rsidR="009E1AF9" w:rsidRPr="009E1AF9" w:rsidTr="009E1AF9">
        <w:trPr>
          <w:tblCellSpacing w:w="15" w:type="dxa"/>
        </w:trPr>
        <w:tc>
          <w:tcPr>
            <w:tcW w:w="0" w:type="auto"/>
            <w:shd w:val="clear" w:color="auto" w:fill="ECECEC"/>
            <w:vAlign w:val="center"/>
            <w:hideMark/>
          </w:tcPr>
          <w:p w:rsidR="009E1AF9" w:rsidRPr="009E1AF9" w:rsidRDefault="009E1AF9" w:rsidP="009E1AF9">
            <w:pPr>
              <w:spacing w:after="0" w:line="240" w:lineRule="auto"/>
              <w:rPr>
                <w:rFonts w:ascii="Times New Roman" w:eastAsia="Times New Roman" w:hAnsi="Times New Roman" w:cs="Times New Roman"/>
                <w:b/>
                <w:bCs/>
                <w:color w:val="000000"/>
                <w:sz w:val="20"/>
                <w:szCs w:val="20"/>
              </w:rPr>
            </w:pPr>
            <w:hyperlink r:id="rId622" w:tooltip="OpenSMTPD" w:history="1">
              <w:r w:rsidRPr="009E1AF9">
                <w:rPr>
                  <w:rFonts w:ascii="Times New Roman" w:eastAsia="Times New Roman" w:hAnsi="Times New Roman" w:cs="Times New Roman"/>
                  <w:b/>
                  <w:bCs/>
                  <w:color w:val="0000FF"/>
                  <w:sz w:val="20"/>
                  <w:u w:val="single"/>
                </w:rPr>
                <w:t>OpenSMTPD</w:t>
              </w:r>
            </w:hyperlink>
          </w:p>
        </w:tc>
        <w:tc>
          <w:tcPr>
            <w:tcW w:w="0" w:type="auto"/>
            <w:shd w:val="clear" w:color="auto" w:fill="ECECEC"/>
            <w:vAlign w:val="center"/>
            <w:hideMark/>
          </w:tcPr>
          <w:p w:rsidR="009E1AF9" w:rsidRPr="009E1AF9" w:rsidRDefault="009E1AF9" w:rsidP="009E1AF9">
            <w:pPr>
              <w:spacing w:after="0" w:line="240" w:lineRule="auto"/>
              <w:jc w:val="center"/>
              <w:rPr>
                <w:rFonts w:ascii="Times New Roman" w:eastAsia="Times New Roman" w:hAnsi="Times New Roman" w:cs="Times New Roman"/>
                <w:color w:val="2C2C2C"/>
                <w:sz w:val="15"/>
                <w:szCs w:val="15"/>
              </w:rPr>
            </w:pPr>
            <w:r w:rsidRPr="009E1AF9">
              <w:rPr>
                <w:rFonts w:ascii="Times New Roman" w:eastAsia="Times New Roman" w:hAnsi="Times New Roman" w:cs="Times New Roman"/>
                <w:color w:val="2C2C2C"/>
                <w:sz w:val="15"/>
                <w:szCs w:val="15"/>
              </w:rPr>
              <w:t>?</w:t>
            </w:r>
          </w:p>
        </w:tc>
        <w:tc>
          <w:tcPr>
            <w:tcW w:w="0" w:type="auto"/>
            <w:shd w:val="clear" w:color="auto" w:fill="ECECEC"/>
            <w:vAlign w:val="center"/>
            <w:hideMark/>
          </w:tcPr>
          <w:p w:rsidR="009E1AF9" w:rsidRPr="009E1AF9" w:rsidRDefault="009E1AF9" w:rsidP="009E1AF9">
            <w:pPr>
              <w:spacing w:after="0" w:line="240" w:lineRule="auto"/>
              <w:jc w:val="center"/>
              <w:rPr>
                <w:rFonts w:ascii="Times New Roman" w:eastAsia="Times New Roman" w:hAnsi="Times New Roman" w:cs="Times New Roman"/>
                <w:color w:val="2C2C2C"/>
                <w:sz w:val="15"/>
                <w:szCs w:val="15"/>
              </w:rPr>
            </w:pPr>
            <w:r w:rsidRPr="009E1AF9">
              <w:rPr>
                <w:rFonts w:ascii="Times New Roman" w:eastAsia="Times New Roman" w:hAnsi="Times New Roman" w:cs="Times New Roman"/>
                <w:color w:val="2C2C2C"/>
                <w:sz w:val="15"/>
                <w:szCs w:val="15"/>
              </w:rPr>
              <w:t>?</w:t>
            </w:r>
          </w:p>
        </w:tc>
        <w:tc>
          <w:tcPr>
            <w:tcW w:w="0" w:type="auto"/>
            <w:shd w:val="clear" w:color="auto" w:fill="ECECEC"/>
            <w:vAlign w:val="center"/>
            <w:hideMark/>
          </w:tcPr>
          <w:p w:rsidR="009E1AF9" w:rsidRPr="009E1AF9" w:rsidRDefault="009E1AF9" w:rsidP="009E1AF9">
            <w:pPr>
              <w:spacing w:after="0" w:line="240" w:lineRule="auto"/>
              <w:jc w:val="center"/>
              <w:rPr>
                <w:rFonts w:ascii="Times New Roman" w:eastAsia="Times New Roman" w:hAnsi="Times New Roman" w:cs="Times New Roman"/>
                <w:color w:val="2C2C2C"/>
                <w:sz w:val="15"/>
                <w:szCs w:val="15"/>
              </w:rPr>
            </w:pPr>
            <w:r w:rsidRPr="009E1AF9">
              <w:rPr>
                <w:rFonts w:ascii="Times New Roman" w:eastAsia="Times New Roman" w:hAnsi="Times New Roman" w:cs="Times New Roman"/>
                <w:color w:val="2C2C2C"/>
                <w:sz w:val="15"/>
                <w:szCs w:val="15"/>
              </w:rPr>
              <w:t>?</w:t>
            </w:r>
          </w:p>
        </w:tc>
        <w:tc>
          <w:tcPr>
            <w:tcW w:w="0" w:type="auto"/>
            <w:shd w:val="clear" w:color="auto" w:fill="ECECEC"/>
            <w:vAlign w:val="center"/>
            <w:hideMark/>
          </w:tcPr>
          <w:p w:rsidR="009E1AF9" w:rsidRPr="009E1AF9" w:rsidRDefault="009E1AF9" w:rsidP="009E1AF9">
            <w:pPr>
              <w:spacing w:after="0" w:line="240" w:lineRule="auto"/>
              <w:jc w:val="center"/>
              <w:rPr>
                <w:rFonts w:ascii="Times New Roman" w:eastAsia="Times New Roman" w:hAnsi="Times New Roman" w:cs="Times New Roman"/>
                <w:color w:val="2C2C2C"/>
                <w:sz w:val="15"/>
                <w:szCs w:val="15"/>
              </w:rPr>
            </w:pPr>
            <w:r w:rsidRPr="009E1AF9">
              <w:rPr>
                <w:rFonts w:ascii="Times New Roman" w:eastAsia="Times New Roman" w:hAnsi="Times New Roman" w:cs="Times New Roman"/>
                <w:color w:val="2C2C2C"/>
                <w:sz w:val="15"/>
                <w:szCs w:val="15"/>
              </w:rPr>
              <w:t>?</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 xml:space="preserve">Yes </w:t>
            </w:r>
            <w:hyperlink r:id="rId623" w:anchor="slide-16" w:history="1">
              <w:r w:rsidRPr="009E1AF9">
                <w:rPr>
                  <w:rFonts w:ascii="Times New Roman" w:eastAsia="Times New Roman" w:hAnsi="Times New Roman" w:cs="Times New Roman"/>
                  <w:color w:val="0000FF"/>
                  <w:sz w:val="20"/>
                  <w:u w:val="single"/>
                </w:rPr>
                <w:t>[1]</w:t>
              </w:r>
            </w:hyperlink>
          </w:p>
        </w:tc>
        <w:tc>
          <w:tcPr>
            <w:tcW w:w="0" w:type="auto"/>
            <w:shd w:val="clear" w:color="auto" w:fill="ECECEC"/>
            <w:vAlign w:val="center"/>
            <w:hideMark/>
          </w:tcPr>
          <w:p w:rsidR="009E1AF9" w:rsidRPr="009E1AF9" w:rsidRDefault="009E1AF9" w:rsidP="009E1AF9">
            <w:pPr>
              <w:spacing w:after="0" w:line="240" w:lineRule="auto"/>
              <w:jc w:val="center"/>
              <w:rPr>
                <w:rFonts w:ascii="Times New Roman" w:eastAsia="Times New Roman" w:hAnsi="Times New Roman" w:cs="Times New Roman"/>
                <w:color w:val="2C2C2C"/>
                <w:sz w:val="15"/>
                <w:szCs w:val="15"/>
              </w:rPr>
            </w:pPr>
            <w:r w:rsidRPr="009E1AF9">
              <w:rPr>
                <w:rFonts w:ascii="Times New Roman" w:eastAsia="Times New Roman" w:hAnsi="Times New Roman" w:cs="Times New Roman"/>
                <w:color w:val="2C2C2C"/>
                <w:sz w:val="15"/>
                <w:szCs w:val="15"/>
              </w:rPr>
              <w:t>?</w:t>
            </w:r>
          </w:p>
        </w:tc>
        <w:tc>
          <w:tcPr>
            <w:tcW w:w="0" w:type="auto"/>
            <w:shd w:val="clear" w:color="auto" w:fill="ECECEC"/>
            <w:vAlign w:val="center"/>
            <w:hideMark/>
          </w:tcPr>
          <w:p w:rsidR="009E1AF9" w:rsidRPr="009E1AF9" w:rsidRDefault="009E1AF9" w:rsidP="009E1AF9">
            <w:pPr>
              <w:spacing w:after="0" w:line="240" w:lineRule="auto"/>
              <w:jc w:val="center"/>
              <w:rPr>
                <w:rFonts w:ascii="Times New Roman" w:eastAsia="Times New Roman" w:hAnsi="Times New Roman" w:cs="Times New Roman"/>
                <w:color w:val="2C2C2C"/>
                <w:sz w:val="15"/>
                <w:szCs w:val="15"/>
              </w:rPr>
            </w:pPr>
            <w:r w:rsidRPr="009E1AF9">
              <w:rPr>
                <w:rFonts w:ascii="Times New Roman" w:eastAsia="Times New Roman" w:hAnsi="Times New Roman" w:cs="Times New Roman"/>
                <w:color w:val="2C2C2C"/>
                <w:sz w:val="15"/>
                <w:szCs w:val="15"/>
              </w:rPr>
              <w:t>?</w:t>
            </w:r>
          </w:p>
        </w:tc>
        <w:tc>
          <w:tcPr>
            <w:tcW w:w="0" w:type="auto"/>
            <w:shd w:val="clear" w:color="auto" w:fill="ECECEC"/>
            <w:vAlign w:val="center"/>
            <w:hideMark/>
          </w:tcPr>
          <w:p w:rsidR="009E1AF9" w:rsidRPr="009E1AF9" w:rsidRDefault="009E1AF9" w:rsidP="009E1AF9">
            <w:pPr>
              <w:spacing w:after="0" w:line="240" w:lineRule="auto"/>
              <w:jc w:val="center"/>
              <w:rPr>
                <w:rFonts w:ascii="Times New Roman" w:eastAsia="Times New Roman" w:hAnsi="Times New Roman" w:cs="Times New Roman"/>
                <w:color w:val="2C2C2C"/>
                <w:sz w:val="15"/>
                <w:szCs w:val="15"/>
              </w:rPr>
            </w:pPr>
            <w:r w:rsidRPr="009E1AF9">
              <w:rPr>
                <w:rFonts w:ascii="Times New Roman" w:eastAsia="Times New Roman" w:hAnsi="Times New Roman" w:cs="Times New Roman"/>
                <w:color w:val="2C2C2C"/>
                <w:sz w:val="15"/>
                <w:szCs w:val="15"/>
              </w:rPr>
              <w:t>?</w:t>
            </w:r>
          </w:p>
        </w:tc>
        <w:tc>
          <w:tcPr>
            <w:tcW w:w="0" w:type="auto"/>
            <w:shd w:val="clear" w:color="auto" w:fill="ECECEC"/>
            <w:vAlign w:val="center"/>
            <w:hideMark/>
          </w:tcPr>
          <w:p w:rsidR="009E1AF9" w:rsidRPr="009E1AF9" w:rsidRDefault="009E1AF9" w:rsidP="009E1AF9">
            <w:pPr>
              <w:spacing w:after="0" w:line="240" w:lineRule="auto"/>
              <w:jc w:val="center"/>
              <w:rPr>
                <w:rFonts w:ascii="Times New Roman" w:eastAsia="Times New Roman" w:hAnsi="Times New Roman" w:cs="Times New Roman"/>
                <w:color w:val="2C2C2C"/>
                <w:sz w:val="15"/>
                <w:szCs w:val="15"/>
              </w:rPr>
            </w:pPr>
            <w:r w:rsidRPr="009E1AF9">
              <w:rPr>
                <w:rFonts w:ascii="Times New Roman" w:eastAsia="Times New Roman" w:hAnsi="Times New Roman" w:cs="Times New Roman"/>
                <w:color w:val="2C2C2C"/>
                <w:sz w:val="15"/>
                <w:szCs w:val="15"/>
              </w:rPr>
              <w:t>?</w:t>
            </w:r>
          </w:p>
        </w:tc>
        <w:tc>
          <w:tcPr>
            <w:tcW w:w="0" w:type="auto"/>
            <w:shd w:val="clear" w:color="auto" w:fill="ECECEC"/>
            <w:vAlign w:val="center"/>
            <w:hideMark/>
          </w:tcPr>
          <w:p w:rsidR="009E1AF9" w:rsidRPr="009E1AF9" w:rsidRDefault="009E1AF9" w:rsidP="009E1AF9">
            <w:pPr>
              <w:spacing w:after="0" w:line="240" w:lineRule="auto"/>
              <w:jc w:val="center"/>
              <w:rPr>
                <w:rFonts w:ascii="Times New Roman" w:eastAsia="Times New Roman" w:hAnsi="Times New Roman" w:cs="Times New Roman"/>
                <w:color w:val="2C2C2C"/>
                <w:sz w:val="15"/>
                <w:szCs w:val="15"/>
              </w:rPr>
            </w:pPr>
            <w:r w:rsidRPr="009E1AF9">
              <w:rPr>
                <w:rFonts w:ascii="Times New Roman" w:eastAsia="Times New Roman" w:hAnsi="Times New Roman" w:cs="Times New Roman"/>
                <w:color w:val="2C2C2C"/>
                <w:sz w:val="15"/>
                <w:szCs w:val="15"/>
              </w:rPr>
              <w:t>?</w:t>
            </w:r>
          </w:p>
        </w:tc>
        <w:tc>
          <w:tcPr>
            <w:tcW w:w="0" w:type="auto"/>
            <w:shd w:val="clear" w:color="auto" w:fill="ECECEC"/>
            <w:vAlign w:val="center"/>
            <w:hideMark/>
          </w:tcPr>
          <w:p w:rsidR="009E1AF9" w:rsidRPr="009E1AF9" w:rsidRDefault="009E1AF9" w:rsidP="009E1AF9">
            <w:pPr>
              <w:spacing w:after="0" w:line="240" w:lineRule="auto"/>
              <w:jc w:val="center"/>
              <w:rPr>
                <w:rFonts w:ascii="Times New Roman" w:eastAsia="Times New Roman" w:hAnsi="Times New Roman" w:cs="Times New Roman"/>
                <w:color w:val="2C2C2C"/>
                <w:sz w:val="15"/>
                <w:szCs w:val="15"/>
              </w:rPr>
            </w:pPr>
            <w:r w:rsidRPr="009E1AF9">
              <w:rPr>
                <w:rFonts w:ascii="Times New Roman" w:eastAsia="Times New Roman" w:hAnsi="Times New Roman" w:cs="Times New Roman"/>
                <w:color w:val="2C2C2C"/>
                <w:sz w:val="15"/>
                <w:szCs w:val="15"/>
              </w:rPr>
              <w:t>?</w:t>
            </w:r>
          </w:p>
        </w:tc>
      </w:tr>
      <w:tr w:rsidR="009E1AF9" w:rsidRPr="009E1AF9" w:rsidTr="009E1AF9">
        <w:trPr>
          <w:tblCellSpacing w:w="15" w:type="dxa"/>
        </w:trPr>
        <w:tc>
          <w:tcPr>
            <w:tcW w:w="0" w:type="auto"/>
            <w:shd w:val="clear" w:color="auto" w:fill="ECECEC"/>
            <w:vAlign w:val="center"/>
            <w:hideMark/>
          </w:tcPr>
          <w:p w:rsidR="009E1AF9" w:rsidRPr="009E1AF9" w:rsidRDefault="009E1AF9" w:rsidP="009E1AF9">
            <w:pPr>
              <w:spacing w:after="0" w:line="240" w:lineRule="auto"/>
              <w:rPr>
                <w:rFonts w:ascii="Times New Roman" w:eastAsia="Times New Roman" w:hAnsi="Times New Roman" w:cs="Times New Roman"/>
                <w:b/>
                <w:bCs/>
                <w:color w:val="000000"/>
                <w:sz w:val="20"/>
                <w:szCs w:val="20"/>
              </w:rPr>
            </w:pPr>
            <w:hyperlink r:id="rId624" w:tooltip="Oracle Communications Messaging Server" w:history="1">
              <w:r w:rsidRPr="009E1AF9">
                <w:rPr>
                  <w:rFonts w:ascii="Times New Roman" w:eastAsia="Times New Roman" w:hAnsi="Times New Roman" w:cs="Times New Roman"/>
                  <w:b/>
                  <w:bCs/>
                  <w:color w:val="0000FF"/>
                  <w:sz w:val="20"/>
                  <w:u w:val="single"/>
                </w:rPr>
                <w:t>Oracle Communications Messaging Server</w:t>
              </w:r>
            </w:hyperlink>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ECECEC"/>
            <w:vAlign w:val="center"/>
            <w:hideMark/>
          </w:tcPr>
          <w:p w:rsidR="009E1AF9" w:rsidRPr="009E1AF9" w:rsidRDefault="009E1AF9" w:rsidP="009E1AF9">
            <w:pPr>
              <w:spacing w:after="0" w:line="240" w:lineRule="auto"/>
              <w:jc w:val="center"/>
              <w:rPr>
                <w:rFonts w:ascii="Times New Roman" w:eastAsia="Times New Roman" w:hAnsi="Times New Roman" w:cs="Times New Roman"/>
                <w:color w:val="2C2C2C"/>
                <w:sz w:val="15"/>
                <w:szCs w:val="15"/>
              </w:rPr>
            </w:pPr>
            <w:r w:rsidRPr="009E1AF9">
              <w:rPr>
                <w:rFonts w:ascii="Times New Roman" w:eastAsia="Times New Roman" w:hAnsi="Times New Roman" w:cs="Times New Roman"/>
                <w:color w:val="2C2C2C"/>
                <w:sz w:val="15"/>
                <w:szCs w:val="15"/>
              </w:rPr>
              <w:t>?</w:t>
            </w:r>
          </w:p>
        </w:tc>
        <w:tc>
          <w:tcPr>
            <w:tcW w:w="0" w:type="auto"/>
            <w:shd w:val="clear" w:color="auto" w:fill="ECECEC"/>
            <w:vAlign w:val="center"/>
            <w:hideMark/>
          </w:tcPr>
          <w:p w:rsidR="009E1AF9" w:rsidRPr="009E1AF9" w:rsidRDefault="009E1AF9" w:rsidP="009E1AF9">
            <w:pPr>
              <w:spacing w:after="0" w:line="240" w:lineRule="auto"/>
              <w:jc w:val="center"/>
              <w:rPr>
                <w:rFonts w:ascii="Times New Roman" w:eastAsia="Times New Roman" w:hAnsi="Times New Roman" w:cs="Times New Roman"/>
                <w:color w:val="2C2C2C"/>
                <w:sz w:val="15"/>
                <w:szCs w:val="15"/>
              </w:rPr>
            </w:pPr>
            <w:r w:rsidRPr="009E1AF9">
              <w:rPr>
                <w:rFonts w:ascii="Times New Roman" w:eastAsia="Times New Roman" w:hAnsi="Times New Roman" w:cs="Times New Roman"/>
                <w:color w:val="2C2C2C"/>
                <w:sz w:val="15"/>
                <w:szCs w:val="15"/>
              </w:rPr>
              <w:t>?</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DDFFDD"/>
            <w:vAlign w:val="center"/>
            <w:hideMark/>
          </w:tcPr>
          <w:p w:rsidR="009E1AF9" w:rsidRPr="009E1AF9" w:rsidRDefault="009E1AF9" w:rsidP="009E1AF9">
            <w:pPr>
              <w:spacing w:after="0" w:line="240" w:lineRule="auto"/>
              <w:jc w:val="center"/>
              <w:rPr>
                <w:rFonts w:ascii="Times New Roman" w:eastAsia="Times New Roman" w:hAnsi="Times New Roman" w:cs="Times New Roman"/>
                <w:color w:val="000000"/>
                <w:sz w:val="20"/>
                <w:szCs w:val="20"/>
              </w:rPr>
            </w:pPr>
            <w:r w:rsidRPr="009E1AF9">
              <w:rPr>
                <w:rFonts w:ascii="Times New Roman" w:eastAsia="Times New Roman" w:hAnsi="Times New Roman" w:cs="Times New Roman"/>
                <w:color w:val="000000"/>
                <w:sz w:val="20"/>
                <w:szCs w:val="20"/>
              </w:rPr>
              <w:t>Optional with spamassassin etc.</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DDFFDD"/>
            <w:vAlign w:val="center"/>
            <w:hideMark/>
          </w:tcPr>
          <w:p w:rsidR="009E1AF9" w:rsidRPr="009E1AF9" w:rsidRDefault="009E1AF9" w:rsidP="009E1AF9">
            <w:pPr>
              <w:spacing w:after="0" w:line="240" w:lineRule="auto"/>
              <w:jc w:val="center"/>
              <w:rPr>
                <w:rFonts w:ascii="Times New Roman" w:eastAsia="Times New Roman" w:hAnsi="Times New Roman" w:cs="Times New Roman"/>
                <w:color w:val="000000"/>
                <w:sz w:val="20"/>
                <w:szCs w:val="20"/>
              </w:rPr>
            </w:pPr>
            <w:r w:rsidRPr="009E1AF9">
              <w:rPr>
                <w:rFonts w:ascii="Times New Roman" w:eastAsia="Times New Roman" w:hAnsi="Times New Roman" w:cs="Times New Roman"/>
                <w:color w:val="000000"/>
                <w:sz w:val="20"/>
                <w:szCs w:val="20"/>
              </w:rPr>
              <w:t>Optional any</w:t>
            </w:r>
          </w:p>
        </w:tc>
        <w:tc>
          <w:tcPr>
            <w:tcW w:w="0" w:type="auto"/>
            <w:shd w:val="clear" w:color="auto" w:fill="DDFFDD"/>
            <w:vAlign w:val="center"/>
            <w:hideMark/>
          </w:tcPr>
          <w:p w:rsidR="009E1AF9" w:rsidRPr="009E1AF9" w:rsidRDefault="009E1AF9" w:rsidP="009E1AF9">
            <w:pPr>
              <w:spacing w:after="0" w:line="240" w:lineRule="auto"/>
              <w:jc w:val="center"/>
              <w:rPr>
                <w:rFonts w:ascii="Times New Roman" w:eastAsia="Times New Roman" w:hAnsi="Times New Roman" w:cs="Times New Roman"/>
                <w:color w:val="000000"/>
                <w:sz w:val="20"/>
                <w:szCs w:val="20"/>
              </w:rPr>
            </w:pPr>
            <w:r w:rsidRPr="009E1AF9">
              <w:rPr>
                <w:rFonts w:ascii="Times New Roman" w:eastAsia="Times New Roman" w:hAnsi="Times New Roman" w:cs="Times New Roman"/>
                <w:color w:val="000000"/>
                <w:sz w:val="20"/>
                <w:szCs w:val="20"/>
              </w:rPr>
              <w:t>Optional any</w:t>
            </w:r>
          </w:p>
        </w:tc>
      </w:tr>
      <w:tr w:rsidR="009E1AF9" w:rsidRPr="009E1AF9" w:rsidTr="009E1AF9">
        <w:trPr>
          <w:tblCellSpacing w:w="15" w:type="dxa"/>
        </w:trPr>
        <w:tc>
          <w:tcPr>
            <w:tcW w:w="0" w:type="auto"/>
            <w:shd w:val="clear" w:color="auto" w:fill="ECECEC"/>
            <w:vAlign w:val="center"/>
            <w:hideMark/>
          </w:tcPr>
          <w:p w:rsidR="009E1AF9" w:rsidRPr="009E1AF9" w:rsidRDefault="009E1AF9" w:rsidP="009E1AF9">
            <w:pPr>
              <w:spacing w:after="0" w:line="240" w:lineRule="auto"/>
              <w:rPr>
                <w:rFonts w:ascii="Times New Roman" w:eastAsia="Times New Roman" w:hAnsi="Times New Roman" w:cs="Times New Roman"/>
                <w:b/>
                <w:bCs/>
                <w:color w:val="000000"/>
                <w:sz w:val="20"/>
                <w:szCs w:val="20"/>
              </w:rPr>
            </w:pPr>
            <w:hyperlink r:id="rId625" w:tooltip="Postfix (software)" w:history="1">
              <w:r w:rsidRPr="009E1AF9">
                <w:rPr>
                  <w:rFonts w:ascii="Times New Roman" w:eastAsia="Times New Roman" w:hAnsi="Times New Roman" w:cs="Times New Roman"/>
                  <w:b/>
                  <w:bCs/>
                  <w:color w:val="0000FF"/>
                  <w:sz w:val="20"/>
                  <w:u w:val="single"/>
                </w:rPr>
                <w:t>Postfix</w:t>
              </w:r>
            </w:hyperlink>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ECECEC"/>
            <w:vAlign w:val="center"/>
            <w:hideMark/>
          </w:tcPr>
          <w:p w:rsidR="009E1AF9" w:rsidRPr="009E1AF9" w:rsidRDefault="009E1AF9" w:rsidP="009E1AF9">
            <w:pPr>
              <w:spacing w:after="0" w:line="240" w:lineRule="auto"/>
              <w:jc w:val="center"/>
              <w:rPr>
                <w:rFonts w:ascii="Times New Roman" w:eastAsia="Times New Roman" w:hAnsi="Times New Roman" w:cs="Times New Roman"/>
                <w:color w:val="2C2C2C"/>
                <w:sz w:val="15"/>
                <w:szCs w:val="15"/>
              </w:rPr>
            </w:pPr>
            <w:r w:rsidRPr="009E1AF9">
              <w:rPr>
                <w:rFonts w:ascii="Times New Roman" w:eastAsia="Times New Roman" w:hAnsi="Times New Roman" w:cs="Times New Roman"/>
                <w:color w:val="2C2C2C"/>
                <w:sz w:val="15"/>
                <w:szCs w:val="15"/>
              </w:rPr>
              <w:t>?</w:t>
            </w:r>
          </w:p>
        </w:tc>
        <w:tc>
          <w:tcPr>
            <w:tcW w:w="0" w:type="auto"/>
            <w:shd w:val="clear" w:color="auto" w:fill="ECECEC"/>
            <w:vAlign w:val="center"/>
            <w:hideMark/>
          </w:tcPr>
          <w:p w:rsidR="009E1AF9" w:rsidRPr="009E1AF9" w:rsidRDefault="009E1AF9" w:rsidP="009E1AF9">
            <w:pPr>
              <w:spacing w:after="0" w:line="240" w:lineRule="auto"/>
              <w:jc w:val="center"/>
              <w:rPr>
                <w:rFonts w:ascii="Times New Roman" w:eastAsia="Times New Roman" w:hAnsi="Times New Roman" w:cs="Times New Roman"/>
                <w:color w:val="2C2C2C"/>
                <w:sz w:val="15"/>
                <w:szCs w:val="15"/>
              </w:rPr>
            </w:pPr>
            <w:r w:rsidRPr="009E1AF9">
              <w:rPr>
                <w:rFonts w:ascii="Times New Roman" w:eastAsia="Times New Roman" w:hAnsi="Times New Roman" w:cs="Times New Roman"/>
                <w:color w:val="2C2C2C"/>
                <w:sz w:val="15"/>
                <w:szCs w:val="15"/>
              </w:rPr>
              <w:t>?</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DDFFDD"/>
            <w:vAlign w:val="center"/>
            <w:hideMark/>
          </w:tcPr>
          <w:p w:rsidR="009E1AF9" w:rsidRPr="009E1AF9" w:rsidRDefault="009E1AF9" w:rsidP="009E1AF9">
            <w:pPr>
              <w:spacing w:after="0" w:line="240" w:lineRule="auto"/>
              <w:jc w:val="center"/>
              <w:rPr>
                <w:rFonts w:ascii="Times New Roman" w:eastAsia="Times New Roman" w:hAnsi="Times New Roman" w:cs="Times New Roman"/>
                <w:color w:val="000000"/>
                <w:sz w:val="20"/>
                <w:szCs w:val="20"/>
              </w:rPr>
            </w:pPr>
            <w:r w:rsidRPr="009E1AF9">
              <w:rPr>
                <w:rFonts w:ascii="Times New Roman" w:eastAsia="Times New Roman" w:hAnsi="Times New Roman" w:cs="Times New Roman"/>
                <w:color w:val="000000"/>
                <w:sz w:val="20"/>
                <w:szCs w:val="20"/>
              </w:rPr>
              <w:t xml:space="preserve">Optional </w:t>
            </w:r>
            <w:hyperlink r:id="rId626" w:anchor="cite_note-opendkim-31" w:history="1">
              <w:r w:rsidRPr="009E1AF9">
                <w:rPr>
                  <w:rFonts w:ascii="Times New Roman" w:eastAsia="Times New Roman" w:hAnsi="Times New Roman" w:cs="Times New Roman"/>
                  <w:color w:val="0000FF"/>
                  <w:sz w:val="20"/>
                  <w:u w:val="single"/>
                  <w:vertAlign w:val="superscript"/>
                </w:rPr>
                <w:t>[31]</w:t>
              </w:r>
            </w:hyperlink>
          </w:p>
        </w:tc>
        <w:tc>
          <w:tcPr>
            <w:tcW w:w="0" w:type="auto"/>
            <w:shd w:val="clear" w:color="auto" w:fill="DDFFDD"/>
            <w:vAlign w:val="center"/>
            <w:hideMark/>
          </w:tcPr>
          <w:p w:rsidR="009E1AF9" w:rsidRPr="009E1AF9" w:rsidRDefault="009E1AF9" w:rsidP="009E1AF9">
            <w:pPr>
              <w:spacing w:after="0" w:line="240" w:lineRule="auto"/>
              <w:jc w:val="center"/>
              <w:rPr>
                <w:rFonts w:ascii="Times New Roman" w:eastAsia="Times New Roman" w:hAnsi="Times New Roman" w:cs="Times New Roman"/>
                <w:color w:val="000000"/>
                <w:sz w:val="20"/>
                <w:szCs w:val="20"/>
              </w:rPr>
            </w:pPr>
            <w:r w:rsidRPr="009E1AF9">
              <w:rPr>
                <w:rFonts w:ascii="Times New Roman" w:eastAsia="Times New Roman" w:hAnsi="Times New Roman" w:cs="Times New Roman"/>
                <w:color w:val="000000"/>
                <w:sz w:val="20"/>
                <w:szCs w:val="20"/>
              </w:rPr>
              <w:t xml:space="preserve">Optional </w:t>
            </w:r>
            <w:hyperlink r:id="rId627" w:anchor="cite_note-opendmarc-32" w:history="1">
              <w:r w:rsidRPr="009E1AF9">
                <w:rPr>
                  <w:rFonts w:ascii="Times New Roman" w:eastAsia="Times New Roman" w:hAnsi="Times New Roman" w:cs="Times New Roman"/>
                  <w:color w:val="0000FF"/>
                  <w:sz w:val="20"/>
                  <w:u w:val="single"/>
                  <w:vertAlign w:val="superscript"/>
                </w:rPr>
                <w:t>[32]</w:t>
              </w:r>
            </w:hyperlink>
          </w:p>
        </w:tc>
        <w:tc>
          <w:tcPr>
            <w:tcW w:w="0" w:type="auto"/>
            <w:shd w:val="clear" w:color="auto" w:fill="ECECEC"/>
            <w:vAlign w:val="center"/>
            <w:hideMark/>
          </w:tcPr>
          <w:p w:rsidR="009E1AF9" w:rsidRPr="009E1AF9" w:rsidRDefault="009E1AF9" w:rsidP="009E1AF9">
            <w:pPr>
              <w:spacing w:after="0" w:line="240" w:lineRule="auto"/>
              <w:jc w:val="center"/>
              <w:rPr>
                <w:rFonts w:ascii="Times New Roman" w:eastAsia="Times New Roman" w:hAnsi="Times New Roman" w:cs="Times New Roman"/>
                <w:color w:val="2C2C2C"/>
                <w:sz w:val="15"/>
                <w:szCs w:val="15"/>
              </w:rPr>
            </w:pPr>
            <w:r w:rsidRPr="009E1AF9">
              <w:rPr>
                <w:rFonts w:ascii="Times New Roman" w:eastAsia="Times New Roman" w:hAnsi="Times New Roman" w:cs="Times New Roman"/>
                <w:color w:val="2C2C2C"/>
                <w:sz w:val="15"/>
                <w:szCs w:val="15"/>
              </w:rPr>
              <w:t>?</w:t>
            </w:r>
          </w:p>
        </w:tc>
        <w:tc>
          <w:tcPr>
            <w:tcW w:w="0" w:type="auto"/>
            <w:shd w:val="clear" w:color="auto" w:fill="DDFFDD"/>
            <w:vAlign w:val="center"/>
            <w:hideMark/>
          </w:tcPr>
          <w:p w:rsidR="009E1AF9" w:rsidRPr="009E1AF9" w:rsidRDefault="009E1AF9" w:rsidP="009E1AF9">
            <w:pPr>
              <w:spacing w:after="0" w:line="240" w:lineRule="auto"/>
              <w:jc w:val="center"/>
              <w:rPr>
                <w:rFonts w:ascii="Times New Roman" w:eastAsia="Times New Roman" w:hAnsi="Times New Roman" w:cs="Times New Roman"/>
                <w:color w:val="000000"/>
                <w:sz w:val="20"/>
                <w:szCs w:val="20"/>
              </w:rPr>
            </w:pPr>
            <w:r w:rsidRPr="009E1AF9">
              <w:rPr>
                <w:rFonts w:ascii="Times New Roman" w:eastAsia="Times New Roman" w:hAnsi="Times New Roman" w:cs="Times New Roman"/>
                <w:color w:val="000000"/>
                <w:sz w:val="20"/>
                <w:szCs w:val="20"/>
              </w:rPr>
              <w:t>Optional with spamassassin etc.</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DDFFDD"/>
            <w:vAlign w:val="center"/>
            <w:hideMark/>
          </w:tcPr>
          <w:p w:rsidR="009E1AF9" w:rsidRPr="009E1AF9" w:rsidRDefault="009E1AF9" w:rsidP="009E1AF9">
            <w:pPr>
              <w:spacing w:after="0" w:line="240" w:lineRule="auto"/>
              <w:jc w:val="center"/>
              <w:rPr>
                <w:rFonts w:ascii="Times New Roman" w:eastAsia="Times New Roman" w:hAnsi="Times New Roman" w:cs="Times New Roman"/>
                <w:color w:val="000000"/>
                <w:sz w:val="20"/>
                <w:szCs w:val="20"/>
              </w:rPr>
            </w:pPr>
            <w:r w:rsidRPr="009E1AF9">
              <w:rPr>
                <w:rFonts w:ascii="Times New Roman" w:eastAsia="Times New Roman" w:hAnsi="Times New Roman" w:cs="Times New Roman"/>
                <w:color w:val="000000"/>
                <w:sz w:val="20"/>
                <w:szCs w:val="20"/>
              </w:rPr>
              <w:t xml:space="preserve">Optional (via </w:t>
            </w:r>
            <w:hyperlink r:id="rId628" w:history="1">
              <w:r w:rsidRPr="009E1AF9">
                <w:rPr>
                  <w:rFonts w:ascii="Times New Roman" w:eastAsia="Times New Roman" w:hAnsi="Times New Roman" w:cs="Times New Roman"/>
                  <w:color w:val="0000FF"/>
                  <w:sz w:val="20"/>
                  <w:u w:val="single"/>
                </w:rPr>
                <w:t>content filter</w:t>
              </w:r>
            </w:hyperlink>
            <w:r w:rsidRPr="009E1AF9">
              <w:rPr>
                <w:rFonts w:ascii="Times New Roman" w:eastAsia="Times New Roman" w:hAnsi="Times New Roman" w:cs="Times New Roman"/>
                <w:color w:val="000000"/>
                <w:sz w:val="20"/>
                <w:szCs w:val="20"/>
              </w:rPr>
              <w:t xml:space="preserve"> interface)</w:t>
            </w:r>
          </w:p>
        </w:tc>
        <w:tc>
          <w:tcPr>
            <w:tcW w:w="0" w:type="auto"/>
            <w:shd w:val="clear" w:color="auto" w:fill="DDFFDD"/>
            <w:vAlign w:val="center"/>
            <w:hideMark/>
          </w:tcPr>
          <w:p w:rsidR="009E1AF9" w:rsidRPr="009E1AF9" w:rsidRDefault="009E1AF9" w:rsidP="009E1AF9">
            <w:pPr>
              <w:spacing w:after="0" w:line="240" w:lineRule="auto"/>
              <w:jc w:val="center"/>
              <w:rPr>
                <w:rFonts w:ascii="Times New Roman" w:eastAsia="Times New Roman" w:hAnsi="Times New Roman" w:cs="Times New Roman"/>
                <w:color w:val="000000"/>
                <w:sz w:val="20"/>
                <w:szCs w:val="20"/>
              </w:rPr>
            </w:pPr>
            <w:r w:rsidRPr="009E1AF9">
              <w:rPr>
                <w:rFonts w:ascii="Times New Roman" w:eastAsia="Times New Roman" w:hAnsi="Times New Roman" w:cs="Times New Roman"/>
                <w:color w:val="000000"/>
                <w:sz w:val="20"/>
                <w:szCs w:val="20"/>
              </w:rPr>
              <w:t xml:space="preserve">Optional (via </w:t>
            </w:r>
            <w:hyperlink r:id="rId629" w:history="1">
              <w:r w:rsidRPr="009E1AF9">
                <w:rPr>
                  <w:rFonts w:ascii="Times New Roman" w:eastAsia="Times New Roman" w:hAnsi="Times New Roman" w:cs="Times New Roman"/>
                  <w:color w:val="0000FF"/>
                  <w:sz w:val="20"/>
                  <w:u w:val="single"/>
                </w:rPr>
                <w:t>content filter</w:t>
              </w:r>
            </w:hyperlink>
            <w:r w:rsidRPr="009E1AF9">
              <w:rPr>
                <w:rFonts w:ascii="Times New Roman" w:eastAsia="Times New Roman" w:hAnsi="Times New Roman" w:cs="Times New Roman"/>
                <w:color w:val="000000"/>
                <w:sz w:val="20"/>
                <w:szCs w:val="20"/>
              </w:rPr>
              <w:t xml:space="preserve"> interface)</w:t>
            </w:r>
          </w:p>
        </w:tc>
      </w:tr>
      <w:tr w:rsidR="009E1AF9" w:rsidRPr="009E1AF9" w:rsidTr="009E1AF9">
        <w:trPr>
          <w:tblCellSpacing w:w="15" w:type="dxa"/>
        </w:trPr>
        <w:tc>
          <w:tcPr>
            <w:tcW w:w="0" w:type="auto"/>
            <w:shd w:val="clear" w:color="auto" w:fill="ECECEC"/>
            <w:vAlign w:val="center"/>
            <w:hideMark/>
          </w:tcPr>
          <w:p w:rsidR="009E1AF9" w:rsidRPr="009E1AF9" w:rsidRDefault="009E1AF9" w:rsidP="009E1AF9">
            <w:pPr>
              <w:spacing w:after="0" w:line="240" w:lineRule="auto"/>
              <w:rPr>
                <w:rFonts w:ascii="Times New Roman" w:eastAsia="Times New Roman" w:hAnsi="Times New Roman" w:cs="Times New Roman"/>
                <w:b/>
                <w:bCs/>
                <w:color w:val="000000"/>
                <w:sz w:val="20"/>
                <w:szCs w:val="20"/>
              </w:rPr>
            </w:pPr>
            <w:hyperlink r:id="rId630" w:tooltip="Qmail" w:history="1">
              <w:r w:rsidRPr="009E1AF9">
                <w:rPr>
                  <w:rFonts w:ascii="Times New Roman" w:eastAsia="Times New Roman" w:hAnsi="Times New Roman" w:cs="Times New Roman"/>
                  <w:b/>
                  <w:bCs/>
                  <w:color w:val="0000FF"/>
                  <w:sz w:val="20"/>
                  <w:u w:val="single"/>
                </w:rPr>
                <w:t>qmail</w:t>
              </w:r>
            </w:hyperlink>
          </w:p>
        </w:tc>
        <w:tc>
          <w:tcPr>
            <w:tcW w:w="0" w:type="auto"/>
            <w:shd w:val="clear" w:color="auto" w:fill="ECECEC"/>
            <w:vAlign w:val="center"/>
            <w:hideMark/>
          </w:tcPr>
          <w:p w:rsidR="009E1AF9" w:rsidRPr="009E1AF9" w:rsidRDefault="009E1AF9" w:rsidP="009E1AF9">
            <w:pPr>
              <w:spacing w:after="0" w:line="240" w:lineRule="auto"/>
              <w:jc w:val="center"/>
              <w:rPr>
                <w:rFonts w:ascii="Times New Roman" w:eastAsia="Times New Roman" w:hAnsi="Times New Roman" w:cs="Times New Roman"/>
                <w:color w:val="2C2C2C"/>
                <w:sz w:val="15"/>
                <w:szCs w:val="15"/>
              </w:rPr>
            </w:pPr>
            <w:r w:rsidRPr="009E1AF9">
              <w:rPr>
                <w:rFonts w:ascii="Times New Roman" w:eastAsia="Times New Roman" w:hAnsi="Times New Roman" w:cs="Times New Roman"/>
                <w:color w:val="2C2C2C"/>
                <w:sz w:val="15"/>
                <w:szCs w:val="15"/>
              </w:rPr>
              <w:t>?</w:t>
            </w:r>
          </w:p>
        </w:tc>
        <w:tc>
          <w:tcPr>
            <w:tcW w:w="0" w:type="auto"/>
            <w:shd w:val="clear" w:color="auto" w:fill="ECECEC"/>
            <w:vAlign w:val="center"/>
            <w:hideMark/>
          </w:tcPr>
          <w:p w:rsidR="009E1AF9" w:rsidRPr="009E1AF9" w:rsidRDefault="009E1AF9" w:rsidP="009E1AF9">
            <w:pPr>
              <w:spacing w:after="0" w:line="240" w:lineRule="auto"/>
              <w:jc w:val="center"/>
              <w:rPr>
                <w:rFonts w:ascii="Times New Roman" w:eastAsia="Times New Roman" w:hAnsi="Times New Roman" w:cs="Times New Roman"/>
                <w:color w:val="2C2C2C"/>
                <w:sz w:val="15"/>
                <w:szCs w:val="15"/>
              </w:rPr>
            </w:pPr>
            <w:r w:rsidRPr="009E1AF9">
              <w:rPr>
                <w:rFonts w:ascii="Times New Roman" w:eastAsia="Times New Roman" w:hAnsi="Times New Roman" w:cs="Times New Roman"/>
                <w:color w:val="2C2C2C"/>
                <w:sz w:val="15"/>
                <w:szCs w:val="15"/>
              </w:rPr>
              <w:t>?</w:t>
            </w:r>
          </w:p>
        </w:tc>
        <w:tc>
          <w:tcPr>
            <w:tcW w:w="0" w:type="auto"/>
            <w:shd w:val="clear" w:color="auto" w:fill="ECECEC"/>
            <w:vAlign w:val="center"/>
            <w:hideMark/>
          </w:tcPr>
          <w:p w:rsidR="009E1AF9" w:rsidRPr="009E1AF9" w:rsidRDefault="009E1AF9" w:rsidP="009E1AF9">
            <w:pPr>
              <w:spacing w:after="0" w:line="240" w:lineRule="auto"/>
              <w:jc w:val="center"/>
              <w:rPr>
                <w:rFonts w:ascii="Times New Roman" w:eastAsia="Times New Roman" w:hAnsi="Times New Roman" w:cs="Times New Roman"/>
                <w:color w:val="2C2C2C"/>
                <w:sz w:val="15"/>
                <w:szCs w:val="15"/>
              </w:rPr>
            </w:pPr>
            <w:r w:rsidRPr="009E1AF9">
              <w:rPr>
                <w:rFonts w:ascii="Times New Roman" w:eastAsia="Times New Roman" w:hAnsi="Times New Roman" w:cs="Times New Roman"/>
                <w:color w:val="2C2C2C"/>
                <w:sz w:val="15"/>
                <w:szCs w:val="15"/>
              </w:rPr>
              <w:t>?</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ECECEC"/>
            <w:vAlign w:val="center"/>
            <w:hideMark/>
          </w:tcPr>
          <w:p w:rsidR="009E1AF9" w:rsidRPr="009E1AF9" w:rsidRDefault="009E1AF9" w:rsidP="009E1AF9">
            <w:pPr>
              <w:spacing w:after="0" w:line="240" w:lineRule="auto"/>
              <w:jc w:val="center"/>
              <w:rPr>
                <w:rFonts w:ascii="Times New Roman" w:eastAsia="Times New Roman" w:hAnsi="Times New Roman" w:cs="Times New Roman"/>
                <w:color w:val="2C2C2C"/>
                <w:sz w:val="15"/>
                <w:szCs w:val="15"/>
              </w:rPr>
            </w:pPr>
            <w:r w:rsidRPr="009E1AF9">
              <w:rPr>
                <w:rFonts w:ascii="Times New Roman" w:eastAsia="Times New Roman" w:hAnsi="Times New Roman" w:cs="Times New Roman"/>
                <w:color w:val="2C2C2C"/>
                <w:sz w:val="15"/>
                <w:szCs w:val="15"/>
              </w:rPr>
              <w:t>?</w:t>
            </w:r>
          </w:p>
        </w:tc>
        <w:tc>
          <w:tcPr>
            <w:tcW w:w="0" w:type="auto"/>
            <w:shd w:val="clear" w:color="auto" w:fill="ECECEC"/>
            <w:vAlign w:val="center"/>
            <w:hideMark/>
          </w:tcPr>
          <w:p w:rsidR="009E1AF9" w:rsidRPr="009E1AF9" w:rsidRDefault="009E1AF9" w:rsidP="009E1AF9">
            <w:pPr>
              <w:spacing w:after="0" w:line="240" w:lineRule="auto"/>
              <w:jc w:val="center"/>
              <w:rPr>
                <w:rFonts w:ascii="Times New Roman" w:eastAsia="Times New Roman" w:hAnsi="Times New Roman" w:cs="Times New Roman"/>
                <w:color w:val="2C2C2C"/>
                <w:sz w:val="15"/>
                <w:szCs w:val="15"/>
              </w:rPr>
            </w:pPr>
            <w:r w:rsidRPr="009E1AF9">
              <w:rPr>
                <w:rFonts w:ascii="Times New Roman" w:eastAsia="Times New Roman" w:hAnsi="Times New Roman" w:cs="Times New Roman"/>
                <w:color w:val="2C2C2C"/>
                <w:sz w:val="15"/>
                <w:szCs w:val="15"/>
              </w:rPr>
              <w:t>?</w:t>
            </w:r>
          </w:p>
        </w:tc>
        <w:tc>
          <w:tcPr>
            <w:tcW w:w="0" w:type="auto"/>
            <w:shd w:val="clear" w:color="auto" w:fill="ECECEC"/>
            <w:vAlign w:val="center"/>
            <w:hideMark/>
          </w:tcPr>
          <w:p w:rsidR="009E1AF9" w:rsidRPr="009E1AF9" w:rsidRDefault="009E1AF9" w:rsidP="009E1AF9">
            <w:pPr>
              <w:spacing w:after="0" w:line="240" w:lineRule="auto"/>
              <w:jc w:val="center"/>
              <w:rPr>
                <w:rFonts w:ascii="Times New Roman" w:eastAsia="Times New Roman" w:hAnsi="Times New Roman" w:cs="Times New Roman"/>
                <w:color w:val="2C2C2C"/>
                <w:sz w:val="15"/>
                <w:szCs w:val="15"/>
              </w:rPr>
            </w:pPr>
            <w:r w:rsidRPr="009E1AF9">
              <w:rPr>
                <w:rFonts w:ascii="Times New Roman" w:eastAsia="Times New Roman" w:hAnsi="Times New Roman" w:cs="Times New Roman"/>
                <w:color w:val="2C2C2C"/>
                <w:sz w:val="15"/>
                <w:szCs w:val="15"/>
              </w:rPr>
              <w:t>?</w:t>
            </w:r>
          </w:p>
        </w:tc>
        <w:tc>
          <w:tcPr>
            <w:tcW w:w="0" w:type="auto"/>
            <w:shd w:val="clear" w:color="auto" w:fill="ECECEC"/>
            <w:vAlign w:val="center"/>
            <w:hideMark/>
          </w:tcPr>
          <w:p w:rsidR="009E1AF9" w:rsidRPr="009E1AF9" w:rsidRDefault="009E1AF9" w:rsidP="009E1AF9">
            <w:pPr>
              <w:spacing w:after="0" w:line="240" w:lineRule="auto"/>
              <w:jc w:val="center"/>
              <w:rPr>
                <w:rFonts w:ascii="Times New Roman" w:eastAsia="Times New Roman" w:hAnsi="Times New Roman" w:cs="Times New Roman"/>
                <w:color w:val="2C2C2C"/>
                <w:sz w:val="15"/>
                <w:szCs w:val="15"/>
              </w:rPr>
            </w:pPr>
            <w:r w:rsidRPr="009E1AF9">
              <w:rPr>
                <w:rFonts w:ascii="Times New Roman" w:eastAsia="Times New Roman" w:hAnsi="Times New Roman" w:cs="Times New Roman"/>
                <w:color w:val="2C2C2C"/>
                <w:sz w:val="15"/>
                <w:szCs w:val="15"/>
              </w:rPr>
              <w:t>?</w:t>
            </w:r>
          </w:p>
        </w:tc>
        <w:tc>
          <w:tcPr>
            <w:tcW w:w="0" w:type="auto"/>
            <w:shd w:val="clear" w:color="auto" w:fill="FF99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No</w:t>
            </w:r>
          </w:p>
        </w:tc>
        <w:tc>
          <w:tcPr>
            <w:tcW w:w="0" w:type="auto"/>
            <w:shd w:val="clear" w:color="auto" w:fill="ECECEC"/>
            <w:vAlign w:val="center"/>
            <w:hideMark/>
          </w:tcPr>
          <w:p w:rsidR="009E1AF9" w:rsidRPr="009E1AF9" w:rsidRDefault="009E1AF9" w:rsidP="009E1AF9">
            <w:pPr>
              <w:spacing w:after="0" w:line="240" w:lineRule="auto"/>
              <w:jc w:val="center"/>
              <w:rPr>
                <w:rFonts w:ascii="Times New Roman" w:eastAsia="Times New Roman" w:hAnsi="Times New Roman" w:cs="Times New Roman"/>
                <w:color w:val="2C2C2C"/>
                <w:sz w:val="15"/>
                <w:szCs w:val="15"/>
              </w:rPr>
            </w:pPr>
            <w:r w:rsidRPr="009E1AF9">
              <w:rPr>
                <w:rFonts w:ascii="Times New Roman" w:eastAsia="Times New Roman" w:hAnsi="Times New Roman" w:cs="Times New Roman"/>
                <w:color w:val="2C2C2C"/>
                <w:sz w:val="15"/>
                <w:szCs w:val="15"/>
              </w:rPr>
              <w:t>?</w:t>
            </w:r>
          </w:p>
        </w:tc>
        <w:tc>
          <w:tcPr>
            <w:tcW w:w="0" w:type="auto"/>
            <w:shd w:val="clear" w:color="auto" w:fill="FF99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No</w:t>
            </w:r>
          </w:p>
        </w:tc>
        <w:tc>
          <w:tcPr>
            <w:tcW w:w="0" w:type="auto"/>
            <w:shd w:val="clear" w:color="auto" w:fill="FF99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No</w:t>
            </w:r>
          </w:p>
        </w:tc>
      </w:tr>
      <w:tr w:rsidR="009E1AF9" w:rsidRPr="009E1AF9" w:rsidTr="009E1AF9">
        <w:trPr>
          <w:tblCellSpacing w:w="15" w:type="dxa"/>
        </w:trPr>
        <w:tc>
          <w:tcPr>
            <w:tcW w:w="0" w:type="auto"/>
            <w:shd w:val="clear" w:color="auto" w:fill="ECECEC"/>
            <w:vAlign w:val="center"/>
            <w:hideMark/>
          </w:tcPr>
          <w:p w:rsidR="009E1AF9" w:rsidRPr="009E1AF9" w:rsidRDefault="009E1AF9" w:rsidP="009E1AF9">
            <w:pPr>
              <w:spacing w:after="0" w:line="240" w:lineRule="auto"/>
              <w:rPr>
                <w:rFonts w:ascii="Times New Roman" w:eastAsia="Times New Roman" w:hAnsi="Times New Roman" w:cs="Times New Roman"/>
                <w:b/>
                <w:bCs/>
                <w:color w:val="000000"/>
                <w:sz w:val="20"/>
                <w:szCs w:val="20"/>
              </w:rPr>
            </w:pPr>
            <w:hyperlink r:id="rId631" w:tooltip="Sendmail" w:history="1">
              <w:r w:rsidRPr="009E1AF9">
                <w:rPr>
                  <w:rFonts w:ascii="Times New Roman" w:eastAsia="Times New Roman" w:hAnsi="Times New Roman" w:cs="Times New Roman"/>
                  <w:b/>
                  <w:bCs/>
                  <w:color w:val="0000FF"/>
                  <w:sz w:val="20"/>
                  <w:u w:val="single"/>
                </w:rPr>
                <w:t>Sendmail</w:t>
              </w:r>
            </w:hyperlink>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 (via milter/SA)</w:t>
            </w:r>
          </w:p>
        </w:tc>
        <w:tc>
          <w:tcPr>
            <w:tcW w:w="0" w:type="auto"/>
            <w:shd w:val="clear" w:color="auto" w:fill="ECECEC"/>
            <w:vAlign w:val="center"/>
            <w:hideMark/>
          </w:tcPr>
          <w:p w:rsidR="009E1AF9" w:rsidRPr="009E1AF9" w:rsidRDefault="009E1AF9" w:rsidP="009E1AF9">
            <w:pPr>
              <w:spacing w:after="0" w:line="240" w:lineRule="auto"/>
              <w:jc w:val="center"/>
              <w:rPr>
                <w:rFonts w:ascii="Times New Roman" w:eastAsia="Times New Roman" w:hAnsi="Times New Roman" w:cs="Times New Roman"/>
                <w:color w:val="2C2C2C"/>
                <w:sz w:val="15"/>
                <w:szCs w:val="15"/>
              </w:rPr>
            </w:pPr>
            <w:r w:rsidRPr="009E1AF9">
              <w:rPr>
                <w:rFonts w:ascii="Times New Roman" w:eastAsia="Times New Roman" w:hAnsi="Times New Roman" w:cs="Times New Roman"/>
                <w:color w:val="2C2C2C"/>
                <w:sz w:val="15"/>
                <w:szCs w:val="15"/>
              </w:rPr>
              <w:t>?</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DDFFDD"/>
            <w:vAlign w:val="center"/>
            <w:hideMark/>
          </w:tcPr>
          <w:p w:rsidR="009E1AF9" w:rsidRPr="009E1AF9" w:rsidRDefault="009E1AF9" w:rsidP="009E1AF9">
            <w:pPr>
              <w:spacing w:after="0" w:line="240" w:lineRule="auto"/>
              <w:jc w:val="center"/>
              <w:rPr>
                <w:rFonts w:ascii="Times New Roman" w:eastAsia="Times New Roman" w:hAnsi="Times New Roman" w:cs="Times New Roman"/>
                <w:color w:val="000000"/>
                <w:sz w:val="20"/>
                <w:szCs w:val="20"/>
              </w:rPr>
            </w:pPr>
            <w:r w:rsidRPr="009E1AF9">
              <w:rPr>
                <w:rFonts w:ascii="Times New Roman" w:eastAsia="Times New Roman" w:hAnsi="Times New Roman" w:cs="Times New Roman"/>
                <w:color w:val="000000"/>
                <w:sz w:val="20"/>
                <w:szCs w:val="20"/>
              </w:rPr>
              <w:t>Optional</w:t>
            </w:r>
          </w:p>
        </w:tc>
        <w:tc>
          <w:tcPr>
            <w:tcW w:w="0" w:type="auto"/>
            <w:shd w:val="clear" w:color="auto" w:fill="DDFFDD"/>
            <w:vAlign w:val="center"/>
            <w:hideMark/>
          </w:tcPr>
          <w:p w:rsidR="009E1AF9" w:rsidRPr="009E1AF9" w:rsidRDefault="009E1AF9" w:rsidP="009E1AF9">
            <w:pPr>
              <w:spacing w:after="0" w:line="240" w:lineRule="auto"/>
              <w:jc w:val="center"/>
              <w:rPr>
                <w:rFonts w:ascii="Times New Roman" w:eastAsia="Times New Roman" w:hAnsi="Times New Roman" w:cs="Times New Roman"/>
                <w:color w:val="000000"/>
                <w:sz w:val="20"/>
                <w:szCs w:val="20"/>
              </w:rPr>
            </w:pPr>
            <w:r w:rsidRPr="009E1AF9">
              <w:rPr>
                <w:rFonts w:ascii="Times New Roman" w:eastAsia="Times New Roman" w:hAnsi="Times New Roman" w:cs="Times New Roman"/>
                <w:color w:val="000000"/>
                <w:sz w:val="20"/>
                <w:szCs w:val="20"/>
              </w:rPr>
              <w:t xml:space="preserve">Optional </w:t>
            </w:r>
            <w:hyperlink r:id="rId632" w:anchor="cite_note-opendkim-31" w:history="1">
              <w:r w:rsidRPr="009E1AF9">
                <w:rPr>
                  <w:rFonts w:ascii="Times New Roman" w:eastAsia="Times New Roman" w:hAnsi="Times New Roman" w:cs="Times New Roman"/>
                  <w:color w:val="0000FF"/>
                  <w:sz w:val="20"/>
                  <w:u w:val="single"/>
                  <w:vertAlign w:val="superscript"/>
                </w:rPr>
                <w:t>[31]</w:t>
              </w:r>
            </w:hyperlink>
          </w:p>
        </w:tc>
        <w:tc>
          <w:tcPr>
            <w:tcW w:w="0" w:type="auto"/>
            <w:shd w:val="clear" w:color="auto" w:fill="DDFFDD"/>
            <w:vAlign w:val="center"/>
            <w:hideMark/>
          </w:tcPr>
          <w:p w:rsidR="009E1AF9" w:rsidRPr="009E1AF9" w:rsidRDefault="009E1AF9" w:rsidP="009E1AF9">
            <w:pPr>
              <w:spacing w:after="0" w:line="240" w:lineRule="auto"/>
              <w:jc w:val="center"/>
              <w:rPr>
                <w:rFonts w:ascii="Times New Roman" w:eastAsia="Times New Roman" w:hAnsi="Times New Roman" w:cs="Times New Roman"/>
                <w:color w:val="000000"/>
                <w:sz w:val="20"/>
                <w:szCs w:val="20"/>
              </w:rPr>
            </w:pPr>
            <w:r w:rsidRPr="009E1AF9">
              <w:rPr>
                <w:rFonts w:ascii="Times New Roman" w:eastAsia="Times New Roman" w:hAnsi="Times New Roman" w:cs="Times New Roman"/>
                <w:color w:val="000000"/>
                <w:sz w:val="20"/>
                <w:szCs w:val="20"/>
              </w:rPr>
              <w:t xml:space="preserve">Optional </w:t>
            </w:r>
            <w:hyperlink r:id="rId633" w:anchor="cite_note-opendmarc-32" w:history="1">
              <w:r w:rsidRPr="009E1AF9">
                <w:rPr>
                  <w:rFonts w:ascii="Times New Roman" w:eastAsia="Times New Roman" w:hAnsi="Times New Roman" w:cs="Times New Roman"/>
                  <w:color w:val="0000FF"/>
                  <w:sz w:val="20"/>
                  <w:u w:val="single"/>
                  <w:vertAlign w:val="superscript"/>
                </w:rPr>
                <w:t>[32]</w:t>
              </w:r>
            </w:hyperlink>
          </w:p>
        </w:tc>
        <w:tc>
          <w:tcPr>
            <w:tcW w:w="0" w:type="auto"/>
            <w:shd w:val="clear" w:color="auto" w:fill="ECECEC"/>
            <w:vAlign w:val="center"/>
            <w:hideMark/>
          </w:tcPr>
          <w:p w:rsidR="009E1AF9" w:rsidRPr="009E1AF9" w:rsidRDefault="009E1AF9" w:rsidP="009E1AF9">
            <w:pPr>
              <w:spacing w:after="0" w:line="240" w:lineRule="auto"/>
              <w:jc w:val="center"/>
              <w:rPr>
                <w:rFonts w:ascii="Times New Roman" w:eastAsia="Times New Roman" w:hAnsi="Times New Roman" w:cs="Times New Roman"/>
                <w:color w:val="2C2C2C"/>
                <w:sz w:val="15"/>
                <w:szCs w:val="15"/>
              </w:rPr>
            </w:pPr>
            <w:r w:rsidRPr="009E1AF9">
              <w:rPr>
                <w:rFonts w:ascii="Times New Roman" w:eastAsia="Times New Roman" w:hAnsi="Times New Roman" w:cs="Times New Roman"/>
                <w:color w:val="2C2C2C"/>
                <w:sz w:val="15"/>
                <w:szCs w:val="15"/>
              </w:rPr>
              <w:t>?</w:t>
            </w:r>
          </w:p>
        </w:tc>
        <w:tc>
          <w:tcPr>
            <w:tcW w:w="0" w:type="auto"/>
            <w:shd w:val="clear" w:color="auto" w:fill="DDFFDD"/>
            <w:vAlign w:val="center"/>
            <w:hideMark/>
          </w:tcPr>
          <w:p w:rsidR="009E1AF9" w:rsidRPr="009E1AF9" w:rsidRDefault="009E1AF9" w:rsidP="009E1AF9">
            <w:pPr>
              <w:spacing w:after="0" w:line="240" w:lineRule="auto"/>
              <w:jc w:val="center"/>
              <w:rPr>
                <w:rFonts w:ascii="Times New Roman" w:eastAsia="Times New Roman" w:hAnsi="Times New Roman" w:cs="Times New Roman"/>
                <w:color w:val="000000"/>
                <w:sz w:val="20"/>
                <w:szCs w:val="20"/>
              </w:rPr>
            </w:pPr>
            <w:r w:rsidRPr="009E1AF9">
              <w:rPr>
                <w:rFonts w:ascii="Times New Roman" w:eastAsia="Times New Roman" w:hAnsi="Times New Roman" w:cs="Times New Roman"/>
                <w:color w:val="000000"/>
                <w:sz w:val="20"/>
                <w:szCs w:val="20"/>
              </w:rPr>
              <w:t>Optional with spamassassin etc.</w:t>
            </w:r>
          </w:p>
        </w:tc>
        <w:tc>
          <w:tcPr>
            <w:tcW w:w="0" w:type="auto"/>
            <w:shd w:val="clear" w:color="auto" w:fill="ECECEC"/>
            <w:vAlign w:val="center"/>
            <w:hideMark/>
          </w:tcPr>
          <w:p w:rsidR="009E1AF9" w:rsidRPr="009E1AF9" w:rsidRDefault="009E1AF9" w:rsidP="009E1AF9">
            <w:pPr>
              <w:spacing w:after="0" w:line="240" w:lineRule="auto"/>
              <w:jc w:val="center"/>
              <w:rPr>
                <w:rFonts w:ascii="Times New Roman" w:eastAsia="Times New Roman" w:hAnsi="Times New Roman" w:cs="Times New Roman"/>
                <w:color w:val="2C2C2C"/>
                <w:sz w:val="15"/>
                <w:szCs w:val="15"/>
              </w:rPr>
            </w:pPr>
            <w:r w:rsidRPr="009E1AF9">
              <w:rPr>
                <w:rFonts w:ascii="Times New Roman" w:eastAsia="Times New Roman" w:hAnsi="Times New Roman" w:cs="Times New Roman"/>
                <w:color w:val="2C2C2C"/>
                <w:sz w:val="15"/>
                <w:szCs w:val="15"/>
              </w:rPr>
              <w:t>?</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 xml:space="preserve">Yes </w:t>
            </w:r>
            <w:hyperlink r:id="rId634" w:tooltip="Clam AntiVirus" w:history="1">
              <w:r w:rsidRPr="009E1AF9">
                <w:rPr>
                  <w:rFonts w:ascii="Times New Roman" w:eastAsia="Times New Roman" w:hAnsi="Times New Roman" w:cs="Times New Roman"/>
                  <w:color w:val="0000FF"/>
                  <w:sz w:val="20"/>
                  <w:u w:val="single"/>
                </w:rPr>
                <w:t>ClamAV</w:t>
              </w:r>
            </w:hyperlink>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 xml:space="preserve">Yes </w:t>
            </w:r>
            <w:hyperlink r:id="rId635" w:tooltip="Spam Assassin" w:history="1">
              <w:r w:rsidRPr="009E1AF9">
                <w:rPr>
                  <w:rFonts w:ascii="Times New Roman" w:eastAsia="Times New Roman" w:hAnsi="Times New Roman" w:cs="Times New Roman"/>
                  <w:color w:val="0000FF"/>
                  <w:sz w:val="20"/>
                  <w:u w:val="single"/>
                </w:rPr>
                <w:t>SpamAssassin</w:t>
              </w:r>
            </w:hyperlink>
          </w:p>
        </w:tc>
      </w:tr>
      <w:tr w:rsidR="009E1AF9" w:rsidRPr="009E1AF9" w:rsidTr="009E1AF9">
        <w:trPr>
          <w:tblCellSpacing w:w="15" w:type="dxa"/>
        </w:trPr>
        <w:tc>
          <w:tcPr>
            <w:tcW w:w="0" w:type="auto"/>
            <w:shd w:val="clear" w:color="auto" w:fill="ECECEC"/>
            <w:vAlign w:val="center"/>
            <w:hideMark/>
          </w:tcPr>
          <w:p w:rsidR="009E1AF9" w:rsidRPr="009E1AF9" w:rsidRDefault="009E1AF9" w:rsidP="009E1AF9">
            <w:pPr>
              <w:spacing w:after="0" w:line="240" w:lineRule="auto"/>
              <w:rPr>
                <w:rFonts w:ascii="Times New Roman" w:eastAsia="Times New Roman" w:hAnsi="Times New Roman" w:cs="Times New Roman"/>
                <w:b/>
                <w:bCs/>
                <w:color w:val="000000"/>
                <w:sz w:val="20"/>
                <w:szCs w:val="20"/>
              </w:rPr>
            </w:pPr>
            <w:hyperlink r:id="rId636" w:tooltip="SparkEngine" w:history="1">
              <w:r w:rsidRPr="009E1AF9">
                <w:rPr>
                  <w:rFonts w:ascii="Times New Roman" w:eastAsia="Times New Roman" w:hAnsi="Times New Roman" w:cs="Times New Roman"/>
                  <w:b/>
                  <w:bCs/>
                  <w:color w:val="0000FF"/>
                  <w:sz w:val="20"/>
                  <w:u w:val="single"/>
                </w:rPr>
                <w:t>SparkEngine</w:t>
              </w:r>
            </w:hyperlink>
          </w:p>
        </w:tc>
        <w:tc>
          <w:tcPr>
            <w:tcW w:w="0" w:type="auto"/>
            <w:shd w:val="clear" w:color="auto" w:fill="ECECEC"/>
            <w:vAlign w:val="center"/>
            <w:hideMark/>
          </w:tcPr>
          <w:p w:rsidR="009E1AF9" w:rsidRPr="009E1AF9" w:rsidRDefault="009E1AF9" w:rsidP="009E1AF9">
            <w:pPr>
              <w:spacing w:after="0" w:line="240" w:lineRule="auto"/>
              <w:jc w:val="center"/>
              <w:rPr>
                <w:rFonts w:ascii="Times New Roman" w:eastAsia="Times New Roman" w:hAnsi="Times New Roman" w:cs="Times New Roman"/>
                <w:color w:val="2C2C2C"/>
                <w:sz w:val="15"/>
                <w:szCs w:val="15"/>
              </w:rPr>
            </w:pPr>
            <w:r w:rsidRPr="009E1AF9">
              <w:rPr>
                <w:rFonts w:ascii="Times New Roman" w:eastAsia="Times New Roman" w:hAnsi="Times New Roman" w:cs="Times New Roman"/>
                <w:color w:val="2C2C2C"/>
                <w:sz w:val="15"/>
                <w:szCs w:val="15"/>
              </w:rPr>
              <w:t>?</w:t>
            </w:r>
          </w:p>
        </w:tc>
        <w:tc>
          <w:tcPr>
            <w:tcW w:w="0" w:type="auto"/>
            <w:shd w:val="clear" w:color="auto" w:fill="ECECEC"/>
            <w:vAlign w:val="center"/>
            <w:hideMark/>
          </w:tcPr>
          <w:p w:rsidR="009E1AF9" w:rsidRPr="009E1AF9" w:rsidRDefault="009E1AF9" w:rsidP="009E1AF9">
            <w:pPr>
              <w:spacing w:after="0" w:line="240" w:lineRule="auto"/>
              <w:jc w:val="center"/>
              <w:rPr>
                <w:rFonts w:ascii="Times New Roman" w:eastAsia="Times New Roman" w:hAnsi="Times New Roman" w:cs="Times New Roman"/>
                <w:color w:val="2C2C2C"/>
                <w:sz w:val="15"/>
                <w:szCs w:val="15"/>
              </w:rPr>
            </w:pPr>
            <w:r w:rsidRPr="009E1AF9">
              <w:rPr>
                <w:rFonts w:ascii="Times New Roman" w:eastAsia="Times New Roman" w:hAnsi="Times New Roman" w:cs="Times New Roman"/>
                <w:color w:val="2C2C2C"/>
                <w:sz w:val="15"/>
                <w:szCs w:val="15"/>
              </w:rPr>
              <w:t>?</w:t>
            </w:r>
          </w:p>
        </w:tc>
        <w:tc>
          <w:tcPr>
            <w:tcW w:w="0" w:type="auto"/>
            <w:shd w:val="clear" w:color="auto" w:fill="ECECEC"/>
            <w:vAlign w:val="center"/>
            <w:hideMark/>
          </w:tcPr>
          <w:p w:rsidR="009E1AF9" w:rsidRPr="009E1AF9" w:rsidRDefault="009E1AF9" w:rsidP="009E1AF9">
            <w:pPr>
              <w:spacing w:after="0" w:line="240" w:lineRule="auto"/>
              <w:jc w:val="center"/>
              <w:rPr>
                <w:rFonts w:ascii="Times New Roman" w:eastAsia="Times New Roman" w:hAnsi="Times New Roman" w:cs="Times New Roman"/>
                <w:color w:val="2C2C2C"/>
                <w:sz w:val="15"/>
                <w:szCs w:val="15"/>
              </w:rPr>
            </w:pPr>
            <w:r w:rsidRPr="009E1AF9">
              <w:rPr>
                <w:rFonts w:ascii="Times New Roman" w:eastAsia="Times New Roman" w:hAnsi="Times New Roman" w:cs="Times New Roman"/>
                <w:color w:val="2C2C2C"/>
                <w:sz w:val="15"/>
                <w:szCs w:val="15"/>
              </w:rPr>
              <w:t>?</w:t>
            </w:r>
          </w:p>
        </w:tc>
        <w:tc>
          <w:tcPr>
            <w:tcW w:w="0" w:type="auto"/>
            <w:shd w:val="clear" w:color="auto" w:fill="ECECEC"/>
            <w:vAlign w:val="center"/>
            <w:hideMark/>
          </w:tcPr>
          <w:p w:rsidR="009E1AF9" w:rsidRPr="009E1AF9" w:rsidRDefault="009E1AF9" w:rsidP="009E1AF9">
            <w:pPr>
              <w:spacing w:after="0" w:line="240" w:lineRule="auto"/>
              <w:jc w:val="center"/>
              <w:rPr>
                <w:rFonts w:ascii="Times New Roman" w:eastAsia="Times New Roman" w:hAnsi="Times New Roman" w:cs="Times New Roman"/>
                <w:color w:val="2C2C2C"/>
                <w:sz w:val="15"/>
                <w:szCs w:val="15"/>
              </w:rPr>
            </w:pPr>
            <w:r w:rsidRPr="009E1AF9">
              <w:rPr>
                <w:rFonts w:ascii="Times New Roman" w:eastAsia="Times New Roman" w:hAnsi="Times New Roman" w:cs="Times New Roman"/>
                <w:color w:val="2C2C2C"/>
                <w:sz w:val="15"/>
                <w:szCs w:val="15"/>
              </w:rPr>
              <w:t>?</w:t>
            </w:r>
          </w:p>
        </w:tc>
        <w:tc>
          <w:tcPr>
            <w:tcW w:w="0" w:type="auto"/>
            <w:shd w:val="clear" w:color="auto" w:fill="ECECEC"/>
            <w:vAlign w:val="center"/>
            <w:hideMark/>
          </w:tcPr>
          <w:p w:rsidR="009E1AF9" w:rsidRPr="009E1AF9" w:rsidRDefault="009E1AF9" w:rsidP="009E1AF9">
            <w:pPr>
              <w:spacing w:after="0" w:line="240" w:lineRule="auto"/>
              <w:jc w:val="center"/>
              <w:rPr>
                <w:rFonts w:ascii="Times New Roman" w:eastAsia="Times New Roman" w:hAnsi="Times New Roman" w:cs="Times New Roman"/>
                <w:color w:val="2C2C2C"/>
                <w:sz w:val="15"/>
                <w:szCs w:val="15"/>
              </w:rPr>
            </w:pPr>
            <w:r w:rsidRPr="009E1AF9">
              <w:rPr>
                <w:rFonts w:ascii="Times New Roman" w:eastAsia="Times New Roman" w:hAnsi="Times New Roman" w:cs="Times New Roman"/>
                <w:color w:val="2C2C2C"/>
                <w:sz w:val="15"/>
                <w:szCs w:val="15"/>
              </w:rPr>
              <w:t>?</w:t>
            </w:r>
          </w:p>
        </w:tc>
        <w:tc>
          <w:tcPr>
            <w:tcW w:w="0" w:type="auto"/>
            <w:shd w:val="clear" w:color="auto" w:fill="ECECEC"/>
            <w:vAlign w:val="center"/>
            <w:hideMark/>
          </w:tcPr>
          <w:p w:rsidR="009E1AF9" w:rsidRPr="009E1AF9" w:rsidRDefault="009E1AF9" w:rsidP="009E1AF9">
            <w:pPr>
              <w:spacing w:after="0" w:line="240" w:lineRule="auto"/>
              <w:jc w:val="center"/>
              <w:rPr>
                <w:rFonts w:ascii="Times New Roman" w:eastAsia="Times New Roman" w:hAnsi="Times New Roman" w:cs="Times New Roman"/>
                <w:color w:val="2C2C2C"/>
                <w:sz w:val="15"/>
                <w:szCs w:val="15"/>
              </w:rPr>
            </w:pPr>
            <w:r w:rsidRPr="009E1AF9">
              <w:rPr>
                <w:rFonts w:ascii="Times New Roman" w:eastAsia="Times New Roman" w:hAnsi="Times New Roman" w:cs="Times New Roman"/>
                <w:color w:val="2C2C2C"/>
                <w:sz w:val="15"/>
                <w:szCs w:val="15"/>
              </w:rPr>
              <w:t>?</w:t>
            </w:r>
          </w:p>
        </w:tc>
        <w:tc>
          <w:tcPr>
            <w:tcW w:w="0" w:type="auto"/>
            <w:shd w:val="clear" w:color="auto" w:fill="ECECEC"/>
            <w:vAlign w:val="center"/>
            <w:hideMark/>
          </w:tcPr>
          <w:p w:rsidR="009E1AF9" w:rsidRPr="009E1AF9" w:rsidRDefault="009E1AF9" w:rsidP="009E1AF9">
            <w:pPr>
              <w:spacing w:after="0" w:line="240" w:lineRule="auto"/>
              <w:jc w:val="center"/>
              <w:rPr>
                <w:rFonts w:ascii="Times New Roman" w:eastAsia="Times New Roman" w:hAnsi="Times New Roman" w:cs="Times New Roman"/>
                <w:color w:val="2C2C2C"/>
                <w:sz w:val="15"/>
                <w:szCs w:val="15"/>
              </w:rPr>
            </w:pPr>
            <w:r w:rsidRPr="009E1AF9">
              <w:rPr>
                <w:rFonts w:ascii="Times New Roman" w:eastAsia="Times New Roman" w:hAnsi="Times New Roman" w:cs="Times New Roman"/>
                <w:color w:val="2C2C2C"/>
                <w:sz w:val="15"/>
                <w:szCs w:val="15"/>
              </w:rPr>
              <w:t>?</w:t>
            </w:r>
          </w:p>
        </w:tc>
        <w:tc>
          <w:tcPr>
            <w:tcW w:w="0" w:type="auto"/>
            <w:shd w:val="clear" w:color="auto" w:fill="ECECEC"/>
            <w:vAlign w:val="center"/>
            <w:hideMark/>
          </w:tcPr>
          <w:p w:rsidR="009E1AF9" w:rsidRPr="009E1AF9" w:rsidRDefault="009E1AF9" w:rsidP="009E1AF9">
            <w:pPr>
              <w:spacing w:after="0" w:line="240" w:lineRule="auto"/>
              <w:jc w:val="center"/>
              <w:rPr>
                <w:rFonts w:ascii="Times New Roman" w:eastAsia="Times New Roman" w:hAnsi="Times New Roman" w:cs="Times New Roman"/>
                <w:color w:val="2C2C2C"/>
                <w:sz w:val="15"/>
                <w:szCs w:val="15"/>
              </w:rPr>
            </w:pPr>
            <w:r w:rsidRPr="009E1AF9">
              <w:rPr>
                <w:rFonts w:ascii="Times New Roman" w:eastAsia="Times New Roman" w:hAnsi="Times New Roman" w:cs="Times New Roman"/>
                <w:color w:val="2C2C2C"/>
                <w:sz w:val="15"/>
                <w:szCs w:val="15"/>
              </w:rPr>
              <w:t>?</w:t>
            </w:r>
          </w:p>
        </w:tc>
        <w:tc>
          <w:tcPr>
            <w:tcW w:w="0" w:type="auto"/>
            <w:shd w:val="clear" w:color="auto" w:fill="ECECEC"/>
            <w:vAlign w:val="center"/>
            <w:hideMark/>
          </w:tcPr>
          <w:p w:rsidR="009E1AF9" w:rsidRPr="009E1AF9" w:rsidRDefault="009E1AF9" w:rsidP="009E1AF9">
            <w:pPr>
              <w:spacing w:after="0" w:line="240" w:lineRule="auto"/>
              <w:jc w:val="center"/>
              <w:rPr>
                <w:rFonts w:ascii="Times New Roman" w:eastAsia="Times New Roman" w:hAnsi="Times New Roman" w:cs="Times New Roman"/>
                <w:color w:val="2C2C2C"/>
                <w:sz w:val="15"/>
                <w:szCs w:val="15"/>
              </w:rPr>
            </w:pPr>
            <w:r w:rsidRPr="009E1AF9">
              <w:rPr>
                <w:rFonts w:ascii="Times New Roman" w:eastAsia="Times New Roman" w:hAnsi="Times New Roman" w:cs="Times New Roman"/>
                <w:color w:val="2C2C2C"/>
                <w:sz w:val="15"/>
                <w:szCs w:val="15"/>
              </w:rPr>
              <w:t>?</w:t>
            </w:r>
          </w:p>
        </w:tc>
        <w:tc>
          <w:tcPr>
            <w:tcW w:w="0" w:type="auto"/>
            <w:shd w:val="clear" w:color="auto" w:fill="ECECEC"/>
            <w:vAlign w:val="center"/>
            <w:hideMark/>
          </w:tcPr>
          <w:p w:rsidR="009E1AF9" w:rsidRPr="009E1AF9" w:rsidRDefault="009E1AF9" w:rsidP="009E1AF9">
            <w:pPr>
              <w:spacing w:after="0" w:line="240" w:lineRule="auto"/>
              <w:jc w:val="center"/>
              <w:rPr>
                <w:rFonts w:ascii="Times New Roman" w:eastAsia="Times New Roman" w:hAnsi="Times New Roman" w:cs="Times New Roman"/>
                <w:color w:val="2C2C2C"/>
                <w:sz w:val="15"/>
                <w:szCs w:val="15"/>
              </w:rPr>
            </w:pPr>
            <w:r w:rsidRPr="009E1AF9">
              <w:rPr>
                <w:rFonts w:ascii="Times New Roman" w:eastAsia="Times New Roman" w:hAnsi="Times New Roman" w:cs="Times New Roman"/>
                <w:color w:val="2C2C2C"/>
                <w:sz w:val="15"/>
                <w:szCs w:val="15"/>
              </w:rPr>
              <w:t>?</w:t>
            </w:r>
          </w:p>
        </w:tc>
        <w:tc>
          <w:tcPr>
            <w:tcW w:w="0" w:type="auto"/>
            <w:shd w:val="clear" w:color="auto" w:fill="ECECEC"/>
            <w:vAlign w:val="center"/>
            <w:hideMark/>
          </w:tcPr>
          <w:p w:rsidR="009E1AF9" w:rsidRPr="009E1AF9" w:rsidRDefault="009E1AF9" w:rsidP="009E1AF9">
            <w:pPr>
              <w:spacing w:after="0" w:line="240" w:lineRule="auto"/>
              <w:jc w:val="center"/>
              <w:rPr>
                <w:rFonts w:ascii="Times New Roman" w:eastAsia="Times New Roman" w:hAnsi="Times New Roman" w:cs="Times New Roman"/>
                <w:color w:val="2C2C2C"/>
                <w:sz w:val="15"/>
                <w:szCs w:val="15"/>
              </w:rPr>
            </w:pPr>
            <w:r w:rsidRPr="009E1AF9">
              <w:rPr>
                <w:rFonts w:ascii="Times New Roman" w:eastAsia="Times New Roman" w:hAnsi="Times New Roman" w:cs="Times New Roman"/>
                <w:color w:val="2C2C2C"/>
                <w:sz w:val="15"/>
                <w:szCs w:val="15"/>
              </w:rPr>
              <w:t>?</w:t>
            </w:r>
          </w:p>
        </w:tc>
        <w:tc>
          <w:tcPr>
            <w:tcW w:w="0" w:type="auto"/>
            <w:shd w:val="clear" w:color="auto" w:fill="ECECEC"/>
            <w:vAlign w:val="center"/>
            <w:hideMark/>
          </w:tcPr>
          <w:p w:rsidR="009E1AF9" w:rsidRPr="009E1AF9" w:rsidRDefault="009E1AF9" w:rsidP="009E1AF9">
            <w:pPr>
              <w:spacing w:after="0" w:line="240" w:lineRule="auto"/>
              <w:jc w:val="center"/>
              <w:rPr>
                <w:rFonts w:ascii="Times New Roman" w:eastAsia="Times New Roman" w:hAnsi="Times New Roman" w:cs="Times New Roman"/>
                <w:color w:val="2C2C2C"/>
                <w:sz w:val="15"/>
                <w:szCs w:val="15"/>
              </w:rPr>
            </w:pPr>
            <w:r w:rsidRPr="009E1AF9">
              <w:rPr>
                <w:rFonts w:ascii="Times New Roman" w:eastAsia="Times New Roman" w:hAnsi="Times New Roman" w:cs="Times New Roman"/>
                <w:color w:val="2C2C2C"/>
                <w:sz w:val="15"/>
                <w:szCs w:val="15"/>
              </w:rPr>
              <w:t>?</w:t>
            </w:r>
          </w:p>
        </w:tc>
      </w:tr>
      <w:tr w:rsidR="009E1AF9" w:rsidRPr="009E1AF9" w:rsidTr="009E1AF9">
        <w:trPr>
          <w:tblCellSpacing w:w="15" w:type="dxa"/>
        </w:trPr>
        <w:tc>
          <w:tcPr>
            <w:tcW w:w="0" w:type="auto"/>
            <w:shd w:val="clear" w:color="auto" w:fill="ECECEC"/>
            <w:vAlign w:val="center"/>
            <w:hideMark/>
          </w:tcPr>
          <w:p w:rsidR="009E1AF9" w:rsidRPr="009E1AF9" w:rsidRDefault="009E1AF9" w:rsidP="009E1AF9">
            <w:pPr>
              <w:spacing w:after="0" w:line="240" w:lineRule="auto"/>
              <w:rPr>
                <w:rFonts w:ascii="Times New Roman" w:eastAsia="Times New Roman" w:hAnsi="Times New Roman" w:cs="Times New Roman"/>
                <w:b/>
                <w:bCs/>
                <w:color w:val="000000"/>
                <w:sz w:val="20"/>
                <w:szCs w:val="20"/>
              </w:rPr>
            </w:pPr>
            <w:hyperlink r:id="rId637" w:tooltip="Synovel Collabsuite" w:history="1">
              <w:r w:rsidRPr="009E1AF9">
                <w:rPr>
                  <w:rFonts w:ascii="Times New Roman" w:eastAsia="Times New Roman" w:hAnsi="Times New Roman" w:cs="Times New Roman"/>
                  <w:b/>
                  <w:bCs/>
                  <w:color w:val="0000FF"/>
                  <w:sz w:val="20"/>
                  <w:u w:val="single"/>
                </w:rPr>
                <w:t>Synovel Collabsuite</w:t>
              </w:r>
            </w:hyperlink>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ECECEC"/>
            <w:vAlign w:val="center"/>
            <w:hideMark/>
          </w:tcPr>
          <w:p w:rsidR="009E1AF9" w:rsidRPr="009E1AF9" w:rsidRDefault="009E1AF9" w:rsidP="009E1AF9">
            <w:pPr>
              <w:spacing w:after="0" w:line="240" w:lineRule="auto"/>
              <w:jc w:val="center"/>
              <w:rPr>
                <w:rFonts w:ascii="Times New Roman" w:eastAsia="Times New Roman" w:hAnsi="Times New Roman" w:cs="Times New Roman"/>
                <w:color w:val="2C2C2C"/>
                <w:sz w:val="15"/>
                <w:szCs w:val="15"/>
              </w:rPr>
            </w:pPr>
            <w:r w:rsidRPr="009E1AF9">
              <w:rPr>
                <w:rFonts w:ascii="Times New Roman" w:eastAsia="Times New Roman" w:hAnsi="Times New Roman" w:cs="Times New Roman"/>
                <w:color w:val="2C2C2C"/>
                <w:sz w:val="15"/>
                <w:szCs w:val="15"/>
              </w:rPr>
              <w:t>?</w:t>
            </w:r>
          </w:p>
        </w:tc>
        <w:tc>
          <w:tcPr>
            <w:tcW w:w="0" w:type="auto"/>
            <w:shd w:val="clear" w:color="auto" w:fill="ECECEC"/>
            <w:vAlign w:val="center"/>
            <w:hideMark/>
          </w:tcPr>
          <w:p w:rsidR="009E1AF9" w:rsidRPr="009E1AF9" w:rsidRDefault="009E1AF9" w:rsidP="009E1AF9">
            <w:pPr>
              <w:spacing w:after="0" w:line="240" w:lineRule="auto"/>
              <w:jc w:val="center"/>
              <w:rPr>
                <w:rFonts w:ascii="Times New Roman" w:eastAsia="Times New Roman" w:hAnsi="Times New Roman" w:cs="Times New Roman"/>
                <w:color w:val="2C2C2C"/>
                <w:sz w:val="15"/>
                <w:szCs w:val="15"/>
              </w:rPr>
            </w:pPr>
            <w:r w:rsidRPr="009E1AF9">
              <w:rPr>
                <w:rFonts w:ascii="Times New Roman" w:eastAsia="Times New Roman" w:hAnsi="Times New Roman" w:cs="Times New Roman"/>
                <w:color w:val="2C2C2C"/>
                <w:sz w:val="15"/>
                <w:szCs w:val="15"/>
              </w:rPr>
              <w:t>?</w:t>
            </w:r>
          </w:p>
        </w:tc>
        <w:tc>
          <w:tcPr>
            <w:tcW w:w="0" w:type="auto"/>
            <w:shd w:val="clear" w:color="auto" w:fill="ECECEC"/>
            <w:vAlign w:val="center"/>
            <w:hideMark/>
          </w:tcPr>
          <w:p w:rsidR="009E1AF9" w:rsidRPr="009E1AF9" w:rsidRDefault="009E1AF9" w:rsidP="009E1AF9">
            <w:pPr>
              <w:spacing w:after="0" w:line="240" w:lineRule="auto"/>
              <w:jc w:val="center"/>
              <w:rPr>
                <w:rFonts w:ascii="Times New Roman" w:eastAsia="Times New Roman" w:hAnsi="Times New Roman" w:cs="Times New Roman"/>
                <w:color w:val="2C2C2C"/>
                <w:sz w:val="15"/>
                <w:szCs w:val="15"/>
              </w:rPr>
            </w:pPr>
            <w:r w:rsidRPr="009E1AF9">
              <w:rPr>
                <w:rFonts w:ascii="Times New Roman" w:eastAsia="Times New Roman" w:hAnsi="Times New Roman" w:cs="Times New Roman"/>
                <w:color w:val="2C2C2C"/>
                <w:sz w:val="15"/>
                <w:szCs w:val="15"/>
              </w:rPr>
              <w:t>?</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hyperlink r:id="rId638" w:tooltip="Clam AntiVirus" w:history="1">
              <w:r w:rsidRPr="009E1AF9">
                <w:rPr>
                  <w:rFonts w:ascii="Times New Roman" w:eastAsia="Times New Roman" w:hAnsi="Times New Roman" w:cs="Times New Roman"/>
                  <w:color w:val="0000FF"/>
                  <w:sz w:val="20"/>
                  <w:u w:val="single"/>
                </w:rPr>
                <w:t>ClamAV</w:t>
              </w:r>
            </w:hyperlink>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 xml:space="preserve">Yes </w:t>
            </w:r>
            <w:hyperlink r:id="rId639" w:tooltip="Spam Assassin" w:history="1">
              <w:r w:rsidRPr="009E1AF9">
                <w:rPr>
                  <w:rFonts w:ascii="Times New Roman" w:eastAsia="Times New Roman" w:hAnsi="Times New Roman" w:cs="Times New Roman"/>
                  <w:color w:val="0000FF"/>
                  <w:sz w:val="20"/>
                  <w:u w:val="single"/>
                </w:rPr>
                <w:t>SpamAssassin</w:t>
              </w:r>
            </w:hyperlink>
          </w:p>
        </w:tc>
      </w:tr>
      <w:tr w:rsidR="009E1AF9" w:rsidRPr="009E1AF9" w:rsidTr="009E1AF9">
        <w:trPr>
          <w:tblCellSpacing w:w="15" w:type="dxa"/>
        </w:trPr>
        <w:tc>
          <w:tcPr>
            <w:tcW w:w="0" w:type="auto"/>
            <w:shd w:val="clear" w:color="auto" w:fill="ECECEC"/>
            <w:vAlign w:val="center"/>
            <w:hideMark/>
          </w:tcPr>
          <w:p w:rsidR="009E1AF9" w:rsidRPr="009E1AF9" w:rsidRDefault="009E1AF9" w:rsidP="009E1AF9">
            <w:pPr>
              <w:spacing w:after="0" w:line="240" w:lineRule="auto"/>
              <w:rPr>
                <w:rFonts w:ascii="Times New Roman" w:eastAsia="Times New Roman" w:hAnsi="Times New Roman" w:cs="Times New Roman"/>
                <w:b/>
                <w:bCs/>
                <w:color w:val="000000"/>
                <w:sz w:val="20"/>
                <w:szCs w:val="20"/>
              </w:rPr>
            </w:pPr>
            <w:hyperlink r:id="rId640" w:tooltip="UW IMAP" w:history="1">
              <w:r w:rsidRPr="009E1AF9">
                <w:rPr>
                  <w:rFonts w:ascii="Times New Roman" w:eastAsia="Times New Roman" w:hAnsi="Times New Roman" w:cs="Times New Roman"/>
                  <w:b/>
                  <w:bCs/>
                  <w:color w:val="0000FF"/>
                  <w:sz w:val="20"/>
                  <w:u w:val="single"/>
                </w:rPr>
                <w:t>UW IMAP</w:t>
              </w:r>
            </w:hyperlink>
          </w:p>
        </w:tc>
        <w:tc>
          <w:tcPr>
            <w:tcW w:w="0" w:type="auto"/>
            <w:shd w:val="clear" w:color="auto" w:fill="ECECEC"/>
            <w:vAlign w:val="center"/>
            <w:hideMark/>
          </w:tcPr>
          <w:p w:rsidR="009E1AF9" w:rsidRPr="009E1AF9" w:rsidRDefault="009E1AF9" w:rsidP="009E1AF9">
            <w:pPr>
              <w:spacing w:after="0" w:line="240" w:lineRule="auto"/>
              <w:jc w:val="center"/>
              <w:rPr>
                <w:rFonts w:ascii="Times New Roman" w:eastAsia="Times New Roman" w:hAnsi="Times New Roman" w:cs="Times New Roman"/>
                <w:color w:val="2C2C2C"/>
                <w:sz w:val="15"/>
                <w:szCs w:val="15"/>
              </w:rPr>
            </w:pPr>
            <w:r w:rsidRPr="009E1AF9">
              <w:rPr>
                <w:rFonts w:ascii="Times New Roman" w:eastAsia="Times New Roman" w:hAnsi="Times New Roman" w:cs="Times New Roman"/>
                <w:color w:val="2C2C2C"/>
                <w:sz w:val="15"/>
                <w:szCs w:val="15"/>
              </w:rPr>
              <w:t>?</w:t>
            </w:r>
          </w:p>
        </w:tc>
        <w:tc>
          <w:tcPr>
            <w:tcW w:w="0" w:type="auto"/>
            <w:shd w:val="clear" w:color="auto" w:fill="ECECEC"/>
            <w:vAlign w:val="center"/>
            <w:hideMark/>
          </w:tcPr>
          <w:p w:rsidR="009E1AF9" w:rsidRPr="009E1AF9" w:rsidRDefault="009E1AF9" w:rsidP="009E1AF9">
            <w:pPr>
              <w:spacing w:after="0" w:line="240" w:lineRule="auto"/>
              <w:jc w:val="center"/>
              <w:rPr>
                <w:rFonts w:ascii="Times New Roman" w:eastAsia="Times New Roman" w:hAnsi="Times New Roman" w:cs="Times New Roman"/>
                <w:color w:val="2C2C2C"/>
                <w:sz w:val="15"/>
                <w:szCs w:val="15"/>
              </w:rPr>
            </w:pPr>
            <w:r w:rsidRPr="009E1AF9">
              <w:rPr>
                <w:rFonts w:ascii="Times New Roman" w:eastAsia="Times New Roman" w:hAnsi="Times New Roman" w:cs="Times New Roman"/>
                <w:color w:val="2C2C2C"/>
                <w:sz w:val="15"/>
                <w:szCs w:val="15"/>
              </w:rPr>
              <w:t>?</w:t>
            </w:r>
          </w:p>
        </w:tc>
        <w:tc>
          <w:tcPr>
            <w:tcW w:w="0" w:type="auto"/>
            <w:shd w:val="clear" w:color="auto" w:fill="ECECEC"/>
            <w:vAlign w:val="center"/>
            <w:hideMark/>
          </w:tcPr>
          <w:p w:rsidR="009E1AF9" w:rsidRPr="009E1AF9" w:rsidRDefault="009E1AF9" w:rsidP="009E1AF9">
            <w:pPr>
              <w:spacing w:after="0" w:line="240" w:lineRule="auto"/>
              <w:jc w:val="center"/>
              <w:rPr>
                <w:rFonts w:ascii="Times New Roman" w:eastAsia="Times New Roman" w:hAnsi="Times New Roman" w:cs="Times New Roman"/>
                <w:color w:val="2C2C2C"/>
                <w:sz w:val="15"/>
                <w:szCs w:val="15"/>
              </w:rPr>
            </w:pPr>
            <w:r w:rsidRPr="009E1AF9">
              <w:rPr>
                <w:rFonts w:ascii="Times New Roman" w:eastAsia="Times New Roman" w:hAnsi="Times New Roman" w:cs="Times New Roman"/>
                <w:color w:val="2C2C2C"/>
                <w:sz w:val="15"/>
                <w:szCs w:val="15"/>
              </w:rPr>
              <w:t>?</w:t>
            </w:r>
          </w:p>
        </w:tc>
        <w:tc>
          <w:tcPr>
            <w:tcW w:w="0" w:type="auto"/>
            <w:shd w:val="clear" w:color="auto" w:fill="ECECEC"/>
            <w:vAlign w:val="center"/>
            <w:hideMark/>
          </w:tcPr>
          <w:p w:rsidR="009E1AF9" w:rsidRPr="009E1AF9" w:rsidRDefault="009E1AF9" w:rsidP="009E1AF9">
            <w:pPr>
              <w:spacing w:after="0" w:line="240" w:lineRule="auto"/>
              <w:jc w:val="center"/>
              <w:rPr>
                <w:rFonts w:ascii="Times New Roman" w:eastAsia="Times New Roman" w:hAnsi="Times New Roman" w:cs="Times New Roman"/>
                <w:color w:val="2C2C2C"/>
                <w:sz w:val="15"/>
                <w:szCs w:val="15"/>
              </w:rPr>
            </w:pPr>
            <w:r w:rsidRPr="009E1AF9">
              <w:rPr>
                <w:rFonts w:ascii="Times New Roman" w:eastAsia="Times New Roman" w:hAnsi="Times New Roman" w:cs="Times New Roman"/>
                <w:color w:val="2C2C2C"/>
                <w:sz w:val="15"/>
                <w:szCs w:val="15"/>
              </w:rPr>
              <w:t>?</w:t>
            </w:r>
          </w:p>
        </w:tc>
        <w:tc>
          <w:tcPr>
            <w:tcW w:w="0" w:type="auto"/>
            <w:shd w:val="clear" w:color="auto" w:fill="ECECEC"/>
            <w:vAlign w:val="center"/>
            <w:hideMark/>
          </w:tcPr>
          <w:p w:rsidR="009E1AF9" w:rsidRPr="009E1AF9" w:rsidRDefault="009E1AF9" w:rsidP="009E1AF9">
            <w:pPr>
              <w:spacing w:after="0" w:line="240" w:lineRule="auto"/>
              <w:jc w:val="center"/>
              <w:rPr>
                <w:rFonts w:ascii="Times New Roman" w:eastAsia="Times New Roman" w:hAnsi="Times New Roman" w:cs="Times New Roman"/>
                <w:color w:val="2C2C2C"/>
                <w:sz w:val="15"/>
                <w:szCs w:val="15"/>
              </w:rPr>
            </w:pPr>
            <w:r w:rsidRPr="009E1AF9">
              <w:rPr>
                <w:rFonts w:ascii="Times New Roman" w:eastAsia="Times New Roman" w:hAnsi="Times New Roman" w:cs="Times New Roman"/>
                <w:color w:val="2C2C2C"/>
                <w:sz w:val="15"/>
                <w:szCs w:val="15"/>
              </w:rPr>
              <w:t>?</w:t>
            </w:r>
          </w:p>
        </w:tc>
        <w:tc>
          <w:tcPr>
            <w:tcW w:w="0" w:type="auto"/>
            <w:shd w:val="clear" w:color="auto" w:fill="ECECEC"/>
            <w:vAlign w:val="center"/>
            <w:hideMark/>
          </w:tcPr>
          <w:p w:rsidR="009E1AF9" w:rsidRPr="009E1AF9" w:rsidRDefault="009E1AF9" w:rsidP="009E1AF9">
            <w:pPr>
              <w:spacing w:after="0" w:line="240" w:lineRule="auto"/>
              <w:jc w:val="center"/>
              <w:rPr>
                <w:rFonts w:ascii="Times New Roman" w:eastAsia="Times New Roman" w:hAnsi="Times New Roman" w:cs="Times New Roman"/>
                <w:color w:val="2C2C2C"/>
                <w:sz w:val="15"/>
                <w:szCs w:val="15"/>
              </w:rPr>
            </w:pPr>
            <w:r w:rsidRPr="009E1AF9">
              <w:rPr>
                <w:rFonts w:ascii="Times New Roman" w:eastAsia="Times New Roman" w:hAnsi="Times New Roman" w:cs="Times New Roman"/>
                <w:color w:val="2C2C2C"/>
                <w:sz w:val="15"/>
                <w:szCs w:val="15"/>
              </w:rPr>
              <w:t>?</w:t>
            </w:r>
          </w:p>
        </w:tc>
        <w:tc>
          <w:tcPr>
            <w:tcW w:w="0" w:type="auto"/>
            <w:shd w:val="clear" w:color="auto" w:fill="ECECEC"/>
            <w:vAlign w:val="center"/>
            <w:hideMark/>
          </w:tcPr>
          <w:p w:rsidR="009E1AF9" w:rsidRPr="009E1AF9" w:rsidRDefault="009E1AF9" w:rsidP="009E1AF9">
            <w:pPr>
              <w:spacing w:after="0" w:line="240" w:lineRule="auto"/>
              <w:jc w:val="center"/>
              <w:rPr>
                <w:rFonts w:ascii="Times New Roman" w:eastAsia="Times New Roman" w:hAnsi="Times New Roman" w:cs="Times New Roman"/>
                <w:color w:val="2C2C2C"/>
                <w:sz w:val="15"/>
                <w:szCs w:val="15"/>
              </w:rPr>
            </w:pPr>
            <w:r w:rsidRPr="009E1AF9">
              <w:rPr>
                <w:rFonts w:ascii="Times New Roman" w:eastAsia="Times New Roman" w:hAnsi="Times New Roman" w:cs="Times New Roman"/>
                <w:color w:val="2C2C2C"/>
                <w:sz w:val="15"/>
                <w:szCs w:val="15"/>
              </w:rPr>
              <w:t>?</w:t>
            </w:r>
          </w:p>
        </w:tc>
        <w:tc>
          <w:tcPr>
            <w:tcW w:w="0" w:type="auto"/>
            <w:shd w:val="clear" w:color="auto" w:fill="ECECEC"/>
            <w:vAlign w:val="center"/>
            <w:hideMark/>
          </w:tcPr>
          <w:p w:rsidR="009E1AF9" w:rsidRPr="009E1AF9" w:rsidRDefault="009E1AF9" w:rsidP="009E1AF9">
            <w:pPr>
              <w:spacing w:after="0" w:line="240" w:lineRule="auto"/>
              <w:jc w:val="center"/>
              <w:rPr>
                <w:rFonts w:ascii="Times New Roman" w:eastAsia="Times New Roman" w:hAnsi="Times New Roman" w:cs="Times New Roman"/>
                <w:color w:val="2C2C2C"/>
                <w:sz w:val="15"/>
                <w:szCs w:val="15"/>
              </w:rPr>
            </w:pPr>
            <w:r w:rsidRPr="009E1AF9">
              <w:rPr>
                <w:rFonts w:ascii="Times New Roman" w:eastAsia="Times New Roman" w:hAnsi="Times New Roman" w:cs="Times New Roman"/>
                <w:color w:val="2C2C2C"/>
                <w:sz w:val="15"/>
                <w:szCs w:val="15"/>
              </w:rPr>
              <w:t>?</w:t>
            </w:r>
          </w:p>
        </w:tc>
        <w:tc>
          <w:tcPr>
            <w:tcW w:w="0" w:type="auto"/>
            <w:shd w:val="clear" w:color="auto" w:fill="ECECEC"/>
            <w:vAlign w:val="center"/>
            <w:hideMark/>
          </w:tcPr>
          <w:p w:rsidR="009E1AF9" w:rsidRPr="009E1AF9" w:rsidRDefault="009E1AF9" w:rsidP="009E1AF9">
            <w:pPr>
              <w:spacing w:after="0" w:line="240" w:lineRule="auto"/>
              <w:jc w:val="center"/>
              <w:rPr>
                <w:rFonts w:ascii="Times New Roman" w:eastAsia="Times New Roman" w:hAnsi="Times New Roman" w:cs="Times New Roman"/>
                <w:color w:val="2C2C2C"/>
                <w:sz w:val="15"/>
                <w:szCs w:val="15"/>
              </w:rPr>
            </w:pPr>
            <w:r w:rsidRPr="009E1AF9">
              <w:rPr>
                <w:rFonts w:ascii="Times New Roman" w:eastAsia="Times New Roman" w:hAnsi="Times New Roman" w:cs="Times New Roman"/>
                <w:color w:val="2C2C2C"/>
                <w:sz w:val="15"/>
                <w:szCs w:val="15"/>
              </w:rPr>
              <w:t>?</w:t>
            </w:r>
          </w:p>
        </w:tc>
        <w:tc>
          <w:tcPr>
            <w:tcW w:w="0" w:type="auto"/>
            <w:shd w:val="clear" w:color="auto" w:fill="ECECEC"/>
            <w:vAlign w:val="center"/>
            <w:hideMark/>
          </w:tcPr>
          <w:p w:rsidR="009E1AF9" w:rsidRPr="009E1AF9" w:rsidRDefault="009E1AF9" w:rsidP="009E1AF9">
            <w:pPr>
              <w:spacing w:after="0" w:line="240" w:lineRule="auto"/>
              <w:jc w:val="center"/>
              <w:rPr>
                <w:rFonts w:ascii="Times New Roman" w:eastAsia="Times New Roman" w:hAnsi="Times New Roman" w:cs="Times New Roman"/>
                <w:color w:val="2C2C2C"/>
                <w:sz w:val="15"/>
                <w:szCs w:val="15"/>
              </w:rPr>
            </w:pPr>
            <w:r w:rsidRPr="009E1AF9">
              <w:rPr>
                <w:rFonts w:ascii="Times New Roman" w:eastAsia="Times New Roman" w:hAnsi="Times New Roman" w:cs="Times New Roman"/>
                <w:color w:val="2C2C2C"/>
                <w:sz w:val="15"/>
                <w:szCs w:val="15"/>
              </w:rPr>
              <w:t>?</w:t>
            </w:r>
          </w:p>
        </w:tc>
        <w:tc>
          <w:tcPr>
            <w:tcW w:w="0" w:type="auto"/>
            <w:shd w:val="clear" w:color="auto" w:fill="ECECEC"/>
            <w:vAlign w:val="center"/>
            <w:hideMark/>
          </w:tcPr>
          <w:p w:rsidR="009E1AF9" w:rsidRPr="009E1AF9" w:rsidRDefault="009E1AF9" w:rsidP="009E1AF9">
            <w:pPr>
              <w:spacing w:after="0" w:line="240" w:lineRule="auto"/>
              <w:jc w:val="center"/>
              <w:rPr>
                <w:rFonts w:ascii="Times New Roman" w:eastAsia="Times New Roman" w:hAnsi="Times New Roman" w:cs="Times New Roman"/>
                <w:color w:val="2C2C2C"/>
                <w:sz w:val="15"/>
                <w:szCs w:val="15"/>
              </w:rPr>
            </w:pPr>
            <w:r w:rsidRPr="009E1AF9">
              <w:rPr>
                <w:rFonts w:ascii="Times New Roman" w:eastAsia="Times New Roman" w:hAnsi="Times New Roman" w:cs="Times New Roman"/>
                <w:color w:val="2C2C2C"/>
                <w:sz w:val="15"/>
                <w:szCs w:val="15"/>
              </w:rPr>
              <w:t>?</w:t>
            </w:r>
          </w:p>
        </w:tc>
        <w:tc>
          <w:tcPr>
            <w:tcW w:w="0" w:type="auto"/>
            <w:shd w:val="clear" w:color="auto" w:fill="ECECEC"/>
            <w:vAlign w:val="center"/>
            <w:hideMark/>
          </w:tcPr>
          <w:p w:rsidR="009E1AF9" w:rsidRPr="009E1AF9" w:rsidRDefault="009E1AF9" w:rsidP="009E1AF9">
            <w:pPr>
              <w:spacing w:after="0" w:line="240" w:lineRule="auto"/>
              <w:jc w:val="center"/>
              <w:rPr>
                <w:rFonts w:ascii="Times New Roman" w:eastAsia="Times New Roman" w:hAnsi="Times New Roman" w:cs="Times New Roman"/>
                <w:color w:val="2C2C2C"/>
                <w:sz w:val="15"/>
                <w:szCs w:val="15"/>
              </w:rPr>
            </w:pPr>
            <w:r w:rsidRPr="009E1AF9">
              <w:rPr>
                <w:rFonts w:ascii="Times New Roman" w:eastAsia="Times New Roman" w:hAnsi="Times New Roman" w:cs="Times New Roman"/>
                <w:color w:val="2C2C2C"/>
                <w:sz w:val="15"/>
                <w:szCs w:val="15"/>
              </w:rPr>
              <w:t>?</w:t>
            </w:r>
          </w:p>
        </w:tc>
      </w:tr>
      <w:tr w:rsidR="009E1AF9" w:rsidRPr="009E1AF9" w:rsidTr="009E1AF9">
        <w:trPr>
          <w:tblCellSpacing w:w="15" w:type="dxa"/>
        </w:trPr>
        <w:tc>
          <w:tcPr>
            <w:tcW w:w="0" w:type="auto"/>
            <w:shd w:val="clear" w:color="auto" w:fill="ECECEC"/>
            <w:vAlign w:val="center"/>
            <w:hideMark/>
          </w:tcPr>
          <w:p w:rsidR="009E1AF9" w:rsidRPr="009E1AF9" w:rsidRDefault="009E1AF9" w:rsidP="009E1AF9">
            <w:pPr>
              <w:spacing w:after="0" w:line="240" w:lineRule="auto"/>
              <w:rPr>
                <w:rFonts w:ascii="Times New Roman" w:eastAsia="Times New Roman" w:hAnsi="Times New Roman" w:cs="Times New Roman"/>
                <w:b/>
                <w:bCs/>
                <w:color w:val="000000"/>
                <w:sz w:val="20"/>
                <w:szCs w:val="20"/>
              </w:rPr>
            </w:pPr>
            <w:hyperlink r:id="rId641" w:tooltip="WinGate (computing)" w:history="1">
              <w:r w:rsidRPr="009E1AF9">
                <w:rPr>
                  <w:rFonts w:ascii="Times New Roman" w:eastAsia="Times New Roman" w:hAnsi="Times New Roman" w:cs="Times New Roman"/>
                  <w:b/>
                  <w:bCs/>
                  <w:color w:val="0000FF"/>
                  <w:sz w:val="20"/>
                  <w:u w:val="single"/>
                </w:rPr>
                <w:t>WinGate</w:t>
              </w:r>
            </w:hyperlink>
          </w:p>
        </w:tc>
        <w:tc>
          <w:tcPr>
            <w:tcW w:w="0" w:type="auto"/>
            <w:shd w:val="clear" w:color="auto" w:fill="ECECEC"/>
            <w:vAlign w:val="center"/>
            <w:hideMark/>
          </w:tcPr>
          <w:p w:rsidR="009E1AF9" w:rsidRPr="009E1AF9" w:rsidRDefault="009E1AF9" w:rsidP="009E1AF9">
            <w:pPr>
              <w:spacing w:after="0" w:line="240" w:lineRule="auto"/>
              <w:jc w:val="center"/>
              <w:rPr>
                <w:rFonts w:ascii="Times New Roman" w:eastAsia="Times New Roman" w:hAnsi="Times New Roman" w:cs="Times New Roman"/>
                <w:color w:val="2C2C2C"/>
                <w:sz w:val="15"/>
                <w:szCs w:val="15"/>
              </w:rPr>
            </w:pPr>
            <w:r w:rsidRPr="009E1AF9">
              <w:rPr>
                <w:rFonts w:ascii="Times New Roman" w:eastAsia="Times New Roman" w:hAnsi="Times New Roman" w:cs="Times New Roman"/>
                <w:color w:val="2C2C2C"/>
                <w:sz w:val="15"/>
                <w:szCs w:val="15"/>
              </w:rPr>
              <w:t>?</w:t>
            </w:r>
          </w:p>
        </w:tc>
        <w:tc>
          <w:tcPr>
            <w:tcW w:w="0" w:type="auto"/>
            <w:shd w:val="clear" w:color="auto" w:fill="ECECEC"/>
            <w:vAlign w:val="center"/>
            <w:hideMark/>
          </w:tcPr>
          <w:p w:rsidR="009E1AF9" w:rsidRPr="009E1AF9" w:rsidRDefault="009E1AF9" w:rsidP="009E1AF9">
            <w:pPr>
              <w:spacing w:after="0" w:line="240" w:lineRule="auto"/>
              <w:jc w:val="center"/>
              <w:rPr>
                <w:rFonts w:ascii="Times New Roman" w:eastAsia="Times New Roman" w:hAnsi="Times New Roman" w:cs="Times New Roman"/>
                <w:color w:val="2C2C2C"/>
                <w:sz w:val="15"/>
                <w:szCs w:val="15"/>
              </w:rPr>
            </w:pPr>
            <w:r w:rsidRPr="009E1AF9">
              <w:rPr>
                <w:rFonts w:ascii="Times New Roman" w:eastAsia="Times New Roman" w:hAnsi="Times New Roman" w:cs="Times New Roman"/>
                <w:color w:val="2C2C2C"/>
                <w:sz w:val="15"/>
                <w:szCs w:val="15"/>
              </w:rPr>
              <w:t>?</w:t>
            </w:r>
          </w:p>
        </w:tc>
        <w:tc>
          <w:tcPr>
            <w:tcW w:w="0" w:type="auto"/>
            <w:shd w:val="clear" w:color="auto" w:fill="ECECEC"/>
            <w:vAlign w:val="center"/>
            <w:hideMark/>
          </w:tcPr>
          <w:p w:rsidR="009E1AF9" w:rsidRPr="009E1AF9" w:rsidRDefault="009E1AF9" w:rsidP="009E1AF9">
            <w:pPr>
              <w:spacing w:after="0" w:line="240" w:lineRule="auto"/>
              <w:jc w:val="center"/>
              <w:rPr>
                <w:rFonts w:ascii="Times New Roman" w:eastAsia="Times New Roman" w:hAnsi="Times New Roman" w:cs="Times New Roman"/>
                <w:color w:val="2C2C2C"/>
                <w:sz w:val="15"/>
                <w:szCs w:val="15"/>
              </w:rPr>
            </w:pPr>
            <w:r w:rsidRPr="009E1AF9">
              <w:rPr>
                <w:rFonts w:ascii="Times New Roman" w:eastAsia="Times New Roman" w:hAnsi="Times New Roman" w:cs="Times New Roman"/>
                <w:color w:val="2C2C2C"/>
                <w:sz w:val="15"/>
                <w:szCs w:val="15"/>
              </w:rPr>
              <w:t>?</w:t>
            </w:r>
          </w:p>
        </w:tc>
        <w:tc>
          <w:tcPr>
            <w:tcW w:w="0" w:type="auto"/>
            <w:shd w:val="clear" w:color="auto" w:fill="ECECEC"/>
            <w:vAlign w:val="center"/>
            <w:hideMark/>
          </w:tcPr>
          <w:p w:rsidR="009E1AF9" w:rsidRPr="009E1AF9" w:rsidRDefault="009E1AF9" w:rsidP="009E1AF9">
            <w:pPr>
              <w:spacing w:after="0" w:line="240" w:lineRule="auto"/>
              <w:jc w:val="center"/>
              <w:rPr>
                <w:rFonts w:ascii="Times New Roman" w:eastAsia="Times New Roman" w:hAnsi="Times New Roman" w:cs="Times New Roman"/>
                <w:color w:val="2C2C2C"/>
                <w:sz w:val="15"/>
                <w:szCs w:val="15"/>
              </w:rPr>
            </w:pPr>
            <w:r w:rsidRPr="009E1AF9">
              <w:rPr>
                <w:rFonts w:ascii="Times New Roman" w:eastAsia="Times New Roman" w:hAnsi="Times New Roman" w:cs="Times New Roman"/>
                <w:color w:val="2C2C2C"/>
                <w:sz w:val="15"/>
                <w:szCs w:val="15"/>
              </w:rPr>
              <w:t>?</w:t>
            </w:r>
          </w:p>
        </w:tc>
        <w:tc>
          <w:tcPr>
            <w:tcW w:w="0" w:type="auto"/>
            <w:shd w:val="clear" w:color="auto" w:fill="ECECEC"/>
            <w:vAlign w:val="center"/>
            <w:hideMark/>
          </w:tcPr>
          <w:p w:rsidR="009E1AF9" w:rsidRPr="009E1AF9" w:rsidRDefault="009E1AF9" w:rsidP="009E1AF9">
            <w:pPr>
              <w:spacing w:after="0" w:line="240" w:lineRule="auto"/>
              <w:jc w:val="center"/>
              <w:rPr>
                <w:rFonts w:ascii="Times New Roman" w:eastAsia="Times New Roman" w:hAnsi="Times New Roman" w:cs="Times New Roman"/>
                <w:color w:val="2C2C2C"/>
                <w:sz w:val="15"/>
                <w:szCs w:val="15"/>
              </w:rPr>
            </w:pPr>
            <w:r w:rsidRPr="009E1AF9">
              <w:rPr>
                <w:rFonts w:ascii="Times New Roman" w:eastAsia="Times New Roman" w:hAnsi="Times New Roman" w:cs="Times New Roman"/>
                <w:color w:val="2C2C2C"/>
                <w:sz w:val="15"/>
                <w:szCs w:val="15"/>
              </w:rPr>
              <w:t>?</w:t>
            </w:r>
          </w:p>
        </w:tc>
        <w:tc>
          <w:tcPr>
            <w:tcW w:w="0" w:type="auto"/>
            <w:shd w:val="clear" w:color="auto" w:fill="ECECEC"/>
            <w:vAlign w:val="center"/>
            <w:hideMark/>
          </w:tcPr>
          <w:p w:rsidR="009E1AF9" w:rsidRPr="009E1AF9" w:rsidRDefault="009E1AF9" w:rsidP="009E1AF9">
            <w:pPr>
              <w:spacing w:after="0" w:line="240" w:lineRule="auto"/>
              <w:jc w:val="center"/>
              <w:rPr>
                <w:rFonts w:ascii="Times New Roman" w:eastAsia="Times New Roman" w:hAnsi="Times New Roman" w:cs="Times New Roman"/>
                <w:color w:val="2C2C2C"/>
                <w:sz w:val="15"/>
                <w:szCs w:val="15"/>
              </w:rPr>
            </w:pPr>
            <w:r w:rsidRPr="009E1AF9">
              <w:rPr>
                <w:rFonts w:ascii="Times New Roman" w:eastAsia="Times New Roman" w:hAnsi="Times New Roman" w:cs="Times New Roman"/>
                <w:color w:val="2C2C2C"/>
                <w:sz w:val="15"/>
                <w:szCs w:val="15"/>
              </w:rPr>
              <w:t>?</w:t>
            </w:r>
          </w:p>
        </w:tc>
        <w:tc>
          <w:tcPr>
            <w:tcW w:w="0" w:type="auto"/>
            <w:shd w:val="clear" w:color="auto" w:fill="ECECEC"/>
            <w:vAlign w:val="center"/>
            <w:hideMark/>
          </w:tcPr>
          <w:p w:rsidR="009E1AF9" w:rsidRPr="009E1AF9" w:rsidRDefault="009E1AF9" w:rsidP="009E1AF9">
            <w:pPr>
              <w:spacing w:after="0" w:line="240" w:lineRule="auto"/>
              <w:jc w:val="center"/>
              <w:rPr>
                <w:rFonts w:ascii="Times New Roman" w:eastAsia="Times New Roman" w:hAnsi="Times New Roman" w:cs="Times New Roman"/>
                <w:color w:val="2C2C2C"/>
                <w:sz w:val="15"/>
                <w:szCs w:val="15"/>
              </w:rPr>
            </w:pPr>
            <w:r w:rsidRPr="009E1AF9">
              <w:rPr>
                <w:rFonts w:ascii="Times New Roman" w:eastAsia="Times New Roman" w:hAnsi="Times New Roman" w:cs="Times New Roman"/>
                <w:color w:val="2C2C2C"/>
                <w:sz w:val="15"/>
                <w:szCs w:val="15"/>
              </w:rPr>
              <w:t>?</w:t>
            </w:r>
          </w:p>
        </w:tc>
        <w:tc>
          <w:tcPr>
            <w:tcW w:w="0" w:type="auto"/>
            <w:shd w:val="clear" w:color="auto" w:fill="ECECEC"/>
            <w:vAlign w:val="center"/>
            <w:hideMark/>
          </w:tcPr>
          <w:p w:rsidR="009E1AF9" w:rsidRPr="009E1AF9" w:rsidRDefault="009E1AF9" w:rsidP="009E1AF9">
            <w:pPr>
              <w:spacing w:after="0" w:line="240" w:lineRule="auto"/>
              <w:jc w:val="center"/>
              <w:rPr>
                <w:rFonts w:ascii="Times New Roman" w:eastAsia="Times New Roman" w:hAnsi="Times New Roman" w:cs="Times New Roman"/>
                <w:color w:val="2C2C2C"/>
                <w:sz w:val="15"/>
                <w:szCs w:val="15"/>
              </w:rPr>
            </w:pPr>
            <w:r w:rsidRPr="009E1AF9">
              <w:rPr>
                <w:rFonts w:ascii="Times New Roman" w:eastAsia="Times New Roman" w:hAnsi="Times New Roman" w:cs="Times New Roman"/>
                <w:color w:val="2C2C2C"/>
                <w:sz w:val="15"/>
                <w:szCs w:val="15"/>
              </w:rPr>
              <w:t>?</w:t>
            </w:r>
          </w:p>
        </w:tc>
        <w:tc>
          <w:tcPr>
            <w:tcW w:w="0" w:type="auto"/>
            <w:shd w:val="clear" w:color="auto" w:fill="ECECEC"/>
            <w:vAlign w:val="center"/>
            <w:hideMark/>
          </w:tcPr>
          <w:p w:rsidR="009E1AF9" w:rsidRPr="009E1AF9" w:rsidRDefault="009E1AF9" w:rsidP="009E1AF9">
            <w:pPr>
              <w:spacing w:after="0" w:line="240" w:lineRule="auto"/>
              <w:jc w:val="center"/>
              <w:rPr>
                <w:rFonts w:ascii="Times New Roman" w:eastAsia="Times New Roman" w:hAnsi="Times New Roman" w:cs="Times New Roman"/>
                <w:color w:val="2C2C2C"/>
                <w:sz w:val="15"/>
                <w:szCs w:val="15"/>
              </w:rPr>
            </w:pPr>
            <w:r w:rsidRPr="009E1AF9">
              <w:rPr>
                <w:rFonts w:ascii="Times New Roman" w:eastAsia="Times New Roman" w:hAnsi="Times New Roman" w:cs="Times New Roman"/>
                <w:color w:val="2C2C2C"/>
                <w:sz w:val="15"/>
                <w:szCs w:val="15"/>
              </w:rPr>
              <w:t>?</w:t>
            </w:r>
          </w:p>
        </w:tc>
        <w:tc>
          <w:tcPr>
            <w:tcW w:w="0" w:type="auto"/>
            <w:shd w:val="clear" w:color="auto" w:fill="ECECEC"/>
            <w:vAlign w:val="center"/>
            <w:hideMark/>
          </w:tcPr>
          <w:p w:rsidR="009E1AF9" w:rsidRPr="009E1AF9" w:rsidRDefault="009E1AF9" w:rsidP="009E1AF9">
            <w:pPr>
              <w:spacing w:after="0" w:line="240" w:lineRule="auto"/>
              <w:jc w:val="center"/>
              <w:rPr>
                <w:rFonts w:ascii="Times New Roman" w:eastAsia="Times New Roman" w:hAnsi="Times New Roman" w:cs="Times New Roman"/>
                <w:color w:val="2C2C2C"/>
                <w:sz w:val="15"/>
                <w:szCs w:val="15"/>
              </w:rPr>
            </w:pPr>
            <w:r w:rsidRPr="009E1AF9">
              <w:rPr>
                <w:rFonts w:ascii="Times New Roman" w:eastAsia="Times New Roman" w:hAnsi="Times New Roman" w:cs="Times New Roman"/>
                <w:color w:val="2C2C2C"/>
                <w:sz w:val="15"/>
                <w:szCs w:val="15"/>
              </w:rPr>
              <w:t>?</w:t>
            </w:r>
          </w:p>
        </w:tc>
        <w:tc>
          <w:tcPr>
            <w:tcW w:w="0" w:type="auto"/>
            <w:shd w:val="clear" w:color="auto" w:fill="ECECEC"/>
            <w:vAlign w:val="center"/>
            <w:hideMark/>
          </w:tcPr>
          <w:p w:rsidR="009E1AF9" w:rsidRPr="009E1AF9" w:rsidRDefault="009E1AF9" w:rsidP="009E1AF9">
            <w:pPr>
              <w:spacing w:after="0" w:line="240" w:lineRule="auto"/>
              <w:jc w:val="center"/>
              <w:rPr>
                <w:rFonts w:ascii="Times New Roman" w:eastAsia="Times New Roman" w:hAnsi="Times New Roman" w:cs="Times New Roman"/>
                <w:color w:val="2C2C2C"/>
                <w:sz w:val="15"/>
                <w:szCs w:val="15"/>
              </w:rPr>
            </w:pPr>
            <w:r w:rsidRPr="009E1AF9">
              <w:rPr>
                <w:rFonts w:ascii="Times New Roman" w:eastAsia="Times New Roman" w:hAnsi="Times New Roman" w:cs="Times New Roman"/>
                <w:color w:val="2C2C2C"/>
                <w:sz w:val="15"/>
                <w:szCs w:val="15"/>
              </w:rPr>
              <w:t>?</w:t>
            </w:r>
          </w:p>
        </w:tc>
        <w:tc>
          <w:tcPr>
            <w:tcW w:w="0" w:type="auto"/>
            <w:shd w:val="clear" w:color="auto" w:fill="ECECEC"/>
            <w:vAlign w:val="center"/>
            <w:hideMark/>
          </w:tcPr>
          <w:p w:rsidR="009E1AF9" w:rsidRPr="009E1AF9" w:rsidRDefault="009E1AF9" w:rsidP="009E1AF9">
            <w:pPr>
              <w:spacing w:after="0" w:line="240" w:lineRule="auto"/>
              <w:jc w:val="center"/>
              <w:rPr>
                <w:rFonts w:ascii="Times New Roman" w:eastAsia="Times New Roman" w:hAnsi="Times New Roman" w:cs="Times New Roman"/>
                <w:color w:val="2C2C2C"/>
                <w:sz w:val="15"/>
                <w:szCs w:val="15"/>
              </w:rPr>
            </w:pPr>
            <w:r w:rsidRPr="009E1AF9">
              <w:rPr>
                <w:rFonts w:ascii="Times New Roman" w:eastAsia="Times New Roman" w:hAnsi="Times New Roman" w:cs="Times New Roman"/>
                <w:color w:val="2C2C2C"/>
                <w:sz w:val="15"/>
                <w:szCs w:val="15"/>
              </w:rPr>
              <w:t>?</w:t>
            </w:r>
          </w:p>
        </w:tc>
      </w:tr>
      <w:tr w:rsidR="009E1AF9" w:rsidRPr="009E1AF9" w:rsidTr="009E1AF9">
        <w:trPr>
          <w:tblCellSpacing w:w="15" w:type="dxa"/>
        </w:trPr>
        <w:tc>
          <w:tcPr>
            <w:tcW w:w="0" w:type="auto"/>
            <w:shd w:val="clear" w:color="auto" w:fill="ECECEC"/>
            <w:vAlign w:val="center"/>
            <w:hideMark/>
          </w:tcPr>
          <w:p w:rsidR="009E1AF9" w:rsidRPr="009E1AF9" w:rsidRDefault="009E1AF9" w:rsidP="009E1AF9">
            <w:pPr>
              <w:spacing w:after="0" w:line="240" w:lineRule="auto"/>
              <w:rPr>
                <w:rFonts w:ascii="Times New Roman" w:eastAsia="Times New Roman" w:hAnsi="Times New Roman" w:cs="Times New Roman"/>
                <w:b/>
                <w:bCs/>
                <w:color w:val="000000"/>
                <w:sz w:val="20"/>
                <w:szCs w:val="20"/>
              </w:rPr>
            </w:pPr>
            <w:hyperlink r:id="rId642" w:tooltip="Xeams (page does not exist)" w:history="1">
              <w:r w:rsidRPr="009E1AF9">
                <w:rPr>
                  <w:rFonts w:ascii="Times New Roman" w:eastAsia="Times New Roman" w:hAnsi="Times New Roman" w:cs="Times New Roman"/>
                  <w:b/>
                  <w:bCs/>
                  <w:color w:val="0000FF"/>
                  <w:sz w:val="20"/>
                  <w:u w:val="single"/>
                </w:rPr>
                <w:t>Xeams</w:t>
              </w:r>
            </w:hyperlink>
          </w:p>
        </w:tc>
        <w:tc>
          <w:tcPr>
            <w:tcW w:w="0" w:type="auto"/>
            <w:shd w:val="clear" w:color="auto" w:fill="ECECEC"/>
            <w:vAlign w:val="center"/>
            <w:hideMark/>
          </w:tcPr>
          <w:p w:rsidR="009E1AF9" w:rsidRPr="009E1AF9" w:rsidRDefault="009E1AF9" w:rsidP="009E1AF9">
            <w:pPr>
              <w:spacing w:after="0" w:line="240" w:lineRule="auto"/>
              <w:jc w:val="center"/>
              <w:rPr>
                <w:rFonts w:ascii="Times New Roman" w:eastAsia="Times New Roman" w:hAnsi="Times New Roman" w:cs="Times New Roman"/>
                <w:color w:val="2C2C2C"/>
                <w:sz w:val="15"/>
                <w:szCs w:val="15"/>
              </w:rPr>
            </w:pPr>
            <w:r w:rsidRPr="009E1AF9">
              <w:rPr>
                <w:rFonts w:ascii="Times New Roman" w:eastAsia="Times New Roman" w:hAnsi="Times New Roman" w:cs="Times New Roman"/>
                <w:color w:val="2C2C2C"/>
                <w:sz w:val="15"/>
                <w:szCs w:val="15"/>
              </w:rPr>
              <w:t>?</w:t>
            </w:r>
          </w:p>
        </w:tc>
        <w:tc>
          <w:tcPr>
            <w:tcW w:w="0" w:type="auto"/>
            <w:shd w:val="clear" w:color="auto" w:fill="ECECEC"/>
            <w:vAlign w:val="center"/>
            <w:hideMark/>
          </w:tcPr>
          <w:p w:rsidR="009E1AF9" w:rsidRPr="009E1AF9" w:rsidRDefault="009E1AF9" w:rsidP="009E1AF9">
            <w:pPr>
              <w:spacing w:after="0" w:line="240" w:lineRule="auto"/>
              <w:jc w:val="center"/>
              <w:rPr>
                <w:rFonts w:ascii="Times New Roman" w:eastAsia="Times New Roman" w:hAnsi="Times New Roman" w:cs="Times New Roman"/>
                <w:color w:val="2C2C2C"/>
                <w:sz w:val="15"/>
                <w:szCs w:val="15"/>
              </w:rPr>
            </w:pPr>
            <w:r w:rsidRPr="009E1AF9">
              <w:rPr>
                <w:rFonts w:ascii="Times New Roman" w:eastAsia="Times New Roman" w:hAnsi="Times New Roman" w:cs="Times New Roman"/>
                <w:color w:val="2C2C2C"/>
                <w:sz w:val="15"/>
                <w:szCs w:val="15"/>
              </w:rPr>
              <w:t>?</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ECECEC"/>
            <w:vAlign w:val="center"/>
            <w:hideMark/>
          </w:tcPr>
          <w:p w:rsidR="009E1AF9" w:rsidRPr="009E1AF9" w:rsidRDefault="009E1AF9" w:rsidP="009E1AF9">
            <w:pPr>
              <w:spacing w:after="0" w:line="240" w:lineRule="auto"/>
              <w:jc w:val="center"/>
              <w:rPr>
                <w:rFonts w:ascii="Times New Roman" w:eastAsia="Times New Roman" w:hAnsi="Times New Roman" w:cs="Times New Roman"/>
                <w:color w:val="2C2C2C"/>
                <w:sz w:val="15"/>
                <w:szCs w:val="15"/>
              </w:rPr>
            </w:pPr>
            <w:r w:rsidRPr="009E1AF9">
              <w:rPr>
                <w:rFonts w:ascii="Times New Roman" w:eastAsia="Times New Roman" w:hAnsi="Times New Roman" w:cs="Times New Roman"/>
                <w:color w:val="2C2C2C"/>
                <w:sz w:val="15"/>
                <w:szCs w:val="15"/>
              </w:rPr>
              <w:t>?</w:t>
            </w:r>
          </w:p>
        </w:tc>
        <w:tc>
          <w:tcPr>
            <w:tcW w:w="0" w:type="auto"/>
            <w:shd w:val="clear" w:color="auto" w:fill="ECECEC"/>
            <w:vAlign w:val="center"/>
            <w:hideMark/>
          </w:tcPr>
          <w:p w:rsidR="009E1AF9" w:rsidRPr="009E1AF9" w:rsidRDefault="009E1AF9" w:rsidP="009E1AF9">
            <w:pPr>
              <w:spacing w:after="0" w:line="240" w:lineRule="auto"/>
              <w:jc w:val="center"/>
              <w:rPr>
                <w:rFonts w:ascii="Times New Roman" w:eastAsia="Times New Roman" w:hAnsi="Times New Roman" w:cs="Times New Roman"/>
                <w:color w:val="2C2C2C"/>
                <w:sz w:val="15"/>
                <w:szCs w:val="15"/>
              </w:rPr>
            </w:pPr>
            <w:r w:rsidRPr="009E1AF9">
              <w:rPr>
                <w:rFonts w:ascii="Times New Roman" w:eastAsia="Times New Roman" w:hAnsi="Times New Roman" w:cs="Times New Roman"/>
                <w:color w:val="2C2C2C"/>
                <w:sz w:val="15"/>
                <w:szCs w:val="15"/>
              </w:rPr>
              <w:t>?</w:t>
            </w:r>
          </w:p>
        </w:tc>
        <w:tc>
          <w:tcPr>
            <w:tcW w:w="0" w:type="auto"/>
            <w:shd w:val="clear" w:color="auto" w:fill="ECECEC"/>
            <w:vAlign w:val="center"/>
            <w:hideMark/>
          </w:tcPr>
          <w:p w:rsidR="009E1AF9" w:rsidRPr="009E1AF9" w:rsidRDefault="009E1AF9" w:rsidP="009E1AF9">
            <w:pPr>
              <w:spacing w:after="0" w:line="240" w:lineRule="auto"/>
              <w:jc w:val="center"/>
              <w:rPr>
                <w:rFonts w:ascii="Times New Roman" w:eastAsia="Times New Roman" w:hAnsi="Times New Roman" w:cs="Times New Roman"/>
                <w:color w:val="2C2C2C"/>
                <w:sz w:val="15"/>
                <w:szCs w:val="15"/>
              </w:rPr>
            </w:pPr>
            <w:r w:rsidRPr="009E1AF9">
              <w:rPr>
                <w:rFonts w:ascii="Times New Roman" w:eastAsia="Times New Roman" w:hAnsi="Times New Roman" w:cs="Times New Roman"/>
                <w:color w:val="2C2C2C"/>
                <w:sz w:val="15"/>
                <w:szCs w:val="15"/>
              </w:rPr>
              <w:t>?</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ECECEC"/>
            <w:vAlign w:val="center"/>
            <w:hideMark/>
          </w:tcPr>
          <w:p w:rsidR="009E1AF9" w:rsidRPr="009E1AF9" w:rsidRDefault="009E1AF9" w:rsidP="009E1AF9">
            <w:pPr>
              <w:spacing w:after="0" w:line="240" w:lineRule="auto"/>
              <w:jc w:val="center"/>
              <w:rPr>
                <w:rFonts w:ascii="Times New Roman" w:eastAsia="Times New Roman" w:hAnsi="Times New Roman" w:cs="Times New Roman"/>
                <w:color w:val="2C2C2C"/>
                <w:sz w:val="15"/>
                <w:szCs w:val="15"/>
              </w:rPr>
            </w:pPr>
            <w:r w:rsidRPr="009E1AF9">
              <w:rPr>
                <w:rFonts w:ascii="Times New Roman" w:eastAsia="Times New Roman" w:hAnsi="Times New Roman" w:cs="Times New Roman"/>
                <w:color w:val="2C2C2C"/>
                <w:sz w:val="15"/>
                <w:szCs w:val="15"/>
              </w:rPr>
              <w:t>?</w:t>
            </w:r>
          </w:p>
        </w:tc>
        <w:tc>
          <w:tcPr>
            <w:tcW w:w="0" w:type="auto"/>
            <w:shd w:val="clear" w:color="auto" w:fill="DDFFDD"/>
            <w:vAlign w:val="center"/>
            <w:hideMark/>
          </w:tcPr>
          <w:p w:rsidR="009E1AF9" w:rsidRPr="009E1AF9" w:rsidRDefault="009E1AF9" w:rsidP="009E1AF9">
            <w:pPr>
              <w:spacing w:after="0" w:line="240" w:lineRule="auto"/>
              <w:jc w:val="center"/>
              <w:rPr>
                <w:rFonts w:ascii="Times New Roman" w:eastAsia="Times New Roman" w:hAnsi="Times New Roman" w:cs="Times New Roman"/>
                <w:color w:val="000000"/>
                <w:sz w:val="20"/>
                <w:szCs w:val="20"/>
              </w:rPr>
            </w:pPr>
            <w:r w:rsidRPr="009E1AF9">
              <w:rPr>
                <w:rFonts w:ascii="Times New Roman" w:eastAsia="Times New Roman" w:hAnsi="Times New Roman" w:cs="Times New Roman"/>
                <w:color w:val="000000"/>
                <w:sz w:val="20"/>
                <w:szCs w:val="20"/>
              </w:rPr>
              <w:t xml:space="preserve">Optional </w:t>
            </w:r>
            <w:hyperlink r:id="rId643" w:tooltip="Clam AntiVirus" w:history="1">
              <w:r w:rsidRPr="009E1AF9">
                <w:rPr>
                  <w:rFonts w:ascii="Times New Roman" w:eastAsia="Times New Roman" w:hAnsi="Times New Roman" w:cs="Times New Roman"/>
                  <w:color w:val="0000FF"/>
                  <w:sz w:val="20"/>
                  <w:u w:val="single"/>
                </w:rPr>
                <w:t>ClamAV</w:t>
              </w:r>
            </w:hyperlink>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 (Proprietary)</w:t>
            </w:r>
          </w:p>
        </w:tc>
      </w:tr>
      <w:tr w:rsidR="009E1AF9" w:rsidRPr="009E1AF9" w:rsidTr="009E1AF9">
        <w:trPr>
          <w:tblCellSpacing w:w="15" w:type="dxa"/>
        </w:trPr>
        <w:tc>
          <w:tcPr>
            <w:tcW w:w="0" w:type="auto"/>
            <w:shd w:val="clear" w:color="auto" w:fill="ECECEC"/>
            <w:vAlign w:val="center"/>
            <w:hideMark/>
          </w:tcPr>
          <w:p w:rsidR="009E1AF9" w:rsidRPr="009E1AF9" w:rsidRDefault="009E1AF9" w:rsidP="009E1AF9">
            <w:pPr>
              <w:spacing w:after="0" w:line="240" w:lineRule="auto"/>
              <w:rPr>
                <w:rFonts w:ascii="Times New Roman" w:eastAsia="Times New Roman" w:hAnsi="Times New Roman" w:cs="Times New Roman"/>
                <w:b/>
                <w:bCs/>
                <w:color w:val="000000"/>
                <w:sz w:val="20"/>
                <w:szCs w:val="20"/>
              </w:rPr>
            </w:pPr>
            <w:hyperlink r:id="rId644" w:tooltip="Zarafa (software)" w:history="1">
              <w:r w:rsidRPr="009E1AF9">
                <w:rPr>
                  <w:rFonts w:ascii="Times New Roman" w:eastAsia="Times New Roman" w:hAnsi="Times New Roman" w:cs="Times New Roman"/>
                  <w:b/>
                  <w:bCs/>
                  <w:color w:val="0000FF"/>
                  <w:sz w:val="20"/>
                  <w:u w:val="single"/>
                </w:rPr>
                <w:t>Zarafa</w:t>
              </w:r>
            </w:hyperlink>
          </w:p>
        </w:tc>
        <w:tc>
          <w:tcPr>
            <w:tcW w:w="0" w:type="auto"/>
            <w:shd w:val="clear" w:color="auto" w:fill="DDFFDD"/>
            <w:vAlign w:val="center"/>
            <w:hideMark/>
          </w:tcPr>
          <w:p w:rsidR="009E1AF9" w:rsidRPr="009E1AF9" w:rsidRDefault="009E1AF9" w:rsidP="009E1AF9">
            <w:pPr>
              <w:spacing w:after="0" w:line="240" w:lineRule="auto"/>
              <w:jc w:val="center"/>
              <w:rPr>
                <w:rFonts w:ascii="Times New Roman" w:eastAsia="Times New Roman" w:hAnsi="Times New Roman" w:cs="Times New Roman"/>
                <w:color w:val="000000"/>
                <w:sz w:val="20"/>
                <w:szCs w:val="20"/>
              </w:rPr>
            </w:pPr>
            <w:r w:rsidRPr="009E1AF9">
              <w:rPr>
                <w:rFonts w:ascii="Times New Roman" w:eastAsia="Times New Roman" w:hAnsi="Times New Roman" w:cs="Times New Roman"/>
                <w:color w:val="000000"/>
                <w:sz w:val="20"/>
                <w:szCs w:val="20"/>
              </w:rPr>
              <w:t>External</w:t>
            </w:r>
            <w:hyperlink r:id="rId645" w:anchor="cite_note-ZarafaSMTP-15" w:history="1">
              <w:r w:rsidRPr="009E1AF9">
                <w:rPr>
                  <w:rFonts w:ascii="Times New Roman" w:eastAsia="Times New Roman" w:hAnsi="Times New Roman" w:cs="Times New Roman"/>
                  <w:color w:val="0000FF"/>
                  <w:sz w:val="20"/>
                  <w:u w:val="single"/>
                  <w:vertAlign w:val="superscript"/>
                </w:rPr>
                <w:t>[15]</w:t>
              </w:r>
            </w:hyperlink>
          </w:p>
        </w:tc>
        <w:tc>
          <w:tcPr>
            <w:tcW w:w="0" w:type="auto"/>
            <w:shd w:val="clear" w:color="auto" w:fill="DDFFDD"/>
            <w:vAlign w:val="center"/>
            <w:hideMark/>
          </w:tcPr>
          <w:p w:rsidR="009E1AF9" w:rsidRPr="009E1AF9" w:rsidRDefault="009E1AF9" w:rsidP="009E1AF9">
            <w:pPr>
              <w:spacing w:after="0" w:line="240" w:lineRule="auto"/>
              <w:jc w:val="center"/>
              <w:rPr>
                <w:rFonts w:ascii="Times New Roman" w:eastAsia="Times New Roman" w:hAnsi="Times New Roman" w:cs="Times New Roman"/>
                <w:color w:val="000000"/>
                <w:sz w:val="20"/>
                <w:szCs w:val="20"/>
              </w:rPr>
            </w:pPr>
            <w:r w:rsidRPr="009E1AF9">
              <w:rPr>
                <w:rFonts w:ascii="Times New Roman" w:eastAsia="Times New Roman" w:hAnsi="Times New Roman" w:cs="Times New Roman"/>
                <w:color w:val="000000"/>
                <w:sz w:val="20"/>
                <w:szCs w:val="20"/>
              </w:rPr>
              <w:t>External</w:t>
            </w:r>
            <w:hyperlink r:id="rId646" w:anchor="cite_note-ZarafaSMTP-15" w:history="1">
              <w:r w:rsidRPr="009E1AF9">
                <w:rPr>
                  <w:rFonts w:ascii="Times New Roman" w:eastAsia="Times New Roman" w:hAnsi="Times New Roman" w:cs="Times New Roman"/>
                  <w:color w:val="0000FF"/>
                  <w:sz w:val="20"/>
                  <w:u w:val="single"/>
                  <w:vertAlign w:val="superscript"/>
                </w:rPr>
                <w:t>[15]</w:t>
              </w:r>
            </w:hyperlink>
          </w:p>
        </w:tc>
        <w:tc>
          <w:tcPr>
            <w:tcW w:w="0" w:type="auto"/>
            <w:shd w:val="clear" w:color="auto" w:fill="DDFFDD"/>
            <w:vAlign w:val="center"/>
            <w:hideMark/>
          </w:tcPr>
          <w:p w:rsidR="009E1AF9" w:rsidRPr="009E1AF9" w:rsidRDefault="009E1AF9" w:rsidP="009E1AF9">
            <w:pPr>
              <w:spacing w:after="0" w:line="240" w:lineRule="auto"/>
              <w:jc w:val="center"/>
              <w:rPr>
                <w:rFonts w:ascii="Times New Roman" w:eastAsia="Times New Roman" w:hAnsi="Times New Roman" w:cs="Times New Roman"/>
                <w:color w:val="000000"/>
                <w:sz w:val="20"/>
                <w:szCs w:val="20"/>
              </w:rPr>
            </w:pPr>
            <w:r w:rsidRPr="009E1AF9">
              <w:rPr>
                <w:rFonts w:ascii="Times New Roman" w:eastAsia="Times New Roman" w:hAnsi="Times New Roman" w:cs="Times New Roman"/>
                <w:color w:val="000000"/>
                <w:sz w:val="20"/>
                <w:szCs w:val="20"/>
              </w:rPr>
              <w:t>External</w:t>
            </w:r>
            <w:hyperlink r:id="rId647" w:anchor="cite_note-ZarafaSMTP-15" w:history="1">
              <w:r w:rsidRPr="009E1AF9">
                <w:rPr>
                  <w:rFonts w:ascii="Times New Roman" w:eastAsia="Times New Roman" w:hAnsi="Times New Roman" w:cs="Times New Roman"/>
                  <w:color w:val="0000FF"/>
                  <w:sz w:val="20"/>
                  <w:u w:val="single"/>
                  <w:vertAlign w:val="superscript"/>
                </w:rPr>
                <w:t>[15]</w:t>
              </w:r>
            </w:hyperlink>
          </w:p>
        </w:tc>
        <w:tc>
          <w:tcPr>
            <w:tcW w:w="0" w:type="auto"/>
            <w:shd w:val="clear" w:color="auto" w:fill="DDFFDD"/>
            <w:vAlign w:val="center"/>
            <w:hideMark/>
          </w:tcPr>
          <w:p w:rsidR="009E1AF9" w:rsidRPr="009E1AF9" w:rsidRDefault="009E1AF9" w:rsidP="009E1AF9">
            <w:pPr>
              <w:spacing w:after="0" w:line="240" w:lineRule="auto"/>
              <w:jc w:val="center"/>
              <w:rPr>
                <w:rFonts w:ascii="Times New Roman" w:eastAsia="Times New Roman" w:hAnsi="Times New Roman" w:cs="Times New Roman"/>
                <w:color w:val="000000"/>
                <w:sz w:val="20"/>
                <w:szCs w:val="20"/>
              </w:rPr>
            </w:pPr>
            <w:r w:rsidRPr="009E1AF9">
              <w:rPr>
                <w:rFonts w:ascii="Times New Roman" w:eastAsia="Times New Roman" w:hAnsi="Times New Roman" w:cs="Times New Roman"/>
                <w:color w:val="000000"/>
                <w:sz w:val="20"/>
                <w:szCs w:val="20"/>
              </w:rPr>
              <w:t>External</w:t>
            </w:r>
            <w:hyperlink r:id="rId648" w:anchor="cite_note-ZarafaSMTP-15" w:history="1">
              <w:r w:rsidRPr="009E1AF9">
                <w:rPr>
                  <w:rFonts w:ascii="Times New Roman" w:eastAsia="Times New Roman" w:hAnsi="Times New Roman" w:cs="Times New Roman"/>
                  <w:color w:val="0000FF"/>
                  <w:sz w:val="20"/>
                  <w:u w:val="single"/>
                  <w:vertAlign w:val="superscript"/>
                </w:rPr>
                <w:t>[15]</w:t>
              </w:r>
            </w:hyperlink>
          </w:p>
        </w:tc>
        <w:tc>
          <w:tcPr>
            <w:tcW w:w="0" w:type="auto"/>
            <w:shd w:val="clear" w:color="auto" w:fill="DDFFDD"/>
            <w:vAlign w:val="center"/>
            <w:hideMark/>
          </w:tcPr>
          <w:p w:rsidR="009E1AF9" w:rsidRPr="009E1AF9" w:rsidRDefault="009E1AF9" w:rsidP="009E1AF9">
            <w:pPr>
              <w:spacing w:after="0" w:line="240" w:lineRule="auto"/>
              <w:jc w:val="center"/>
              <w:rPr>
                <w:rFonts w:ascii="Times New Roman" w:eastAsia="Times New Roman" w:hAnsi="Times New Roman" w:cs="Times New Roman"/>
                <w:color w:val="000000"/>
                <w:sz w:val="20"/>
                <w:szCs w:val="20"/>
              </w:rPr>
            </w:pPr>
            <w:r w:rsidRPr="009E1AF9">
              <w:rPr>
                <w:rFonts w:ascii="Times New Roman" w:eastAsia="Times New Roman" w:hAnsi="Times New Roman" w:cs="Times New Roman"/>
                <w:color w:val="000000"/>
                <w:sz w:val="20"/>
                <w:szCs w:val="20"/>
              </w:rPr>
              <w:t>External</w:t>
            </w:r>
            <w:hyperlink r:id="rId649" w:anchor="cite_note-ZarafaSMTP-15" w:history="1">
              <w:r w:rsidRPr="009E1AF9">
                <w:rPr>
                  <w:rFonts w:ascii="Times New Roman" w:eastAsia="Times New Roman" w:hAnsi="Times New Roman" w:cs="Times New Roman"/>
                  <w:color w:val="0000FF"/>
                  <w:sz w:val="20"/>
                  <w:u w:val="single"/>
                  <w:vertAlign w:val="superscript"/>
                </w:rPr>
                <w:t>[15]</w:t>
              </w:r>
            </w:hyperlink>
          </w:p>
        </w:tc>
        <w:tc>
          <w:tcPr>
            <w:tcW w:w="0" w:type="auto"/>
            <w:shd w:val="clear" w:color="auto" w:fill="DDFFDD"/>
            <w:vAlign w:val="center"/>
            <w:hideMark/>
          </w:tcPr>
          <w:p w:rsidR="009E1AF9" w:rsidRPr="009E1AF9" w:rsidRDefault="009E1AF9" w:rsidP="009E1AF9">
            <w:pPr>
              <w:spacing w:after="0" w:line="240" w:lineRule="auto"/>
              <w:jc w:val="center"/>
              <w:rPr>
                <w:rFonts w:ascii="Times New Roman" w:eastAsia="Times New Roman" w:hAnsi="Times New Roman" w:cs="Times New Roman"/>
                <w:color w:val="000000"/>
                <w:sz w:val="20"/>
                <w:szCs w:val="20"/>
              </w:rPr>
            </w:pPr>
            <w:r w:rsidRPr="009E1AF9">
              <w:rPr>
                <w:rFonts w:ascii="Times New Roman" w:eastAsia="Times New Roman" w:hAnsi="Times New Roman" w:cs="Times New Roman"/>
                <w:color w:val="000000"/>
                <w:sz w:val="20"/>
                <w:szCs w:val="20"/>
              </w:rPr>
              <w:t>External</w:t>
            </w:r>
            <w:hyperlink r:id="rId650" w:anchor="cite_note-ZarafaSMTP-15" w:history="1">
              <w:r w:rsidRPr="009E1AF9">
                <w:rPr>
                  <w:rFonts w:ascii="Times New Roman" w:eastAsia="Times New Roman" w:hAnsi="Times New Roman" w:cs="Times New Roman"/>
                  <w:color w:val="0000FF"/>
                  <w:sz w:val="20"/>
                  <w:u w:val="single"/>
                  <w:vertAlign w:val="superscript"/>
                </w:rPr>
                <w:t>[15]</w:t>
              </w:r>
            </w:hyperlink>
          </w:p>
        </w:tc>
        <w:tc>
          <w:tcPr>
            <w:tcW w:w="0" w:type="auto"/>
            <w:shd w:val="clear" w:color="auto" w:fill="DDFFDD"/>
            <w:vAlign w:val="center"/>
            <w:hideMark/>
          </w:tcPr>
          <w:p w:rsidR="009E1AF9" w:rsidRPr="009E1AF9" w:rsidRDefault="009E1AF9" w:rsidP="009E1AF9">
            <w:pPr>
              <w:spacing w:after="0" w:line="240" w:lineRule="auto"/>
              <w:jc w:val="center"/>
              <w:rPr>
                <w:rFonts w:ascii="Times New Roman" w:eastAsia="Times New Roman" w:hAnsi="Times New Roman" w:cs="Times New Roman"/>
                <w:color w:val="000000"/>
                <w:sz w:val="20"/>
                <w:szCs w:val="20"/>
              </w:rPr>
            </w:pPr>
            <w:r w:rsidRPr="009E1AF9">
              <w:rPr>
                <w:rFonts w:ascii="Times New Roman" w:eastAsia="Times New Roman" w:hAnsi="Times New Roman" w:cs="Times New Roman"/>
                <w:color w:val="000000"/>
                <w:sz w:val="20"/>
                <w:szCs w:val="20"/>
              </w:rPr>
              <w:t>External</w:t>
            </w:r>
            <w:hyperlink r:id="rId651" w:anchor="cite_note-ZarafaSMTP-15" w:history="1">
              <w:r w:rsidRPr="009E1AF9">
                <w:rPr>
                  <w:rFonts w:ascii="Times New Roman" w:eastAsia="Times New Roman" w:hAnsi="Times New Roman" w:cs="Times New Roman"/>
                  <w:color w:val="0000FF"/>
                  <w:sz w:val="20"/>
                  <w:u w:val="single"/>
                  <w:vertAlign w:val="superscript"/>
                </w:rPr>
                <w:t>[15]</w:t>
              </w:r>
            </w:hyperlink>
          </w:p>
        </w:tc>
        <w:tc>
          <w:tcPr>
            <w:tcW w:w="0" w:type="auto"/>
            <w:shd w:val="clear" w:color="auto" w:fill="DDFFDD"/>
            <w:vAlign w:val="center"/>
            <w:hideMark/>
          </w:tcPr>
          <w:p w:rsidR="009E1AF9" w:rsidRPr="009E1AF9" w:rsidRDefault="009E1AF9" w:rsidP="009E1AF9">
            <w:pPr>
              <w:spacing w:after="0" w:line="240" w:lineRule="auto"/>
              <w:jc w:val="center"/>
              <w:rPr>
                <w:rFonts w:ascii="Times New Roman" w:eastAsia="Times New Roman" w:hAnsi="Times New Roman" w:cs="Times New Roman"/>
                <w:color w:val="000000"/>
                <w:sz w:val="20"/>
                <w:szCs w:val="20"/>
              </w:rPr>
            </w:pPr>
            <w:r w:rsidRPr="009E1AF9">
              <w:rPr>
                <w:rFonts w:ascii="Times New Roman" w:eastAsia="Times New Roman" w:hAnsi="Times New Roman" w:cs="Times New Roman"/>
                <w:color w:val="000000"/>
                <w:sz w:val="20"/>
                <w:szCs w:val="20"/>
              </w:rPr>
              <w:t>External</w:t>
            </w:r>
            <w:hyperlink r:id="rId652" w:anchor="cite_note-ZarafaSMTP-15" w:history="1">
              <w:r w:rsidRPr="009E1AF9">
                <w:rPr>
                  <w:rFonts w:ascii="Times New Roman" w:eastAsia="Times New Roman" w:hAnsi="Times New Roman" w:cs="Times New Roman"/>
                  <w:color w:val="0000FF"/>
                  <w:sz w:val="20"/>
                  <w:u w:val="single"/>
                  <w:vertAlign w:val="superscript"/>
                </w:rPr>
                <w:t>[15]</w:t>
              </w:r>
            </w:hyperlink>
          </w:p>
        </w:tc>
        <w:tc>
          <w:tcPr>
            <w:tcW w:w="0" w:type="auto"/>
            <w:shd w:val="clear" w:color="auto" w:fill="DDFFDD"/>
            <w:vAlign w:val="center"/>
            <w:hideMark/>
          </w:tcPr>
          <w:p w:rsidR="009E1AF9" w:rsidRPr="009E1AF9" w:rsidRDefault="009E1AF9" w:rsidP="009E1AF9">
            <w:pPr>
              <w:spacing w:after="0" w:line="240" w:lineRule="auto"/>
              <w:jc w:val="center"/>
              <w:rPr>
                <w:rFonts w:ascii="Times New Roman" w:eastAsia="Times New Roman" w:hAnsi="Times New Roman" w:cs="Times New Roman"/>
                <w:color w:val="000000"/>
                <w:sz w:val="20"/>
                <w:szCs w:val="20"/>
              </w:rPr>
            </w:pPr>
            <w:r w:rsidRPr="009E1AF9">
              <w:rPr>
                <w:rFonts w:ascii="Times New Roman" w:eastAsia="Times New Roman" w:hAnsi="Times New Roman" w:cs="Times New Roman"/>
                <w:color w:val="000000"/>
                <w:sz w:val="20"/>
                <w:szCs w:val="20"/>
              </w:rPr>
              <w:t>External</w:t>
            </w:r>
            <w:hyperlink r:id="rId653" w:anchor="cite_note-ZarafaSMTP-15" w:history="1">
              <w:r w:rsidRPr="009E1AF9">
                <w:rPr>
                  <w:rFonts w:ascii="Times New Roman" w:eastAsia="Times New Roman" w:hAnsi="Times New Roman" w:cs="Times New Roman"/>
                  <w:color w:val="0000FF"/>
                  <w:sz w:val="20"/>
                  <w:u w:val="single"/>
                  <w:vertAlign w:val="superscript"/>
                </w:rPr>
                <w:t>[15]</w:t>
              </w:r>
            </w:hyperlink>
          </w:p>
        </w:tc>
        <w:tc>
          <w:tcPr>
            <w:tcW w:w="0" w:type="auto"/>
            <w:shd w:val="clear" w:color="auto" w:fill="DDFFDD"/>
            <w:vAlign w:val="center"/>
            <w:hideMark/>
          </w:tcPr>
          <w:p w:rsidR="009E1AF9" w:rsidRPr="009E1AF9" w:rsidRDefault="009E1AF9" w:rsidP="009E1AF9">
            <w:pPr>
              <w:spacing w:after="0" w:line="240" w:lineRule="auto"/>
              <w:jc w:val="center"/>
              <w:rPr>
                <w:rFonts w:ascii="Times New Roman" w:eastAsia="Times New Roman" w:hAnsi="Times New Roman" w:cs="Times New Roman"/>
                <w:color w:val="000000"/>
                <w:sz w:val="20"/>
                <w:szCs w:val="20"/>
              </w:rPr>
            </w:pPr>
            <w:r w:rsidRPr="009E1AF9">
              <w:rPr>
                <w:rFonts w:ascii="Times New Roman" w:eastAsia="Times New Roman" w:hAnsi="Times New Roman" w:cs="Times New Roman"/>
                <w:color w:val="000000"/>
                <w:sz w:val="20"/>
                <w:szCs w:val="20"/>
              </w:rPr>
              <w:t>External</w:t>
            </w:r>
            <w:hyperlink r:id="rId654" w:anchor="cite_note-ZarafaSMTP-15" w:history="1">
              <w:r w:rsidRPr="009E1AF9">
                <w:rPr>
                  <w:rFonts w:ascii="Times New Roman" w:eastAsia="Times New Roman" w:hAnsi="Times New Roman" w:cs="Times New Roman"/>
                  <w:color w:val="0000FF"/>
                  <w:sz w:val="20"/>
                  <w:u w:val="single"/>
                  <w:vertAlign w:val="superscript"/>
                </w:rPr>
                <w:t>[15]</w:t>
              </w:r>
            </w:hyperlink>
          </w:p>
        </w:tc>
        <w:tc>
          <w:tcPr>
            <w:tcW w:w="0" w:type="auto"/>
            <w:shd w:val="clear" w:color="auto" w:fill="DDFFDD"/>
            <w:vAlign w:val="center"/>
            <w:hideMark/>
          </w:tcPr>
          <w:p w:rsidR="009E1AF9" w:rsidRPr="009E1AF9" w:rsidRDefault="009E1AF9" w:rsidP="009E1AF9">
            <w:pPr>
              <w:spacing w:after="0" w:line="240" w:lineRule="auto"/>
              <w:jc w:val="center"/>
              <w:rPr>
                <w:rFonts w:ascii="Times New Roman" w:eastAsia="Times New Roman" w:hAnsi="Times New Roman" w:cs="Times New Roman"/>
                <w:color w:val="000000"/>
                <w:sz w:val="20"/>
                <w:szCs w:val="20"/>
              </w:rPr>
            </w:pPr>
            <w:r w:rsidRPr="009E1AF9">
              <w:rPr>
                <w:rFonts w:ascii="Times New Roman" w:eastAsia="Times New Roman" w:hAnsi="Times New Roman" w:cs="Times New Roman"/>
                <w:color w:val="000000"/>
                <w:sz w:val="20"/>
                <w:szCs w:val="20"/>
              </w:rPr>
              <w:t>External</w:t>
            </w:r>
            <w:hyperlink r:id="rId655" w:anchor="cite_note-ZarafaSMTP-15" w:history="1">
              <w:r w:rsidRPr="009E1AF9">
                <w:rPr>
                  <w:rFonts w:ascii="Times New Roman" w:eastAsia="Times New Roman" w:hAnsi="Times New Roman" w:cs="Times New Roman"/>
                  <w:color w:val="0000FF"/>
                  <w:sz w:val="20"/>
                  <w:u w:val="single"/>
                  <w:vertAlign w:val="superscript"/>
                </w:rPr>
                <w:t>[15]</w:t>
              </w:r>
            </w:hyperlink>
          </w:p>
        </w:tc>
        <w:tc>
          <w:tcPr>
            <w:tcW w:w="0" w:type="auto"/>
            <w:shd w:val="clear" w:color="auto" w:fill="DDFFDD"/>
            <w:vAlign w:val="center"/>
            <w:hideMark/>
          </w:tcPr>
          <w:p w:rsidR="009E1AF9" w:rsidRPr="009E1AF9" w:rsidRDefault="009E1AF9" w:rsidP="009E1AF9">
            <w:pPr>
              <w:spacing w:after="0" w:line="240" w:lineRule="auto"/>
              <w:jc w:val="center"/>
              <w:rPr>
                <w:rFonts w:ascii="Times New Roman" w:eastAsia="Times New Roman" w:hAnsi="Times New Roman" w:cs="Times New Roman"/>
                <w:color w:val="000000"/>
                <w:sz w:val="20"/>
                <w:szCs w:val="20"/>
              </w:rPr>
            </w:pPr>
            <w:r w:rsidRPr="009E1AF9">
              <w:rPr>
                <w:rFonts w:ascii="Times New Roman" w:eastAsia="Times New Roman" w:hAnsi="Times New Roman" w:cs="Times New Roman"/>
                <w:color w:val="000000"/>
                <w:sz w:val="20"/>
                <w:szCs w:val="20"/>
              </w:rPr>
              <w:t>External</w:t>
            </w:r>
            <w:hyperlink r:id="rId656" w:anchor="cite_note-ZarafaSMTP-15" w:history="1">
              <w:r w:rsidRPr="009E1AF9">
                <w:rPr>
                  <w:rFonts w:ascii="Times New Roman" w:eastAsia="Times New Roman" w:hAnsi="Times New Roman" w:cs="Times New Roman"/>
                  <w:color w:val="0000FF"/>
                  <w:sz w:val="20"/>
                  <w:u w:val="single"/>
                  <w:vertAlign w:val="superscript"/>
                </w:rPr>
                <w:t>[15]</w:t>
              </w:r>
            </w:hyperlink>
          </w:p>
        </w:tc>
      </w:tr>
      <w:tr w:rsidR="009E1AF9" w:rsidRPr="009E1AF9" w:rsidTr="009E1AF9">
        <w:trPr>
          <w:tblCellSpacing w:w="15" w:type="dxa"/>
        </w:trPr>
        <w:tc>
          <w:tcPr>
            <w:tcW w:w="0" w:type="auto"/>
            <w:shd w:val="clear" w:color="auto" w:fill="ECECEC"/>
            <w:vAlign w:val="center"/>
            <w:hideMark/>
          </w:tcPr>
          <w:p w:rsidR="009E1AF9" w:rsidRPr="009E1AF9" w:rsidRDefault="009E1AF9" w:rsidP="009E1AF9">
            <w:pPr>
              <w:spacing w:after="0" w:line="240" w:lineRule="auto"/>
              <w:rPr>
                <w:rFonts w:ascii="Times New Roman" w:eastAsia="Times New Roman" w:hAnsi="Times New Roman" w:cs="Times New Roman"/>
                <w:b/>
                <w:bCs/>
                <w:color w:val="000000"/>
                <w:sz w:val="20"/>
                <w:szCs w:val="20"/>
              </w:rPr>
            </w:pPr>
            <w:hyperlink r:id="rId657" w:tooltip="Zimbra" w:history="1">
              <w:r w:rsidRPr="009E1AF9">
                <w:rPr>
                  <w:rFonts w:ascii="Times New Roman" w:eastAsia="Times New Roman" w:hAnsi="Times New Roman" w:cs="Times New Roman"/>
                  <w:b/>
                  <w:bCs/>
                  <w:color w:val="0000FF"/>
                  <w:sz w:val="20"/>
                  <w:u w:val="single"/>
                </w:rPr>
                <w:t>Zimbra</w:t>
              </w:r>
            </w:hyperlink>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ECECEC"/>
            <w:vAlign w:val="center"/>
            <w:hideMark/>
          </w:tcPr>
          <w:p w:rsidR="009E1AF9" w:rsidRPr="009E1AF9" w:rsidRDefault="009E1AF9" w:rsidP="009E1AF9">
            <w:pPr>
              <w:spacing w:after="0" w:line="240" w:lineRule="auto"/>
              <w:jc w:val="center"/>
              <w:rPr>
                <w:rFonts w:ascii="Times New Roman" w:eastAsia="Times New Roman" w:hAnsi="Times New Roman" w:cs="Times New Roman"/>
                <w:color w:val="2C2C2C"/>
                <w:sz w:val="15"/>
                <w:szCs w:val="15"/>
              </w:rPr>
            </w:pPr>
            <w:r w:rsidRPr="009E1AF9">
              <w:rPr>
                <w:rFonts w:ascii="Times New Roman" w:eastAsia="Times New Roman" w:hAnsi="Times New Roman" w:cs="Times New Roman"/>
                <w:color w:val="2C2C2C"/>
                <w:sz w:val="15"/>
                <w:szCs w:val="15"/>
              </w:rPr>
              <w:t>?</w:t>
            </w:r>
          </w:p>
        </w:tc>
        <w:tc>
          <w:tcPr>
            <w:tcW w:w="0" w:type="auto"/>
            <w:shd w:val="clear" w:color="auto" w:fill="ECECEC"/>
            <w:vAlign w:val="center"/>
            <w:hideMark/>
          </w:tcPr>
          <w:p w:rsidR="009E1AF9" w:rsidRPr="009E1AF9" w:rsidRDefault="009E1AF9" w:rsidP="009E1AF9">
            <w:pPr>
              <w:spacing w:after="0" w:line="240" w:lineRule="auto"/>
              <w:jc w:val="center"/>
              <w:rPr>
                <w:rFonts w:ascii="Times New Roman" w:eastAsia="Times New Roman" w:hAnsi="Times New Roman" w:cs="Times New Roman"/>
                <w:color w:val="2C2C2C"/>
                <w:sz w:val="15"/>
                <w:szCs w:val="15"/>
              </w:rPr>
            </w:pPr>
            <w:r w:rsidRPr="009E1AF9">
              <w:rPr>
                <w:rFonts w:ascii="Times New Roman" w:eastAsia="Times New Roman" w:hAnsi="Times New Roman" w:cs="Times New Roman"/>
                <w:color w:val="2C2C2C"/>
                <w:sz w:val="15"/>
                <w:szCs w:val="15"/>
              </w:rPr>
              <w:t>?</w:t>
            </w:r>
          </w:p>
        </w:tc>
        <w:tc>
          <w:tcPr>
            <w:tcW w:w="0" w:type="auto"/>
            <w:shd w:val="clear" w:color="auto" w:fill="ECECEC"/>
            <w:vAlign w:val="center"/>
            <w:hideMark/>
          </w:tcPr>
          <w:p w:rsidR="009E1AF9" w:rsidRPr="009E1AF9" w:rsidRDefault="009E1AF9" w:rsidP="009E1AF9">
            <w:pPr>
              <w:spacing w:after="0" w:line="240" w:lineRule="auto"/>
              <w:jc w:val="center"/>
              <w:rPr>
                <w:rFonts w:ascii="Times New Roman" w:eastAsia="Times New Roman" w:hAnsi="Times New Roman" w:cs="Times New Roman"/>
                <w:color w:val="2C2C2C"/>
                <w:sz w:val="15"/>
                <w:szCs w:val="15"/>
              </w:rPr>
            </w:pPr>
            <w:r w:rsidRPr="009E1AF9">
              <w:rPr>
                <w:rFonts w:ascii="Times New Roman" w:eastAsia="Times New Roman" w:hAnsi="Times New Roman" w:cs="Times New Roman"/>
                <w:color w:val="2C2C2C"/>
                <w:sz w:val="15"/>
                <w:szCs w:val="15"/>
              </w:rPr>
              <w:t>?</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ECECEC"/>
            <w:vAlign w:val="center"/>
            <w:hideMark/>
          </w:tcPr>
          <w:p w:rsidR="009E1AF9" w:rsidRPr="009E1AF9" w:rsidRDefault="009E1AF9" w:rsidP="009E1AF9">
            <w:pPr>
              <w:spacing w:after="0" w:line="240" w:lineRule="auto"/>
              <w:jc w:val="center"/>
              <w:rPr>
                <w:rFonts w:ascii="Times New Roman" w:eastAsia="Times New Roman" w:hAnsi="Times New Roman" w:cs="Times New Roman"/>
                <w:color w:val="2C2C2C"/>
                <w:sz w:val="15"/>
                <w:szCs w:val="15"/>
              </w:rPr>
            </w:pPr>
            <w:r w:rsidRPr="009E1AF9">
              <w:rPr>
                <w:rFonts w:ascii="Times New Roman" w:eastAsia="Times New Roman" w:hAnsi="Times New Roman" w:cs="Times New Roman"/>
                <w:color w:val="2C2C2C"/>
                <w:sz w:val="15"/>
                <w:szCs w:val="15"/>
              </w:rPr>
              <w:t>?</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Yes</w:t>
            </w:r>
          </w:p>
        </w:tc>
        <w:tc>
          <w:tcPr>
            <w:tcW w:w="0" w:type="auto"/>
            <w:shd w:val="clear" w:color="auto" w:fill="ECECEC"/>
            <w:vAlign w:val="center"/>
            <w:hideMark/>
          </w:tcPr>
          <w:p w:rsidR="009E1AF9" w:rsidRPr="009E1AF9" w:rsidRDefault="009E1AF9" w:rsidP="009E1AF9">
            <w:pPr>
              <w:spacing w:after="0" w:line="240" w:lineRule="auto"/>
              <w:jc w:val="center"/>
              <w:rPr>
                <w:rFonts w:ascii="Times New Roman" w:eastAsia="Times New Roman" w:hAnsi="Times New Roman" w:cs="Times New Roman"/>
                <w:color w:val="2C2C2C"/>
                <w:sz w:val="15"/>
                <w:szCs w:val="15"/>
              </w:rPr>
            </w:pPr>
            <w:r w:rsidRPr="009E1AF9">
              <w:rPr>
                <w:rFonts w:ascii="Times New Roman" w:eastAsia="Times New Roman" w:hAnsi="Times New Roman" w:cs="Times New Roman"/>
                <w:color w:val="2C2C2C"/>
                <w:sz w:val="15"/>
                <w:szCs w:val="15"/>
              </w:rPr>
              <w:t>?</w:t>
            </w:r>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 xml:space="preserve">Yes </w:t>
            </w:r>
            <w:hyperlink r:id="rId658" w:tooltip="Clam AntiVirus" w:history="1">
              <w:r w:rsidRPr="009E1AF9">
                <w:rPr>
                  <w:rFonts w:ascii="Times New Roman" w:eastAsia="Times New Roman" w:hAnsi="Times New Roman" w:cs="Times New Roman"/>
                  <w:color w:val="0000FF"/>
                  <w:sz w:val="20"/>
                  <w:u w:val="single"/>
                </w:rPr>
                <w:t>ClamAV</w:t>
              </w:r>
            </w:hyperlink>
          </w:p>
        </w:tc>
        <w:tc>
          <w:tcPr>
            <w:tcW w:w="0" w:type="auto"/>
            <w:shd w:val="clear" w:color="auto" w:fill="99FF99"/>
            <w:vAlign w:val="center"/>
            <w:hideMark/>
          </w:tcPr>
          <w:p w:rsidR="009E1AF9" w:rsidRPr="009E1AF9" w:rsidRDefault="009E1AF9" w:rsidP="009E1AF9">
            <w:pPr>
              <w:spacing w:after="0" w:line="240" w:lineRule="auto"/>
              <w:jc w:val="center"/>
              <w:rPr>
                <w:rFonts w:ascii="Times New Roman" w:eastAsia="Times New Roman" w:hAnsi="Times New Roman" w:cs="Times New Roman"/>
                <w:sz w:val="20"/>
                <w:szCs w:val="20"/>
              </w:rPr>
            </w:pPr>
            <w:r w:rsidRPr="009E1AF9">
              <w:rPr>
                <w:rFonts w:ascii="Times New Roman" w:eastAsia="Times New Roman" w:hAnsi="Times New Roman" w:cs="Times New Roman"/>
                <w:sz w:val="20"/>
                <w:szCs w:val="20"/>
              </w:rPr>
              <w:t xml:space="preserve">Yes </w:t>
            </w:r>
            <w:hyperlink r:id="rId659" w:tooltip="Spam Assassin" w:history="1">
              <w:r w:rsidRPr="009E1AF9">
                <w:rPr>
                  <w:rFonts w:ascii="Times New Roman" w:eastAsia="Times New Roman" w:hAnsi="Times New Roman" w:cs="Times New Roman"/>
                  <w:color w:val="0000FF"/>
                  <w:sz w:val="20"/>
                  <w:u w:val="single"/>
                </w:rPr>
                <w:t>SpamAssassin</w:t>
              </w:r>
            </w:hyperlink>
          </w:p>
        </w:tc>
      </w:tr>
      <w:tr w:rsidR="009E1AF9" w:rsidRPr="009E1AF9" w:rsidTr="009E1AF9">
        <w:trPr>
          <w:tblCellSpacing w:w="15" w:type="dxa"/>
        </w:trPr>
        <w:tc>
          <w:tcPr>
            <w:tcW w:w="0" w:type="auto"/>
            <w:vAlign w:val="center"/>
            <w:hideMark/>
          </w:tcPr>
          <w:p w:rsidR="009E1AF9" w:rsidRPr="009E1AF9" w:rsidRDefault="009E1AF9" w:rsidP="009E1AF9">
            <w:pPr>
              <w:spacing w:after="0" w:line="240" w:lineRule="auto"/>
              <w:jc w:val="center"/>
              <w:rPr>
                <w:rFonts w:ascii="Times New Roman" w:eastAsia="Times New Roman" w:hAnsi="Times New Roman" w:cs="Times New Roman"/>
                <w:b/>
                <w:bCs/>
                <w:sz w:val="20"/>
                <w:szCs w:val="20"/>
              </w:rPr>
            </w:pPr>
            <w:r w:rsidRPr="009E1AF9">
              <w:rPr>
                <w:rFonts w:ascii="Times New Roman" w:eastAsia="Times New Roman" w:hAnsi="Times New Roman" w:cs="Times New Roman"/>
                <w:b/>
                <w:bCs/>
                <w:sz w:val="20"/>
                <w:szCs w:val="20"/>
              </w:rPr>
              <w:t>Mail Server</w:t>
            </w:r>
          </w:p>
        </w:tc>
        <w:tc>
          <w:tcPr>
            <w:tcW w:w="0" w:type="auto"/>
            <w:vAlign w:val="center"/>
            <w:hideMark/>
          </w:tcPr>
          <w:p w:rsidR="009E1AF9" w:rsidRPr="009E1AF9" w:rsidRDefault="009E1AF9" w:rsidP="009E1AF9">
            <w:pPr>
              <w:spacing w:after="0" w:line="240" w:lineRule="auto"/>
              <w:jc w:val="center"/>
              <w:rPr>
                <w:rFonts w:ascii="Times New Roman" w:eastAsia="Times New Roman" w:hAnsi="Times New Roman" w:cs="Times New Roman"/>
                <w:b/>
                <w:bCs/>
                <w:sz w:val="20"/>
                <w:szCs w:val="20"/>
              </w:rPr>
            </w:pPr>
            <w:hyperlink r:id="rId660" w:tooltip="DNSBL" w:history="1">
              <w:r w:rsidRPr="009E1AF9">
                <w:rPr>
                  <w:rFonts w:ascii="Times New Roman" w:eastAsia="Times New Roman" w:hAnsi="Times New Roman" w:cs="Times New Roman"/>
                  <w:b/>
                  <w:bCs/>
                  <w:color w:val="0000FF"/>
                  <w:sz w:val="20"/>
                  <w:u w:val="single"/>
                </w:rPr>
                <w:t>DNSBL</w:t>
              </w:r>
            </w:hyperlink>
          </w:p>
        </w:tc>
        <w:tc>
          <w:tcPr>
            <w:tcW w:w="0" w:type="auto"/>
            <w:vAlign w:val="center"/>
            <w:hideMark/>
          </w:tcPr>
          <w:p w:rsidR="009E1AF9" w:rsidRPr="009E1AF9" w:rsidRDefault="009E1AF9" w:rsidP="009E1AF9">
            <w:pPr>
              <w:spacing w:after="0" w:line="240" w:lineRule="auto"/>
              <w:jc w:val="center"/>
              <w:rPr>
                <w:rFonts w:ascii="Times New Roman" w:eastAsia="Times New Roman" w:hAnsi="Times New Roman" w:cs="Times New Roman"/>
                <w:b/>
                <w:bCs/>
                <w:sz w:val="20"/>
                <w:szCs w:val="20"/>
              </w:rPr>
            </w:pPr>
            <w:hyperlink r:id="rId661" w:tooltip="SURBL" w:history="1">
              <w:r w:rsidRPr="009E1AF9">
                <w:rPr>
                  <w:rFonts w:ascii="Times New Roman" w:eastAsia="Times New Roman" w:hAnsi="Times New Roman" w:cs="Times New Roman"/>
                  <w:b/>
                  <w:bCs/>
                  <w:color w:val="0000FF"/>
                  <w:sz w:val="20"/>
                  <w:u w:val="single"/>
                </w:rPr>
                <w:t>SURBL</w:t>
              </w:r>
            </w:hyperlink>
          </w:p>
        </w:tc>
        <w:tc>
          <w:tcPr>
            <w:tcW w:w="0" w:type="auto"/>
            <w:vAlign w:val="center"/>
            <w:hideMark/>
          </w:tcPr>
          <w:p w:rsidR="009E1AF9" w:rsidRPr="009E1AF9" w:rsidRDefault="009E1AF9" w:rsidP="009E1AF9">
            <w:pPr>
              <w:spacing w:after="0" w:line="240" w:lineRule="auto"/>
              <w:jc w:val="center"/>
              <w:rPr>
                <w:rFonts w:ascii="Times New Roman" w:eastAsia="Times New Roman" w:hAnsi="Times New Roman" w:cs="Times New Roman"/>
                <w:b/>
                <w:bCs/>
                <w:sz w:val="20"/>
                <w:szCs w:val="20"/>
              </w:rPr>
            </w:pPr>
            <w:hyperlink r:id="rId662" w:tooltip="Spamtrap" w:history="1">
              <w:r w:rsidRPr="009E1AF9">
                <w:rPr>
                  <w:rFonts w:ascii="Times New Roman" w:eastAsia="Times New Roman" w:hAnsi="Times New Roman" w:cs="Times New Roman"/>
                  <w:b/>
                  <w:bCs/>
                  <w:color w:val="0000FF"/>
                  <w:sz w:val="20"/>
                  <w:u w:val="single"/>
                </w:rPr>
                <w:t>Spamtraps</w:t>
              </w:r>
            </w:hyperlink>
          </w:p>
        </w:tc>
        <w:tc>
          <w:tcPr>
            <w:tcW w:w="0" w:type="auto"/>
            <w:vAlign w:val="center"/>
            <w:hideMark/>
          </w:tcPr>
          <w:p w:rsidR="009E1AF9" w:rsidRPr="009E1AF9" w:rsidRDefault="009E1AF9" w:rsidP="009E1AF9">
            <w:pPr>
              <w:spacing w:after="0" w:line="240" w:lineRule="auto"/>
              <w:jc w:val="center"/>
              <w:rPr>
                <w:rFonts w:ascii="Times New Roman" w:eastAsia="Times New Roman" w:hAnsi="Times New Roman" w:cs="Times New Roman"/>
                <w:b/>
                <w:bCs/>
                <w:sz w:val="20"/>
                <w:szCs w:val="20"/>
              </w:rPr>
            </w:pPr>
            <w:hyperlink r:id="rId663" w:tooltip="Greylisting" w:history="1">
              <w:r w:rsidRPr="009E1AF9">
                <w:rPr>
                  <w:rFonts w:ascii="Times New Roman" w:eastAsia="Times New Roman" w:hAnsi="Times New Roman" w:cs="Times New Roman"/>
                  <w:b/>
                  <w:bCs/>
                  <w:color w:val="0000FF"/>
                  <w:sz w:val="20"/>
                  <w:u w:val="single"/>
                </w:rPr>
                <w:t>Greylisting</w:t>
              </w:r>
            </w:hyperlink>
          </w:p>
        </w:tc>
        <w:tc>
          <w:tcPr>
            <w:tcW w:w="0" w:type="auto"/>
            <w:vAlign w:val="center"/>
            <w:hideMark/>
          </w:tcPr>
          <w:p w:rsidR="009E1AF9" w:rsidRPr="009E1AF9" w:rsidRDefault="009E1AF9" w:rsidP="009E1AF9">
            <w:pPr>
              <w:spacing w:after="0" w:line="240" w:lineRule="auto"/>
              <w:jc w:val="center"/>
              <w:rPr>
                <w:rFonts w:ascii="Times New Roman" w:eastAsia="Times New Roman" w:hAnsi="Times New Roman" w:cs="Times New Roman"/>
                <w:b/>
                <w:bCs/>
                <w:sz w:val="20"/>
                <w:szCs w:val="20"/>
              </w:rPr>
            </w:pPr>
            <w:hyperlink r:id="rId664" w:tooltip="Sender Policy Framework" w:history="1">
              <w:r w:rsidRPr="009E1AF9">
                <w:rPr>
                  <w:rFonts w:ascii="Times New Roman" w:eastAsia="Times New Roman" w:hAnsi="Times New Roman" w:cs="Times New Roman"/>
                  <w:b/>
                  <w:bCs/>
                  <w:color w:val="0000FF"/>
                  <w:sz w:val="20"/>
                  <w:u w:val="single"/>
                </w:rPr>
                <w:t>SPF</w:t>
              </w:r>
            </w:hyperlink>
          </w:p>
        </w:tc>
        <w:tc>
          <w:tcPr>
            <w:tcW w:w="0" w:type="auto"/>
            <w:vAlign w:val="center"/>
            <w:hideMark/>
          </w:tcPr>
          <w:p w:rsidR="009E1AF9" w:rsidRPr="009E1AF9" w:rsidRDefault="009E1AF9" w:rsidP="009E1AF9">
            <w:pPr>
              <w:spacing w:after="0" w:line="240" w:lineRule="auto"/>
              <w:jc w:val="center"/>
              <w:rPr>
                <w:rFonts w:ascii="Times New Roman" w:eastAsia="Times New Roman" w:hAnsi="Times New Roman" w:cs="Times New Roman"/>
                <w:b/>
                <w:bCs/>
                <w:sz w:val="20"/>
                <w:szCs w:val="20"/>
              </w:rPr>
            </w:pPr>
            <w:hyperlink r:id="rId665" w:tooltip="DKIM" w:history="1">
              <w:r w:rsidRPr="009E1AF9">
                <w:rPr>
                  <w:rFonts w:ascii="Times New Roman" w:eastAsia="Times New Roman" w:hAnsi="Times New Roman" w:cs="Times New Roman"/>
                  <w:b/>
                  <w:bCs/>
                  <w:color w:val="0000FF"/>
                  <w:sz w:val="20"/>
                  <w:u w:val="single"/>
                </w:rPr>
                <w:t>DKIM</w:t>
              </w:r>
            </w:hyperlink>
          </w:p>
        </w:tc>
        <w:tc>
          <w:tcPr>
            <w:tcW w:w="0" w:type="auto"/>
            <w:vAlign w:val="center"/>
            <w:hideMark/>
          </w:tcPr>
          <w:p w:rsidR="009E1AF9" w:rsidRPr="009E1AF9" w:rsidRDefault="009E1AF9" w:rsidP="009E1AF9">
            <w:pPr>
              <w:spacing w:after="0" w:line="240" w:lineRule="auto"/>
              <w:jc w:val="center"/>
              <w:rPr>
                <w:rFonts w:ascii="Times New Roman" w:eastAsia="Times New Roman" w:hAnsi="Times New Roman" w:cs="Times New Roman"/>
                <w:b/>
                <w:bCs/>
                <w:sz w:val="20"/>
                <w:szCs w:val="20"/>
              </w:rPr>
            </w:pPr>
            <w:hyperlink r:id="rId666" w:tooltip="DMARC" w:history="1">
              <w:r w:rsidRPr="009E1AF9">
                <w:rPr>
                  <w:rFonts w:ascii="Times New Roman" w:eastAsia="Times New Roman" w:hAnsi="Times New Roman" w:cs="Times New Roman"/>
                  <w:b/>
                  <w:bCs/>
                  <w:color w:val="0000FF"/>
                  <w:sz w:val="20"/>
                  <w:u w:val="single"/>
                </w:rPr>
                <w:t>DMARC</w:t>
              </w:r>
            </w:hyperlink>
          </w:p>
        </w:tc>
        <w:tc>
          <w:tcPr>
            <w:tcW w:w="0" w:type="auto"/>
            <w:vAlign w:val="center"/>
            <w:hideMark/>
          </w:tcPr>
          <w:p w:rsidR="009E1AF9" w:rsidRPr="009E1AF9" w:rsidRDefault="009E1AF9" w:rsidP="009E1AF9">
            <w:pPr>
              <w:spacing w:after="0" w:line="240" w:lineRule="auto"/>
              <w:jc w:val="center"/>
              <w:rPr>
                <w:rFonts w:ascii="Times New Roman" w:eastAsia="Times New Roman" w:hAnsi="Times New Roman" w:cs="Times New Roman"/>
                <w:b/>
                <w:bCs/>
                <w:sz w:val="20"/>
                <w:szCs w:val="20"/>
              </w:rPr>
            </w:pPr>
            <w:hyperlink r:id="rId667" w:tooltip="Tarpit (networking)" w:history="1">
              <w:r w:rsidRPr="009E1AF9">
                <w:rPr>
                  <w:rFonts w:ascii="Times New Roman" w:eastAsia="Times New Roman" w:hAnsi="Times New Roman" w:cs="Times New Roman"/>
                  <w:b/>
                  <w:bCs/>
                  <w:color w:val="0000FF"/>
                  <w:sz w:val="20"/>
                  <w:u w:val="single"/>
                </w:rPr>
                <w:t>Tarpit</w:t>
              </w:r>
            </w:hyperlink>
          </w:p>
        </w:tc>
        <w:tc>
          <w:tcPr>
            <w:tcW w:w="0" w:type="auto"/>
            <w:vAlign w:val="center"/>
            <w:hideMark/>
          </w:tcPr>
          <w:p w:rsidR="009E1AF9" w:rsidRPr="009E1AF9" w:rsidRDefault="009E1AF9" w:rsidP="009E1AF9">
            <w:pPr>
              <w:spacing w:after="0" w:line="240" w:lineRule="auto"/>
              <w:jc w:val="center"/>
              <w:rPr>
                <w:rFonts w:ascii="Times New Roman" w:eastAsia="Times New Roman" w:hAnsi="Times New Roman" w:cs="Times New Roman"/>
                <w:b/>
                <w:bCs/>
                <w:sz w:val="20"/>
                <w:szCs w:val="20"/>
              </w:rPr>
            </w:pPr>
            <w:hyperlink r:id="rId668" w:tooltip="Bayesian spam filtering" w:history="1">
              <w:r w:rsidRPr="009E1AF9">
                <w:rPr>
                  <w:rFonts w:ascii="Times New Roman" w:eastAsia="Times New Roman" w:hAnsi="Times New Roman" w:cs="Times New Roman"/>
                  <w:b/>
                  <w:bCs/>
                  <w:color w:val="0000FF"/>
                  <w:sz w:val="20"/>
                  <w:u w:val="single"/>
                </w:rPr>
                <w:t>Bayesian filters</w:t>
              </w:r>
            </w:hyperlink>
          </w:p>
        </w:tc>
        <w:tc>
          <w:tcPr>
            <w:tcW w:w="0" w:type="auto"/>
            <w:vAlign w:val="center"/>
            <w:hideMark/>
          </w:tcPr>
          <w:p w:rsidR="009E1AF9" w:rsidRPr="009E1AF9" w:rsidRDefault="009E1AF9" w:rsidP="009E1AF9">
            <w:pPr>
              <w:spacing w:after="0" w:line="240" w:lineRule="auto"/>
              <w:jc w:val="center"/>
              <w:rPr>
                <w:rFonts w:ascii="Times New Roman" w:eastAsia="Times New Roman" w:hAnsi="Times New Roman" w:cs="Times New Roman"/>
                <w:b/>
                <w:bCs/>
                <w:sz w:val="20"/>
                <w:szCs w:val="20"/>
              </w:rPr>
            </w:pPr>
            <w:hyperlink r:id="rId669" w:tooltip="Regular expression" w:history="1">
              <w:r w:rsidRPr="009E1AF9">
                <w:rPr>
                  <w:rFonts w:ascii="Times New Roman" w:eastAsia="Times New Roman" w:hAnsi="Times New Roman" w:cs="Times New Roman"/>
                  <w:b/>
                  <w:bCs/>
                  <w:color w:val="0000FF"/>
                  <w:sz w:val="20"/>
                  <w:u w:val="single"/>
                </w:rPr>
                <w:t>Regular expressions</w:t>
              </w:r>
            </w:hyperlink>
          </w:p>
        </w:tc>
        <w:tc>
          <w:tcPr>
            <w:tcW w:w="0" w:type="auto"/>
            <w:vAlign w:val="center"/>
            <w:hideMark/>
          </w:tcPr>
          <w:p w:rsidR="009E1AF9" w:rsidRPr="009E1AF9" w:rsidRDefault="009E1AF9" w:rsidP="009E1AF9">
            <w:pPr>
              <w:spacing w:after="0" w:line="240" w:lineRule="auto"/>
              <w:jc w:val="center"/>
              <w:rPr>
                <w:rFonts w:ascii="Times New Roman" w:eastAsia="Times New Roman" w:hAnsi="Times New Roman" w:cs="Times New Roman"/>
                <w:b/>
                <w:bCs/>
                <w:sz w:val="20"/>
                <w:szCs w:val="20"/>
              </w:rPr>
            </w:pPr>
            <w:hyperlink r:id="rId670" w:tooltip="Antivirus" w:history="1">
              <w:r w:rsidRPr="009E1AF9">
                <w:rPr>
                  <w:rFonts w:ascii="Times New Roman" w:eastAsia="Times New Roman" w:hAnsi="Times New Roman" w:cs="Times New Roman"/>
                  <w:b/>
                  <w:bCs/>
                  <w:color w:val="0000FF"/>
                  <w:sz w:val="20"/>
                  <w:u w:val="single"/>
                </w:rPr>
                <w:t>Embedded Antivirus</w:t>
              </w:r>
            </w:hyperlink>
          </w:p>
        </w:tc>
        <w:tc>
          <w:tcPr>
            <w:tcW w:w="0" w:type="auto"/>
            <w:vAlign w:val="center"/>
            <w:hideMark/>
          </w:tcPr>
          <w:p w:rsidR="009E1AF9" w:rsidRPr="009E1AF9" w:rsidRDefault="009E1AF9" w:rsidP="009E1AF9">
            <w:pPr>
              <w:spacing w:after="0" w:line="240" w:lineRule="auto"/>
              <w:jc w:val="center"/>
              <w:rPr>
                <w:rFonts w:ascii="Times New Roman" w:eastAsia="Times New Roman" w:hAnsi="Times New Roman" w:cs="Times New Roman"/>
                <w:b/>
                <w:bCs/>
                <w:sz w:val="20"/>
                <w:szCs w:val="20"/>
              </w:rPr>
            </w:pPr>
            <w:hyperlink r:id="rId671" w:tooltip="Antispam" w:history="1">
              <w:r w:rsidRPr="009E1AF9">
                <w:rPr>
                  <w:rFonts w:ascii="Times New Roman" w:eastAsia="Times New Roman" w:hAnsi="Times New Roman" w:cs="Times New Roman"/>
                  <w:b/>
                  <w:bCs/>
                  <w:color w:val="0000FF"/>
                  <w:sz w:val="20"/>
                  <w:u w:val="single"/>
                </w:rPr>
                <w:t>Embedded Antispam</w:t>
              </w:r>
            </w:hyperlink>
          </w:p>
        </w:tc>
      </w:tr>
    </w:tbl>
    <w:p w:rsidR="00503DAF" w:rsidRPr="00503DAF" w:rsidRDefault="00503DAF" w:rsidP="00503DAF">
      <w:pPr>
        <w:spacing w:before="100" w:beforeAutospacing="1" w:after="100" w:afterAutospacing="1" w:line="240" w:lineRule="auto"/>
        <w:outlineLvl w:val="0"/>
        <w:rPr>
          <w:rFonts w:ascii="Times New Roman" w:eastAsia="Times New Roman" w:hAnsi="Times New Roman" w:cs="Times New Roman"/>
          <w:b/>
          <w:bCs/>
          <w:kern w:val="36"/>
          <w:sz w:val="48"/>
          <w:szCs w:val="48"/>
          <w:lang/>
        </w:rPr>
      </w:pPr>
      <w:r w:rsidRPr="00503DAF">
        <w:rPr>
          <w:rFonts w:ascii="Times New Roman" w:eastAsia="Times New Roman" w:hAnsi="Times New Roman" w:cs="Times New Roman"/>
          <w:b/>
          <w:bCs/>
          <w:kern w:val="36"/>
          <w:sz w:val="48"/>
          <w:szCs w:val="48"/>
          <w:lang/>
        </w:rPr>
        <w:t>List of mail server software</w:t>
      </w:r>
    </w:p>
    <w:p w:rsidR="00503DAF" w:rsidRPr="00503DAF" w:rsidRDefault="00503DAF" w:rsidP="00503DAF">
      <w:pPr>
        <w:spacing w:after="0" w:line="240" w:lineRule="auto"/>
        <w:rPr>
          <w:rFonts w:ascii="Times New Roman" w:eastAsia="Times New Roman" w:hAnsi="Times New Roman" w:cs="Times New Roman"/>
          <w:sz w:val="24"/>
          <w:szCs w:val="24"/>
        </w:rPr>
      </w:pPr>
      <w:r w:rsidRPr="00503DAF">
        <w:rPr>
          <w:rFonts w:ascii="Times New Roman" w:eastAsia="Times New Roman" w:hAnsi="Times New Roman" w:cs="Times New Roman"/>
          <w:sz w:val="24"/>
          <w:szCs w:val="24"/>
        </w:rPr>
        <w:t>From Wikipedia, the free encyclopedia</w:t>
      </w:r>
    </w:p>
    <w:p w:rsidR="00503DAF" w:rsidRPr="00503DAF" w:rsidRDefault="00503DAF" w:rsidP="00503DAF">
      <w:pPr>
        <w:spacing w:before="100" w:beforeAutospacing="1" w:after="100" w:afterAutospacing="1" w:line="240" w:lineRule="auto"/>
        <w:rPr>
          <w:rFonts w:ascii="Times New Roman" w:eastAsia="Times New Roman" w:hAnsi="Times New Roman" w:cs="Times New Roman"/>
          <w:sz w:val="24"/>
          <w:szCs w:val="24"/>
        </w:rPr>
      </w:pPr>
      <w:r w:rsidRPr="00503DAF">
        <w:rPr>
          <w:rFonts w:ascii="Times New Roman" w:eastAsia="Times New Roman" w:hAnsi="Times New Roman" w:cs="Times New Roman"/>
          <w:sz w:val="24"/>
          <w:szCs w:val="24"/>
        </w:rPr>
        <w:lastRenderedPageBreak/>
        <w:t xml:space="preserve">This is a </w:t>
      </w:r>
      <w:r w:rsidRPr="00503DAF">
        <w:rPr>
          <w:rFonts w:ascii="Times New Roman" w:eastAsia="Times New Roman" w:hAnsi="Times New Roman" w:cs="Times New Roman"/>
          <w:b/>
          <w:bCs/>
          <w:sz w:val="24"/>
          <w:szCs w:val="24"/>
        </w:rPr>
        <w:t>list of mail server software</w:t>
      </w:r>
      <w:r w:rsidRPr="00503DAF">
        <w:rPr>
          <w:rFonts w:ascii="Times New Roman" w:eastAsia="Times New Roman" w:hAnsi="Times New Roman" w:cs="Times New Roman"/>
          <w:sz w:val="24"/>
          <w:szCs w:val="24"/>
        </w:rPr>
        <w:t xml:space="preserve">: </w:t>
      </w:r>
      <w:hyperlink r:id="rId672" w:tooltip="Message transfer agent" w:history="1">
        <w:r w:rsidRPr="00503DAF">
          <w:rPr>
            <w:rFonts w:ascii="Times New Roman" w:eastAsia="Times New Roman" w:hAnsi="Times New Roman" w:cs="Times New Roman"/>
            <w:color w:val="0000FF"/>
            <w:sz w:val="24"/>
            <w:szCs w:val="24"/>
            <w:u w:val="single"/>
          </w:rPr>
          <w:t>mail transfer agents</w:t>
        </w:r>
      </w:hyperlink>
      <w:r w:rsidRPr="00503DAF">
        <w:rPr>
          <w:rFonts w:ascii="Times New Roman" w:eastAsia="Times New Roman" w:hAnsi="Times New Roman" w:cs="Times New Roman"/>
          <w:sz w:val="24"/>
          <w:szCs w:val="24"/>
        </w:rPr>
        <w:t xml:space="preserve">, </w:t>
      </w:r>
      <w:hyperlink r:id="rId673" w:tooltip="Mail delivery agent" w:history="1">
        <w:r w:rsidRPr="00503DAF">
          <w:rPr>
            <w:rFonts w:ascii="Times New Roman" w:eastAsia="Times New Roman" w:hAnsi="Times New Roman" w:cs="Times New Roman"/>
            <w:color w:val="0000FF"/>
            <w:sz w:val="24"/>
            <w:szCs w:val="24"/>
            <w:u w:val="single"/>
          </w:rPr>
          <w:t>mail delivery agents</w:t>
        </w:r>
      </w:hyperlink>
      <w:r w:rsidRPr="00503DAF">
        <w:rPr>
          <w:rFonts w:ascii="Times New Roman" w:eastAsia="Times New Roman" w:hAnsi="Times New Roman" w:cs="Times New Roman"/>
          <w:sz w:val="24"/>
          <w:szCs w:val="24"/>
        </w:rPr>
        <w:t xml:space="preserve">, and other </w:t>
      </w:r>
      <w:hyperlink r:id="rId674" w:tooltip="Computer software" w:history="1">
        <w:r w:rsidRPr="00503DAF">
          <w:rPr>
            <w:rFonts w:ascii="Times New Roman" w:eastAsia="Times New Roman" w:hAnsi="Times New Roman" w:cs="Times New Roman"/>
            <w:color w:val="0000FF"/>
            <w:sz w:val="24"/>
            <w:szCs w:val="24"/>
            <w:u w:val="single"/>
          </w:rPr>
          <w:t>computer software</w:t>
        </w:r>
      </w:hyperlink>
      <w:r w:rsidRPr="00503DAF">
        <w:rPr>
          <w:rFonts w:ascii="Times New Roman" w:eastAsia="Times New Roman" w:hAnsi="Times New Roman" w:cs="Times New Roman"/>
          <w:sz w:val="24"/>
          <w:szCs w:val="24"/>
        </w:rPr>
        <w:t xml:space="preserve"> which provide </w:t>
      </w:r>
      <w:hyperlink r:id="rId675" w:tooltip="E-mail" w:history="1">
        <w:r w:rsidRPr="00503DAF">
          <w:rPr>
            <w:rFonts w:ascii="Times New Roman" w:eastAsia="Times New Roman" w:hAnsi="Times New Roman" w:cs="Times New Roman"/>
            <w:color w:val="0000FF"/>
            <w:sz w:val="24"/>
            <w:szCs w:val="24"/>
            <w:u w:val="single"/>
          </w:rPr>
          <w:t>e-mail</w:t>
        </w:r>
      </w:hyperlink>
      <w:r w:rsidRPr="00503DAF">
        <w:rPr>
          <w:rFonts w:ascii="Times New Roman" w:eastAsia="Times New Roman" w:hAnsi="Times New Roman" w:cs="Times New Roman"/>
          <w:sz w:val="24"/>
          <w:szCs w:val="24"/>
        </w:rPr>
        <w:t xml:space="preserve"> within </w:t>
      </w:r>
      <w:hyperlink r:id="rId676" w:tooltip="Internet" w:history="1">
        <w:r w:rsidRPr="00503DAF">
          <w:rPr>
            <w:rFonts w:ascii="Times New Roman" w:eastAsia="Times New Roman" w:hAnsi="Times New Roman" w:cs="Times New Roman"/>
            <w:color w:val="0000FF"/>
            <w:sz w:val="24"/>
            <w:szCs w:val="24"/>
            <w:u w:val="single"/>
          </w:rPr>
          <w:t>Internet</w:t>
        </w:r>
      </w:hyperlink>
      <w:r w:rsidRPr="00503DAF">
        <w:rPr>
          <w:rFonts w:ascii="Times New Roman" w:eastAsia="Times New Roman" w:hAnsi="Times New Roman" w:cs="Times New Roman"/>
          <w:sz w:val="24"/>
          <w:szCs w:val="24"/>
        </w:rPr>
        <w:t xml:space="preserve"> </w:t>
      </w:r>
      <w:hyperlink r:id="rId677" w:tooltip="Message handling service" w:history="1">
        <w:r w:rsidRPr="00503DAF">
          <w:rPr>
            <w:rFonts w:ascii="Times New Roman" w:eastAsia="Times New Roman" w:hAnsi="Times New Roman" w:cs="Times New Roman"/>
            <w:color w:val="0000FF"/>
            <w:sz w:val="24"/>
            <w:szCs w:val="24"/>
            <w:u w:val="single"/>
          </w:rPr>
          <w:t>message handling services</w:t>
        </w:r>
      </w:hyperlink>
      <w:r w:rsidRPr="00503DAF">
        <w:rPr>
          <w:rFonts w:ascii="Times New Roman" w:eastAsia="Times New Roman" w:hAnsi="Times New Roman" w:cs="Times New Roman"/>
          <w:sz w:val="24"/>
          <w:szCs w:val="24"/>
        </w:rPr>
        <w:t xml:space="preserve"> (MHS).</w:t>
      </w:r>
    </w:p>
    <w:p w:rsidR="00503DAF" w:rsidRPr="00503DAF" w:rsidRDefault="00503DAF" w:rsidP="00503DAF">
      <w:pPr>
        <w:spacing w:before="100" w:beforeAutospacing="1" w:after="100" w:afterAutospacing="1" w:line="240" w:lineRule="auto"/>
        <w:outlineLvl w:val="1"/>
        <w:rPr>
          <w:rFonts w:ascii="Times New Roman" w:eastAsia="Times New Roman" w:hAnsi="Times New Roman" w:cs="Times New Roman"/>
          <w:b/>
          <w:bCs/>
          <w:sz w:val="36"/>
          <w:szCs w:val="36"/>
        </w:rPr>
      </w:pPr>
      <w:r w:rsidRPr="00503DAF">
        <w:rPr>
          <w:rFonts w:ascii="Times New Roman" w:eastAsia="Times New Roman" w:hAnsi="Times New Roman" w:cs="Times New Roman"/>
          <w:b/>
          <w:bCs/>
          <w:sz w:val="36"/>
          <w:szCs w:val="36"/>
        </w:rPr>
        <w:t>Contents</w:t>
      </w:r>
    </w:p>
    <w:p w:rsidR="00503DAF" w:rsidRPr="00503DAF" w:rsidRDefault="00503DAF" w:rsidP="00AB2312">
      <w:pPr>
        <w:numPr>
          <w:ilvl w:val="0"/>
          <w:numId w:val="43"/>
        </w:numPr>
        <w:spacing w:before="100" w:beforeAutospacing="1" w:after="100" w:afterAutospacing="1" w:line="240" w:lineRule="auto"/>
        <w:rPr>
          <w:rFonts w:ascii="Times New Roman" w:eastAsia="Times New Roman" w:hAnsi="Times New Roman" w:cs="Times New Roman"/>
          <w:sz w:val="24"/>
          <w:szCs w:val="24"/>
        </w:rPr>
      </w:pPr>
      <w:hyperlink r:id="rId678" w:anchor="Product_statistics" w:history="1">
        <w:r w:rsidRPr="00503DAF">
          <w:rPr>
            <w:rFonts w:ascii="Times New Roman" w:eastAsia="Times New Roman" w:hAnsi="Times New Roman" w:cs="Times New Roman"/>
            <w:color w:val="0000FF"/>
            <w:sz w:val="24"/>
            <w:szCs w:val="24"/>
            <w:u w:val="single"/>
          </w:rPr>
          <w:t>1 Product statistics</w:t>
        </w:r>
      </w:hyperlink>
    </w:p>
    <w:p w:rsidR="00503DAF" w:rsidRPr="00503DAF" w:rsidRDefault="00503DAF" w:rsidP="00AB2312">
      <w:pPr>
        <w:numPr>
          <w:ilvl w:val="0"/>
          <w:numId w:val="43"/>
        </w:numPr>
        <w:spacing w:before="100" w:beforeAutospacing="1" w:after="100" w:afterAutospacing="1" w:line="240" w:lineRule="auto"/>
        <w:rPr>
          <w:rFonts w:ascii="Times New Roman" w:eastAsia="Times New Roman" w:hAnsi="Times New Roman" w:cs="Times New Roman"/>
          <w:sz w:val="24"/>
          <w:szCs w:val="24"/>
        </w:rPr>
      </w:pPr>
      <w:hyperlink r:id="rId679" w:anchor="SMTP" w:history="1">
        <w:r w:rsidRPr="00503DAF">
          <w:rPr>
            <w:rFonts w:ascii="Times New Roman" w:eastAsia="Times New Roman" w:hAnsi="Times New Roman" w:cs="Times New Roman"/>
            <w:color w:val="0000FF"/>
            <w:sz w:val="24"/>
            <w:szCs w:val="24"/>
            <w:u w:val="single"/>
          </w:rPr>
          <w:t>2 SMTP</w:t>
        </w:r>
      </w:hyperlink>
    </w:p>
    <w:p w:rsidR="00503DAF" w:rsidRPr="00503DAF" w:rsidRDefault="00503DAF" w:rsidP="00AB2312">
      <w:pPr>
        <w:numPr>
          <w:ilvl w:val="0"/>
          <w:numId w:val="43"/>
        </w:numPr>
        <w:spacing w:before="100" w:beforeAutospacing="1" w:after="100" w:afterAutospacing="1" w:line="240" w:lineRule="auto"/>
        <w:rPr>
          <w:rFonts w:ascii="Times New Roman" w:eastAsia="Times New Roman" w:hAnsi="Times New Roman" w:cs="Times New Roman"/>
          <w:sz w:val="24"/>
          <w:szCs w:val="24"/>
        </w:rPr>
      </w:pPr>
      <w:hyperlink r:id="rId680" w:anchor="POP.2FIMAP" w:history="1">
        <w:r w:rsidRPr="00503DAF">
          <w:rPr>
            <w:rFonts w:ascii="Times New Roman" w:eastAsia="Times New Roman" w:hAnsi="Times New Roman" w:cs="Times New Roman"/>
            <w:color w:val="0000FF"/>
            <w:sz w:val="24"/>
            <w:szCs w:val="24"/>
            <w:u w:val="single"/>
          </w:rPr>
          <w:t>3 POP/IMAP</w:t>
        </w:r>
      </w:hyperlink>
    </w:p>
    <w:p w:rsidR="00503DAF" w:rsidRPr="00503DAF" w:rsidRDefault="00503DAF" w:rsidP="00AB2312">
      <w:pPr>
        <w:numPr>
          <w:ilvl w:val="0"/>
          <w:numId w:val="43"/>
        </w:numPr>
        <w:spacing w:before="100" w:beforeAutospacing="1" w:after="100" w:afterAutospacing="1" w:line="240" w:lineRule="auto"/>
        <w:rPr>
          <w:rFonts w:ascii="Times New Roman" w:eastAsia="Times New Roman" w:hAnsi="Times New Roman" w:cs="Times New Roman"/>
          <w:sz w:val="24"/>
          <w:szCs w:val="24"/>
        </w:rPr>
      </w:pPr>
      <w:hyperlink r:id="rId681" w:anchor="Mail_filtering" w:history="1">
        <w:r w:rsidRPr="00503DAF">
          <w:rPr>
            <w:rFonts w:ascii="Times New Roman" w:eastAsia="Times New Roman" w:hAnsi="Times New Roman" w:cs="Times New Roman"/>
            <w:color w:val="0000FF"/>
            <w:sz w:val="24"/>
            <w:szCs w:val="24"/>
            <w:u w:val="single"/>
          </w:rPr>
          <w:t>4 Mail filtering</w:t>
        </w:r>
      </w:hyperlink>
    </w:p>
    <w:p w:rsidR="00503DAF" w:rsidRPr="00503DAF" w:rsidRDefault="00503DAF" w:rsidP="00AB2312">
      <w:pPr>
        <w:numPr>
          <w:ilvl w:val="0"/>
          <w:numId w:val="43"/>
        </w:numPr>
        <w:spacing w:before="100" w:beforeAutospacing="1" w:after="100" w:afterAutospacing="1" w:line="240" w:lineRule="auto"/>
        <w:rPr>
          <w:rFonts w:ascii="Times New Roman" w:eastAsia="Times New Roman" w:hAnsi="Times New Roman" w:cs="Times New Roman"/>
          <w:sz w:val="24"/>
          <w:szCs w:val="24"/>
        </w:rPr>
      </w:pPr>
      <w:hyperlink r:id="rId682" w:anchor="See_also" w:history="1">
        <w:r w:rsidRPr="00503DAF">
          <w:rPr>
            <w:rFonts w:ascii="Times New Roman" w:eastAsia="Times New Roman" w:hAnsi="Times New Roman" w:cs="Times New Roman"/>
            <w:color w:val="0000FF"/>
            <w:sz w:val="24"/>
            <w:szCs w:val="24"/>
            <w:u w:val="single"/>
          </w:rPr>
          <w:t>5 See also</w:t>
        </w:r>
      </w:hyperlink>
    </w:p>
    <w:p w:rsidR="00503DAF" w:rsidRPr="00503DAF" w:rsidRDefault="00503DAF" w:rsidP="00AB2312">
      <w:pPr>
        <w:numPr>
          <w:ilvl w:val="0"/>
          <w:numId w:val="43"/>
        </w:numPr>
        <w:spacing w:before="100" w:beforeAutospacing="1" w:after="100" w:afterAutospacing="1" w:line="240" w:lineRule="auto"/>
        <w:rPr>
          <w:rFonts w:ascii="Times New Roman" w:eastAsia="Times New Roman" w:hAnsi="Times New Roman" w:cs="Times New Roman"/>
          <w:sz w:val="24"/>
          <w:szCs w:val="24"/>
        </w:rPr>
      </w:pPr>
      <w:hyperlink r:id="rId683" w:anchor="References" w:history="1">
        <w:r w:rsidRPr="00503DAF">
          <w:rPr>
            <w:rFonts w:ascii="Times New Roman" w:eastAsia="Times New Roman" w:hAnsi="Times New Roman" w:cs="Times New Roman"/>
            <w:color w:val="0000FF"/>
            <w:sz w:val="24"/>
            <w:szCs w:val="24"/>
            <w:u w:val="single"/>
          </w:rPr>
          <w:t>6 References</w:t>
        </w:r>
      </w:hyperlink>
    </w:p>
    <w:p w:rsidR="00503DAF" w:rsidRPr="00503DAF" w:rsidRDefault="00503DAF" w:rsidP="00AB2312">
      <w:pPr>
        <w:numPr>
          <w:ilvl w:val="0"/>
          <w:numId w:val="43"/>
        </w:numPr>
        <w:spacing w:before="100" w:beforeAutospacing="1" w:after="100" w:afterAutospacing="1" w:line="240" w:lineRule="auto"/>
        <w:rPr>
          <w:rFonts w:ascii="Times New Roman" w:eastAsia="Times New Roman" w:hAnsi="Times New Roman" w:cs="Times New Roman"/>
          <w:sz w:val="24"/>
          <w:szCs w:val="24"/>
        </w:rPr>
      </w:pPr>
      <w:hyperlink r:id="rId684" w:anchor="External_links" w:history="1">
        <w:r w:rsidRPr="00503DAF">
          <w:rPr>
            <w:rFonts w:ascii="Times New Roman" w:eastAsia="Times New Roman" w:hAnsi="Times New Roman" w:cs="Times New Roman"/>
            <w:color w:val="0000FF"/>
            <w:sz w:val="24"/>
            <w:szCs w:val="24"/>
            <w:u w:val="single"/>
          </w:rPr>
          <w:t>7 External links</w:t>
        </w:r>
      </w:hyperlink>
    </w:p>
    <w:p w:rsidR="00503DAF" w:rsidRPr="00503DAF" w:rsidRDefault="00503DAF" w:rsidP="00503DAF">
      <w:pPr>
        <w:spacing w:before="100" w:beforeAutospacing="1" w:after="100" w:afterAutospacing="1" w:line="240" w:lineRule="auto"/>
        <w:outlineLvl w:val="1"/>
        <w:rPr>
          <w:rFonts w:ascii="Times New Roman" w:eastAsia="Times New Roman" w:hAnsi="Times New Roman" w:cs="Times New Roman"/>
          <w:b/>
          <w:bCs/>
          <w:sz w:val="36"/>
          <w:szCs w:val="36"/>
        </w:rPr>
      </w:pPr>
      <w:r w:rsidRPr="00503DAF">
        <w:rPr>
          <w:rFonts w:ascii="Times New Roman" w:eastAsia="Times New Roman" w:hAnsi="Times New Roman" w:cs="Times New Roman"/>
          <w:b/>
          <w:bCs/>
          <w:sz w:val="36"/>
          <w:szCs w:val="36"/>
        </w:rPr>
        <w:t>Product statistics</w:t>
      </w:r>
    </w:p>
    <w:p w:rsidR="00503DAF" w:rsidRPr="00503DAF" w:rsidRDefault="00503DAF" w:rsidP="00503DAF">
      <w:pPr>
        <w:spacing w:before="100" w:beforeAutospacing="1" w:after="100" w:afterAutospacing="1" w:line="240" w:lineRule="auto"/>
        <w:rPr>
          <w:rFonts w:ascii="Times New Roman" w:eastAsia="Times New Roman" w:hAnsi="Times New Roman" w:cs="Times New Roman"/>
          <w:sz w:val="24"/>
          <w:szCs w:val="24"/>
        </w:rPr>
      </w:pPr>
      <w:r w:rsidRPr="00503DAF">
        <w:rPr>
          <w:rFonts w:ascii="Times New Roman" w:eastAsia="Times New Roman" w:hAnsi="Times New Roman" w:cs="Times New Roman"/>
          <w:sz w:val="24"/>
          <w:szCs w:val="24"/>
        </w:rPr>
        <w:t xml:space="preserve">According to one survey, </w:t>
      </w:r>
      <w:hyperlink r:id="rId685" w:tooltip="Sendmail" w:history="1">
        <w:r w:rsidRPr="00503DAF">
          <w:rPr>
            <w:rFonts w:ascii="Times New Roman" w:eastAsia="Times New Roman" w:hAnsi="Times New Roman" w:cs="Times New Roman"/>
            <w:color w:val="0000FF"/>
            <w:sz w:val="24"/>
            <w:szCs w:val="24"/>
            <w:u w:val="single"/>
          </w:rPr>
          <w:t>sendmail</w:t>
        </w:r>
      </w:hyperlink>
      <w:r w:rsidRPr="00503DAF">
        <w:rPr>
          <w:rFonts w:ascii="Times New Roman" w:eastAsia="Times New Roman" w:hAnsi="Times New Roman" w:cs="Times New Roman"/>
          <w:sz w:val="24"/>
          <w:szCs w:val="24"/>
        </w:rPr>
        <w:t xml:space="preserve">, </w:t>
      </w:r>
      <w:hyperlink r:id="rId686" w:tooltip="Microsoft Exchange Server" w:history="1">
        <w:r w:rsidRPr="00503DAF">
          <w:rPr>
            <w:rFonts w:ascii="Times New Roman" w:eastAsia="Times New Roman" w:hAnsi="Times New Roman" w:cs="Times New Roman"/>
            <w:color w:val="0000FF"/>
            <w:sz w:val="24"/>
            <w:szCs w:val="24"/>
            <w:u w:val="single"/>
          </w:rPr>
          <w:t>Microsoft Exchange Server</w:t>
        </w:r>
      </w:hyperlink>
      <w:r w:rsidRPr="00503DAF">
        <w:rPr>
          <w:rFonts w:ascii="Times New Roman" w:eastAsia="Times New Roman" w:hAnsi="Times New Roman" w:cs="Times New Roman"/>
          <w:sz w:val="24"/>
          <w:szCs w:val="24"/>
        </w:rPr>
        <w:t xml:space="preserve">, </w:t>
      </w:r>
      <w:hyperlink r:id="rId687" w:tooltip="Postfix (software)" w:history="1">
        <w:r w:rsidRPr="00503DAF">
          <w:rPr>
            <w:rFonts w:ascii="Times New Roman" w:eastAsia="Times New Roman" w:hAnsi="Times New Roman" w:cs="Times New Roman"/>
            <w:color w:val="0000FF"/>
            <w:sz w:val="24"/>
            <w:szCs w:val="24"/>
            <w:u w:val="single"/>
          </w:rPr>
          <w:t>Postfix</w:t>
        </w:r>
      </w:hyperlink>
      <w:r w:rsidRPr="00503DAF">
        <w:rPr>
          <w:rFonts w:ascii="Times New Roman" w:eastAsia="Times New Roman" w:hAnsi="Times New Roman" w:cs="Times New Roman"/>
          <w:sz w:val="24"/>
          <w:szCs w:val="24"/>
        </w:rPr>
        <w:t xml:space="preserve">, and </w:t>
      </w:r>
      <w:hyperlink r:id="rId688" w:tooltip="Exim" w:history="1">
        <w:r w:rsidRPr="00503DAF">
          <w:rPr>
            <w:rFonts w:ascii="Times New Roman" w:eastAsia="Times New Roman" w:hAnsi="Times New Roman" w:cs="Times New Roman"/>
            <w:color w:val="0000FF"/>
            <w:sz w:val="24"/>
            <w:szCs w:val="24"/>
            <w:u w:val="single"/>
          </w:rPr>
          <w:t>Exim</w:t>
        </w:r>
      </w:hyperlink>
      <w:r w:rsidRPr="00503DAF">
        <w:rPr>
          <w:rFonts w:ascii="Times New Roman" w:eastAsia="Times New Roman" w:hAnsi="Times New Roman" w:cs="Times New Roman"/>
          <w:sz w:val="24"/>
          <w:szCs w:val="24"/>
        </w:rPr>
        <w:t xml:space="preserve"> together control over 90% of market share for </w:t>
      </w:r>
      <w:hyperlink r:id="rId689" w:tooltip="SMTP" w:history="1">
        <w:r w:rsidRPr="00503DAF">
          <w:rPr>
            <w:rFonts w:ascii="Times New Roman" w:eastAsia="Times New Roman" w:hAnsi="Times New Roman" w:cs="Times New Roman"/>
            <w:color w:val="0000FF"/>
            <w:sz w:val="24"/>
            <w:szCs w:val="24"/>
            <w:u w:val="single"/>
          </w:rPr>
          <w:t>SMTP</w:t>
        </w:r>
      </w:hyperlink>
      <w:r w:rsidRPr="00503DAF">
        <w:rPr>
          <w:rFonts w:ascii="Times New Roman" w:eastAsia="Times New Roman" w:hAnsi="Times New Roman" w:cs="Times New Roman"/>
          <w:sz w:val="24"/>
          <w:szCs w:val="24"/>
        </w:rPr>
        <w:t xml:space="preserve"> service in 2014.</w:t>
      </w:r>
      <w:hyperlink r:id="rId690" w:anchor="cite_note-1" w:history="1">
        <w:r w:rsidRPr="00503DAF">
          <w:rPr>
            <w:rFonts w:ascii="Times New Roman" w:eastAsia="Times New Roman" w:hAnsi="Times New Roman" w:cs="Times New Roman"/>
            <w:color w:val="0000FF"/>
            <w:sz w:val="24"/>
            <w:szCs w:val="24"/>
            <w:u w:val="single"/>
            <w:vertAlign w:val="superscript"/>
          </w:rPr>
          <w:t>[1]</w:t>
        </w:r>
      </w:hyperlink>
    </w:p>
    <w:p w:rsidR="00503DAF" w:rsidRPr="00503DAF" w:rsidRDefault="00503DAF" w:rsidP="00503DAF">
      <w:pPr>
        <w:spacing w:before="100" w:beforeAutospacing="1" w:after="100" w:afterAutospacing="1" w:line="240" w:lineRule="auto"/>
        <w:rPr>
          <w:rFonts w:ascii="Times New Roman" w:eastAsia="Times New Roman" w:hAnsi="Times New Roman" w:cs="Times New Roman"/>
          <w:sz w:val="24"/>
          <w:szCs w:val="24"/>
        </w:rPr>
      </w:pPr>
      <w:r w:rsidRPr="00503DAF">
        <w:rPr>
          <w:rFonts w:ascii="Times New Roman" w:eastAsia="Times New Roman" w:hAnsi="Times New Roman" w:cs="Times New Roman"/>
          <w:sz w:val="24"/>
          <w:szCs w:val="24"/>
        </w:rPr>
        <w:t xml:space="preserve">Another survey suggests a more balanced distribution, though it included hosted e-mail services such as </w:t>
      </w:r>
      <w:hyperlink r:id="rId691" w:tooltip="Postini" w:history="1">
        <w:r w:rsidRPr="00503DAF">
          <w:rPr>
            <w:rFonts w:ascii="Times New Roman" w:eastAsia="Times New Roman" w:hAnsi="Times New Roman" w:cs="Times New Roman"/>
            <w:color w:val="0000FF"/>
            <w:sz w:val="24"/>
            <w:szCs w:val="24"/>
            <w:u w:val="single"/>
          </w:rPr>
          <w:t>Postini</w:t>
        </w:r>
      </w:hyperlink>
      <w:r w:rsidRPr="00503DAF">
        <w:rPr>
          <w:rFonts w:ascii="Times New Roman" w:eastAsia="Times New Roman" w:hAnsi="Times New Roman" w:cs="Times New Roman"/>
          <w:sz w:val="24"/>
          <w:szCs w:val="24"/>
        </w:rPr>
        <w:t>.</w:t>
      </w:r>
      <w:hyperlink r:id="rId692" w:anchor="cite_note-oreilly-2" w:history="1">
        <w:r w:rsidRPr="00503DAF">
          <w:rPr>
            <w:rFonts w:ascii="Times New Roman" w:eastAsia="Times New Roman" w:hAnsi="Times New Roman" w:cs="Times New Roman"/>
            <w:color w:val="0000FF"/>
            <w:sz w:val="24"/>
            <w:szCs w:val="24"/>
            <w:u w:val="single"/>
            <w:vertAlign w:val="superscript"/>
          </w:rPr>
          <w:t>[2]</w:t>
        </w:r>
      </w:hyperlink>
    </w:p>
    <w:p w:rsidR="00503DAF" w:rsidRPr="00503DAF" w:rsidRDefault="00503DAF" w:rsidP="00503DAF">
      <w:pPr>
        <w:spacing w:before="100" w:beforeAutospacing="1" w:after="100" w:afterAutospacing="1" w:line="240" w:lineRule="auto"/>
        <w:rPr>
          <w:rFonts w:ascii="Times New Roman" w:eastAsia="Times New Roman" w:hAnsi="Times New Roman" w:cs="Times New Roman"/>
          <w:sz w:val="24"/>
          <w:szCs w:val="24"/>
        </w:rPr>
      </w:pPr>
      <w:r w:rsidRPr="00503DAF">
        <w:rPr>
          <w:rFonts w:ascii="Times New Roman" w:eastAsia="Times New Roman" w:hAnsi="Times New Roman" w:cs="Times New Roman"/>
          <w:sz w:val="24"/>
          <w:szCs w:val="24"/>
        </w:rPr>
        <w:t>These surveys are rather difficult to produce</w:t>
      </w:r>
      <w:proofErr w:type="gramStart"/>
      <w:r w:rsidRPr="00503DAF">
        <w:rPr>
          <w:rFonts w:ascii="Times New Roman" w:eastAsia="Times New Roman" w:hAnsi="Times New Roman" w:cs="Times New Roman"/>
          <w:sz w:val="24"/>
          <w:szCs w:val="24"/>
        </w:rPr>
        <w:t>,</w:t>
      </w:r>
      <w:proofErr w:type="gramEnd"/>
      <w:r w:rsidRPr="00503DAF">
        <w:rPr>
          <w:rFonts w:ascii="Times New Roman" w:eastAsia="Times New Roman" w:hAnsi="Times New Roman" w:cs="Times New Roman"/>
          <w:sz w:val="24"/>
          <w:szCs w:val="24"/>
          <w:vertAlign w:val="superscript"/>
        </w:rPr>
        <w:fldChar w:fldCharType="begin"/>
      </w:r>
      <w:r w:rsidRPr="00503DAF">
        <w:rPr>
          <w:rFonts w:ascii="Times New Roman" w:eastAsia="Times New Roman" w:hAnsi="Times New Roman" w:cs="Times New Roman"/>
          <w:sz w:val="24"/>
          <w:szCs w:val="24"/>
          <w:vertAlign w:val="superscript"/>
        </w:rPr>
        <w:instrText xml:space="preserve"> HYPERLINK "https://en.wikipedia.org/wiki/List_of_mail_server_software" \l "cite_note-3" </w:instrText>
      </w:r>
      <w:r w:rsidRPr="00503DAF">
        <w:rPr>
          <w:rFonts w:ascii="Times New Roman" w:eastAsia="Times New Roman" w:hAnsi="Times New Roman" w:cs="Times New Roman"/>
          <w:sz w:val="24"/>
          <w:szCs w:val="24"/>
          <w:vertAlign w:val="superscript"/>
        </w:rPr>
        <w:fldChar w:fldCharType="separate"/>
      </w:r>
      <w:r w:rsidRPr="00503DAF">
        <w:rPr>
          <w:rFonts w:ascii="Times New Roman" w:eastAsia="Times New Roman" w:hAnsi="Times New Roman" w:cs="Times New Roman"/>
          <w:color w:val="0000FF"/>
          <w:sz w:val="24"/>
          <w:szCs w:val="24"/>
          <w:u w:val="single"/>
          <w:vertAlign w:val="superscript"/>
        </w:rPr>
        <w:t>[3]</w:t>
      </w:r>
      <w:r w:rsidRPr="00503DAF">
        <w:rPr>
          <w:rFonts w:ascii="Times New Roman" w:eastAsia="Times New Roman" w:hAnsi="Times New Roman" w:cs="Times New Roman"/>
          <w:sz w:val="24"/>
          <w:szCs w:val="24"/>
          <w:vertAlign w:val="superscript"/>
        </w:rPr>
        <w:fldChar w:fldCharType="end"/>
      </w:r>
      <w:r w:rsidRPr="00503DAF">
        <w:rPr>
          <w:rFonts w:ascii="Times New Roman" w:eastAsia="Times New Roman" w:hAnsi="Times New Roman" w:cs="Times New Roman"/>
          <w:sz w:val="24"/>
          <w:szCs w:val="24"/>
        </w:rPr>
        <w:t xml:space="preserve"> hence it is no surprise if they disagree.</w:t>
      </w:r>
    </w:p>
    <w:p w:rsidR="00503DAF" w:rsidRPr="00503DAF" w:rsidRDefault="00503DAF" w:rsidP="00503DAF">
      <w:pPr>
        <w:spacing w:before="100" w:beforeAutospacing="1" w:after="100" w:afterAutospacing="1" w:line="240" w:lineRule="auto"/>
        <w:outlineLvl w:val="1"/>
        <w:rPr>
          <w:rFonts w:ascii="Times New Roman" w:eastAsia="Times New Roman" w:hAnsi="Times New Roman" w:cs="Times New Roman"/>
          <w:b/>
          <w:bCs/>
          <w:sz w:val="36"/>
          <w:szCs w:val="36"/>
        </w:rPr>
      </w:pPr>
      <w:hyperlink r:id="rId693" w:tooltip="Simple Mail Transfer Protocol" w:history="1">
        <w:r w:rsidRPr="00503DAF">
          <w:rPr>
            <w:rFonts w:ascii="Times New Roman" w:eastAsia="Times New Roman" w:hAnsi="Times New Roman" w:cs="Times New Roman"/>
            <w:b/>
            <w:bCs/>
            <w:color w:val="0000FF"/>
            <w:sz w:val="36"/>
            <w:szCs w:val="36"/>
            <w:u w:val="single"/>
          </w:rPr>
          <w:t>SMTP</w:t>
        </w:r>
      </w:hyperlink>
    </w:p>
    <w:p w:rsidR="00503DAF" w:rsidRPr="00503DAF" w:rsidRDefault="00503DAF" w:rsidP="00AB2312">
      <w:pPr>
        <w:numPr>
          <w:ilvl w:val="0"/>
          <w:numId w:val="44"/>
        </w:numPr>
        <w:spacing w:before="100" w:beforeAutospacing="1" w:after="100" w:afterAutospacing="1" w:line="240" w:lineRule="auto"/>
        <w:rPr>
          <w:rFonts w:ascii="Times New Roman" w:eastAsia="Times New Roman" w:hAnsi="Times New Roman" w:cs="Times New Roman"/>
          <w:sz w:val="24"/>
          <w:szCs w:val="24"/>
        </w:rPr>
      </w:pPr>
      <w:hyperlink r:id="rId694" w:tooltip="Agorum core" w:history="1">
        <w:r w:rsidRPr="00503DAF">
          <w:rPr>
            <w:rFonts w:ascii="Times New Roman" w:eastAsia="Times New Roman" w:hAnsi="Times New Roman" w:cs="Times New Roman"/>
            <w:color w:val="0000FF"/>
            <w:sz w:val="24"/>
            <w:szCs w:val="24"/>
            <w:u w:val="single"/>
          </w:rPr>
          <w:t>agorum core</w:t>
        </w:r>
      </w:hyperlink>
    </w:p>
    <w:p w:rsidR="00503DAF" w:rsidRPr="00503DAF" w:rsidRDefault="00503DAF" w:rsidP="00AB2312">
      <w:pPr>
        <w:numPr>
          <w:ilvl w:val="0"/>
          <w:numId w:val="44"/>
        </w:numPr>
        <w:spacing w:before="100" w:beforeAutospacing="1" w:after="100" w:afterAutospacing="1" w:line="240" w:lineRule="auto"/>
        <w:rPr>
          <w:rFonts w:ascii="Times New Roman" w:eastAsia="Times New Roman" w:hAnsi="Times New Roman" w:cs="Times New Roman"/>
          <w:sz w:val="24"/>
          <w:szCs w:val="24"/>
        </w:rPr>
      </w:pPr>
      <w:hyperlink r:id="rId695" w:tooltip="Apache James" w:history="1">
        <w:r w:rsidRPr="00503DAF">
          <w:rPr>
            <w:rFonts w:ascii="Times New Roman" w:eastAsia="Times New Roman" w:hAnsi="Times New Roman" w:cs="Times New Roman"/>
            <w:color w:val="0000FF"/>
            <w:sz w:val="24"/>
            <w:szCs w:val="24"/>
            <w:u w:val="single"/>
          </w:rPr>
          <w:t>Apache James</w:t>
        </w:r>
      </w:hyperlink>
    </w:p>
    <w:p w:rsidR="00503DAF" w:rsidRPr="00503DAF" w:rsidRDefault="00503DAF" w:rsidP="00AB2312">
      <w:pPr>
        <w:numPr>
          <w:ilvl w:val="0"/>
          <w:numId w:val="44"/>
        </w:numPr>
        <w:spacing w:before="100" w:beforeAutospacing="1" w:after="100" w:afterAutospacing="1" w:line="240" w:lineRule="auto"/>
        <w:rPr>
          <w:rFonts w:ascii="Times New Roman" w:eastAsia="Times New Roman" w:hAnsi="Times New Roman" w:cs="Times New Roman"/>
          <w:sz w:val="24"/>
          <w:szCs w:val="24"/>
        </w:rPr>
      </w:pPr>
      <w:hyperlink r:id="rId696" w:tooltip="Atmail" w:history="1">
        <w:r w:rsidRPr="00503DAF">
          <w:rPr>
            <w:rFonts w:ascii="Times New Roman" w:eastAsia="Times New Roman" w:hAnsi="Times New Roman" w:cs="Times New Roman"/>
            <w:color w:val="0000FF"/>
            <w:sz w:val="24"/>
            <w:szCs w:val="24"/>
            <w:u w:val="single"/>
          </w:rPr>
          <w:t>Atmail</w:t>
        </w:r>
      </w:hyperlink>
    </w:p>
    <w:p w:rsidR="00503DAF" w:rsidRPr="00503DAF" w:rsidRDefault="00503DAF" w:rsidP="00AB2312">
      <w:pPr>
        <w:numPr>
          <w:ilvl w:val="0"/>
          <w:numId w:val="44"/>
        </w:numPr>
        <w:spacing w:before="100" w:beforeAutospacing="1" w:after="100" w:afterAutospacing="1" w:line="240" w:lineRule="auto"/>
        <w:rPr>
          <w:rFonts w:ascii="Times New Roman" w:eastAsia="Times New Roman" w:hAnsi="Times New Roman" w:cs="Times New Roman"/>
          <w:sz w:val="24"/>
          <w:szCs w:val="24"/>
        </w:rPr>
      </w:pPr>
      <w:hyperlink r:id="rId697" w:tooltip="Axigen" w:history="1">
        <w:r w:rsidRPr="00503DAF">
          <w:rPr>
            <w:rFonts w:ascii="Times New Roman" w:eastAsia="Times New Roman" w:hAnsi="Times New Roman" w:cs="Times New Roman"/>
            <w:color w:val="0000FF"/>
            <w:sz w:val="24"/>
            <w:szCs w:val="24"/>
            <w:u w:val="single"/>
          </w:rPr>
          <w:t>Axigen</w:t>
        </w:r>
      </w:hyperlink>
    </w:p>
    <w:p w:rsidR="00503DAF" w:rsidRPr="00503DAF" w:rsidRDefault="00503DAF" w:rsidP="00AB2312">
      <w:pPr>
        <w:numPr>
          <w:ilvl w:val="0"/>
          <w:numId w:val="44"/>
        </w:numPr>
        <w:spacing w:before="100" w:beforeAutospacing="1" w:after="100" w:afterAutospacing="1" w:line="240" w:lineRule="auto"/>
        <w:rPr>
          <w:rFonts w:ascii="Times New Roman" w:eastAsia="Times New Roman" w:hAnsi="Times New Roman" w:cs="Times New Roman"/>
          <w:sz w:val="24"/>
          <w:szCs w:val="24"/>
        </w:rPr>
      </w:pPr>
      <w:hyperlink r:id="rId698" w:tooltip="Bongo (software)" w:history="1">
        <w:r w:rsidRPr="00503DAF">
          <w:rPr>
            <w:rFonts w:ascii="Times New Roman" w:eastAsia="Times New Roman" w:hAnsi="Times New Roman" w:cs="Times New Roman"/>
            <w:color w:val="0000FF"/>
            <w:sz w:val="24"/>
            <w:szCs w:val="24"/>
            <w:u w:val="single"/>
          </w:rPr>
          <w:t>Bongo</w:t>
        </w:r>
      </w:hyperlink>
    </w:p>
    <w:p w:rsidR="00503DAF" w:rsidRPr="00503DAF" w:rsidRDefault="00503DAF" w:rsidP="00AB2312">
      <w:pPr>
        <w:numPr>
          <w:ilvl w:val="0"/>
          <w:numId w:val="44"/>
        </w:numPr>
        <w:spacing w:before="100" w:beforeAutospacing="1" w:after="100" w:afterAutospacing="1" w:line="240" w:lineRule="auto"/>
        <w:rPr>
          <w:rFonts w:ascii="Times New Roman" w:eastAsia="Times New Roman" w:hAnsi="Times New Roman" w:cs="Times New Roman"/>
          <w:sz w:val="24"/>
          <w:szCs w:val="24"/>
        </w:rPr>
      </w:pPr>
      <w:hyperlink r:id="rId699" w:tooltip="Citadel/UX" w:history="1">
        <w:r w:rsidRPr="00503DAF">
          <w:rPr>
            <w:rFonts w:ascii="Times New Roman" w:eastAsia="Times New Roman" w:hAnsi="Times New Roman" w:cs="Times New Roman"/>
            <w:color w:val="0000FF"/>
            <w:sz w:val="24"/>
            <w:szCs w:val="24"/>
            <w:u w:val="single"/>
          </w:rPr>
          <w:t>Citadel</w:t>
        </w:r>
      </w:hyperlink>
    </w:p>
    <w:p w:rsidR="00503DAF" w:rsidRPr="00503DAF" w:rsidRDefault="00503DAF" w:rsidP="00AB2312">
      <w:pPr>
        <w:numPr>
          <w:ilvl w:val="0"/>
          <w:numId w:val="44"/>
        </w:numPr>
        <w:spacing w:before="100" w:beforeAutospacing="1" w:after="100" w:afterAutospacing="1" w:line="240" w:lineRule="auto"/>
        <w:rPr>
          <w:rFonts w:ascii="Times New Roman" w:eastAsia="Times New Roman" w:hAnsi="Times New Roman" w:cs="Times New Roman"/>
          <w:sz w:val="24"/>
          <w:szCs w:val="24"/>
        </w:rPr>
      </w:pPr>
      <w:hyperlink r:id="rId700" w:tooltip="CommuniGate Pro" w:history="1">
        <w:r w:rsidRPr="00503DAF">
          <w:rPr>
            <w:rFonts w:ascii="Times New Roman" w:eastAsia="Times New Roman" w:hAnsi="Times New Roman" w:cs="Times New Roman"/>
            <w:color w:val="0000FF"/>
            <w:sz w:val="24"/>
            <w:szCs w:val="24"/>
            <w:u w:val="single"/>
          </w:rPr>
          <w:t>CommuniGate Pro</w:t>
        </w:r>
      </w:hyperlink>
    </w:p>
    <w:p w:rsidR="00503DAF" w:rsidRPr="00503DAF" w:rsidRDefault="00503DAF" w:rsidP="00AB2312">
      <w:pPr>
        <w:numPr>
          <w:ilvl w:val="0"/>
          <w:numId w:val="44"/>
        </w:numPr>
        <w:spacing w:before="100" w:beforeAutospacing="1" w:after="100" w:afterAutospacing="1" w:line="240" w:lineRule="auto"/>
        <w:rPr>
          <w:rFonts w:ascii="Times New Roman" w:eastAsia="Times New Roman" w:hAnsi="Times New Roman" w:cs="Times New Roman"/>
          <w:sz w:val="24"/>
          <w:szCs w:val="24"/>
        </w:rPr>
      </w:pPr>
      <w:hyperlink r:id="rId701" w:tooltip="Courier Mail Server" w:history="1">
        <w:r w:rsidRPr="00503DAF">
          <w:rPr>
            <w:rFonts w:ascii="Times New Roman" w:eastAsia="Times New Roman" w:hAnsi="Times New Roman" w:cs="Times New Roman"/>
            <w:color w:val="0000FF"/>
            <w:sz w:val="24"/>
            <w:szCs w:val="24"/>
            <w:u w:val="single"/>
          </w:rPr>
          <w:t>Courier</w:t>
        </w:r>
      </w:hyperlink>
    </w:p>
    <w:p w:rsidR="00503DAF" w:rsidRPr="00503DAF" w:rsidRDefault="00503DAF" w:rsidP="00AB2312">
      <w:pPr>
        <w:numPr>
          <w:ilvl w:val="0"/>
          <w:numId w:val="44"/>
        </w:numPr>
        <w:spacing w:before="100" w:beforeAutospacing="1" w:after="100" w:afterAutospacing="1" w:line="240" w:lineRule="auto"/>
        <w:rPr>
          <w:rFonts w:ascii="Times New Roman" w:eastAsia="Times New Roman" w:hAnsi="Times New Roman" w:cs="Times New Roman"/>
          <w:sz w:val="24"/>
          <w:szCs w:val="24"/>
        </w:rPr>
      </w:pPr>
      <w:hyperlink r:id="rId702" w:tooltip="Digital Integration" w:history="1">
        <w:r w:rsidRPr="00503DAF">
          <w:rPr>
            <w:rFonts w:ascii="Times New Roman" w:eastAsia="Times New Roman" w:hAnsi="Times New Roman" w:cs="Times New Roman"/>
            <w:color w:val="0000FF"/>
            <w:sz w:val="24"/>
            <w:szCs w:val="24"/>
            <w:u w:val="single"/>
          </w:rPr>
          <w:t>Digital Integration</w:t>
        </w:r>
      </w:hyperlink>
      <w:r w:rsidRPr="00503DAF">
        <w:rPr>
          <w:rFonts w:ascii="Times New Roman" w:eastAsia="Times New Roman" w:hAnsi="Times New Roman" w:cs="Times New Roman"/>
          <w:sz w:val="24"/>
          <w:szCs w:val="24"/>
        </w:rPr>
        <w:t xml:space="preserve"> </w:t>
      </w:r>
      <w:hyperlink r:id="rId703" w:tooltip="IMail" w:history="1">
        <w:r w:rsidRPr="00503DAF">
          <w:rPr>
            <w:rFonts w:ascii="Times New Roman" w:eastAsia="Times New Roman" w:hAnsi="Times New Roman" w:cs="Times New Roman"/>
            <w:color w:val="0000FF"/>
            <w:sz w:val="24"/>
            <w:szCs w:val="24"/>
            <w:u w:val="single"/>
          </w:rPr>
          <w:t>iMail</w:t>
        </w:r>
      </w:hyperlink>
    </w:p>
    <w:p w:rsidR="00503DAF" w:rsidRPr="00503DAF" w:rsidRDefault="00503DAF" w:rsidP="00AB2312">
      <w:pPr>
        <w:numPr>
          <w:ilvl w:val="0"/>
          <w:numId w:val="44"/>
        </w:numPr>
        <w:spacing w:before="100" w:beforeAutospacing="1" w:after="100" w:afterAutospacing="1" w:line="240" w:lineRule="auto"/>
        <w:rPr>
          <w:rFonts w:ascii="Times New Roman" w:eastAsia="Times New Roman" w:hAnsi="Times New Roman" w:cs="Times New Roman"/>
          <w:sz w:val="24"/>
          <w:szCs w:val="24"/>
        </w:rPr>
      </w:pPr>
      <w:hyperlink r:id="rId704" w:tooltip="Eudora Internet Mail Server" w:history="1">
        <w:r w:rsidRPr="00503DAF">
          <w:rPr>
            <w:rFonts w:ascii="Times New Roman" w:eastAsia="Times New Roman" w:hAnsi="Times New Roman" w:cs="Times New Roman"/>
            <w:color w:val="0000FF"/>
            <w:sz w:val="24"/>
            <w:szCs w:val="24"/>
            <w:u w:val="single"/>
          </w:rPr>
          <w:t>Eudora Internet Mail Server</w:t>
        </w:r>
      </w:hyperlink>
    </w:p>
    <w:p w:rsidR="00503DAF" w:rsidRPr="00503DAF" w:rsidRDefault="00503DAF" w:rsidP="00AB2312">
      <w:pPr>
        <w:numPr>
          <w:ilvl w:val="0"/>
          <w:numId w:val="44"/>
        </w:numPr>
        <w:spacing w:before="100" w:beforeAutospacing="1" w:after="100" w:afterAutospacing="1" w:line="240" w:lineRule="auto"/>
        <w:rPr>
          <w:rFonts w:ascii="Times New Roman" w:eastAsia="Times New Roman" w:hAnsi="Times New Roman" w:cs="Times New Roman"/>
          <w:sz w:val="24"/>
          <w:szCs w:val="24"/>
        </w:rPr>
      </w:pPr>
      <w:hyperlink r:id="rId705" w:tooltip="Exim" w:history="1">
        <w:r w:rsidRPr="00503DAF">
          <w:rPr>
            <w:rFonts w:ascii="Times New Roman" w:eastAsia="Times New Roman" w:hAnsi="Times New Roman" w:cs="Times New Roman"/>
            <w:color w:val="0000FF"/>
            <w:sz w:val="24"/>
            <w:szCs w:val="24"/>
            <w:u w:val="single"/>
          </w:rPr>
          <w:t>Exim</w:t>
        </w:r>
      </w:hyperlink>
    </w:p>
    <w:p w:rsidR="00503DAF" w:rsidRPr="00503DAF" w:rsidRDefault="00503DAF" w:rsidP="00AB2312">
      <w:pPr>
        <w:numPr>
          <w:ilvl w:val="0"/>
          <w:numId w:val="44"/>
        </w:numPr>
        <w:spacing w:before="100" w:beforeAutospacing="1" w:after="100" w:afterAutospacing="1" w:line="240" w:lineRule="auto"/>
        <w:rPr>
          <w:rFonts w:ascii="Times New Roman" w:eastAsia="Times New Roman" w:hAnsi="Times New Roman" w:cs="Times New Roman"/>
          <w:sz w:val="24"/>
          <w:szCs w:val="24"/>
        </w:rPr>
      </w:pPr>
      <w:hyperlink r:id="rId706" w:tooltip="FirstClass" w:history="1">
        <w:r w:rsidRPr="00503DAF">
          <w:rPr>
            <w:rFonts w:ascii="Times New Roman" w:eastAsia="Times New Roman" w:hAnsi="Times New Roman" w:cs="Times New Roman"/>
            <w:color w:val="0000FF"/>
            <w:sz w:val="24"/>
            <w:szCs w:val="24"/>
            <w:u w:val="single"/>
          </w:rPr>
          <w:t>FirstClass</w:t>
        </w:r>
      </w:hyperlink>
    </w:p>
    <w:p w:rsidR="00503DAF" w:rsidRPr="00503DAF" w:rsidRDefault="00503DAF" w:rsidP="00AB2312">
      <w:pPr>
        <w:numPr>
          <w:ilvl w:val="0"/>
          <w:numId w:val="44"/>
        </w:numPr>
        <w:spacing w:before="100" w:beforeAutospacing="1" w:after="100" w:afterAutospacing="1" w:line="240" w:lineRule="auto"/>
        <w:rPr>
          <w:rFonts w:ascii="Times New Roman" w:eastAsia="Times New Roman" w:hAnsi="Times New Roman" w:cs="Times New Roman"/>
          <w:sz w:val="24"/>
          <w:szCs w:val="24"/>
        </w:rPr>
      </w:pPr>
      <w:hyperlink r:id="rId707" w:tooltip="Gammadyne Mailer" w:history="1">
        <w:r w:rsidRPr="00503DAF">
          <w:rPr>
            <w:rFonts w:ascii="Times New Roman" w:eastAsia="Times New Roman" w:hAnsi="Times New Roman" w:cs="Times New Roman"/>
            <w:color w:val="0000FF"/>
            <w:sz w:val="24"/>
            <w:szCs w:val="24"/>
            <w:u w:val="single"/>
          </w:rPr>
          <w:t>Gammadyne Mailer</w:t>
        </w:r>
      </w:hyperlink>
    </w:p>
    <w:p w:rsidR="00503DAF" w:rsidRPr="00503DAF" w:rsidRDefault="00503DAF" w:rsidP="00AB2312">
      <w:pPr>
        <w:numPr>
          <w:ilvl w:val="0"/>
          <w:numId w:val="44"/>
        </w:numPr>
        <w:spacing w:before="100" w:beforeAutospacing="1" w:after="100" w:afterAutospacing="1" w:line="240" w:lineRule="auto"/>
        <w:rPr>
          <w:rFonts w:ascii="Times New Roman" w:eastAsia="Times New Roman" w:hAnsi="Times New Roman" w:cs="Times New Roman"/>
          <w:sz w:val="24"/>
          <w:szCs w:val="24"/>
        </w:rPr>
      </w:pPr>
      <w:hyperlink r:id="rId708" w:tooltip="Gordano Messaging Suite" w:history="1">
        <w:r w:rsidRPr="00503DAF">
          <w:rPr>
            <w:rFonts w:ascii="Times New Roman" w:eastAsia="Times New Roman" w:hAnsi="Times New Roman" w:cs="Times New Roman"/>
            <w:color w:val="0000FF"/>
            <w:sz w:val="24"/>
            <w:szCs w:val="24"/>
            <w:u w:val="single"/>
          </w:rPr>
          <w:t>Gordano Messaging Suite</w:t>
        </w:r>
      </w:hyperlink>
    </w:p>
    <w:p w:rsidR="00503DAF" w:rsidRPr="00503DAF" w:rsidRDefault="00503DAF" w:rsidP="00AB2312">
      <w:pPr>
        <w:numPr>
          <w:ilvl w:val="0"/>
          <w:numId w:val="44"/>
        </w:numPr>
        <w:spacing w:before="100" w:beforeAutospacing="1" w:after="100" w:afterAutospacing="1" w:line="240" w:lineRule="auto"/>
        <w:rPr>
          <w:rFonts w:ascii="Times New Roman" w:eastAsia="Times New Roman" w:hAnsi="Times New Roman" w:cs="Times New Roman"/>
          <w:sz w:val="24"/>
          <w:szCs w:val="24"/>
        </w:rPr>
      </w:pPr>
      <w:hyperlink r:id="rId709" w:tooltip="Halon (software)" w:history="1">
        <w:r w:rsidRPr="00503DAF">
          <w:rPr>
            <w:rFonts w:ascii="Times New Roman" w:eastAsia="Times New Roman" w:hAnsi="Times New Roman" w:cs="Times New Roman"/>
            <w:color w:val="0000FF"/>
            <w:sz w:val="24"/>
            <w:szCs w:val="24"/>
            <w:u w:val="single"/>
          </w:rPr>
          <w:t>Halon</w:t>
        </w:r>
      </w:hyperlink>
    </w:p>
    <w:p w:rsidR="00503DAF" w:rsidRPr="00503DAF" w:rsidRDefault="00503DAF" w:rsidP="00AB2312">
      <w:pPr>
        <w:numPr>
          <w:ilvl w:val="0"/>
          <w:numId w:val="44"/>
        </w:numPr>
        <w:spacing w:before="100" w:beforeAutospacing="1" w:after="100" w:afterAutospacing="1" w:line="240" w:lineRule="auto"/>
        <w:rPr>
          <w:rFonts w:ascii="Times New Roman" w:eastAsia="Times New Roman" w:hAnsi="Times New Roman" w:cs="Times New Roman"/>
          <w:sz w:val="24"/>
          <w:szCs w:val="24"/>
        </w:rPr>
      </w:pPr>
      <w:hyperlink r:id="rId710" w:tooltip="Haraka (software)" w:history="1">
        <w:r w:rsidRPr="00503DAF">
          <w:rPr>
            <w:rFonts w:ascii="Times New Roman" w:eastAsia="Times New Roman" w:hAnsi="Times New Roman" w:cs="Times New Roman"/>
            <w:color w:val="0000FF"/>
            <w:sz w:val="24"/>
            <w:szCs w:val="24"/>
            <w:u w:val="single"/>
          </w:rPr>
          <w:t>Haraka</w:t>
        </w:r>
      </w:hyperlink>
    </w:p>
    <w:p w:rsidR="00503DAF" w:rsidRPr="00503DAF" w:rsidRDefault="00503DAF" w:rsidP="00AB2312">
      <w:pPr>
        <w:numPr>
          <w:ilvl w:val="0"/>
          <w:numId w:val="44"/>
        </w:numPr>
        <w:spacing w:before="100" w:beforeAutospacing="1" w:after="100" w:afterAutospacing="1" w:line="240" w:lineRule="auto"/>
        <w:rPr>
          <w:rFonts w:ascii="Times New Roman" w:eastAsia="Times New Roman" w:hAnsi="Times New Roman" w:cs="Times New Roman"/>
          <w:sz w:val="24"/>
          <w:szCs w:val="24"/>
        </w:rPr>
      </w:pPr>
      <w:hyperlink r:id="rId711" w:tooltip="HMailServer" w:history="1">
        <w:r w:rsidRPr="00503DAF">
          <w:rPr>
            <w:rFonts w:ascii="Times New Roman" w:eastAsia="Times New Roman" w:hAnsi="Times New Roman" w:cs="Times New Roman"/>
            <w:color w:val="0000FF"/>
            <w:sz w:val="24"/>
            <w:szCs w:val="24"/>
            <w:u w:val="single"/>
          </w:rPr>
          <w:t>HMailServer</w:t>
        </w:r>
      </w:hyperlink>
    </w:p>
    <w:p w:rsidR="00503DAF" w:rsidRPr="00503DAF" w:rsidRDefault="00503DAF" w:rsidP="00AB2312">
      <w:pPr>
        <w:numPr>
          <w:ilvl w:val="0"/>
          <w:numId w:val="44"/>
        </w:numPr>
        <w:spacing w:before="100" w:beforeAutospacing="1" w:after="100" w:afterAutospacing="1" w:line="240" w:lineRule="auto"/>
        <w:rPr>
          <w:rFonts w:ascii="Times New Roman" w:eastAsia="Times New Roman" w:hAnsi="Times New Roman" w:cs="Times New Roman"/>
          <w:sz w:val="24"/>
          <w:szCs w:val="24"/>
        </w:rPr>
      </w:pPr>
      <w:hyperlink r:id="rId712" w:tooltip="IBM" w:history="1">
        <w:r w:rsidRPr="00503DAF">
          <w:rPr>
            <w:rFonts w:ascii="Times New Roman" w:eastAsia="Times New Roman" w:hAnsi="Times New Roman" w:cs="Times New Roman"/>
            <w:color w:val="0000FF"/>
            <w:sz w:val="24"/>
            <w:szCs w:val="24"/>
            <w:u w:val="single"/>
          </w:rPr>
          <w:t>IBM</w:t>
        </w:r>
      </w:hyperlink>
      <w:r w:rsidRPr="00503DAF">
        <w:rPr>
          <w:rFonts w:ascii="Times New Roman" w:eastAsia="Times New Roman" w:hAnsi="Times New Roman" w:cs="Times New Roman"/>
          <w:sz w:val="24"/>
          <w:szCs w:val="24"/>
        </w:rPr>
        <w:t xml:space="preserve"> </w:t>
      </w:r>
      <w:hyperlink r:id="rId713" w:tooltip="Lotus Domino" w:history="1">
        <w:r w:rsidRPr="00503DAF">
          <w:rPr>
            <w:rFonts w:ascii="Times New Roman" w:eastAsia="Times New Roman" w:hAnsi="Times New Roman" w:cs="Times New Roman"/>
            <w:color w:val="0000FF"/>
            <w:sz w:val="24"/>
            <w:szCs w:val="24"/>
            <w:u w:val="single"/>
          </w:rPr>
          <w:t>Lotus Domino</w:t>
        </w:r>
      </w:hyperlink>
    </w:p>
    <w:p w:rsidR="00503DAF" w:rsidRPr="00503DAF" w:rsidRDefault="00503DAF" w:rsidP="00AB2312">
      <w:pPr>
        <w:numPr>
          <w:ilvl w:val="0"/>
          <w:numId w:val="44"/>
        </w:numPr>
        <w:spacing w:before="100" w:beforeAutospacing="1" w:after="100" w:afterAutospacing="1" w:line="240" w:lineRule="auto"/>
        <w:rPr>
          <w:rFonts w:ascii="Times New Roman" w:eastAsia="Times New Roman" w:hAnsi="Times New Roman" w:cs="Times New Roman"/>
          <w:sz w:val="24"/>
          <w:szCs w:val="24"/>
        </w:rPr>
      </w:pPr>
      <w:hyperlink r:id="rId714" w:tooltip="IceWarp Mail Server" w:history="1">
        <w:r w:rsidRPr="00503DAF">
          <w:rPr>
            <w:rFonts w:ascii="Times New Roman" w:eastAsia="Times New Roman" w:hAnsi="Times New Roman" w:cs="Times New Roman"/>
            <w:color w:val="0000FF"/>
            <w:sz w:val="24"/>
            <w:szCs w:val="24"/>
            <w:u w:val="single"/>
          </w:rPr>
          <w:t>IceWarp Mail Server</w:t>
        </w:r>
      </w:hyperlink>
    </w:p>
    <w:p w:rsidR="00503DAF" w:rsidRPr="00503DAF" w:rsidRDefault="00503DAF" w:rsidP="00AB2312">
      <w:pPr>
        <w:numPr>
          <w:ilvl w:val="0"/>
          <w:numId w:val="44"/>
        </w:numPr>
        <w:spacing w:before="100" w:beforeAutospacing="1" w:after="100" w:afterAutospacing="1" w:line="240" w:lineRule="auto"/>
        <w:rPr>
          <w:rFonts w:ascii="Times New Roman" w:eastAsia="Times New Roman" w:hAnsi="Times New Roman" w:cs="Times New Roman"/>
          <w:sz w:val="24"/>
          <w:szCs w:val="24"/>
        </w:rPr>
      </w:pPr>
      <w:hyperlink r:id="rId715" w:tooltip="Ipswitch IMail Server" w:history="1">
        <w:r w:rsidRPr="00503DAF">
          <w:rPr>
            <w:rFonts w:ascii="Times New Roman" w:eastAsia="Times New Roman" w:hAnsi="Times New Roman" w:cs="Times New Roman"/>
            <w:color w:val="0000FF"/>
            <w:sz w:val="24"/>
            <w:szCs w:val="24"/>
            <w:u w:val="single"/>
          </w:rPr>
          <w:t>Ipswitch IMail Server</w:t>
        </w:r>
      </w:hyperlink>
    </w:p>
    <w:p w:rsidR="00503DAF" w:rsidRPr="00503DAF" w:rsidRDefault="00503DAF" w:rsidP="00AB2312">
      <w:pPr>
        <w:numPr>
          <w:ilvl w:val="0"/>
          <w:numId w:val="44"/>
        </w:numPr>
        <w:spacing w:before="100" w:beforeAutospacing="1" w:after="100" w:afterAutospacing="1" w:line="240" w:lineRule="auto"/>
        <w:rPr>
          <w:rFonts w:ascii="Times New Roman" w:eastAsia="Times New Roman" w:hAnsi="Times New Roman" w:cs="Times New Roman"/>
          <w:sz w:val="24"/>
          <w:szCs w:val="24"/>
        </w:rPr>
      </w:pPr>
      <w:hyperlink r:id="rId716" w:tooltip="Ironport" w:history="1">
        <w:r w:rsidRPr="00503DAF">
          <w:rPr>
            <w:rFonts w:ascii="Times New Roman" w:eastAsia="Times New Roman" w:hAnsi="Times New Roman" w:cs="Times New Roman"/>
            <w:color w:val="0000FF"/>
            <w:sz w:val="24"/>
            <w:szCs w:val="24"/>
            <w:u w:val="single"/>
          </w:rPr>
          <w:t>Ironport</w:t>
        </w:r>
      </w:hyperlink>
    </w:p>
    <w:p w:rsidR="00503DAF" w:rsidRPr="00503DAF" w:rsidRDefault="00503DAF" w:rsidP="00AB2312">
      <w:pPr>
        <w:numPr>
          <w:ilvl w:val="0"/>
          <w:numId w:val="44"/>
        </w:numPr>
        <w:spacing w:before="100" w:beforeAutospacing="1" w:after="100" w:afterAutospacing="1" w:line="240" w:lineRule="auto"/>
        <w:rPr>
          <w:rFonts w:ascii="Times New Roman" w:eastAsia="Times New Roman" w:hAnsi="Times New Roman" w:cs="Times New Roman"/>
          <w:sz w:val="24"/>
          <w:szCs w:val="24"/>
        </w:rPr>
      </w:pPr>
      <w:hyperlink r:id="rId717" w:tooltip="Kerio Connect" w:history="1">
        <w:r w:rsidRPr="00503DAF">
          <w:rPr>
            <w:rFonts w:ascii="Times New Roman" w:eastAsia="Times New Roman" w:hAnsi="Times New Roman" w:cs="Times New Roman"/>
            <w:color w:val="0000FF"/>
            <w:sz w:val="24"/>
            <w:szCs w:val="24"/>
            <w:u w:val="single"/>
          </w:rPr>
          <w:t>Kerio Connect</w:t>
        </w:r>
      </w:hyperlink>
    </w:p>
    <w:p w:rsidR="00503DAF" w:rsidRPr="00503DAF" w:rsidRDefault="00503DAF" w:rsidP="00AB2312">
      <w:pPr>
        <w:numPr>
          <w:ilvl w:val="0"/>
          <w:numId w:val="44"/>
        </w:numPr>
        <w:spacing w:before="100" w:beforeAutospacing="1" w:after="100" w:afterAutospacing="1" w:line="240" w:lineRule="auto"/>
        <w:rPr>
          <w:rFonts w:ascii="Times New Roman" w:eastAsia="Times New Roman" w:hAnsi="Times New Roman" w:cs="Times New Roman"/>
          <w:sz w:val="24"/>
          <w:szCs w:val="24"/>
        </w:rPr>
      </w:pPr>
      <w:hyperlink r:id="rId718" w:tooltip="Mailtraq" w:history="1">
        <w:r w:rsidRPr="00503DAF">
          <w:rPr>
            <w:rFonts w:ascii="Times New Roman" w:eastAsia="Times New Roman" w:hAnsi="Times New Roman" w:cs="Times New Roman"/>
            <w:color w:val="0000FF"/>
            <w:sz w:val="24"/>
            <w:szCs w:val="24"/>
            <w:u w:val="single"/>
          </w:rPr>
          <w:t>Mailtraq</w:t>
        </w:r>
      </w:hyperlink>
    </w:p>
    <w:p w:rsidR="00503DAF" w:rsidRPr="00503DAF" w:rsidRDefault="00503DAF" w:rsidP="00AB2312">
      <w:pPr>
        <w:numPr>
          <w:ilvl w:val="0"/>
          <w:numId w:val="44"/>
        </w:numPr>
        <w:spacing w:before="100" w:beforeAutospacing="1" w:after="100" w:afterAutospacing="1" w:line="240" w:lineRule="auto"/>
        <w:rPr>
          <w:rFonts w:ascii="Times New Roman" w:eastAsia="Times New Roman" w:hAnsi="Times New Roman" w:cs="Times New Roman"/>
          <w:sz w:val="24"/>
          <w:szCs w:val="24"/>
        </w:rPr>
      </w:pPr>
      <w:hyperlink r:id="rId719" w:tooltip="MDaemon" w:history="1">
        <w:r w:rsidRPr="00503DAF">
          <w:rPr>
            <w:rFonts w:ascii="Times New Roman" w:eastAsia="Times New Roman" w:hAnsi="Times New Roman" w:cs="Times New Roman"/>
            <w:color w:val="0000FF"/>
            <w:sz w:val="24"/>
            <w:szCs w:val="24"/>
            <w:u w:val="single"/>
          </w:rPr>
          <w:t>MDaemon</w:t>
        </w:r>
      </w:hyperlink>
    </w:p>
    <w:p w:rsidR="00503DAF" w:rsidRPr="00503DAF" w:rsidRDefault="00503DAF" w:rsidP="00AB2312">
      <w:pPr>
        <w:numPr>
          <w:ilvl w:val="0"/>
          <w:numId w:val="44"/>
        </w:numPr>
        <w:spacing w:before="100" w:beforeAutospacing="1" w:after="100" w:afterAutospacing="1" w:line="240" w:lineRule="auto"/>
        <w:rPr>
          <w:rFonts w:ascii="Times New Roman" w:eastAsia="Times New Roman" w:hAnsi="Times New Roman" w:cs="Times New Roman"/>
          <w:sz w:val="24"/>
          <w:szCs w:val="24"/>
        </w:rPr>
      </w:pPr>
      <w:hyperlink r:id="rId720" w:tooltip="Mercury Mail Transport System" w:history="1">
        <w:r w:rsidRPr="00503DAF">
          <w:rPr>
            <w:rFonts w:ascii="Times New Roman" w:eastAsia="Times New Roman" w:hAnsi="Times New Roman" w:cs="Times New Roman"/>
            <w:color w:val="0000FF"/>
            <w:sz w:val="24"/>
            <w:szCs w:val="24"/>
            <w:u w:val="single"/>
          </w:rPr>
          <w:t>Mercury Mail Transport System</w:t>
        </w:r>
      </w:hyperlink>
    </w:p>
    <w:p w:rsidR="00503DAF" w:rsidRPr="00503DAF" w:rsidRDefault="00503DAF" w:rsidP="00AB2312">
      <w:pPr>
        <w:numPr>
          <w:ilvl w:val="0"/>
          <w:numId w:val="44"/>
        </w:numPr>
        <w:spacing w:before="100" w:beforeAutospacing="1" w:after="100" w:afterAutospacing="1" w:line="240" w:lineRule="auto"/>
        <w:rPr>
          <w:rFonts w:ascii="Times New Roman" w:eastAsia="Times New Roman" w:hAnsi="Times New Roman" w:cs="Times New Roman"/>
          <w:sz w:val="24"/>
          <w:szCs w:val="24"/>
        </w:rPr>
      </w:pPr>
      <w:hyperlink r:id="rId721" w:tooltip="MeTA1" w:history="1">
        <w:r w:rsidRPr="00503DAF">
          <w:rPr>
            <w:rFonts w:ascii="Times New Roman" w:eastAsia="Times New Roman" w:hAnsi="Times New Roman" w:cs="Times New Roman"/>
            <w:color w:val="0000FF"/>
            <w:sz w:val="24"/>
            <w:szCs w:val="24"/>
            <w:u w:val="single"/>
          </w:rPr>
          <w:t>MeTA1</w:t>
        </w:r>
      </w:hyperlink>
    </w:p>
    <w:p w:rsidR="00503DAF" w:rsidRPr="00503DAF" w:rsidRDefault="00503DAF" w:rsidP="00AB2312">
      <w:pPr>
        <w:numPr>
          <w:ilvl w:val="0"/>
          <w:numId w:val="44"/>
        </w:numPr>
        <w:spacing w:before="100" w:beforeAutospacing="1" w:after="100" w:afterAutospacing="1" w:line="240" w:lineRule="auto"/>
        <w:rPr>
          <w:rFonts w:ascii="Times New Roman" w:eastAsia="Times New Roman" w:hAnsi="Times New Roman" w:cs="Times New Roman"/>
          <w:sz w:val="24"/>
          <w:szCs w:val="24"/>
        </w:rPr>
      </w:pPr>
      <w:hyperlink r:id="rId722" w:tooltip="Microsoft Exchange Server" w:history="1">
        <w:r w:rsidRPr="00503DAF">
          <w:rPr>
            <w:rFonts w:ascii="Times New Roman" w:eastAsia="Times New Roman" w:hAnsi="Times New Roman" w:cs="Times New Roman"/>
            <w:color w:val="0000FF"/>
            <w:sz w:val="24"/>
            <w:szCs w:val="24"/>
            <w:u w:val="single"/>
          </w:rPr>
          <w:t>Microsoft Exchange Server</w:t>
        </w:r>
      </w:hyperlink>
    </w:p>
    <w:p w:rsidR="00503DAF" w:rsidRPr="00503DAF" w:rsidRDefault="00503DAF" w:rsidP="00AB2312">
      <w:pPr>
        <w:numPr>
          <w:ilvl w:val="0"/>
          <w:numId w:val="44"/>
        </w:numPr>
        <w:spacing w:before="100" w:beforeAutospacing="1" w:after="100" w:afterAutospacing="1" w:line="240" w:lineRule="auto"/>
        <w:rPr>
          <w:rFonts w:ascii="Times New Roman" w:eastAsia="Times New Roman" w:hAnsi="Times New Roman" w:cs="Times New Roman"/>
          <w:sz w:val="24"/>
          <w:szCs w:val="24"/>
        </w:rPr>
      </w:pPr>
      <w:hyperlink r:id="rId723" w:tooltip="MMDF" w:history="1">
        <w:r w:rsidRPr="00503DAF">
          <w:rPr>
            <w:rFonts w:ascii="Times New Roman" w:eastAsia="Times New Roman" w:hAnsi="Times New Roman" w:cs="Times New Roman"/>
            <w:color w:val="0000FF"/>
            <w:sz w:val="24"/>
            <w:szCs w:val="24"/>
            <w:u w:val="single"/>
          </w:rPr>
          <w:t>MMDF</w:t>
        </w:r>
      </w:hyperlink>
    </w:p>
    <w:p w:rsidR="00503DAF" w:rsidRPr="00503DAF" w:rsidRDefault="00503DAF" w:rsidP="00AB2312">
      <w:pPr>
        <w:numPr>
          <w:ilvl w:val="0"/>
          <w:numId w:val="44"/>
        </w:numPr>
        <w:spacing w:before="100" w:beforeAutospacing="1" w:after="100" w:afterAutospacing="1" w:line="240" w:lineRule="auto"/>
        <w:rPr>
          <w:rFonts w:ascii="Times New Roman" w:eastAsia="Times New Roman" w:hAnsi="Times New Roman" w:cs="Times New Roman"/>
          <w:sz w:val="24"/>
          <w:szCs w:val="24"/>
        </w:rPr>
      </w:pPr>
      <w:hyperlink r:id="rId724" w:tooltip="Message Systems" w:history="1">
        <w:r w:rsidRPr="00503DAF">
          <w:rPr>
            <w:rFonts w:ascii="Times New Roman" w:eastAsia="Times New Roman" w:hAnsi="Times New Roman" w:cs="Times New Roman"/>
            <w:color w:val="0000FF"/>
            <w:sz w:val="24"/>
            <w:szCs w:val="24"/>
            <w:u w:val="single"/>
          </w:rPr>
          <w:t>Momentum</w:t>
        </w:r>
      </w:hyperlink>
    </w:p>
    <w:p w:rsidR="00503DAF" w:rsidRPr="00503DAF" w:rsidRDefault="00503DAF" w:rsidP="00AB2312">
      <w:pPr>
        <w:numPr>
          <w:ilvl w:val="0"/>
          <w:numId w:val="44"/>
        </w:numPr>
        <w:spacing w:before="100" w:beforeAutospacing="1" w:after="100" w:afterAutospacing="1" w:line="240" w:lineRule="auto"/>
        <w:rPr>
          <w:rFonts w:ascii="Times New Roman" w:eastAsia="Times New Roman" w:hAnsi="Times New Roman" w:cs="Times New Roman"/>
          <w:sz w:val="24"/>
          <w:szCs w:val="24"/>
        </w:rPr>
      </w:pPr>
      <w:hyperlink r:id="rId725" w:tooltip="Novell GroupWise" w:history="1">
        <w:r w:rsidRPr="00503DAF">
          <w:rPr>
            <w:rFonts w:ascii="Times New Roman" w:eastAsia="Times New Roman" w:hAnsi="Times New Roman" w:cs="Times New Roman"/>
            <w:color w:val="0000FF"/>
            <w:sz w:val="24"/>
            <w:szCs w:val="24"/>
            <w:u w:val="single"/>
          </w:rPr>
          <w:t>Novell GroupWise</w:t>
        </w:r>
      </w:hyperlink>
    </w:p>
    <w:p w:rsidR="00503DAF" w:rsidRPr="00503DAF" w:rsidRDefault="00503DAF" w:rsidP="00AB2312">
      <w:pPr>
        <w:numPr>
          <w:ilvl w:val="0"/>
          <w:numId w:val="44"/>
        </w:numPr>
        <w:spacing w:before="100" w:beforeAutospacing="1" w:after="100" w:afterAutospacing="1" w:line="240" w:lineRule="auto"/>
        <w:rPr>
          <w:rFonts w:ascii="Times New Roman" w:eastAsia="Times New Roman" w:hAnsi="Times New Roman" w:cs="Times New Roman"/>
          <w:sz w:val="24"/>
          <w:szCs w:val="24"/>
        </w:rPr>
      </w:pPr>
      <w:hyperlink r:id="rId726" w:tooltip="Novell NetMail" w:history="1">
        <w:r w:rsidRPr="00503DAF">
          <w:rPr>
            <w:rFonts w:ascii="Times New Roman" w:eastAsia="Times New Roman" w:hAnsi="Times New Roman" w:cs="Times New Roman"/>
            <w:color w:val="0000FF"/>
            <w:sz w:val="24"/>
            <w:szCs w:val="24"/>
            <w:u w:val="single"/>
          </w:rPr>
          <w:t>Novell NetMail</w:t>
        </w:r>
      </w:hyperlink>
    </w:p>
    <w:p w:rsidR="00503DAF" w:rsidRPr="00503DAF" w:rsidRDefault="00503DAF" w:rsidP="00AB2312">
      <w:pPr>
        <w:numPr>
          <w:ilvl w:val="0"/>
          <w:numId w:val="44"/>
        </w:numPr>
        <w:spacing w:before="100" w:beforeAutospacing="1" w:after="100" w:afterAutospacing="1" w:line="240" w:lineRule="auto"/>
        <w:rPr>
          <w:rFonts w:ascii="Times New Roman" w:eastAsia="Times New Roman" w:hAnsi="Times New Roman" w:cs="Times New Roman"/>
          <w:sz w:val="24"/>
          <w:szCs w:val="24"/>
        </w:rPr>
      </w:pPr>
      <w:hyperlink r:id="rId727" w:tooltip="Opendium" w:history="1">
        <w:r w:rsidRPr="00503DAF">
          <w:rPr>
            <w:rFonts w:ascii="Times New Roman" w:eastAsia="Times New Roman" w:hAnsi="Times New Roman" w:cs="Times New Roman"/>
            <w:color w:val="0000FF"/>
            <w:sz w:val="24"/>
            <w:szCs w:val="24"/>
            <w:u w:val="single"/>
          </w:rPr>
          <w:t>Opendium Iceni</w:t>
        </w:r>
      </w:hyperlink>
    </w:p>
    <w:p w:rsidR="00503DAF" w:rsidRPr="00503DAF" w:rsidRDefault="00503DAF" w:rsidP="00AB2312">
      <w:pPr>
        <w:numPr>
          <w:ilvl w:val="0"/>
          <w:numId w:val="44"/>
        </w:numPr>
        <w:spacing w:before="100" w:beforeAutospacing="1" w:after="100" w:afterAutospacing="1" w:line="240" w:lineRule="auto"/>
        <w:rPr>
          <w:rFonts w:ascii="Times New Roman" w:eastAsia="Times New Roman" w:hAnsi="Times New Roman" w:cs="Times New Roman"/>
          <w:sz w:val="24"/>
          <w:szCs w:val="24"/>
        </w:rPr>
      </w:pPr>
      <w:hyperlink r:id="rId728" w:tooltip="OpenSMTPD" w:history="1">
        <w:r w:rsidRPr="00503DAF">
          <w:rPr>
            <w:rFonts w:ascii="Times New Roman" w:eastAsia="Times New Roman" w:hAnsi="Times New Roman" w:cs="Times New Roman"/>
            <w:color w:val="0000FF"/>
            <w:sz w:val="24"/>
            <w:szCs w:val="24"/>
            <w:u w:val="single"/>
          </w:rPr>
          <w:t>OpenSMTPD</w:t>
        </w:r>
      </w:hyperlink>
    </w:p>
    <w:p w:rsidR="00503DAF" w:rsidRPr="00503DAF" w:rsidRDefault="00503DAF" w:rsidP="00AB2312">
      <w:pPr>
        <w:numPr>
          <w:ilvl w:val="0"/>
          <w:numId w:val="44"/>
        </w:numPr>
        <w:spacing w:before="100" w:beforeAutospacing="1" w:after="100" w:afterAutospacing="1" w:line="240" w:lineRule="auto"/>
        <w:rPr>
          <w:rFonts w:ascii="Times New Roman" w:eastAsia="Times New Roman" w:hAnsi="Times New Roman" w:cs="Times New Roman"/>
          <w:sz w:val="24"/>
          <w:szCs w:val="24"/>
        </w:rPr>
      </w:pPr>
      <w:hyperlink r:id="rId729" w:tooltip="Openwave Systems" w:history="1">
        <w:r w:rsidRPr="00503DAF">
          <w:rPr>
            <w:rFonts w:ascii="Times New Roman" w:eastAsia="Times New Roman" w:hAnsi="Times New Roman" w:cs="Times New Roman"/>
            <w:color w:val="0000FF"/>
            <w:sz w:val="24"/>
            <w:szCs w:val="24"/>
            <w:u w:val="single"/>
          </w:rPr>
          <w:t>Openwave Systems</w:t>
        </w:r>
      </w:hyperlink>
    </w:p>
    <w:p w:rsidR="00503DAF" w:rsidRPr="00503DAF" w:rsidRDefault="00503DAF" w:rsidP="00AB2312">
      <w:pPr>
        <w:numPr>
          <w:ilvl w:val="0"/>
          <w:numId w:val="44"/>
        </w:numPr>
        <w:spacing w:before="100" w:beforeAutospacing="1" w:after="100" w:afterAutospacing="1" w:line="240" w:lineRule="auto"/>
        <w:rPr>
          <w:rFonts w:ascii="Times New Roman" w:eastAsia="Times New Roman" w:hAnsi="Times New Roman" w:cs="Times New Roman"/>
          <w:sz w:val="24"/>
          <w:szCs w:val="24"/>
        </w:rPr>
      </w:pPr>
      <w:hyperlink r:id="rId730" w:tooltip="Open-Xchange" w:history="1">
        <w:r w:rsidRPr="00503DAF">
          <w:rPr>
            <w:rFonts w:ascii="Times New Roman" w:eastAsia="Times New Roman" w:hAnsi="Times New Roman" w:cs="Times New Roman"/>
            <w:color w:val="0000FF"/>
            <w:sz w:val="24"/>
            <w:szCs w:val="24"/>
            <w:u w:val="single"/>
          </w:rPr>
          <w:t>Open-Xchange</w:t>
        </w:r>
      </w:hyperlink>
    </w:p>
    <w:p w:rsidR="00503DAF" w:rsidRPr="00503DAF" w:rsidRDefault="00503DAF" w:rsidP="00AB2312">
      <w:pPr>
        <w:numPr>
          <w:ilvl w:val="0"/>
          <w:numId w:val="44"/>
        </w:numPr>
        <w:spacing w:before="100" w:beforeAutospacing="1" w:after="100" w:afterAutospacing="1" w:line="240" w:lineRule="auto"/>
        <w:rPr>
          <w:rFonts w:ascii="Times New Roman" w:eastAsia="Times New Roman" w:hAnsi="Times New Roman" w:cs="Times New Roman"/>
          <w:sz w:val="24"/>
          <w:szCs w:val="24"/>
        </w:rPr>
      </w:pPr>
      <w:hyperlink r:id="rId731" w:tooltip="Oracle Beehive" w:history="1">
        <w:r w:rsidRPr="00503DAF">
          <w:rPr>
            <w:rFonts w:ascii="Times New Roman" w:eastAsia="Times New Roman" w:hAnsi="Times New Roman" w:cs="Times New Roman"/>
            <w:color w:val="0000FF"/>
            <w:sz w:val="24"/>
            <w:szCs w:val="24"/>
            <w:u w:val="single"/>
          </w:rPr>
          <w:t>Oracle Beehive</w:t>
        </w:r>
      </w:hyperlink>
    </w:p>
    <w:p w:rsidR="00503DAF" w:rsidRPr="00503DAF" w:rsidRDefault="00503DAF" w:rsidP="00AB2312">
      <w:pPr>
        <w:numPr>
          <w:ilvl w:val="0"/>
          <w:numId w:val="44"/>
        </w:numPr>
        <w:spacing w:before="100" w:beforeAutospacing="1" w:after="100" w:afterAutospacing="1" w:line="240" w:lineRule="auto"/>
        <w:rPr>
          <w:rFonts w:ascii="Times New Roman" w:eastAsia="Times New Roman" w:hAnsi="Times New Roman" w:cs="Times New Roman"/>
          <w:sz w:val="24"/>
          <w:szCs w:val="24"/>
        </w:rPr>
      </w:pPr>
      <w:hyperlink r:id="rId732" w:tooltip="Oracle Communications Messaging Server" w:history="1">
        <w:r w:rsidRPr="00503DAF">
          <w:rPr>
            <w:rFonts w:ascii="Times New Roman" w:eastAsia="Times New Roman" w:hAnsi="Times New Roman" w:cs="Times New Roman"/>
            <w:color w:val="0000FF"/>
            <w:sz w:val="24"/>
            <w:szCs w:val="24"/>
            <w:u w:val="single"/>
          </w:rPr>
          <w:t>Oracle Communications Messaging Server</w:t>
        </w:r>
      </w:hyperlink>
    </w:p>
    <w:p w:rsidR="00503DAF" w:rsidRPr="00503DAF" w:rsidRDefault="00503DAF" w:rsidP="00AB2312">
      <w:pPr>
        <w:numPr>
          <w:ilvl w:val="0"/>
          <w:numId w:val="44"/>
        </w:numPr>
        <w:spacing w:before="100" w:beforeAutospacing="1" w:after="100" w:afterAutospacing="1" w:line="240" w:lineRule="auto"/>
        <w:rPr>
          <w:rFonts w:ascii="Times New Roman" w:eastAsia="Times New Roman" w:hAnsi="Times New Roman" w:cs="Times New Roman"/>
          <w:sz w:val="24"/>
          <w:szCs w:val="24"/>
        </w:rPr>
      </w:pPr>
      <w:hyperlink r:id="rId733" w:tooltip="PowerMTA" w:history="1">
        <w:r w:rsidRPr="00503DAF">
          <w:rPr>
            <w:rFonts w:ascii="Times New Roman" w:eastAsia="Times New Roman" w:hAnsi="Times New Roman" w:cs="Times New Roman"/>
            <w:color w:val="0000FF"/>
            <w:sz w:val="24"/>
            <w:szCs w:val="24"/>
            <w:u w:val="single"/>
          </w:rPr>
          <w:t>PowerMTA</w:t>
        </w:r>
      </w:hyperlink>
    </w:p>
    <w:p w:rsidR="00503DAF" w:rsidRPr="00503DAF" w:rsidRDefault="00503DAF" w:rsidP="00AB2312">
      <w:pPr>
        <w:numPr>
          <w:ilvl w:val="0"/>
          <w:numId w:val="44"/>
        </w:numPr>
        <w:spacing w:before="100" w:beforeAutospacing="1" w:after="100" w:afterAutospacing="1" w:line="240" w:lineRule="auto"/>
        <w:rPr>
          <w:rFonts w:ascii="Times New Roman" w:eastAsia="Times New Roman" w:hAnsi="Times New Roman" w:cs="Times New Roman"/>
          <w:sz w:val="24"/>
          <w:szCs w:val="24"/>
        </w:rPr>
      </w:pPr>
      <w:hyperlink r:id="rId734" w:tooltip="Postfix (software)" w:history="1">
        <w:r w:rsidRPr="00503DAF">
          <w:rPr>
            <w:rFonts w:ascii="Times New Roman" w:eastAsia="Times New Roman" w:hAnsi="Times New Roman" w:cs="Times New Roman"/>
            <w:color w:val="0000FF"/>
            <w:sz w:val="24"/>
            <w:szCs w:val="24"/>
            <w:u w:val="single"/>
          </w:rPr>
          <w:t>Postfix</w:t>
        </w:r>
      </w:hyperlink>
    </w:p>
    <w:p w:rsidR="00503DAF" w:rsidRPr="00503DAF" w:rsidRDefault="00503DAF" w:rsidP="00AB2312">
      <w:pPr>
        <w:numPr>
          <w:ilvl w:val="0"/>
          <w:numId w:val="44"/>
        </w:numPr>
        <w:spacing w:before="100" w:beforeAutospacing="1" w:after="100" w:afterAutospacing="1" w:line="240" w:lineRule="auto"/>
        <w:rPr>
          <w:rFonts w:ascii="Times New Roman" w:eastAsia="Times New Roman" w:hAnsi="Times New Roman" w:cs="Times New Roman"/>
          <w:sz w:val="24"/>
          <w:szCs w:val="24"/>
        </w:rPr>
      </w:pPr>
      <w:hyperlink r:id="rId735" w:tooltip="Qmail" w:history="1">
        <w:r w:rsidRPr="00503DAF">
          <w:rPr>
            <w:rFonts w:ascii="Times New Roman" w:eastAsia="Times New Roman" w:hAnsi="Times New Roman" w:cs="Times New Roman"/>
            <w:color w:val="0000FF"/>
            <w:sz w:val="24"/>
            <w:szCs w:val="24"/>
            <w:u w:val="single"/>
          </w:rPr>
          <w:t>qmail</w:t>
        </w:r>
      </w:hyperlink>
    </w:p>
    <w:p w:rsidR="00503DAF" w:rsidRPr="00503DAF" w:rsidRDefault="00503DAF" w:rsidP="00AB2312">
      <w:pPr>
        <w:numPr>
          <w:ilvl w:val="0"/>
          <w:numId w:val="44"/>
        </w:numPr>
        <w:spacing w:before="100" w:beforeAutospacing="1" w:after="100" w:afterAutospacing="1" w:line="240" w:lineRule="auto"/>
        <w:rPr>
          <w:rFonts w:ascii="Times New Roman" w:eastAsia="Times New Roman" w:hAnsi="Times New Roman" w:cs="Times New Roman"/>
          <w:sz w:val="24"/>
          <w:szCs w:val="24"/>
        </w:rPr>
      </w:pPr>
      <w:hyperlink r:id="rId736" w:tooltip="Qpsmtpd" w:history="1">
        <w:r w:rsidRPr="00503DAF">
          <w:rPr>
            <w:rFonts w:ascii="Times New Roman" w:eastAsia="Times New Roman" w:hAnsi="Times New Roman" w:cs="Times New Roman"/>
            <w:color w:val="0000FF"/>
            <w:sz w:val="24"/>
            <w:szCs w:val="24"/>
            <w:u w:val="single"/>
          </w:rPr>
          <w:t>qpsmtpd</w:t>
        </w:r>
      </w:hyperlink>
    </w:p>
    <w:p w:rsidR="00503DAF" w:rsidRPr="00503DAF" w:rsidRDefault="00503DAF" w:rsidP="00AB2312">
      <w:pPr>
        <w:numPr>
          <w:ilvl w:val="0"/>
          <w:numId w:val="44"/>
        </w:numPr>
        <w:spacing w:before="100" w:beforeAutospacing="1" w:after="100" w:afterAutospacing="1" w:line="240" w:lineRule="auto"/>
        <w:rPr>
          <w:rFonts w:ascii="Times New Roman" w:eastAsia="Times New Roman" w:hAnsi="Times New Roman" w:cs="Times New Roman"/>
          <w:sz w:val="24"/>
          <w:szCs w:val="24"/>
        </w:rPr>
      </w:pPr>
      <w:hyperlink r:id="rId737" w:tooltip="Scalix" w:history="1">
        <w:r w:rsidRPr="00503DAF">
          <w:rPr>
            <w:rFonts w:ascii="Times New Roman" w:eastAsia="Times New Roman" w:hAnsi="Times New Roman" w:cs="Times New Roman"/>
            <w:color w:val="0000FF"/>
            <w:sz w:val="24"/>
            <w:szCs w:val="24"/>
            <w:u w:val="single"/>
          </w:rPr>
          <w:t>Scalix</w:t>
        </w:r>
      </w:hyperlink>
    </w:p>
    <w:p w:rsidR="00503DAF" w:rsidRPr="00503DAF" w:rsidRDefault="00503DAF" w:rsidP="00AB2312">
      <w:pPr>
        <w:numPr>
          <w:ilvl w:val="0"/>
          <w:numId w:val="44"/>
        </w:numPr>
        <w:spacing w:before="100" w:beforeAutospacing="1" w:after="100" w:afterAutospacing="1" w:line="240" w:lineRule="auto"/>
        <w:rPr>
          <w:rFonts w:ascii="Times New Roman" w:eastAsia="Times New Roman" w:hAnsi="Times New Roman" w:cs="Times New Roman"/>
          <w:sz w:val="24"/>
          <w:szCs w:val="24"/>
        </w:rPr>
      </w:pPr>
      <w:hyperlink r:id="rId738" w:tooltip="Sendmail" w:history="1">
        <w:r w:rsidRPr="00503DAF">
          <w:rPr>
            <w:rFonts w:ascii="Times New Roman" w:eastAsia="Times New Roman" w:hAnsi="Times New Roman" w:cs="Times New Roman"/>
            <w:color w:val="0000FF"/>
            <w:sz w:val="24"/>
            <w:szCs w:val="24"/>
            <w:u w:val="single"/>
          </w:rPr>
          <w:t>Sendmail</w:t>
        </w:r>
      </w:hyperlink>
    </w:p>
    <w:p w:rsidR="00503DAF" w:rsidRPr="00503DAF" w:rsidRDefault="00503DAF" w:rsidP="00AB2312">
      <w:pPr>
        <w:numPr>
          <w:ilvl w:val="0"/>
          <w:numId w:val="44"/>
        </w:numPr>
        <w:spacing w:before="100" w:beforeAutospacing="1" w:after="100" w:afterAutospacing="1" w:line="240" w:lineRule="auto"/>
        <w:rPr>
          <w:rFonts w:ascii="Times New Roman" w:eastAsia="Times New Roman" w:hAnsi="Times New Roman" w:cs="Times New Roman"/>
          <w:sz w:val="24"/>
          <w:szCs w:val="24"/>
        </w:rPr>
      </w:pPr>
      <w:hyperlink r:id="rId739" w:tooltip="Smail" w:history="1">
        <w:r w:rsidRPr="00503DAF">
          <w:rPr>
            <w:rFonts w:ascii="Times New Roman" w:eastAsia="Times New Roman" w:hAnsi="Times New Roman" w:cs="Times New Roman"/>
            <w:color w:val="0000FF"/>
            <w:sz w:val="24"/>
            <w:szCs w:val="24"/>
            <w:u w:val="single"/>
          </w:rPr>
          <w:t>Smail</w:t>
        </w:r>
      </w:hyperlink>
    </w:p>
    <w:p w:rsidR="00503DAF" w:rsidRPr="00503DAF" w:rsidRDefault="00503DAF" w:rsidP="00AB2312">
      <w:pPr>
        <w:numPr>
          <w:ilvl w:val="0"/>
          <w:numId w:val="44"/>
        </w:numPr>
        <w:spacing w:before="100" w:beforeAutospacing="1" w:after="100" w:afterAutospacing="1" w:line="240" w:lineRule="auto"/>
        <w:rPr>
          <w:rFonts w:ascii="Times New Roman" w:eastAsia="Times New Roman" w:hAnsi="Times New Roman" w:cs="Times New Roman"/>
          <w:sz w:val="24"/>
          <w:szCs w:val="24"/>
        </w:rPr>
      </w:pPr>
      <w:hyperlink r:id="rId740" w:tooltip="SparkEngine" w:history="1">
        <w:r w:rsidRPr="00503DAF">
          <w:rPr>
            <w:rFonts w:ascii="Times New Roman" w:eastAsia="Times New Roman" w:hAnsi="Times New Roman" w:cs="Times New Roman"/>
            <w:color w:val="0000FF"/>
            <w:sz w:val="24"/>
            <w:szCs w:val="24"/>
            <w:u w:val="single"/>
          </w:rPr>
          <w:t>SparkEngine</w:t>
        </w:r>
      </w:hyperlink>
    </w:p>
    <w:p w:rsidR="00503DAF" w:rsidRPr="00503DAF" w:rsidRDefault="00503DAF" w:rsidP="00AB2312">
      <w:pPr>
        <w:numPr>
          <w:ilvl w:val="0"/>
          <w:numId w:val="44"/>
        </w:numPr>
        <w:spacing w:before="100" w:beforeAutospacing="1" w:after="100" w:afterAutospacing="1" w:line="240" w:lineRule="auto"/>
        <w:rPr>
          <w:rFonts w:ascii="Times New Roman" w:eastAsia="Times New Roman" w:hAnsi="Times New Roman" w:cs="Times New Roman"/>
          <w:sz w:val="24"/>
          <w:szCs w:val="24"/>
        </w:rPr>
      </w:pPr>
      <w:hyperlink r:id="rId741" w:tooltip="SMTP proxy" w:history="1">
        <w:r w:rsidRPr="00503DAF">
          <w:rPr>
            <w:rFonts w:ascii="Times New Roman" w:eastAsia="Times New Roman" w:hAnsi="Times New Roman" w:cs="Times New Roman"/>
            <w:color w:val="0000FF"/>
            <w:sz w:val="24"/>
            <w:szCs w:val="24"/>
            <w:u w:val="single"/>
          </w:rPr>
          <w:t>SMTP Proxy</w:t>
        </w:r>
      </w:hyperlink>
    </w:p>
    <w:p w:rsidR="00503DAF" w:rsidRPr="00503DAF" w:rsidRDefault="00503DAF" w:rsidP="00AB2312">
      <w:pPr>
        <w:numPr>
          <w:ilvl w:val="0"/>
          <w:numId w:val="44"/>
        </w:numPr>
        <w:spacing w:before="100" w:beforeAutospacing="1" w:after="100" w:afterAutospacing="1" w:line="240" w:lineRule="auto"/>
        <w:rPr>
          <w:rFonts w:ascii="Times New Roman" w:eastAsia="Times New Roman" w:hAnsi="Times New Roman" w:cs="Times New Roman"/>
          <w:sz w:val="24"/>
          <w:szCs w:val="24"/>
        </w:rPr>
      </w:pPr>
      <w:hyperlink r:id="rId742" w:tooltip="Sun Java System" w:history="1">
        <w:r w:rsidRPr="00503DAF">
          <w:rPr>
            <w:rFonts w:ascii="Times New Roman" w:eastAsia="Times New Roman" w:hAnsi="Times New Roman" w:cs="Times New Roman"/>
            <w:color w:val="0000FF"/>
            <w:sz w:val="24"/>
            <w:szCs w:val="24"/>
            <w:u w:val="single"/>
          </w:rPr>
          <w:t>Sun Java System</w:t>
        </w:r>
      </w:hyperlink>
    </w:p>
    <w:p w:rsidR="00503DAF" w:rsidRPr="00503DAF" w:rsidRDefault="00503DAF" w:rsidP="00AB2312">
      <w:pPr>
        <w:numPr>
          <w:ilvl w:val="0"/>
          <w:numId w:val="44"/>
        </w:numPr>
        <w:spacing w:before="100" w:beforeAutospacing="1" w:after="100" w:afterAutospacing="1" w:line="240" w:lineRule="auto"/>
        <w:rPr>
          <w:rFonts w:ascii="Times New Roman" w:eastAsia="Times New Roman" w:hAnsi="Times New Roman" w:cs="Times New Roman"/>
          <w:sz w:val="24"/>
          <w:szCs w:val="24"/>
        </w:rPr>
      </w:pPr>
      <w:hyperlink r:id="rId743" w:tooltip="Synovel Collabsuite" w:history="1">
        <w:r w:rsidRPr="00503DAF">
          <w:rPr>
            <w:rFonts w:ascii="Times New Roman" w:eastAsia="Times New Roman" w:hAnsi="Times New Roman" w:cs="Times New Roman"/>
            <w:color w:val="0000FF"/>
            <w:sz w:val="24"/>
            <w:szCs w:val="24"/>
            <w:u w:val="single"/>
          </w:rPr>
          <w:t>Synovel Collabsuite</w:t>
        </w:r>
      </w:hyperlink>
    </w:p>
    <w:p w:rsidR="00503DAF" w:rsidRPr="00503DAF" w:rsidRDefault="00503DAF" w:rsidP="00AB2312">
      <w:pPr>
        <w:numPr>
          <w:ilvl w:val="0"/>
          <w:numId w:val="44"/>
        </w:numPr>
        <w:spacing w:before="100" w:beforeAutospacing="1" w:after="100" w:afterAutospacing="1" w:line="240" w:lineRule="auto"/>
        <w:rPr>
          <w:rFonts w:ascii="Times New Roman" w:eastAsia="Times New Roman" w:hAnsi="Times New Roman" w:cs="Times New Roman"/>
          <w:sz w:val="24"/>
          <w:szCs w:val="24"/>
        </w:rPr>
      </w:pPr>
      <w:hyperlink r:id="rId744" w:tooltip="Univention Corporate Server" w:history="1">
        <w:r w:rsidRPr="00503DAF">
          <w:rPr>
            <w:rFonts w:ascii="Times New Roman" w:eastAsia="Times New Roman" w:hAnsi="Times New Roman" w:cs="Times New Roman"/>
            <w:color w:val="0000FF"/>
            <w:sz w:val="24"/>
            <w:szCs w:val="24"/>
            <w:u w:val="single"/>
          </w:rPr>
          <w:t>Univention Corporate Server</w:t>
        </w:r>
      </w:hyperlink>
    </w:p>
    <w:p w:rsidR="00503DAF" w:rsidRPr="00503DAF" w:rsidRDefault="00503DAF" w:rsidP="00AB2312">
      <w:pPr>
        <w:numPr>
          <w:ilvl w:val="0"/>
          <w:numId w:val="44"/>
        </w:numPr>
        <w:spacing w:before="100" w:beforeAutospacing="1" w:after="100" w:afterAutospacing="1" w:line="240" w:lineRule="auto"/>
        <w:rPr>
          <w:rFonts w:ascii="Times New Roman" w:eastAsia="Times New Roman" w:hAnsi="Times New Roman" w:cs="Times New Roman"/>
          <w:sz w:val="24"/>
          <w:szCs w:val="24"/>
        </w:rPr>
      </w:pPr>
      <w:hyperlink r:id="rId745" w:tooltip="WinGate (computing)" w:history="1">
        <w:r w:rsidRPr="00503DAF">
          <w:rPr>
            <w:rFonts w:ascii="Times New Roman" w:eastAsia="Times New Roman" w:hAnsi="Times New Roman" w:cs="Times New Roman"/>
            <w:color w:val="0000FF"/>
            <w:sz w:val="24"/>
            <w:szCs w:val="24"/>
            <w:u w:val="single"/>
          </w:rPr>
          <w:t>WinGate</w:t>
        </w:r>
      </w:hyperlink>
    </w:p>
    <w:p w:rsidR="00503DAF" w:rsidRPr="00503DAF" w:rsidRDefault="00503DAF" w:rsidP="00AB2312">
      <w:pPr>
        <w:numPr>
          <w:ilvl w:val="0"/>
          <w:numId w:val="44"/>
        </w:numPr>
        <w:spacing w:before="100" w:beforeAutospacing="1" w:after="100" w:afterAutospacing="1" w:line="240" w:lineRule="auto"/>
        <w:rPr>
          <w:rFonts w:ascii="Times New Roman" w:eastAsia="Times New Roman" w:hAnsi="Times New Roman" w:cs="Times New Roman"/>
          <w:sz w:val="24"/>
          <w:szCs w:val="24"/>
        </w:rPr>
      </w:pPr>
      <w:hyperlink r:id="rId746" w:tooltip="XMail" w:history="1">
        <w:r w:rsidRPr="00503DAF">
          <w:rPr>
            <w:rFonts w:ascii="Times New Roman" w:eastAsia="Times New Roman" w:hAnsi="Times New Roman" w:cs="Times New Roman"/>
            <w:color w:val="0000FF"/>
            <w:sz w:val="24"/>
            <w:szCs w:val="24"/>
            <w:u w:val="single"/>
          </w:rPr>
          <w:t>XMail</w:t>
        </w:r>
      </w:hyperlink>
    </w:p>
    <w:p w:rsidR="00503DAF" w:rsidRPr="00503DAF" w:rsidRDefault="00503DAF" w:rsidP="00AB2312">
      <w:pPr>
        <w:numPr>
          <w:ilvl w:val="0"/>
          <w:numId w:val="44"/>
        </w:numPr>
        <w:spacing w:before="100" w:beforeAutospacing="1" w:after="100" w:afterAutospacing="1" w:line="240" w:lineRule="auto"/>
        <w:rPr>
          <w:rFonts w:ascii="Times New Roman" w:eastAsia="Times New Roman" w:hAnsi="Times New Roman" w:cs="Times New Roman"/>
          <w:sz w:val="24"/>
          <w:szCs w:val="24"/>
        </w:rPr>
      </w:pPr>
      <w:hyperlink r:id="rId747" w:tooltip="XMS Email Application Server" w:history="1">
        <w:r w:rsidRPr="00503DAF">
          <w:rPr>
            <w:rFonts w:ascii="Times New Roman" w:eastAsia="Times New Roman" w:hAnsi="Times New Roman" w:cs="Times New Roman"/>
            <w:color w:val="0000FF"/>
            <w:sz w:val="24"/>
            <w:szCs w:val="24"/>
            <w:u w:val="single"/>
          </w:rPr>
          <w:t>XMS Email Application Server</w:t>
        </w:r>
      </w:hyperlink>
    </w:p>
    <w:p w:rsidR="00503DAF" w:rsidRPr="00503DAF" w:rsidRDefault="00503DAF" w:rsidP="00AB2312">
      <w:pPr>
        <w:numPr>
          <w:ilvl w:val="0"/>
          <w:numId w:val="44"/>
        </w:numPr>
        <w:spacing w:before="100" w:beforeAutospacing="1" w:after="100" w:afterAutospacing="1" w:line="240" w:lineRule="auto"/>
        <w:rPr>
          <w:rFonts w:ascii="Times New Roman" w:eastAsia="Times New Roman" w:hAnsi="Times New Roman" w:cs="Times New Roman"/>
          <w:sz w:val="24"/>
          <w:szCs w:val="24"/>
        </w:rPr>
      </w:pPr>
      <w:hyperlink r:id="rId748" w:tooltip="Zarafa (software)" w:history="1">
        <w:r w:rsidRPr="00503DAF">
          <w:rPr>
            <w:rFonts w:ascii="Times New Roman" w:eastAsia="Times New Roman" w:hAnsi="Times New Roman" w:cs="Times New Roman"/>
            <w:color w:val="0000FF"/>
            <w:sz w:val="24"/>
            <w:szCs w:val="24"/>
            <w:u w:val="single"/>
          </w:rPr>
          <w:t>Zarafa</w:t>
        </w:r>
      </w:hyperlink>
    </w:p>
    <w:p w:rsidR="00503DAF" w:rsidRPr="00503DAF" w:rsidRDefault="00503DAF" w:rsidP="00AB2312">
      <w:pPr>
        <w:numPr>
          <w:ilvl w:val="0"/>
          <w:numId w:val="44"/>
        </w:numPr>
        <w:spacing w:before="100" w:beforeAutospacing="1" w:after="100" w:afterAutospacing="1" w:line="240" w:lineRule="auto"/>
        <w:rPr>
          <w:rFonts w:ascii="Times New Roman" w:eastAsia="Times New Roman" w:hAnsi="Times New Roman" w:cs="Times New Roman"/>
          <w:sz w:val="24"/>
          <w:szCs w:val="24"/>
        </w:rPr>
      </w:pPr>
      <w:hyperlink r:id="rId749" w:tooltip="Zentyal" w:history="1">
        <w:r w:rsidRPr="00503DAF">
          <w:rPr>
            <w:rFonts w:ascii="Times New Roman" w:eastAsia="Times New Roman" w:hAnsi="Times New Roman" w:cs="Times New Roman"/>
            <w:color w:val="0000FF"/>
            <w:sz w:val="24"/>
            <w:szCs w:val="24"/>
            <w:u w:val="single"/>
          </w:rPr>
          <w:t>Zentyal</w:t>
        </w:r>
      </w:hyperlink>
    </w:p>
    <w:p w:rsidR="00503DAF" w:rsidRPr="00503DAF" w:rsidRDefault="00503DAF" w:rsidP="00AB2312">
      <w:pPr>
        <w:numPr>
          <w:ilvl w:val="0"/>
          <w:numId w:val="44"/>
        </w:numPr>
        <w:spacing w:before="100" w:beforeAutospacing="1" w:after="100" w:afterAutospacing="1" w:line="240" w:lineRule="auto"/>
        <w:rPr>
          <w:rFonts w:ascii="Times New Roman" w:eastAsia="Times New Roman" w:hAnsi="Times New Roman" w:cs="Times New Roman"/>
          <w:sz w:val="24"/>
          <w:szCs w:val="24"/>
        </w:rPr>
      </w:pPr>
      <w:hyperlink r:id="rId750" w:tooltip="Zimbra" w:history="1">
        <w:r w:rsidRPr="00503DAF">
          <w:rPr>
            <w:rFonts w:ascii="Times New Roman" w:eastAsia="Times New Roman" w:hAnsi="Times New Roman" w:cs="Times New Roman"/>
            <w:color w:val="0000FF"/>
            <w:sz w:val="24"/>
            <w:szCs w:val="24"/>
            <w:u w:val="single"/>
          </w:rPr>
          <w:t>Zimbra</w:t>
        </w:r>
      </w:hyperlink>
    </w:p>
    <w:p w:rsidR="00503DAF" w:rsidRPr="00503DAF" w:rsidRDefault="00503DAF" w:rsidP="00AB2312">
      <w:pPr>
        <w:numPr>
          <w:ilvl w:val="0"/>
          <w:numId w:val="44"/>
        </w:numPr>
        <w:spacing w:before="100" w:beforeAutospacing="1" w:after="100" w:afterAutospacing="1" w:line="240" w:lineRule="auto"/>
        <w:rPr>
          <w:rFonts w:ascii="Times New Roman" w:eastAsia="Times New Roman" w:hAnsi="Times New Roman" w:cs="Times New Roman"/>
          <w:sz w:val="24"/>
          <w:szCs w:val="24"/>
        </w:rPr>
      </w:pPr>
      <w:hyperlink r:id="rId751" w:tooltip="ZMailer" w:history="1">
        <w:r w:rsidRPr="00503DAF">
          <w:rPr>
            <w:rFonts w:ascii="Times New Roman" w:eastAsia="Times New Roman" w:hAnsi="Times New Roman" w:cs="Times New Roman"/>
            <w:color w:val="0000FF"/>
            <w:sz w:val="24"/>
            <w:szCs w:val="24"/>
            <w:u w:val="single"/>
          </w:rPr>
          <w:t>ZMailer</w:t>
        </w:r>
      </w:hyperlink>
    </w:p>
    <w:p w:rsidR="00503DAF" w:rsidRPr="00503DAF" w:rsidRDefault="00503DAF" w:rsidP="00503DAF">
      <w:pPr>
        <w:spacing w:before="100" w:beforeAutospacing="1" w:after="100" w:afterAutospacing="1" w:line="240" w:lineRule="auto"/>
        <w:outlineLvl w:val="1"/>
        <w:rPr>
          <w:rFonts w:ascii="Times New Roman" w:eastAsia="Times New Roman" w:hAnsi="Times New Roman" w:cs="Times New Roman"/>
          <w:b/>
          <w:bCs/>
          <w:sz w:val="36"/>
          <w:szCs w:val="36"/>
        </w:rPr>
      </w:pPr>
      <w:hyperlink r:id="rId752" w:tooltip="Post Office Protocol" w:history="1">
        <w:r w:rsidRPr="00503DAF">
          <w:rPr>
            <w:rFonts w:ascii="Times New Roman" w:eastAsia="Times New Roman" w:hAnsi="Times New Roman" w:cs="Times New Roman"/>
            <w:b/>
            <w:bCs/>
            <w:color w:val="0000FF"/>
            <w:sz w:val="36"/>
            <w:szCs w:val="36"/>
            <w:u w:val="single"/>
          </w:rPr>
          <w:t>POP</w:t>
        </w:r>
      </w:hyperlink>
      <w:r w:rsidRPr="00503DAF">
        <w:rPr>
          <w:rFonts w:ascii="Times New Roman" w:eastAsia="Times New Roman" w:hAnsi="Times New Roman" w:cs="Times New Roman"/>
          <w:b/>
          <w:bCs/>
          <w:sz w:val="36"/>
          <w:szCs w:val="36"/>
        </w:rPr>
        <w:t>/</w:t>
      </w:r>
      <w:hyperlink r:id="rId753" w:tooltip="Internet Message Access Protocol" w:history="1">
        <w:r w:rsidRPr="00503DAF">
          <w:rPr>
            <w:rFonts w:ascii="Times New Roman" w:eastAsia="Times New Roman" w:hAnsi="Times New Roman" w:cs="Times New Roman"/>
            <w:b/>
            <w:bCs/>
            <w:color w:val="0000FF"/>
            <w:sz w:val="36"/>
            <w:szCs w:val="36"/>
            <w:u w:val="single"/>
          </w:rPr>
          <w:t>IMAP</w:t>
        </w:r>
      </w:hyperlink>
    </w:p>
    <w:p w:rsidR="00503DAF" w:rsidRPr="00503DAF" w:rsidRDefault="00503DAF" w:rsidP="00AB2312">
      <w:pPr>
        <w:numPr>
          <w:ilvl w:val="0"/>
          <w:numId w:val="45"/>
        </w:numPr>
        <w:spacing w:before="100" w:beforeAutospacing="1" w:after="100" w:afterAutospacing="1" w:line="240" w:lineRule="auto"/>
        <w:rPr>
          <w:rFonts w:ascii="Times New Roman" w:eastAsia="Times New Roman" w:hAnsi="Times New Roman" w:cs="Times New Roman"/>
          <w:sz w:val="24"/>
          <w:szCs w:val="24"/>
        </w:rPr>
      </w:pPr>
      <w:hyperlink r:id="rId754" w:tooltip="Agorum core" w:history="1">
        <w:r w:rsidRPr="00503DAF">
          <w:rPr>
            <w:rFonts w:ascii="Times New Roman" w:eastAsia="Times New Roman" w:hAnsi="Times New Roman" w:cs="Times New Roman"/>
            <w:color w:val="0000FF"/>
            <w:sz w:val="24"/>
            <w:szCs w:val="24"/>
            <w:u w:val="single"/>
          </w:rPr>
          <w:t>agorum core</w:t>
        </w:r>
      </w:hyperlink>
    </w:p>
    <w:p w:rsidR="00503DAF" w:rsidRPr="00503DAF" w:rsidRDefault="00503DAF" w:rsidP="00AB2312">
      <w:pPr>
        <w:numPr>
          <w:ilvl w:val="0"/>
          <w:numId w:val="45"/>
        </w:numPr>
        <w:spacing w:before="100" w:beforeAutospacing="1" w:after="100" w:afterAutospacing="1" w:line="240" w:lineRule="auto"/>
        <w:rPr>
          <w:rFonts w:ascii="Times New Roman" w:eastAsia="Times New Roman" w:hAnsi="Times New Roman" w:cs="Times New Roman"/>
          <w:sz w:val="24"/>
          <w:szCs w:val="24"/>
        </w:rPr>
      </w:pPr>
      <w:hyperlink r:id="rId755" w:tooltip="Apache James" w:history="1">
        <w:r w:rsidRPr="00503DAF">
          <w:rPr>
            <w:rFonts w:ascii="Times New Roman" w:eastAsia="Times New Roman" w:hAnsi="Times New Roman" w:cs="Times New Roman"/>
            <w:color w:val="0000FF"/>
            <w:sz w:val="24"/>
            <w:szCs w:val="24"/>
            <w:u w:val="single"/>
          </w:rPr>
          <w:t>Apache James</w:t>
        </w:r>
      </w:hyperlink>
    </w:p>
    <w:p w:rsidR="00503DAF" w:rsidRPr="00503DAF" w:rsidRDefault="00503DAF" w:rsidP="00AB2312">
      <w:pPr>
        <w:numPr>
          <w:ilvl w:val="0"/>
          <w:numId w:val="45"/>
        </w:numPr>
        <w:spacing w:before="100" w:beforeAutospacing="1" w:after="100" w:afterAutospacing="1" w:line="240" w:lineRule="auto"/>
        <w:rPr>
          <w:rFonts w:ascii="Times New Roman" w:eastAsia="Times New Roman" w:hAnsi="Times New Roman" w:cs="Times New Roman"/>
          <w:sz w:val="24"/>
          <w:szCs w:val="24"/>
        </w:rPr>
      </w:pPr>
      <w:hyperlink r:id="rId756" w:tooltip="Axigen" w:history="1">
        <w:r w:rsidRPr="00503DAF">
          <w:rPr>
            <w:rFonts w:ascii="Times New Roman" w:eastAsia="Times New Roman" w:hAnsi="Times New Roman" w:cs="Times New Roman"/>
            <w:color w:val="0000FF"/>
            <w:sz w:val="24"/>
            <w:szCs w:val="24"/>
            <w:u w:val="single"/>
          </w:rPr>
          <w:t>Axigen</w:t>
        </w:r>
      </w:hyperlink>
    </w:p>
    <w:p w:rsidR="00503DAF" w:rsidRPr="00503DAF" w:rsidRDefault="00503DAF" w:rsidP="00AB2312">
      <w:pPr>
        <w:numPr>
          <w:ilvl w:val="0"/>
          <w:numId w:val="45"/>
        </w:numPr>
        <w:spacing w:before="100" w:beforeAutospacing="1" w:after="100" w:afterAutospacing="1" w:line="240" w:lineRule="auto"/>
        <w:rPr>
          <w:rFonts w:ascii="Times New Roman" w:eastAsia="Times New Roman" w:hAnsi="Times New Roman" w:cs="Times New Roman"/>
          <w:sz w:val="24"/>
          <w:szCs w:val="24"/>
        </w:rPr>
      </w:pPr>
      <w:hyperlink r:id="rId757" w:tooltip="Bongo (software)" w:history="1">
        <w:r w:rsidRPr="00503DAF">
          <w:rPr>
            <w:rFonts w:ascii="Times New Roman" w:eastAsia="Times New Roman" w:hAnsi="Times New Roman" w:cs="Times New Roman"/>
            <w:color w:val="0000FF"/>
            <w:sz w:val="24"/>
            <w:szCs w:val="24"/>
            <w:u w:val="single"/>
          </w:rPr>
          <w:t>Bongo</w:t>
        </w:r>
      </w:hyperlink>
    </w:p>
    <w:p w:rsidR="00503DAF" w:rsidRPr="00503DAF" w:rsidRDefault="00503DAF" w:rsidP="00AB2312">
      <w:pPr>
        <w:numPr>
          <w:ilvl w:val="0"/>
          <w:numId w:val="45"/>
        </w:numPr>
        <w:spacing w:before="100" w:beforeAutospacing="1" w:after="100" w:afterAutospacing="1" w:line="240" w:lineRule="auto"/>
        <w:rPr>
          <w:rFonts w:ascii="Times New Roman" w:eastAsia="Times New Roman" w:hAnsi="Times New Roman" w:cs="Times New Roman"/>
          <w:sz w:val="24"/>
          <w:szCs w:val="24"/>
        </w:rPr>
      </w:pPr>
      <w:hyperlink r:id="rId758" w:tooltip="Citadel/UX" w:history="1">
        <w:r w:rsidRPr="00503DAF">
          <w:rPr>
            <w:rFonts w:ascii="Times New Roman" w:eastAsia="Times New Roman" w:hAnsi="Times New Roman" w:cs="Times New Roman"/>
            <w:color w:val="0000FF"/>
            <w:sz w:val="24"/>
            <w:szCs w:val="24"/>
            <w:u w:val="single"/>
          </w:rPr>
          <w:t>Citadel/UX</w:t>
        </w:r>
      </w:hyperlink>
    </w:p>
    <w:p w:rsidR="00503DAF" w:rsidRPr="00503DAF" w:rsidRDefault="00503DAF" w:rsidP="00AB2312">
      <w:pPr>
        <w:numPr>
          <w:ilvl w:val="0"/>
          <w:numId w:val="45"/>
        </w:numPr>
        <w:spacing w:before="100" w:beforeAutospacing="1" w:after="100" w:afterAutospacing="1" w:line="240" w:lineRule="auto"/>
        <w:rPr>
          <w:rFonts w:ascii="Times New Roman" w:eastAsia="Times New Roman" w:hAnsi="Times New Roman" w:cs="Times New Roman"/>
          <w:sz w:val="24"/>
          <w:szCs w:val="24"/>
        </w:rPr>
      </w:pPr>
      <w:hyperlink r:id="rId759" w:tooltip="CommuniGate Pro" w:history="1">
        <w:r w:rsidRPr="00503DAF">
          <w:rPr>
            <w:rFonts w:ascii="Times New Roman" w:eastAsia="Times New Roman" w:hAnsi="Times New Roman" w:cs="Times New Roman"/>
            <w:color w:val="0000FF"/>
            <w:sz w:val="24"/>
            <w:szCs w:val="24"/>
            <w:u w:val="single"/>
          </w:rPr>
          <w:t>CommuniGate Pro</w:t>
        </w:r>
      </w:hyperlink>
    </w:p>
    <w:p w:rsidR="00503DAF" w:rsidRPr="00503DAF" w:rsidRDefault="00503DAF" w:rsidP="00AB2312">
      <w:pPr>
        <w:numPr>
          <w:ilvl w:val="0"/>
          <w:numId w:val="45"/>
        </w:numPr>
        <w:spacing w:before="100" w:beforeAutospacing="1" w:after="100" w:afterAutospacing="1" w:line="240" w:lineRule="auto"/>
        <w:rPr>
          <w:rFonts w:ascii="Times New Roman" w:eastAsia="Times New Roman" w:hAnsi="Times New Roman" w:cs="Times New Roman"/>
          <w:sz w:val="24"/>
          <w:szCs w:val="24"/>
        </w:rPr>
      </w:pPr>
      <w:hyperlink r:id="rId760" w:tooltip="Courier Mail Server" w:history="1">
        <w:r w:rsidRPr="00503DAF">
          <w:rPr>
            <w:rFonts w:ascii="Times New Roman" w:eastAsia="Times New Roman" w:hAnsi="Times New Roman" w:cs="Times New Roman"/>
            <w:color w:val="0000FF"/>
            <w:sz w:val="24"/>
            <w:szCs w:val="24"/>
            <w:u w:val="single"/>
          </w:rPr>
          <w:t>Courier Mail Server</w:t>
        </w:r>
      </w:hyperlink>
    </w:p>
    <w:p w:rsidR="00503DAF" w:rsidRPr="00503DAF" w:rsidRDefault="00503DAF" w:rsidP="00AB2312">
      <w:pPr>
        <w:numPr>
          <w:ilvl w:val="0"/>
          <w:numId w:val="45"/>
        </w:numPr>
        <w:spacing w:before="100" w:beforeAutospacing="1" w:after="100" w:afterAutospacing="1" w:line="240" w:lineRule="auto"/>
        <w:rPr>
          <w:rFonts w:ascii="Times New Roman" w:eastAsia="Times New Roman" w:hAnsi="Times New Roman" w:cs="Times New Roman"/>
          <w:sz w:val="24"/>
          <w:szCs w:val="24"/>
        </w:rPr>
      </w:pPr>
      <w:hyperlink r:id="rId761" w:tooltip="Cyrus IMAP server" w:history="1">
        <w:r w:rsidRPr="00503DAF">
          <w:rPr>
            <w:rFonts w:ascii="Times New Roman" w:eastAsia="Times New Roman" w:hAnsi="Times New Roman" w:cs="Times New Roman"/>
            <w:color w:val="0000FF"/>
            <w:sz w:val="24"/>
            <w:szCs w:val="24"/>
            <w:u w:val="single"/>
          </w:rPr>
          <w:t>Cyrus IMAP server</w:t>
        </w:r>
      </w:hyperlink>
    </w:p>
    <w:p w:rsidR="00503DAF" w:rsidRPr="00503DAF" w:rsidRDefault="00503DAF" w:rsidP="00AB2312">
      <w:pPr>
        <w:numPr>
          <w:ilvl w:val="0"/>
          <w:numId w:val="45"/>
        </w:numPr>
        <w:spacing w:before="100" w:beforeAutospacing="1" w:after="100" w:afterAutospacing="1" w:line="240" w:lineRule="auto"/>
        <w:rPr>
          <w:rFonts w:ascii="Times New Roman" w:eastAsia="Times New Roman" w:hAnsi="Times New Roman" w:cs="Times New Roman"/>
          <w:sz w:val="24"/>
          <w:szCs w:val="24"/>
        </w:rPr>
      </w:pPr>
      <w:hyperlink r:id="rId762" w:tooltip="Dovecot (software)" w:history="1">
        <w:r w:rsidRPr="00503DAF">
          <w:rPr>
            <w:rFonts w:ascii="Times New Roman" w:eastAsia="Times New Roman" w:hAnsi="Times New Roman" w:cs="Times New Roman"/>
            <w:color w:val="0000FF"/>
            <w:sz w:val="24"/>
            <w:szCs w:val="24"/>
            <w:u w:val="single"/>
          </w:rPr>
          <w:t>Dovecot</w:t>
        </w:r>
      </w:hyperlink>
    </w:p>
    <w:p w:rsidR="00503DAF" w:rsidRPr="00503DAF" w:rsidRDefault="00503DAF" w:rsidP="00AB2312">
      <w:pPr>
        <w:numPr>
          <w:ilvl w:val="0"/>
          <w:numId w:val="45"/>
        </w:numPr>
        <w:spacing w:before="100" w:beforeAutospacing="1" w:after="100" w:afterAutospacing="1" w:line="240" w:lineRule="auto"/>
        <w:rPr>
          <w:rFonts w:ascii="Times New Roman" w:eastAsia="Times New Roman" w:hAnsi="Times New Roman" w:cs="Times New Roman"/>
          <w:sz w:val="24"/>
          <w:szCs w:val="24"/>
        </w:rPr>
      </w:pPr>
      <w:hyperlink r:id="rId763" w:tooltip="Eudora Internet Mail Server" w:history="1">
        <w:r w:rsidRPr="00503DAF">
          <w:rPr>
            <w:rFonts w:ascii="Times New Roman" w:eastAsia="Times New Roman" w:hAnsi="Times New Roman" w:cs="Times New Roman"/>
            <w:color w:val="0000FF"/>
            <w:sz w:val="24"/>
            <w:szCs w:val="24"/>
            <w:u w:val="single"/>
          </w:rPr>
          <w:t>Eudora Internet Mail Server</w:t>
        </w:r>
      </w:hyperlink>
    </w:p>
    <w:p w:rsidR="00503DAF" w:rsidRPr="00503DAF" w:rsidRDefault="00503DAF" w:rsidP="00AB2312">
      <w:pPr>
        <w:numPr>
          <w:ilvl w:val="0"/>
          <w:numId w:val="45"/>
        </w:numPr>
        <w:spacing w:before="100" w:beforeAutospacing="1" w:after="100" w:afterAutospacing="1" w:line="240" w:lineRule="auto"/>
        <w:rPr>
          <w:rFonts w:ascii="Times New Roman" w:eastAsia="Times New Roman" w:hAnsi="Times New Roman" w:cs="Times New Roman"/>
          <w:sz w:val="24"/>
          <w:szCs w:val="24"/>
        </w:rPr>
      </w:pPr>
      <w:hyperlink r:id="rId764" w:tooltip="FirstClass" w:history="1">
        <w:r w:rsidRPr="00503DAF">
          <w:rPr>
            <w:rFonts w:ascii="Times New Roman" w:eastAsia="Times New Roman" w:hAnsi="Times New Roman" w:cs="Times New Roman"/>
            <w:color w:val="0000FF"/>
            <w:sz w:val="24"/>
            <w:szCs w:val="24"/>
            <w:u w:val="single"/>
          </w:rPr>
          <w:t>FirstClass</w:t>
        </w:r>
      </w:hyperlink>
    </w:p>
    <w:p w:rsidR="00503DAF" w:rsidRPr="00503DAF" w:rsidRDefault="00503DAF" w:rsidP="00AB2312">
      <w:pPr>
        <w:numPr>
          <w:ilvl w:val="0"/>
          <w:numId w:val="45"/>
        </w:numPr>
        <w:spacing w:before="100" w:beforeAutospacing="1" w:after="100" w:afterAutospacing="1" w:line="240" w:lineRule="auto"/>
        <w:rPr>
          <w:rFonts w:ascii="Times New Roman" w:eastAsia="Times New Roman" w:hAnsi="Times New Roman" w:cs="Times New Roman"/>
          <w:sz w:val="24"/>
          <w:szCs w:val="24"/>
        </w:rPr>
      </w:pPr>
      <w:hyperlink r:id="rId765" w:tooltip="Gordano Messaging Suite" w:history="1">
        <w:r w:rsidRPr="00503DAF">
          <w:rPr>
            <w:rFonts w:ascii="Times New Roman" w:eastAsia="Times New Roman" w:hAnsi="Times New Roman" w:cs="Times New Roman"/>
            <w:color w:val="0000FF"/>
            <w:sz w:val="24"/>
            <w:szCs w:val="24"/>
            <w:u w:val="single"/>
          </w:rPr>
          <w:t>Gordano Messaging Suite</w:t>
        </w:r>
      </w:hyperlink>
    </w:p>
    <w:p w:rsidR="00503DAF" w:rsidRPr="00503DAF" w:rsidRDefault="00503DAF" w:rsidP="00AB2312">
      <w:pPr>
        <w:numPr>
          <w:ilvl w:val="0"/>
          <w:numId w:val="45"/>
        </w:numPr>
        <w:spacing w:before="100" w:beforeAutospacing="1" w:after="100" w:afterAutospacing="1" w:line="240" w:lineRule="auto"/>
        <w:rPr>
          <w:rFonts w:ascii="Times New Roman" w:eastAsia="Times New Roman" w:hAnsi="Times New Roman" w:cs="Times New Roman"/>
          <w:sz w:val="24"/>
          <w:szCs w:val="24"/>
        </w:rPr>
      </w:pPr>
      <w:hyperlink r:id="rId766" w:tooltip="HMailServer" w:history="1">
        <w:r w:rsidRPr="00503DAF">
          <w:rPr>
            <w:rFonts w:ascii="Times New Roman" w:eastAsia="Times New Roman" w:hAnsi="Times New Roman" w:cs="Times New Roman"/>
            <w:color w:val="0000FF"/>
            <w:sz w:val="24"/>
            <w:szCs w:val="24"/>
            <w:u w:val="single"/>
          </w:rPr>
          <w:t>hMailServer</w:t>
        </w:r>
      </w:hyperlink>
    </w:p>
    <w:p w:rsidR="00503DAF" w:rsidRPr="00503DAF" w:rsidRDefault="00503DAF" w:rsidP="00AB2312">
      <w:pPr>
        <w:numPr>
          <w:ilvl w:val="0"/>
          <w:numId w:val="45"/>
        </w:numPr>
        <w:spacing w:before="100" w:beforeAutospacing="1" w:after="100" w:afterAutospacing="1" w:line="240" w:lineRule="auto"/>
        <w:rPr>
          <w:rFonts w:ascii="Times New Roman" w:eastAsia="Times New Roman" w:hAnsi="Times New Roman" w:cs="Times New Roman"/>
          <w:sz w:val="24"/>
          <w:szCs w:val="24"/>
        </w:rPr>
      </w:pPr>
      <w:hyperlink r:id="rId767" w:tooltip="IceWarp Mail Server" w:history="1">
        <w:r w:rsidRPr="00503DAF">
          <w:rPr>
            <w:rFonts w:ascii="Times New Roman" w:eastAsia="Times New Roman" w:hAnsi="Times New Roman" w:cs="Times New Roman"/>
            <w:color w:val="0000FF"/>
            <w:sz w:val="24"/>
            <w:szCs w:val="24"/>
            <w:u w:val="single"/>
          </w:rPr>
          <w:t>IceWarp Mail Server</w:t>
        </w:r>
      </w:hyperlink>
    </w:p>
    <w:p w:rsidR="00503DAF" w:rsidRPr="00503DAF" w:rsidRDefault="00503DAF" w:rsidP="00AB2312">
      <w:pPr>
        <w:numPr>
          <w:ilvl w:val="0"/>
          <w:numId w:val="45"/>
        </w:numPr>
        <w:spacing w:before="100" w:beforeAutospacing="1" w:after="100" w:afterAutospacing="1" w:line="240" w:lineRule="auto"/>
        <w:rPr>
          <w:rFonts w:ascii="Times New Roman" w:eastAsia="Times New Roman" w:hAnsi="Times New Roman" w:cs="Times New Roman"/>
          <w:sz w:val="24"/>
          <w:szCs w:val="24"/>
        </w:rPr>
      </w:pPr>
      <w:hyperlink r:id="rId768" w:tooltip="Ipswitch IMail Server" w:history="1">
        <w:r w:rsidRPr="00503DAF">
          <w:rPr>
            <w:rFonts w:ascii="Times New Roman" w:eastAsia="Times New Roman" w:hAnsi="Times New Roman" w:cs="Times New Roman"/>
            <w:color w:val="0000FF"/>
            <w:sz w:val="24"/>
            <w:szCs w:val="24"/>
            <w:u w:val="single"/>
          </w:rPr>
          <w:t>Ipswitch IMail Server</w:t>
        </w:r>
      </w:hyperlink>
    </w:p>
    <w:p w:rsidR="00503DAF" w:rsidRPr="00503DAF" w:rsidRDefault="00503DAF" w:rsidP="00AB2312">
      <w:pPr>
        <w:numPr>
          <w:ilvl w:val="0"/>
          <w:numId w:val="45"/>
        </w:numPr>
        <w:spacing w:before="100" w:beforeAutospacing="1" w:after="100" w:afterAutospacing="1" w:line="240" w:lineRule="auto"/>
        <w:rPr>
          <w:rFonts w:ascii="Times New Roman" w:eastAsia="Times New Roman" w:hAnsi="Times New Roman" w:cs="Times New Roman"/>
          <w:sz w:val="24"/>
          <w:szCs w:val="24"/>
        </w:rPr>
      </w:pPr>
      <w:hyperlink r:id="rId769" w:tooltip="Kerio Connect" w:history="1">
        <w:r w:rsidRPr="00503DAF">
          <w:rPr>
            <w:rFonts w:ascii="Times New Roman" w:eastAsia="Times New Roman" w:hAnsi="Times New Roman" w:cs="Times New Roman"/>
            <w:color w:val="0000FF"/>
            <w:sz w:val="24"/>
            <w:szCs w:val="24"/>
            <w:u w:val="single"/>
          </w:rPr>
          <w:t>Kerio Connect</w:t>
        </w:r>
      </w:hyperlink>
    </w:p>
    <w:p w:rsidR="00503DAF" w:rsidRPr="00503DAF" w:rsidRDefault="00503DAF" w:rsidP="00AB2312">
      <w:pPr>
        <w:numPr>
          <w:ilvl w:val="0"/>
          <w:numId w:val="45"/>
        </w:numPr>
        <w:spacing w:before="100" w:beforeAutospacing="1" w:after="100" w:afterAutospacing="1" w:line="240" w:lineRule="auto"/>
        <w:rPr>
          <w:rFonts w:ascii="Times New Roman" w:eastAsia="Times New Roman" w:hAnsi="Times New Roman" w:cs="Times New Roman"/>
          <w:sz w:val="24"/>
          <w:szCs w:val="24"/>
        </w:rPr>
      </w:pPr>
      <w:hyperlink r:id="rId770" w:tooltip="IBM Lotus Domino" w:history="1">
        <w:r w:rsidRPr="00503DAF">
          <w:rPr>
            <w:rFonts w:ascii="Times New Roman" w:eastAsia="Times New Roman" w:hAnsi="Times New Roman" w:cs="Times New Roman"/>
            <w:color w:val="0000FF"/>
            <w:sz w:val="24"/>
            <w:szCs w:val="24"/>
            <w:u w:val="single"/>
          </w:rPr>
          <w:t>IBM Lotus Domino</w:t>
        </w:r>
      </w:hyperlink>
    </w:p>
    <w:p w:rsidR="00503DAF" w:rsidRPr="00503DAF" w:rsidRDefault="00503DAF" w:rsidP="00AB2312">
      <w:pPr>
        <w:numPr>
          <w:ilvl w:val="0"/>
          <w:numId w:val="45"/>
        </w:numPr>
        <w:spacing w:before="100" w:beforeAutospacing="1" w:after="100" w:afterAutospacing="1" w:line="240" w:lineRule="auto"/>
        <w:rPr>
          <w:rFonts w:ascii="Times New Roman" w:eastAsia="Times New Roman" w:hAnsi="Times New Roman" w:cs="Times New Roman"/>
          <w:sz w:val="24"/>
          <w:szCs w:val="24"/>
        </w:rPr>
      </w:pPr>
      <w:hyperlink r:id="rId771" w:tooltip="Mailtraq" w:history="1">
        <w:r w:rsidRPr="00503DAF">
          <w:rPr>
            <w:rFonts w:ascii="Times New Roman" w:eastAsia="Times New Roman" w:hAnsi="Times New Roman" w:cs="Times New Roman"/>
            <w:color w:val="0000FF"/>
            <w:sz w:val="24"/>
            <w:szCs w:val="24"/>
            <w:u w:val="single"/>
          </w:rPr>
          <w:t>Mailtraq</w:t>
        </w:r>
      </w:hyperlink>
    </w:p>
    <w:p w:rsidR="00503DAF" w:rsidRPr="00503DAF" w:rsidRDefault="00503DAF" w:rsidP="00AB2312">
      <w:pPr>
        <w:numPr>
          <w:ilvl w:val="0"/>
          <w:numId w:val="45"/>
        </w:numPr>
        <w:spacing w:before="100" w:beforeAutospacing="1" w:after="100" w:afterAutospacing="1" w:line="240" w:lineRule="auto"/>
        <w:rPr>
          <w:rFonts w:ascii="Times New Roman" w:eastAsia="Times New Roman" w:hAnsi="Times New Roman" w:cs="Times New Roman"/>
          <w:sz w:val="24"/>
          <w:szCs w:val="24"/>
        </w:rPr>
      </w:pPr>
      <w:hyperlink r:id="rId772" w:tooltip="MDaemon" w:history="1">
        <w:r w:rsidRPr="00503DAF">
          <w:rPr>
            <w:rFonts w:ascii="Times New Roman" w:eastAsia="Times New Roman" w:hAnsi="Times New Roman" w:cs="Times New Roman"/>
            <w:color w:val="0000FF"/>
            <w:sz w:val="24"/>
            <w:szCs w:val="24"/>
            <w:u w:val="single"/>
          </w:rPr>
          <w:t>MDaemon</w:t>
        </w:r>
      </w:hyperlink>
    </w:p>
    <w:p w:rsidR="00503DAF" w:rsidRPr="00503DAF" w:rsidRDefault="00503DAF" w:rsidP="00AB2312">
      <w:pPr>
        <w:numPr>
          <w:ilvl w:val="0"/>
          <w:numId w:val="45"/>
        </w:numPr>
        <w:spacing w:before="100" w:beforeAutospacing="1" w:after="100" w:afterAutospacing="1" w:line="240" w:lineRule="auto"/>
        <w:rPr>
          <w:rFonts w:ascii="Times New Roman" w:eastAsia="Times New Roman" w:hAnsi="Times New Roman" w:cs="Times New Roman"/>
          <w:sz w:val="24"/>
          <w:szCs w:val="24"/>
        </w:rPr>
      </w:pPr>
      <w:hyperlink r:id="rId773" w:tooltip="Mercury Mail Transport System" w:history="1">
        <w:r w:rsidRPr="00503DAF">
          <w:rPr>
            <w:rFonts w:ascii="Times New Roman" w:eastAsia="Times New Roman" w:hAnsi="Times New Roman" w:cs="Times New Roman"/>
            <w:color w:val="0000FF"/>
            <w:sz w:val="24"/>
            <w:szCs w:val="24"/>
            <w:u w:val="single"/>
          </w:rPr>
          <w:t>Mercury Mail Transport System</w:t>
        </w:r>
      </w:hyperlink>
    </w:p>
    <w:p w:rsidR="00503DAF" w:rsidRPr="00503DAF" w:rsidRDefault="00503DAF" w:rsidP="00AB2312">
      <w:pPr>
        <w:numPr>
          <w:ilvl w:val="0"/>
          <w:numId w:val="45"/>
        </w:numPr>
        <w:spacing w:before="100" w:beforeAutospacing="1" w:after="100" w:afterAutospacing="1" w:line="240" w:lineRule="auto"/>
        <w:rPr>
          <w:rFonts w:ascii="Times New Roman" w:eastAsia="Times New Roman" w:hAnsi="Times New Roman" w:cs="Times New Roman"/>
          <w:sz w:val="24"/>
          <w:szCs w:val="24"/>
        </w:rPr>
      </w:pPr>
      <w:hyperlink r:id="rId774" w:tooltip="Microsoft Exchange Server" w:history="1">
        <w:r w:rsidRPr="00503DAF">
          <w:rPr>
            <w:rFonts w:ascii="Times New Roman" w:eastAsia="Times New Roman" w:hAnsi="Times New Roman" w:cs="Times New Roman"/>
            <w:color w:val="0000FF"/>
            <w:sz w:val="24"/>
            <w:szCs w:val="24"/>
            <w:u w:val="single"/>
          </w:rPr>
          <w:t>Microsoft Exchange Server</w:t>
        </w:r>
      </w:hyperlink>
    </w:p>
    <w:p w:rsidR="00503DAF" w:rsidRPr="00503DAF" w:rsidRDefault="00503DAF" w:rsidP="00AB2312">
      <w:pPr>
        <w:numPr>
          <w:ilvl w:val="0"/>
          <w:numId w:val="45"/>
        </w:numPr>
        <w:spacing w:before="100" w:beforeAutospacing="1" w:after="100" w:afterAutospacing="1" w:line="240" w:lineRule="auto"/>
        <w:rPr>
          <w:rFonts w:ascii="Times New Roman" w:eastAsia="Times New Roman" w:hAnsi="Times New Roman" w:cs="Times New Roman"/>
          <w:sz w:val="24"/>
          <w:szCs w:val="24"/>
        </w:rPr>
      </w:pPr>
      <w:hyperlink r:id="rId775" w:tooltip="Novell GroupWise" w:history="1">
        <w:r w:rsidRPr="00503DAF">
          <w:rPr>
            <w:rFonts w:ascii="Times New Roman" w:eastAsia="Times New Roman" w:hAnsi="Times New Roman" w:cs="Times New Roman"/>
            <w:color w:val="0000FF"/>
            <w:sz w:val="24"/>
            <w:szCs w:val="24"/>
            <w:u w:val="single"/>
          </w:rPr>
          <w:t>Novell GroupWise</w:t>
        </w:r>
      </w:hyperlink>
    </w:p>
    <w:p w:rsidR="00503DAF" w:rsidRPr="00503DAF" w:rsidRDefault="00503DAF" w:rsidP="00AB2312">
      <w:pPr>
        <w:numPr>
          <w:ilvl w:val="0"/>
          <w:numId w:val="45"/>
        </w:numPr>
        <w:spacing w:before="100" w:beforeAutospacing="1" w:after="100" w:afterAutospacing="1" w:line="240" w:lineRule="auto"/>
        <w:rPr>
          <w:rFonts w:ascii="Times New Roman" w:eastAsia="Times New Roman" w:hAnsi="Times New Roman" w:cs="Times New Roman"/>
          <w:sz w:val="24"/>
          <w:szCs w:val="24"/>
        </w:rPr>
      </w:pPr>
      <w:hyperlink r:id="rId776" w:tooltip="Novell NetMail" w:history="1">
        <w:r w:rsidRPr="00503DAF">
          <w:rPr>
            <w:rFonts w:ascii="Times New Roman" w:eastAsia="Times New Roman" w:hAnsi="Times New Roman" w:cs="Times New Roman"/>
            <w:color w:val="0000FF"/>
            <w:sz w:val="24"/>
            <w:szCs w:val="24"/>
            <w:u w:val="single"/>
          </w:rPr>
          <w:t>Novell NetMail</w:t>
        </w:r>
      </w:hyperlink>
    </w:p>
    <w:p w:rsidR="00503DAF" w:rsidRPr="00503DAF" w:rsidRDefault="00503DAF" w:rsidP="00AB2312">
      <w:pPr>
        <w:numPr>
          <w:ilvl w:val="0"/>
          <w:numId w:val="45"/>
        </w:numPr>
        <w:spacing w:before="100" w:beforeAutospacing="1" w:after="100" w:afterAutospacing="1" w:line="240" w:lineRule="auto"/>
        <w:rPr>
          <w:rFonts w:ascii="Times New Roman" w:eastAsia="Times New Roman" w:hAnsi="Times New Roman" w:cs="Times New Roman"/>
          <w:sz w:val="24"/>
          <w:szCs w:val="24"/>
        </w:rPr>
      </w:pPr>
      <w:hyperlink r:id="rId777" w:tooltip="Open-Xchange" w:history="1">
        <w:r w:rsidRPr="00503DAF">
          <w:rPr>
            <w:rFonts w:ascii="Times New Roman" w:eastAsia="Times New Roman" w:hAnsi="Times New Roman" w:cs="Times New Roman"/>
            <w:color w:val="0000FF"/>
            <w:sz w:val="24"/>
            <w:szCs w:val="24"/>
            <w:u w:val="single"/>
          </w:rPr>
          <w:t>Open-Xchange</w:t>
        </w:r>
      </w:hyperlink>
    </w:p>
    <w:p w:rsidR="00503DAF" w:rsidRPr="00503DAF" w:rsidRDefault="00503DAF" w:rsidP="00AB2312">
      <w:pPr>
        <w:numPr>
          <w:ilvl w:val="0"/>
          <w:numId w:val="45"/>
        </w:numPr>
        <w:spacing w:before="100" w:beforeAutospacing="1" w:after="100" w:afterAutospacing="1" w:line="240" w:lineRule="auto"/>
        <w:rPr>
          <w:rFonts w:ascii="Times New Roman" w:eastAsia="Times New Roman" w:hAnsi="Times New Roman" w:cs="Times New Roman"/>
          <w:sz w:val="24"/>
          <w:szCs w:val="24"/>
        </w:rPr>
      </w:pPr>
      <w:hyperlink r:id="rId778" w:tooltip="Opendium" w:history="1">
        <w:r w:rsidRPr="00503DAF">
          <w:rPr>
            <w:rFonts w:ascii="Times New Roman" w:eastAsia="Times New Roman" w:hAnsi="Times New Roman" w:cs="Times New Roman"/>
            <w:color w:val="0000FF"/>
            <w:sz w:val="24"/>
            <w:szCs w:val="24"/>
            <w:u w:val="single"/>
          </w:rPr>
          <w:t>Opendium Iceni</w:t>
        </w:r>
      </w:hyperlink>
    </w:p>
    <w:p w:rsidR="00503DAF" w:rsidRPr="00503DAF" w:rsidRDefault="00503DAF" w:rsidP="00AB2312">
      <w:pPr>
        <w:numPr>
          <w:ilvl w:val="0"/>
          <w:numId w:val="45"/>
        </w:numPr>
        <w:spacing w:before="100" w:beforeAutospacing="1" w:after="100" w:afterAutospacing="1" w:line="240" w:lineRule="auto"/>
        <w:rPr>
          <w:rFonts w:ascii="Times New Roman" w:eastAsia="Times New Roman" w:hAnsi="Times New Roman" w:cs="Times New Roman"/>
          <w:sz w:val="24"/>
          <w:szCs w:val="24"/>
        </w:rPr>
      </w:pPr>
      <w:hyperlink r:id="rId779" w:tooltip="Oracle Beehive" w:history="1">
        <w:r w:rsidRPr="00503DAF">
          <w:rPr>
            <w:rFonts w:ascii="Times New Roman" w:eastAsia="Times New Roman" w:hAnsi="Times New Roman" w:cs="Times New Roman"/>
            <w:color w:val="0000FF"/>
            <w:sz w:val="24"/>
            <w:szCs w:val="24"/>
            <w:u w:val="single"/>
          </w:rPr>
          <w:t>Oracle Beehive</w:t>
        </w:r>
      </w:hyperlink>
    </w:p>
    <w:p w:rsidR="00503DAF" w:rsidRPr="00503DAF" w:rsidRDefault="00503DAF" w:rsidP="00AB2312">
      <w:pPr>
        <w:numPr>
          <w:ilvl w:val="0"/>
          <w:numId w:val="45"/>
        </w:numPr>
        <w:spacing w:before="100" w:beforeAutospacing="1" w:after="100" w:afterAutospacing="1" w:line="240" w:lineRule="auto"/>
        <w:rPr>
          <w:rFonts w:ascii="Times New Roman" w:eastAsia="Times New Roman" w:hAnsi="Times New Roman" w:cs="Times New Roman"/>
          <w:sz w:val="24"/>
          <w:szCs w:val="24"/>
        </w:rPr>
      </w:pPr>
      <w:hyperlink r:id="rId780" w:tooltip="Synovel Collabsuite" w:history="1">
        <w:r w:rsidRPr="00503DAF">
          <w:rPr>
            <w:rFonts w:ascii="Times New Roman" w:eastAsia="Times New Roman" w:hAnsi="Times New Roman" w:cs="Times New Roman"/>
            <w:color w:val="0000FF"/>
            <w:sz w:val="24"/>
            <w:szCs w:val="24"/>
            <w:u w:val="single"/>
          </w:rPr>
          <w:t>Synovel Collabsuite</w:t>
        </w:r>
      </w:hyperlink>
    </w:p>
    <w:p w:rsidR="00503DAF" w:rsidRPr="00503DAF" w:rsidRDefault="00503DAF" w:rsidP="00AB2312">
      <w:pPr>
        <w:numPr>
          <w:ilvl w:val="0"/>
          <w:numId w:val="45"/>
        </w:numPr>
        <w:spacing w:before="100" w:beforeAutospacing="1" w:after="100" w:afterAutospacing="1" w:line="240" w:lineRule="auto"/>
        <w:rPr>
          <w:rFonts w:ascii="Times New Roman" w:eastAsia="Times New Roman" w:hAnsi="Times New Roman" w:cs="Times New Roman"/>
          <w:sz w:val="24"/>
          <w:szCs w:val="24"/>
        </w:rPr>
      </w:pPr>
      <w:hyperlink r:id="rId781" w:tooltip="UW IMAP" w:history="1">
        <w:r w:rsidRPr="00503DAF">
          <w:rPr>
            <w:rFonts w:ascii="Times New Roman" w:eastAsia="Times New Roman" w:hAnsi="Times New Roman" w:cs="Times New Roman"/>
            <w:color w:val="0000FF"/>
            <w:sz w:val="24"/>
            <w:szCs w:val="24"/>
            <w:u w:val="single"/>
          </w:rPr>
          <w:t>UW IMAP</w:t>
        </w:r>
      </w:hyperlink>
    </w:p>
    <w:p w:rsidR="00503DAF" w:rsidRPr="00503DAF" w:rsidRDefault="00503DAF" w:rsidP="00AB2312">
      <w:pPr>
        <w:numPr>
          <w:ilvl w:val="0"/>
          <w:numId w:val="45"/>
        </w:numPr>
        <w:spacing w:before="100" w:beforeAutospacing="1" w:after="100" w:afterAutospacing="1" w:line="240" w:lineRule="auto"/>
        <w:rPr>
          <w:rFonts w:ascii="Times New Roman" w:eastAsia="Times New Roman" w:hAnsi="Times New Roman" w:cs="Times New Roman"/>
          <w:sz w:val="24"/>
          <w:szCs w:val="24"/>
        </w:rPr>
      </w:pPr>
      <w:hyperlink r:id="rId782" w:tooltip="WinGate (computing)" w:history="1">
        <w:r w:rsidRPr="00503DAF">
          <w:rPr>
            <w:rFonts w:ascii="Times New Roman" w:eastAsia="Times New Roman" w:hAnsi="Times New Roman" w:cs="Times New Roman"/>
            <w:color w:val="0000FF"/>
            <w:sz w:val="24"/>
            <w:szCs w:val="24"/>
            <w:u w:val="single"/>
          </w:rPr>
          <w:t>WinGate</w:t>
        </w:r>
      </w:hyperlink>
    </w:p>
    <w:p w:rsidR="00503DAF" w:rsidRPr="00503DAF" w:rsidRDefault="00503DAF" w:rsidP="00AB2312">
      <w:pPr>
        <w:numPr>
          <w:ilvl w:val="0"/>
          <w:numId w:val="45"/>
        </w:numPr>
        <w:spacing w:before="100" w:beforeAutospacing="1" w:after="100" w:afterAutospacing="1" w:line="240" w:lineRule="auto"/>
        <w:rPr>
          <w:rFonts w:ascii="Times New Roman" w:eastAsia="Times New Roman" w:hAnsi="Times New Roman" w:cs="Times New Roman"/>
          <w:sz w:val="24"/>
          <w:szCs w:val="24"/>
        </w:rPr>
      </w:pPr>
      <w:hyperlink r:id="rId783" w:tooltip="XMail" w:history="1">
        <w:r w:rsidRPr="00503DAF">
          <w:rPr>
            <w:rFonts w:ascii="Times New Roman" w:eastAsia="Times New Roman" w:hAnsi="Times New Roman" w:cs="Times New Roman"/>
            <w:color w:val="0000FF"/>
            <w:sz w:val="24"/>
            <w:szCs w:val="24"/>
            <w:u w:val="single"/>
          </w:rPr>
          <w:t>XMail</w:t>
        </w:r>
      </w:hyperlink>
    </w:p>
    <w:p w:rsidR="00503DAF" w:rsidRPr="00503DAF" w:rsidRDefault="00503DAF" w:rsidP="00AB2312">
      <w:pPr>
        <w:numPr>
          <w:ilvl w:val="0"/>
          <w:numId w:val="45"/>
        </w:numPr>
        <w:spacing w:before="100" w:beforeAutospacing="1" w:after="100" w:afterAutospacing="1" w:line="240" w:lineRule="auto"/>
        <w:rPr>
          <w:rFonts w:ascii="Times New Roman" w:eastAsia="Times New Roman" w:hAnsi="Times New Roman" w:cs="Times New Roman"/>
          <w:sz w:val="24"/>
          <w:szCs w:val="24"/>
        </w:rPr>
      </w:pPr>
      <w:hyperlink r:id="rId784" w:tooltip="Zarafa (software)" w:history="1">
        <w:r w:rsidRPr="00503DAF">
          <w:rPr>
            <w:rFonts w:ascii="Times New Roman" w:eastAsia="Times New Roman" w:hAnsi="Times New Roman" w:cs="Times New Roman"/>
            <w:color w:val="0000FF"/>
            <w:sz w:val="24"/>
            <w:szCs w:val="24"/>
            <w:u w:val="single"/>
          </w:rPr>
          <w:t>Zarafa</w:t>
        </w:r>
      </w:hyperlink>
    </w:p>
    <w:p w:rsidR="00503DAF" w:rsidRPr="00503DAF" w:rsidRDefault="00503DAF" w:rsidP="00AB2312">
      <w:pPr>
        <w:numPr>
          <w:ilvl w:val="0"/>
          <w:numId w:val="45"/>
        </w:numPr>
        <w:spacing w:before="100" w:beforeAutospacing="1" w:after="100" w:afterAutospacing="1" w:line="240" w:lineRule="auto"/>
        <w:rPr>
          <w:rFonts w:ascii="Times New Roman" w:eastAsia="Times New Roman" w:hAnsi="Times New Roman" w:cs="Times New Roman"/>
          <w:sz w:val="24"/>
          <w:szCs w:val="24"/>
        </w:rPr>
      </w:pPr>
      <w:hyperlink r:id="rId785" w:tooltip="Zentyal" w:history="1">
        <w:r w:rsidRPr="00503DAF">
          <w:rPr>
            <w:rFonts w:ascii="Times New Roman" w:eastAsia="Times New Roman" w:hAnsi="Times New Roman" w:cs="Times New Roman"/>
            <w:color w:val="0000FF"/>
            <w:sz w:val="24"/>
            <w:szCs w:val="24"/>
            <w:u w:val="single"/>
          </w:rPr>
          <w:t>Zentyal</w:t>
        </w:r>
      </w:hyperlink>
    </w:p>
    <w:p w:rsidR="00503DAF" w:rsidRPr="00503DAF" w:rsidRDefault="00503DAF" w:rsidP="00AB2312">
      <w:pPr>
        <w:numPr>
          <w:ilvl w:val="0"/>
          <w:numId w:val="45"/>
        </w:numPr>
        <w:spacing w:before="100" w:beforeAutospacing="1" w:after="100" w:afterAutospacing="1" w:line="240" w:lineRule="auto"/>
        <w:rPr>
          <w:rFonts w:ascii="Times New Roman" w:eastAsia="Times New Roman" w:hAnsi="Times New Roman" w:cs="Times New Roman"/>
          <w:sz w:val="24"/>
          <w:szCs w:val="24"/>
        </w:rPr>
      </w:pPr>
      <w:hyperlink r:id="rId786" w:tooltip="Zimbra" w:history="1">
        <w:r w:rsidRPr="00503DAF">
          <w:rPr>
            <w:rFonts w:ascii="Times New Roman" w:eastAsia="Times New Roman" w:hAnsi="Times New Roman" w:cs="Times New Roman"/>
            <w:color w:val="0000FF"/>
            <w:sz w:val="24"/>
            <w:szCs w:val="24"/>
            <w:u w:val="single"/>
          </w:rPr>
          <w:t>Zimbra</w:t>
        </w:r>
      </w:hyperlink>
    </w:p>
    <w:p w:rsidR="00503DAF" w:rsidRPr="00503DAF" w:rsidRDefault="00503DAF" w:rsidP="00503DAF">
      <w:pPr>
        <w:spacing w:before="100" w:beforeAutospacing="1" w:after="100" w:afterAutospacing="1" w:line="240" w:lineRule="auto"/>
        <w:outlineLvl w:val="1"/>
        <w:rPr>
          <w:rFonts w:ascii="Times New Roman" w:eastAsia="Times New Roman" w:hAnsi="Times New Roman" w:cs="Times New Roman"/>
          <w:b/>
          <w:bCs/>
          <w:sz w:val="36"/>
          <w:szCs w:val="36"/>
        </w:rPr>
      </w:pPr>
      <w:hyperlink r:id="rId787" w:tooltip="Mail filter" w:history="1">
        <w:r w:rsidRPr="00503DAF">
          <w:rPr>
            <w:rFonts w:ascii="Times New Roman" w:eastAsia="Times New Roman" w:hAnsi="Times New Roman" w:cs="Times New Roman"/>
            <w:b/>
            <w:bCs/>
            <w:color w:val="0000FF"/>
            <w:sz w:val="36"/>
            <w:szCs w:val="36"/>
            <w:u w:val="single"/>
          </w:rPr>
          <w:t>Mail filtering</w:t>
        </w:r>
      </w:hyperlink>
    </w:p>
    <w:p w:rsidR="00503DAF" w:rsidRPr="00503DAF" w:rsidRDefault="00503DAF" w:rsidP="00AB2312">
      <w:pPr>
        <w:numPr>
          <w:ilvl w:val="0"/>
          <w:numId w:val="46"/>
        </w:numPr>
        <w:spacing w:before="100" w:beforeAutospacing="1" w:after="100" w:afterAutospacing="1" w:line="240" w:lineRule="auto"/>
        <w:rPr>
          <w:rFonts w:ascii="Times New Roman" w:eastAsia="Times New Roman" w:hAnsi="Times New Roman" w:cs="Times New Roman"/>
          <w:sz w:val="24"/>
          <w:szCs w:val="24"/>
        </w:rPr>
      </w:pPr>
      <w:hyperlink r:id="rId788" w:tooltip="Anti-Spam SMTP Proxy" w:history="1">
        <w:r w:rsidRPr="00503DAF">
          <w:rPr>
            <w:rFonts w:ascii="Times New Roman" w:eastAsia="Times New Roman" w:hAnsi="Times New Roman" w:cs="Times New Roman"/>
            <w:color w:val="0000FF"/>
            <w:sz w:val="24"/>
            <w:szCs w:val="24"/>
            <w:u w:val="single"/>
          </w:rPr>
          <w:t>Anti-Spam SMTP Proxy</w:t>
        </w:r>
      </w:hyperlink>
    </w:p>
    <w:p w:rsidR="00503DAF" w:rsidRPr="00503DAF" w:rsidRDefault="00503DAF" w:rsidP="00AB2312">
      <w:pPr>
        <w:numPr>
          <w:ilvl w:val="0"/>
          <w:numId w:val="46"/>
        </w:numPr>
        <w:spacing w:before="100" w:beforeAutospacing="1" w:after="100" w:afterAutospacing="1" w:line="240" w:lineRule="auto"/>
        <w:rPr>
          <w:rFonts w:ascii="Times New Roman" w:eastAsia="Times New Roman" w:hAnsi="Times New Roman" w:cs="Times New Roman"/>
          <w:sz w:val="24"/>
          <w:szCs w:val="24"/>
        </w:rPr>
      </w:pPr>
      <w:hyperlink r:id="rId789" w:tooltip="Axigen" w:history="1">
        <w:r w:rsidRPr="00503DAF">
          <w:rPr>
            <w:rFonts w:ascii="Times New Roman" w:eastAsia="Times New Roman" w:hAnsi="Times New Roman" w:cs="Times New Roman"/>
            <w:color w:val="0000FF"/>
            <w:sz w:val="24"/>
            <w:szCs w:val="24"/>
            <w:u w:val="single"/>
          </w:rPr>
          <w:t>Axigen</w:t>
        </w:r>
      </w:hyperlink>
    </w:p>
    <w:p w:rsidR="00503DAF" w:rsidRPr="00503DAF" w:rsidRDefault="00503DAF" w:rsidP="00AB2312">
      <w:pPr>
        <w:numPr>
          <w:ilvl w:val="0"/>
          <w:numId w:val="46"/>
        </w:numPr>
        <w:spacing w:before="100" w:beforeAutospacing="1" w:after="100" w:afterAutospacing="1" w:line="240" w:lineRule="auto"/>
        <w:rPr>
          <w:rFonts w:ascii="Times New Roman" w:eastAsia="Times New Roman" w:hAnsi="Times New Roman" w:cs="Times New Roman"/>
          <w:sz w:val="24"/>
          <w:szCs w:val="24"/>
        </w:rPr>
      </w:pPr>
      <w:hyperlink r:id="rId790" w:tooltip="Bogofilter" w:history="1">
        <w:r w:rsidRPr="00503DAF">
          <w:rPr>
            <w:rFonts w:ascii="Times New Roman" w:eastAsia="Times New Roman" w:hAnsi="Times New Roman" w:cs="Times New Roman"/>
            <w:color w:val="0000FF"/>
            <w:sz w:val="24"/>
            <w:szCs w:val="24"/>
            <w:u w:val="single"/>
          </w:rPr>
          <w:t>Bogofilter</w:t>
        </w:r>
      </w:hyperlink>
    </w:p>
    <w:p w:rsidR="00503DAF" w:rsidRPr="00503DAF" w:rsidRDefault="00503DAF" w:rsidP="00AB2312">
      <w:pPr>
        <w:numPr>
          <w:ilvl w:val="0"/>
          <w:numId w:val="46"/>
        </w:numPr>
        <w:spacing w:before="100" w:beforeAutospacing="1" w:after="100" w:afterAutospacing="1" w:line="240" w:lineRule="auto"/>
        <w:rPr>
          <w:rFonts w:ascii="Times New Roman" w:eastAsia="Times New Roman" w:hAnsi="Times New Roman" w:cs="Times New Roman"/>
          <w:sz w:val="24"/>
          <w:szCs w:val="24"/>
        </w:rPr>
      </w:pPr>
      <w:hyperlink r:id="rId791" w:anchor="SECURE_Email_Gateway" w:tooltip="Clearswift" w:history="1">
        <w:r w:rsidRPr="00503DAF">
          <w:rPr>
            <w:rFonts w:ascii="Times New Roman" w:eastAsia="Times New Roman" w:hAnsi="Times New Roman" w:cs="Times New Roman"/>
            <w:color w:val="0000FF"/>
            <w:sz w:val="24"/>
            <w:szCs w:val="24"/>
            <w:u w:val="single"/>
          </w:rPr>
          <w:t>Clearswift Secure Email Gateway</w:t>
        </w:r>
      </w:hyperlink>
    </w:p>
    <w:p w:rsidR="00503DAF" w:rsidRPr="00503DAF" w:rsidRDefault="00503DAF" w:rsidP="00AB2312">
      <w:pPr>
        <w:numPr>
          <w:ilvl w:val="0"/>
          <w:numId w:val="46"/>
        </w:numPr>
        <w:spacing w:before="100" w:beforeAutospacing="1" w:after="100" w:afterAutospacing="1" w:line="240" w:lineRule="auto"/>
        <w:rPr>
          <w:rFonts w:ascii="Times New Roman" w:eastAsia="Times New Roman" w:hAnsi="Times New Roman" w:cs="Times New Roman"/>
          <w:sz w:val="24"/>
          <w:szCs w:val="24"/>
        </w:rPr>
      </w:pPr>
      <w:hyperlink r:id="rId792" w:tooltip="DSPAM" w:history="1">
        <w:r w:rsidRPr="00503DAF">
          <w:rPr>
            <w:rFonts w:ascii="Times New Roman" w:eastAsia="Times New Roman" w:hAnsi="Times New Roman" w:cs="Times New Roman"/>
            <w:color w:val="0000FF"/>
            <w:sz w:val="24"/>
            <w:szCs w:val="24"/>
            <w:u w:val="single"/>
          </w:rPr>
          <w:t>DSPAM</w:t>
        </w:r>
      </w:hyperlink>
    </w:p>
    <w:p w:rsidR="00503DAF" w:rsidRPr="00503DAF" w:rsidRDefault="00503DAF" w:rsidP="00AB2312">
      <w:pPr>
        <w:numPr>
          <w:ilvl w:val="0"/>
          <w:numId w:val="46"/>
        </w:numPr>
        <w:spacing w:before="100" w:beforeAutospacing="1" w:after="100" w:afterAutospacing="1" w:line="240" w:lineRule="auto"/>
        <w:rPr>
          <w:rFonts w:ascii="Times New Roman" w:eastAsia="Times New Roman" w:hAnsi="Times New Roman" w:cs="Times New Roman"/>
          <w:sz w:val="24"/>
          <w:szCs w:val="24"/>
        </w:rPr>
      </w:pPr>
      <w:hyperlink r:id="rId793" w:tooltip="Gordano Messaging Suite" w:history="1">
        <w:r w:rsidRPr="00503DAF">
          <w:rPr>
            <w:rFonts w:ascii="Times New Roman" w:eastAsia="Times New Roman" w:hAnsi="Times New Roman" w:cs="Times New Roman"/>
            <w:color w:val="0000FF"/>
            <w:sz w:val="24"/>
            <w:szCs w:val="24"/>
            <w:u w:val="single"/>
          </w:rPr>
          <w:t>Gordano Messaging Suite</w:t>
        </w:r>
      </w:hyperlink>
    </w:p>
    <w:p w:rsidR="00503DAF" w:rsidRPr="00503DAF" w:rsidRDefault="00503DAF" w:rsidP="00AB2312">
      <w:pPr>
        <w:numPr>
          <w:ilvl w:val="0"/>
          <w:numId w:val="46"/>
        </w:numPr>
        <w:spacing w:before="100" w:beforeAutospacing="1" w:after="100" w:afterAutospacing="1" w:line="240" w:lineRule="auto"/>
        <w:rPr>
          <w:rFonts w:ascii="Times New Roman" w:eastAsia="Times New Roman" w:hAnsi="Times New Roman" w:cs="Times New Roman"/>
          <w:sz w:val="24"/>
          <w:szCs w:val="24"/>
        </w:rPr>
      </w:pPr>
      <w:hyperlink r:id="rId794" w:tooltip="Halon (software)" w:history="1">
        <w:r w:rsidRPr="00503DAF">
          <w:rPr>
            <w:rFonts w:ascii="Times New Roman" w:eastAsia="Times New Roman" w:hAnsi="Times New Roman" w:cs="Times New Roman"/>
            <w:color w:val="0000FF"/>
            <w:sz w:val="24"/>
            <w:szCs w:val="24"/>
            <w:u w:val="single"/>
          </w:rPr>
          <w:t>Halon</w:t>
        </w:r>
      </w:hyperlink>
    </w:p>
    <w:p w:rsidR="00503DAF" w:rsidRPr="00503DAF" w:rsidRDefault="00503DAF" w:rsidP="00AB2312">
      <w:pPr>
        <w:numPr>
          <w:ilvl w:val="0"/>
          <w:numId w:val="46"/>
        </w:numPr>
        <w:spacing w:before="100" w:beforeAutospacing="1" w:after="100" w:afterAutospacing="1" w:line="240" w:lineRule="auto"/>
        <w:rPr>
          <w:rFonts w:ascii="Times New Roman" w:eastAsia="Times New Roman" w:hAnsi="Times New Roman" w:cs="Times New Roman"/>
          <w:sz w:val="24"/>
          <w:szCs w:val="24"/>
        </w:rPr>
      </w:pPr>
      <w:hyperlink r:id="rId795" w:tooltip="IceWarp Mail Server" w:history="1">
        <w:r w:rsidRPr="00503DAF">
          <w:rPr>
            <w:rFonts w:ascii="Times New Roman" w:eastAsia="Times New Roman" w:hAnsi="Times New Roman" w:cs="Times New Roman"/>
            <w:color w:val="0000FF"/>
            <w:sz w:val="24"/>
            <w:szCs w:val="24"/>
            <w:u w:val="single"/>
          </w:rPr>
          <w:t>IceWarp Mail Server</w:t>
        </w:r>
      </w:hyperlink>
    </w:p>
    <w:p w:rsidR="00503DAF" w:rsidRPr="00503DAF" w:rsidRDefault="00503DAF" w:rsidP="00AB2312">
      <w:pPr>
        <w:numPr>
          <w:ilvl w:val="0"/>
          <w:numId w:val="46"/>
        </w:numPr>
        <w:spacing w:before="100" w:beforeAutospacing="1" w:after="100" w:afterAutospacing="1" w:line="240" w:lineRule="auto"/>
        <w:rPr>
          <w:rFonts w:ascii="Times New Roman" w:eastAsia="Times New Roman" w:hAnsi="Times New Roman" w:cs="Times New Roman"/>
          <w:sz w:val="24"/>
          <w:szCs w:val="24"/>
        </w:rPr>
      </w:pPr>
      <w:hyperlink r:id="rId796" w:tooltip="Kerio Connect" w:history="1">
        <w:r w:rsidRPr="00503DAF">
          <w:rPr>
            <w:rFonts w:ascii="Times New Roman" w:eastAsia="Times New Roman" w:hAnsi="Times New Roman" w:cs="Times New Roman"/>
            <w:color w:val="0000FF"/>
            <w:sz w:val="24"/>
            <w:szCs w:val="24"/>
            <w:u w:val="single"/>
          </w:rPr>
          <w:t>Kerio Connect</w:t>
        </w:r>
      </w:hyperlink>
    </w:p>
    <w:p w:rsidR="00503DAF" w:rsidRPr="00503DAF" w:rsidRDefault="00503DAF" w:rsidP="00AB2312">
      <w:pPr>
        <w:numPr>
          <w:ilvl w:val="0"/>
          <w:numId w:val="46"/>
        </w:numPr>
        <w:spacing w:before="100" w:beforeAutospacing="1" w:after="100" w:afterAutospacing="1" w:line="240" w:lineRule="auto"/>
        <w:rPr>
          <w:rFonts w:ascii="Times New Roman" w:eastAsia="Times New Roman" w:hAnsi="Times New Roman" w:cs="Times New Roman"/>
          <w:sz w:val="24"/>
          <w:szCs w:val="24"/>
        </w:rPr>
      </w:pPr>
      <w:hyperlink r:id="rId797" w:tooltip="MailChannels" w:history="1">
        <w:r w:rsidRPr="00503DAF">
          <w:rPr>
            <w:rFonts w:ascii="Times New Roman" w:eastAsia="Times New Roman" w:hAnsi="Times New Roman" w:cs="Times New Roman"/>
            <w:color w:val="0000FF"/>
            <w:sz w:val="24"/>
            <w:szCs w:val="24"/>
            <w:u w:val="single"/>
          </w:rPr>
          <w:t>MailChannels</w:t>
        </w:r>
      </w:hyperlink>
    </w:p>
    <w:p w:rsidR="00503DAF" w:rsidRPr="00503DAF" w:rsidRDefault="00503DAF" w:rsidP="00AB2312">
      <w:pPr>
        <w:numPr>
          <w:ilvl w:val="0"/>
          <w:numId w:val="46"/>
        </w:numPr>
        <w:spacing w:before="100" w:beforeAutospacing="1" w:after="100" w:afterAutospacing="1" w:line="240" w:lineRule="auto"/>
        <w:rPr>
          <w:rFonts w:ascii="Times New Roman" w:eastAsia="Times New Roman" w:hAnsi="Times New Roman" w:cs="Times New Roman"/>
          <w:sz w:val="24"/>
          <w:szCs w:val="24"/>
        </w:rPr>
      </w:pPr>
      <w:hyperlink r:id="rId798" w:tooltip="MailScanner" w:history="1">
        <w:r w:rsidRPr="00503DAF">
          <w:rPr>
            <w:rFonts w:ascii="Times New Roman" w:eastAsia="Times New Roman" w:hAnsi="Times New Roman" w:cs="Times New Roman"/>
            <w:color w:val="0000FF"/>
            <w:sz w:val="24"/>
            <w:szCs w:val="24"/>
            <w:u w:val="single"/>
          </w:rPr>
          <w:t>MailScanner</w:t>
        </w:r>
      </w:hyperlink>
    </w:p>
    <w:p w:rsidR="00503DAF" w:rsidRPr="00503DAF" w:rsidRDefault="00503DAF" w:rsidP="00AB2312">
      <w:pPr>
        <w:numPr>
          <w:ilvl w:val="0"/>
          <w:numId w:val="46"/>
        </w:numPr>
        <w:spacing w:before="100" w:beforeAutospacing="1" w:after="100" w:afterAutospacing="1" w:line="240" w:lineRule="auto"/>
        <w:rPr>
          <w:rFonts w:ascii="Times New Roman" w:eastAsia="Times New Roman" w:hAnsi="Times New Roman" w:cs="Times New Roman"/>
          <w:sz w:val="24"/>
          <w:szCs w:val="24"/>
        </w:rPr>
      </w:pPr>
      <w:hyperlink r:id="rId799" w:tooltip="Mailtraq" w:history="1">
        <w:r w:rsidRPr="00503DAF">
          <w:rPr>
            <w:rFonts w:ascii="Times New Roman" w:eastAsia="Times New Roman" w:hAnsi="Times New Roman" w:cs="Times New Roman"/>
            <w:color w:val="0000FF"/>
            <w:sz w:val="24"/>
            <w:szCs w:val="24"/>
            <w:u w:val="single"/>
          </w:rPr>
          <w:t>Mailtraq</w:t>
        </w:r>
      </w:hyperlink>
    </w:p>
    <w:p w:rsidR="00503DAF" w:rsidRPr="00503DAF" w:rsidRDefault="00503DAF" w:rsidP="00AB2312">
      <w:pPr>
        <w:numPr>
          <w:ilvl w:val="0"/>
          <w:numId w:val="46"/>
        </w:numPr>
        <w:spacing w:before="100" w:beforeAutospacing="1" w:after="100" w:afterAutospacing="1" w:line="240" w:lineRule="auto"/>
        <w:rPr>
          <w:rFonts w:ascii="Times New Roman" w:eastAsia="Times New Roman" w:hAnsi="Times New Roman" w:cs="Times New Roman"/>
          <w:sz w:val="24"/>
          <w:szCs w:val="24"/>
        </w:rPr>
      </w:pPr>
      <w:hyperlink r:id="rId800" w:tooltip="Mimecast" w:history="1">
        <w:r w:rsidRPr="00503DAF">
          <w:rPr>
            <w:rFonts w:ascii="Times New Roman" w:eastAsia="Times New Roman" w:hAnsi="Times New Roman" w:cs="Times New Roman"/>
            <w:color w:val="0000FF"/>
            <w:sz w:val="24"/>
            <w:szCs w:val="24"/>
            <w:u w:val="single"/>
          </w:rPr>
          <w:t>Mimecast</w:t>
        </w:r>
      </w:hyperlink>
    </w:p>
    <w:p w:rsidR="00503DAF" w:rsidRPr="00503DAF" w:rsidRDefault="00503DAF" w:rsidP="00AB2312">
      <w:pPr>
        <w:numPr>
          <w:ilvl w:val="0"/>
          <w:numId w:val="46"/>
        </w:numPr>
        <w:spacing w:before="100" w:beforeAutospacing="1" w:after="100" w:afterAutospacing="1" w:line="240" w:lineRule="auto"/>
        <w:rPr>
          <w:rFonts w:ascii="Times New Roman" w:eastAsia="Times New Roman" w:hAnsi="Times New Roman" w:cs="Times New Roman"/>
          <w:sz w:val="24"/>
          <w:szCs w:val="24"/>
        </w:rPr>
      </w:pPr>
      <w:hyperlink r:id="rId801" w:tooltip="MDaemon" w:history="1">
        <w:r w:rsidRPr="00503DAF">
          <w:rPr>
            <w:rFonts w:ascii="Times New Roman" w:eastAsia="Times New Roman" w:hAnsi="Times New Roman" w:cs="Times New Roman"/>
            <w:color w:val="0000FF"/>
            <w:sz w:val="24"/>
            <w:szCs w:val="24"/>
            <w:u w:val="single"/>
          </w:rPr>
          <w:t>MDaemon</w:t>
        </w:r>
      </w:hyperlink>
    </w:p>
    <w:p w:rsidR="00503DAF" w:rsidRPr="00503DAF" w:rsidRDefault="00503DAF" w:rsidP="00AB2312">
      <w:pPr>
        <w:numPr>
          <w:ilvl w:val="0"/>
          <w:numId w:val="46"/>
        </w:numPr>
        <w:spacing w:before="100" w:beforeAutospacing="1" w:after="100" w:afterAutospacing="1" w:line="240" w:lineRule="auto"/>
        <w:rPr>
          <w:rFonts w:ascii="Times New Roman" w:eastAsia="Times New Roman" w:hAnsi="Times New Roman" w:cs="Times New Roman"/>
          <w:sz w:val="24"/>
          <w:szCs w:val="24"/>
        </w:rPr>
      </w:pPr>
      <w:hyperlink r:id="rId802" w:tooltip="MIMEDefang" w:history="1">
        <w:r w:rsidRPr="00503DAF">
          <w:rPr>
            <w:rFonts w:ascii="Times New Roman" w:eastAsia="Times New Roman" w:hAnsi="Times New Roman" w:cs="Times New Roman"/>
            <w:color w:val="0000FF"/>
            <w:sz w:val="24"/>
            <w:szCs w:val="24"/>
            <w:u w:val="single"/>
          </w:rPr>
          <w:t>MIMEDefang</w:t>
        </w:r>
      </w:hyperlink>
    </w:p>
    <w:p w:rsidR="00503DAF" w:rsidRPr="00503DAF" w:rsidRDefault="00503DAF" w:rsidP="00AB2312">
      <w:pPr>
        <w:numPr>
          <w:ilvl w:val="0"/>
          <w:numId w:val="46"/>
        </w:numPr>
        <w:spacing w:before="100" w:beforeAutospacing="1" w:after="100" w:afterAutospacing="1" w:line="240" w:lineRule="auto"/>
        <w:rPr>
          <w:rFonts w:ascii="Times New Roman" w:eastAsia="Times New Roman" w:hAnsi="Times New Roman" w:cs="Times New Roman"/>
          <w:sz w:val="24"/>
          <w:szCs w:val="24"/>
        </w:rPr>
      </w:pPr>
      <w:hyperlink r:id="rId803" w:tooltip="Message Systems" w:history="1">
        <w:r w:rsidRPr="00503DAF">
          <w:rPr>
            <w:rFonts w:ascii="Times New Roman" w:eastAsia="Times New Roman" w:hAnsi="Times New Roman" w:cs="Times New Roman"/>
            <w:color w:val="0000FF"/>
            <w:sz w:val="24"/>
            <w:szCs w:val="24"/>
            <w:u w:val="single"/>
          </w:rPr>
          <w:t>Momentum</w:t>
        </w:r>
      </w:hyperlink>
    </w:p>
    <w:p w:rsidR="00503DAF" w:rsidRPr="00503DAF" w:rsidRDefault="00503DAF" w:rsidP="00AB2312">
      <w:pPr>
        <w:numPr>
          <w:ilvl w:val="0"/>
          <w:numId w:val="46"/>
        </w:numPr>
        <w:spacing w:before="100" w:beforeAutospacing="1" w:after="100" w:afterAutospacing="1" w:line="240" w:lineRule="auto"/>
        <w:rPr>
          <w:rFonts w:ascii="Times New Roman" w:eastAsia="Times New Roman" w:hAnsi="Times New Roman" w:cs="Times New Roman"/>
          <w:sz w:val="24"/>
          <w:szCs w:val="24"/>
        </w:rPr>
      </w:pPr>
      <w:hyperlink r:id="rId804" w:tooltip="Opendium" w:history="1">
        <w:r w:rsidRPr="00503DAF">
          <w:rPr>
            <w:rFonts w:ascii="Times New Roman" w:eastAsia="Times New Roman" w:hAnsi="Times New Roman" w:cs="Times New Roman"/>
            <w:color w:val="0000FF"/>
            <w:sz w:val="24"/>
            <w:szCs w:val="24"/>
            <w:u w:val="single"/>
          </w:rPr>
          <w:t>Opendium Iceni</w:t>
        </w:r>
      </w:hyperlink>
    </w:p>
    <w:p w:rsidR="00503DAF" w:rsidRPr="00503DAF" w:rsidRDefault="00503DAF" w:rsidP="00AB2312">
      <w:pPr>
        <w:numPr>
          <w:ilvl w:val="0"/>
          <w:numId w:val="46"/>
        </w:numPr>
        <w:spacing w:before="100" w:beforeAutospacing="1" w:after="100" w:afterAutospacing="1" w:line="240" w:lineRule="auto"/>
        <w:rPr>
          <w:rFonts w:ascii="Times New Roman" w:eastAsia="Times New Roman" w:hAnsi="Times New Roman" w:cs="Times New Roman"/>
          <w:sz w:val="24"/>
          <w:szCs w:val="24"/>
        </w:rPr>
      </w:pPr>
      <w:hyperlink r:id="rId805" w:tooltip="Procmail" w:history="1">
        <w:r w:rsidRPr="00503DAF">
          <w:rPr>
            <w:rFonts w:ascii="Times New Roman" w:eastAsia="Times New Roman" w:hAnsi="Times New Roman" w:cs="Times New Roman"/>
            <w:color w:val="0000FF"/>
            <w:sz w:val="24"/>
            <w:szCs w:val="24"/>
            <w:u w:val="single"/>
          </w:rPr>
          <w:t>Procmail</w:t>
        </w:r>
      </w:hyperlink>
    </w:p>
    <w:p w:rsidR="00503DAF" w:rsidRPr="00503DAF" w:rsidRDefault="00503DAF" w:rsidP="00AB2312">
      <w:pPr>
        <w:numPr>
          <w:ilvl w:val="0"/>
          <w:numId w:val="46"/>
        </w:numPr>
        <w:spacing w:before="100" w:beforeAutospacing="1" w:after="100" w:afterAutospacing="1" w:line="240" w:lineRule="auto"/>
        <w:rPr>
          <w:rFonts w:ascii="Times New Roman" w:eastAsia="Times New Roman" w:hAnsi="Times New Roman" w:cs="Times New Roman"/>
          <w:sz w:val="24"/>
          <w:szCs w:val="24"/>
        </w:rPr>
      </w:pPr>
      <w:hyperlink r:id="rId806" w:tooltip="PureMessage" w:history="1">
        <w:r w:rsidRPr="00503DAF">
          <w:rPr>
            <w:rFonts w:ascii="Times New Roman" w:eastAsia="Times New Roman" w:hAnsi="Times New Roman" w:cs="Times New Roman"/>
            <w:color w:val="0000FF"/>
            <w:sz w:val="24"/>
            <w:szCs w:val="24"/>
            <w:u w:val="single"/>
          </w:rPr>
          <w:t>PureMessage</w:t>
        </w:r>
      </w:hyperlink>
    </w:p>
    <w:p w:rsidR="00503DAF" w:rsidRPr="00503DAF" w:rsidRDefault="00503DAF" w:rsidP="00AB2312">
      <w:pPr>
        <w:numPr>
          <w:ilvl w:val="0"/>
          <w:numId w:val="46"/>
        </w:numPr>
        <w:spacing w:before="100" w:beforeAutospacing="1" w:after="100" w:afterAutospacing="1" w:line="240" w:lineRule="auto"/>
        <w:rPr>
          <w:rFonts w:ascii="Times New Roman" w:eastAsia="Times New Roman" w:hAnsi="Times New Roman" w:cs="Times New Roman"/>
          <w:sz w:val="24"/>
          <w:szCs w:val="24"/>
        </w:rPr>
      </w:pPr>
      <w:hyperlink r:id="rId807" w:tooltip="SurfControl" w:history="1">
        <w:r w:rsidRPr="00503DAF">
          <w:rPr>
            <w:rFonts w:ascii="Times New Roman" w:eastAsia="Times New Roman" w:hAnsi="Times New Roman" w:cs="Times New Roman"/>
            <w:color w:val="0000FF"/>
            <w:sz w:val="24"/>
            <w:szCs w:val="24"/>
            <w:u w:val="single"/>
          </w:rPr>
          <w:t>SurfControl</w:t>
        </w:r>
      </w:hyperlink>
    </w:p>
    <w:p w:rsidR="00503DAF" w:rsidRPr="00503DAF" w:rsidRDefault="00503DAF" w:rsidP="00AB2312">
      <w:pPr>
        <w:numPr>
          <w:ilvl w:val="0"/>
          <w:numId w:val="46"/>
        </w:numPr>
        <w:spacing w:before="100" w:beforeAutospacing="1" w:after="100" w:afterAutospacing="1" w:line="240" w:lineRule="auto"/>
        <w:rPr>
          <w:rFonts w:ascii="Times New Roman" w:eastAsia="Times New Roman" w:hAnsi="Times New Roman" w:cs="Times New Roman"/>
          <w:sz w:val="24"/>
          <w:szCs w:val="24"/>
        </w:rPr>
      </w:pPr>
      <w:hyperlink r:id="rId808" w:tooltip="SpamAssassin" w:history="1">
        <w:r w:rsidRPr="00503DAF">
          <w:rPr>
            <w:rFonts w:ascii="Times New Roman" w:eastAsia="Times New Roman" w:hAnsi="Times New Roman" w:cs="Times New Roman"/>
            <w:color w:val="0000FF"/>
            <w:sz w:val="24"/>
            <w:szCs w:val="24"/>
            <w:u w:val="single"/>
          </w:rPr>
          <w:t>SpamAssassin</w:t>
        </w:r>
      </w:hyperlink>
    </w:p>
    <w:p w:rsidR="00503DAF" w:rsidRPr="00503DAF" w:rsidRDefault="00503DAF" w:rsidP="00AB2312">
      <w:pPr>
        <w:numPr>
          <w:ilvl w:val="0"/>
          <w:numId w:val="46"/>
        </w:numPr>
        <w:spacing w:before="100" w:beforeAutospacing="1" w:after="100" w:afterAutospacing="1" w:line="240" w:lineRule="auto"/>
        <w:rPr>
          <w:rFonts w:ascii="Times New Roman" w:eastAsia="Times New Roman" w:hAnsi="Times New Roman" w:cs="Times New Roman"/>
          <w:sz w:val="24"/>
          <w:szCs w:val="24"/>
        </w:rPr>
      </w:pPr>
      <w:hyperlink r:id="rId809" w:tooltip="WinGate (computing)" w:history="1">
        <w:r w:rsidRPr="00503DAF">
          <w:rPr>
            <w:rFonts w:ascii="Times New Roman" w:eastAsia="Times New Roman" w:hAnsi="Times New Roman" w:cs="Times New Roman"/>
            <w:color w:val="0000FF"/>
            <w:sz w:val="24"/>
            <w:szCs w:val="24"/>
            <w:u w:val="single"/>
          </w:rPr>
          <w:t>WinGate</w:t>
        </w:r>
      </w:hyperlink>
    </w:p>
    <w:p w:rsidR="00503DAF" w:rsidRPr="00503DAF" w:rsidRDefault="00503DAF" w:rsidP="00AB2312">
      <w:pPr>
        <w:numPr>
          <w:ilvl w:val="0"/>
          <w:numId w:val="46"/>
        </w:numPr>
        <w:spacing w:before="100" w:beforeAutospacing="1" w:after="100" w:afterAutospacing="1" w:line="240" w:lineRule="auto"/>
        <w:rPr>
          <w:rFonts w:ascii="Times New Roman" w:eastAsia="Times New Roman" w:hAnsi="Times New Roman" w:cs="Times New Roman"/>
          <w:sz w:val="24"/>
          <w:szCs w:val="24"/>
        </w:rPr>
      </w:pPr>
      <w:hyperlink r:id="rId810" w:tooltip="Vipul's Razor" w:history="1">
        <w:r w:rsidRPr="00503DAF">
          <w:rPr>
            <w:rFonts w:ascii="Times New Roman" w:eastAsia="Times New Roman" w:hAnsi="Times New Roman" w:cs="Times New Roman"/>
            <w:color w:val="0000FF"/>
            <w:sz w:val="24"/>
            <w:szCs w:val="24"/>
            <w:u w:val="single"/>
          </w:rPr>
          <w:t>Vipul's Razor</w:t>
        </w:r>
      </w:hyperlink>
    </w:p>
    <w:p w:rsidR="00503DAF" w:rsidRPr="00503DAF" w:rsidRDefault="00503DAF" w:rsidP="00AB2312">
      <w:pPr>
        <w:numPr>
          <w:ilvl w:val="0"/>
          <w:numId w:val="46"/>
        </w:numPr>
        <w:spacing w:before="100" w:beforeAutospacing="1" w:after="100" w:afterAutospacing="1" w:line="240" w:lineRule="auto"/>
        <w:rPr>
          <w:rFonts w:ascii="Times New Roman" w:eastAsia="Times New Roman" w:hAnsi="Times New Roman" w:cs="Times New Roman"/>
          <w:sz w:val="24"/>
          <w:szCs w:val="24"/>
        </w:rPr>
      </w:pPr>
      <w:hyperlink r:id="rId811" w:tooltip="Webroot" w:history="1">
        <w:r w:rsidRPr="00503DAF">
          <w:rPr>
            <w:rFonts w:ascii="Times New Roman" w:eastAsia="Times New Roman" w:hAnsi="Times New Roman" w:cs="Times New Roman"/>
            <w:color w:val="0000FF"/>
            <w:sz w:val="24"/>
            <w:szCs w:val="24"/>
            <w:u w:val="single"/>
          </w:rPr>
          <w:t>Webroot</w:t>
        </w:r>
      </w:hyperlink>
    </w:p>
    <w:p w:rsidR="00503DAF" w:rsidRPr="00503DAF" w:rsidRDefault="00503DAF" w:rsidP="00AB2312">
      <w:pPr>
        <w:numPr>
          <w:ilvl w:val="0"/>
          <w:numId w:val="46"/>
        </w:numPr>
        <w:spacing w:before="100" w:beforeAutospacing="1" w:after="100" w:afterAutospacing="1" w:line="240" w:lineRule="auto"/>
        <w:rPr>
          <w:rFonts w:ascii="Times New Roman" w:eastAsia="Times New Roman" w:hAnsi="Times New Roman" w:cs="Times New Roman"/>
          <w:sz w:val="24"/>
          <w:szCs w:val="24"/>
        </w:rPr>
      </w:pPr>
      <w:hyperlink r:id="rId812" w:tooltip="Proofpoint, Inc." w:history="1">
        <w:r w:rsidRPr="00503DAF">
          <w:rPr>
            <w:rFonts w:ascii="Times New Roman" w:eastAsia="Times New Roman" w:hAnsi="Times New Roman" w:cs="Times New Roman"/>
            <w:color w:val="0000FF"/>
            <w:sz w:val="24"/>
            <w:szCs w:val="24"/>
            <w:u w:val="single"/>
          </w:rPr>
          <w:t>Proofpoint, Inc.</w:t>
        </w:r>
      </w:hyperlink>
      <w:hyperlink r:id="rId813" w:anchor="cite_note-4" w:history="1">
        <w:r w:rsidRPr="00503DAF">
          <w:rPr>
            <w:rFonts w:ascii="Times New Roman" w:eastAsia="Times New Roman" w:hAnsi="Times New Roman" w:cs="Times New Roman"/>
            <w:color w:val="0000FF"/>
            <w:sz w:val="24"/>
            <w:szCs w:val="24"/>
            <w:u w:val="single"/>
            <w:vertAlign w:val="superscript"/>
          </w:rPr>
          <w:t>[4]</w:t>
        </w:r>
      </w:hyperlink>
    </w:p>
    <w:p w:rsidR="00503DAF" w:rsidRPr="00503DAF" w:rsidRDefault="00503DAF" w:rsidP="00503DAF">
      <w:pPr>
        <w:spacing w:before="100" w:beforeAutospacing="1" w:after="100" w:afterAutospacing="1" w:line="240" w:lineRule="auto"/>
        <w:outlineLvl w:val="1"/>
        <w:rPr>
          <w:rFonts w:ascii="Times New Roman" w:eastAsia="Times New Roman" w:hAnsi="Times New Roman" w:cs="Times New Roman"/>
          <w:b/>
          <w:bCs/>
          <w:sz w:val="36"/>
          <w:szCs w:val="36"/>
        </w:rPr>
      </w:pPr>
      <w:r w:rsidRPr="00503DAF">
        <w:rPr>
          <w:rFonts w:ascii="Times New Roman" w:eastAsia="Times New Roman" w:hAnsi="Times New Roman" w:cs="Times New Roman"/>
          <w:b/>
          <w:bCs/>
          <w:sz w:val="36"/>
          <w:szCs w:val="36"/>
        </w:rPr>
        <w:t>See also</w:t>
      </w:r>
    </w:p>
    <w:p w:rsidR="00503DAF" w:rsidRPr="00503DAF" w:rsidRDefault="00503DAF" w:rsidP="00AB2312">
      <w:pPr>
        <w:numPr>
          <w:ilvl w:val="0"/>
          <w:numId w:val="47"/>
        </w:numPr>
        <w:spacing w:before="100" w:beforeAutospacing="1" w:after="100" w:afterAutospacing="1" w:line="240" w:lineRule="auto"/>
        <w:rPr>
          <w:rFonts w:ascii="Times New Roman" w:eastAsia="Times New Roman" w:hAnsi="Times New Roman" w:cs="Times New Roman"/>
          <w:sz w:val="24"/>
          <w:szCs w:val="24"/>
        </w:rPr>
      </w:pPr>
      <w:hyperlink r:id="rId814" w:tooltip="Comparison of mail servers" w:history="1">
        <w:r w:rsidRPr="00503DAF">
          <w:rPr>
            <w:rFonts w:ascii="Times New Roman" w:eastAsia="Times New Roman" w:hAnsi="Times New Roman" w:cs="Times New Roman"/>
            <w:color w:val="0000FF"/>
            <w:sz w:val="24"/>
            <w:szCs w:val="24"/>
            <w:u w:val="single"/>
          </w:rPr>
          <w:t>Comparison of mail servers</w:t>
        </w:r>
      </w:hyperlink>
    </w:p>
    <w:p w:rsidR="00503DAF" w:rsidRPr="00503DAF" w:rsidRDefault="00503DAF" w:rsidP="00AB2312">
      <w:pPr>
        <w:numPr>
          <w:ilvl w:val="0"/>
          <w:numId w:val="47"/>
        </w:numPr>
        <w:spacing w:before="100" w:beforeAutospacing="1" w:after="100" w:afterAutospacing="1" w:line="240" w:lineRule="auto"/>
        <w:rPr>
          <w:rFonts w:ascii="Times New Roman" w:eastAsia="Times New Roman" w:hAnsi="Times New Roman" w:cs="Times New Roman"/>
          <w:sz w:val="24"/>
          <w:szCs w:val="24"/>
        </w:rPr>
      </w:pPr>
      <w:hyperlink r:id="rId815" w:tooltip="Message transfer agent" w:history="1">
        <w:r w:rsidRPr="00503DAF">
          <w:rPr>
            <w:rFonts w:ascii="Times New Roman" w:eastAsia="Times New Roman" w:hAnsi="Times New Roman" w:cs="Times New Roman"/>
            <w:color w:val="0000FF"/>
            <w:sz w:val="24"/>
            <w:szCs w:val="24"/>
            <w:u w:val="single"/>
          </w:rPr>
          <w:t>Message transfer agent</w:t>
        </w:r>
      </w:hyperlink>
    </w:p>
    <w:p w:rsidR="00503DAF" w:rsidRPr="00503DAF" w:rsidRDefault="00503DAF" w:rsidP="00503DAF">
      <w:pPr>
        <w:spacing w:before="100" w:beforeAutospacing="1" w:after="100" w:afterAutospacing="1" w:line="240" w:lineRule="auto"/>
        <w:outlineLvl w:val="1"/>
        <w:rPr>
          <w:rFonts w:ascii="Times New Roman" w:eastAsia="Times New Roman" w:hAnsi="Times New Roman" w:cs="Times New Roman"/>
          <w:b/>
          <w:bCs/>
          <w:sz w:val="36"/>
          <w:szCs w:val="36"/>
        </w:rPr>
      </w:pPr>
      <w:r w:rsidRPr="00503DAF">
        <w:rPr>
          <w:rFonts w:ascii="Times New Roman" w:eastAsia="Times New Roman" w:hAnsi="Times New Roman" w:cs="Times New Roman"/>
          <w:b/>
          <w:bCs/>
          <w:sz w:val="36"/>
          <w:szCs w:val="36"/>
        </w:rPr>
        <w:t>References</w:t>
      </w:r>
    </w:p>
    <w:p w:rsidR="00503DAF" w:rsidRPr="00503DAF" w:rsidRDefault="00503DAF" w:rsidP="00AB2312">
      <w:pPr>
        <w:numPr>
          <w:ilvl w:val="0"/>
          <w:numId w:val="48"/>
        </w:numPr>
        <w:spacing w:before="100" w:beforeAutospacing="1" w:after="100" w:afterAutospacing="1" w:line="240" w:lineRule="auto"/>
        <w:rPr>
          <w:rFonts w:ascii="Times New Roman" w:eastAsia="Times New Roman" w:hAnsi="Times New Roman" w:cs="Times New Roman"/>
          <w:sz w:val="24"/>
          <w:szCs w:val="24"/>
        </w:rPr>
      </w:pPr>
    </w:p>
    <w:p w:rsidR="00503DAF" w:rsidRPr="00503DAF" w:rsidRDefault="00503DAF" w:rsidP="00503DAF">
      <w:pPr>
        <w:spacing w:after="0" w:line="240" w:lineRule="auto"/>
        <w:rPr>
          <w:rFonts w:ascii="Times New Roman" w:eastAsia="Times New Roman" w:hAnsi="Times New Roman" w:cs="Times New Roman"/>
          <w:sz w:val="24"/>
          <w:szCs w:val="24"/>
        </w:rPr>
      </w:pPr>
      <w:proofErr w:type="gramStart"/>
      <w:r w:rsidRPr="00503DAF">
        <w:rPr>
          <w:rFonts w:ascii="Times New Roman" w:eastAsia="Times New Roman" w:hAnsi="Symbol" w:cs="Times New Roman"/>
          <w:sz w:val="24"/>
          <w:szCs w:val="24"/>
        </w:rPr>
        <w:t></w:t>
      </w:r>
      <w:r w:rsidRPr="00503DAF">
        <w:rPr>
          <w:rFonts w:ascii="Times New Roman" w:eastAsia="Times New Roman" w:hAnsi="Times New Roman" w:cs="Times New Roman"/>
          <w:sz w:val="24"/>
          <w:szCs w:val="24"/>
        </w:rPr>
        <w:t xml:space="preserve">  </w:t>
      </w:r>
      <w:proofErr w:type="gramEnd"/>
      <w:r w:rsidRPr="00503DAF">
        <w:rPr>
          <w:rFonts w:ascii="Times New Roman" w:eastAsia="Times New Roman" w:hAnsi="Times New Roman" w:cs="Times New Roman"/>
          <w:sz w:val="24"/>
          <w:szCs w:val="24"/>
        </w:rPr>
        <w:fldChar w:fldCharType="begin"/>
      </w:r>
      <w:r w:rsidRPr="00503DAF">
        <w:rPr>
          <w:rFonts w:ascii="Times New Roman" w:eastAsia="Times New Roman" w:hAnsi="Times New Roman" w:cs="Times New Roman"/>
          <w:sz w:val="24"/>
          <w:szCs w:val="24"/>
        </w:rPr>
        <w:instrText xml:space="preserve"> HYPERLINK "http://www.securityspace.com/s_survey/data/man.201403/mxsurvey.html" </w:instrText>
      </w:r>
      <w:r w:rsidRPr="00503DAF">
        <w:rPr>
          <w:rFonts w:ascii="Times New Roman" w:eastAsia="Times New Roman" w:hAnsi="Times New Roman" w:cs="Times New Roman"/>
          <w:sz w:val="24"/>
          <w:szCs w:val="24"/>
        </w:rPr>
        <w:fldChar w:fldCharType="separate"/>
      </w:r>
      <w:r w:rsidRPr="00503DAF">
        <w:rPr>
          <w:rFonts w:ascii="Times New Roman" w:eastAsia="Times New Roman" w:hAnsi="Times New Roman" w:cs="Times New Roman"/>
          <w:color w:val="0000FF"/>
          <w:sz w:val="24"/>
          <w:szCs w:val="24"/>
          <w:u w:val="single"/>
        </w:rPr>
        <w:t>Security Space Mail (MX) Server Survey</w:t>
      </w:r>
      <w:r w:rsidRPr="00503DAF">
        <w:rPr>
          <w:rFonts w:ascii="Times New Roman" w:eastAsia="Times New Roman" w:hAnsi="Times New Roman" w:cs="Times New Roman"/>
          <w:sz w:val="24"/>
          <w:szCs w:val="24"/>
        </w:rPr>
        <w:fldChar w:fldCharType="end"/>
      </w:r>
      <w:r w:rsidRPr="00503DAF">
        <w:rPr>
          <w:rFonts w:ascii="Times New Roman" w:eastAsia="Times New Roman" w:hAnsi="Times New Roman" w:cs="Times New Roman"/>
          <w:sz w:val="24"/>
          <w:szCs w:val="24"/>
        </w:rPr>
        <w:t xml:space="preserve">, April 1, 2014. </w:t>
      </w:r>
    </w:p>
    <w:p w:rsidR="00503DAF" w:rsidRPr="00503DAF" w:rsidRDefault="00503DAF" w:rsidP="00503DAF">
      <w:pPr>
        <w:spacing w:after="0" w:line="240" w:lineRule="auto"/>
        <w:rPr>
          <w:rFonts w:ascii="Times New Roman" w:eastAsia="Times New Roman" w:hAnsi="Times New Roman" w:cs="Times New Roman"/>
          <w:sz w:val="24"/>
          <w:szCs w:val="24"/>
        </w:rPr>
      </w:pPr>
      <w:proofErr w:type="gramStart"/>
      <w:r w:rsidRPr="00503DAF">
        <w:rPr>
          <w:rFonts w:ascii="Times New Roman" w:eastAsia="Times New Roman" w:hAnsi="Symbol" w:cs="Times New Roman"/>
          <w:sz w:val="24"/>
          <w:szCs w:val="24"/>
        </w:rPr>
        <w:t></w:t>
      </w:r>
      <w:r w:rsidRPr="00503DAF">
        <w:rPr>
          <w:rFonts w:ascii="Times New Roman" w:eastAsia="Times New Roman" w:hAnsi="Times New Roman" w:cs="Times New Roman"/>
          <w:sz w:val="24"/>
          <w:szCs w:val="24"/>
        </w:rPr>
        <w:t xml:space="preserve">  </w:t>
      </w:r>
      <w:r w:rsidRPr="00503DAF">
        <w:rPr>
          <w:rFonts w:ascii="Times New Roman" w:eastAsia="Times New Roman" w:hAnsi="Symbol" w:cs="Times New Roman"/>
          <w:sz w:val="24"/>
          <w:szCs w:val="24"/>
        </w:rPr>
        <w:t></w:t>
      </w:r>
      <w:proofErr w:type="gramEnd"/>
      <w:r w:rsidRPr="00503DAF">
        <w:rPr>
          <w:rFonts w:ascii="Times New Roman" w:eastAsia="Times New Roman" w:hAnsi="Times New Roman" w:cs="Times New Roman"/>
          <w:sz w:val="24"/>
          <w:szCs w:val="24"/>
        </w:rPr>
        <w:t xml:space="preserve">  MailChannels </w:t>
      </w:r>
      <w:hyperlink r:id="rId816" w:history="1">
        <w:r w:rsidRPr="00503DAF">
          <w:rPr>
            <w:rFonts w:ascii="Times New Roman" w:eastAsia="Times New Roman" w:hAnsi="Times New Roman" w:cs="Times New Roman"/>
            <w:color w:val="0000FF"/>
            <w:sz w:val="24"/>
            <w:szCs w:val="24"/>
            <w:u w:val="single"/>
          </w:rPr>
          <w:t>Mail Server Survey</w:t>
        </w:r>
      </w:hyperlink>
      <w:r w:rsidRPr="00503DAF">
        <w:rPr>
          <w:rFonts w:ascii="Times New Roman" w:eastAsia="Times New Roman" w:hAnsi="Times New Roman" w:cs="Times New Roman"/>
          <w:sz w:val="24"/>
          <w:szCs w:val="24"/>
        </w:rPr>
        <w:t xml:space="preserve">, 2006 </w:t>
      </w:r>
    </w:p>
    <w:p w:rsidR="00503DAF" w:rsidRPr="00503DAF" w:rsidRDefault="00503DAF" w:rsidP="00503DAF">
      <w:pPr>
        <w:spacing w:after="0" w:line="240" w:lineRule="auto"/>
        <w:rPr>
          <w:rFonts w:ascii="Times New Roman" w:eastAsia="Times New Roman" w:hAnsi="Times New Roman" w:cs="Times New Roman"/>
          <w:sz w:val="24"/>
          <w:szCs w:val="24"/>
        </w:rPr>
      </w:pPr>
      <w:proofErr w:type="gramStart"/>
      <w:r w:rsidRPr="00503DAF">
        <w:rPr>
          <w:rFonts w:ascii="Times New Roman" w:eastAsia="Times New Roman" w:hAnsi="Symbol" w:cs="Times New Roman"/>
          <w:sz w:val="24"/>
          <w:szCs w:val="24"/>
        </w:rPr>
        <w:t></w:t>
      </w:r>
      <w:r w:rsidRPr="00503DAF">
        <w:rPr>
          <w:rFonts w:ascii="Times New Roman" w:eastAsia="Times New Roman" w:hAnsi="Times New Roman" w:cs="Times New Roman"/>
          <w:sz w:val="24"/>
          <w:szCs w:val="24"/>
        </w:rPr>
        <w:t xml:space="preserve">  </w:t>
      </w:r>
      <w:r w:rsidRPr="00503DAF">
        <w:rPr>
          <w:rFonts w:ascii="Times New Roman" w:eastAsia="Times New Roman" w:hAnsi="Symbol" w:cs="Times New Roman"/>
          <w:sz w:val="24"/>
          <w:szCs w:val="24"/>
        </w:rPr>
        <w:t></w:t>
      </w:r>
      <w:proofErr w:type="gramEnd"/>
      <w:r w:rsidRPr="00503DAF">
        <w:rPr>
          <w:rFonts w:ascii="Times New Roman" w:eastAsia="Times New Roman" w:hAnsi="Times New Roman" w:cs="Times New Roman"/>
          <w:sz w:val="24"/>
          <w:szCs w:val="24"/>
        </w:rPr>
        <w:t xml:space="preserve">  </w:t>
      </w:r>
      <w:r w:rsidRPr="00503DAF">
        <w:rPr>
          <w:rFonts w:ascii="Times New Roman" w:eastAsia="Times New Roman" w:hAnsi="Times New Roman" w:cs="Times New Roman"/>
          <w:i/>
          <w:iCs/>
          <w:sz w:val="24"/>
          <w:szCs w:val="24"/>
        </w:rPr>
        <w:t xml:space="preserve">Ken Simpson; Stas Bekman (2007). </w:t>
      </w:r>
      <w:hyperlink r:id="rId817" w:history="1">
        <w:proofErr w:type="gramStart"/>
        <w:r w:rsidRPr="00503DAF">
          <w:rPr>
            <w:rFonts w:ascii="Times New Roman" w:eastAsia="Times New Roman" w:hAnsi="Times New Roman" w:cs="Times New Roman"/>
            <w:i/>
            <w:iCs/>
            <w:color w:val="0000FF"/>
            <w:sz w:val="24"/>
            <w:szCs w:val="24"/>
            <w:u w:val="single"/>
          </w:rPr>
          <w:t>"Fingerprinting the World's Mail Servers"</w:t>
        </w:r>
      </w:hyperlink>
      <w:r w:rsidRPr="00503DAF">
        <w:rPr>
          <w:rFonts w:ascii="Times New Roman" w:eastAsia="Times New Roman" w:hAnsi="Times New Roman" w:cs="Times New Roman"/>
          <w:i/>
          <w:iCs/>
          <w:sz w:val="24"/>
          <w:szCs w:val="24"/>
        </w:rPr>
        <w:t>.</w:t>
      </w:r>
      <w:proofErr w:type="gramEnd"/>
      <w:r w:rsidRPr="00503DAF">
        <w:rPr>
          <w:rFonts w:ascii="Times New Roman" w:eastAsia="Times New Roman" w:hAnsi="Times New Roman" w:cs="Times New Roman"/>
          <w:i/>
          <w:iCs/>
          <w:sz w:val="24"/>
          <w:szCs w:val="24"/>
        </w:rPr>
        <w:t xml:space="preserve"> </w:t>
      </w:r>
      <w:hyperlink r:id="rId818" w:tooltip="O'Reilly Media" w:history="1">
        <w:proofErr w:type="gramStart"/>
        <w:r w:rsidRPr="00503DAF">
          <w:rPr>
            <w:rFonts w:ascii="Times New Roman" w:eastAsia="Times New Roman" w:hAnsi="Times New Roman" w:cs="Times New Roman"/>
            <w:i/>
            <w:iCs/>
            <w:color w:val="0000FF"/>
            <w:sz w:val="24"/>
            <w:szCs w:val="24"/>
            <w:u w:val="single"/>
          </w:rPr>
          <w:t>O'Reilly Media</w:t>
        </w:r>
      </w:hyperlink>
      <w:r w:rsidRPr="00503DAF">
        <w:rPr>
          <w:rFonts w:ascii="Times New Roman" w:eastAsia="Times New Roman" w:hAnsi="Times New Roman" w:cs="Times New Roman"/>
          <w:i/>
          <w:iCs/>
          <w:sz w:val="24"/>
          <w:szCs w:val="24"/>
        </w:rPr>
        <w:t>.</w:t>
      </w:r>
      <w:proofErr w:type="gramEnd"/>
      <w:r w:rsidRPr="00503DAF">
        <w:rPr>
          <w:rFonts w:ascii="Times New Roman" w:eastAsia="Times New Roman" w:hAnsi="Times New Roman" w:cs="Times New Roman"/>
          <w:i/>
          <w:iCs/>
          <w:sz w:val="24"/>
          <w:szCs w:val="24"/>
        </w:rPr>
        <w:t xml:space="preserve"> </w:t>
      </w:r>
      <w:proofErr w:type="gramStart"/>
      <w:r w:rsidRPr="00503DAF">
        <w:rPr>
          <w:rFonts w:ascii="Times New Roman" w:eastAsia="Times New Roman" w:hAnsi="Times New Roman" w:cs="Times New Roman"/>
          <w:i/>
          <w:iCs/>
          <w:sz w:val="24"/>
          <w:szCs w:val="24"/>
        </w:rPr>
        <w:t>Retrieved October 23, 2010.</w:t>
      </w:r>
      <w:proofErr w:type="gramEnd"/>
      <w:r w:rsidRPr="00503DAF">
        <w:rPr>
          <w:rFonts w:ascii="Times New Roman" w:eastAsia="Times New Roman" w:hAnsi="Times New Roman" w:cs="Times New Roman"/>
          <w:sz w:val="24"/>
          <w:szCs w:val="24"/>
        </w:rPr>
        <w:t xml:space="preserve"> </w:t>
      </w:r>
    </w:p>
    <w:p w:rsidR="00503DAF" w:rsidRPr="00503DAF" w:rsidRDefault="00503DAF" w:rsidP="00AB2312">
      <w:pPr>
        <w:numPr>
          <w:ilvl w:val="1"/>
          <w:numId w:val="49"/>
        </w:numPr>
        <w:spacing w:before="100" w:beforeAutospacing="1" w:after="100" w:afterAutospacing="1" w:line="240" w:lineRule="auto"/>
        <w:ind w:left="720"/>
        <w:rPr>
          <w:rFonts w:ascii="Times New Roman" w:eastAsia="Times New Roman" w:hAnsi="Times New Roman" w:cs="Times New Roman"/>
          <w:sz w:val="24"/>
          <w:szCs w:val="24"/>
        </w:rPr>
      </w:pPr>
      <w:r w:rsidRPr="00503DAF">
        <w:rPr>
          <w:rFonts w:ascii="Times New Roman" w:eastAsia="Times New Roman" w:hAnsi="Symbol" w:cs="Times New Roman"/>
          <w:sz w:val="24"/>
          <w:szCs w:val="24"/>
        </w:rPr>
        <w:t></w:t>
      </w:r>
      <w:r w:rsidRPr="00503DAF">
        <w:rPr>
          <w:rFonts w:ascii="Times New Roman" w:eastAsia="Times New Roman" w:hAnsi="Times New Roman" w:cs="Times New Roman"/>
          <w:sz w:val="24"/>
          <w:szCs w:val="24"/>
        </w:rPr>
        <w:t xml:space="preserve">  </w:t>
      </w:r>
      <w:hyperlink r:id="rId819" w:history="1">
        <w:r w:rsidRPr="00503DAF">
          <w:rPr>
            <w:rFonts w:ascii="Times New Roman" w:eastAsia="Times New Roman" w:hAnsi="Times New Roman" w:cs="Times New Roman"/>
            <w:color w:val="0000FF"/>
            <w:sz w:val="24"/>
            <w:szCs w:val="24"/>
            <w:u w:val="single"/>
          </w:rPr>
          <w:t>https://www.proofpoint.com/us/solutions/products/enterprise-protection</w:t>
        </w:r>
      </w:hyperlink>
    </w:p>
    <w:p w:rsidR="00503DAF" w:rsidRPr="00503DAF" w:rsidRDefault="00503DAF" w:rsidP="00503DAF">
      <w:pPr>
        <w:spacing w:before="100" w:beforeAutospacing="1" w:after="100" w:afterAutospacing="1" w:line="240" w:lineRule="auto"/>
        <w:outlineLvl w:val="1"/>
        <w:rPr>
          <w:rFonts w:ascii="Times New Roman" w:eastAsia="Times New Roman" w:hAnsi="Times New Roman" w:cs="Times New Roman"/>
          <w:b/>
          <w:bCs/>
          <w:sz w:val="36"/>
          <w:szCs w:val="36"/>
        </w:rPr>
      </w:pPr>
      <w:r w:rsidRPr="00503DAF">
        <w:rPr>
          <w:rFonts w:ascii="Times New Roman" w:eastAsia="Times New Roman" w:hAnsi="Times New Roman" w:cs="Times New Roman"/>
          <w:b/>
          <w:bCs/>
          <w:sz w:val="36"/>
          <w:szCs w:val="36"/>
        </w:rPr>
        <w:t>External links</w:t>
      </w:r>
    </w:p>
    <w:p w:rsidR="00503DAF" w:rsidRPr="00503DAF" w:rsidRDefault="00503DAF" w:rsidP="00AB2312">
      <w:pPr>
        <w:numPr>
          <w:ilvl w:val="0"/>
          <w:numId w:val="50"/>
        </w:numPr>
        <w:spacing w:before="100" w:beforeAutospacing="1" w:after="100" w:afterAutospacing="1" w:line="240" w:lineRule="auto"/>
        <w:rPr>
          <w:rFonts w:ascii="Times New Roman" w:eastAsia="Times New Roman" w:hAnsi="Times New Roman" w:cs="Times New Roman"/>
          <w:sz w:val="24"/>
          <w:szCs w:val="24"/>
          <w:lang/>
        </w:rPr>
      </w:pPr>
      <w:hyperlink r:id="rId820" w:history="1">
        <w:r w:rsidRPr="00503DAF">
          <w:rPr>
            <w:rFonts w:ascii="Times New Roman" w:eastAsia="Times New Roman" w:hAnsi="Times New Roman" w:cs="Times New Roman"/>
            <w:color w:val="0000FF"/>
            <w:sz w:val="24"/>
            <w:szCs w:val="24"/>
            <w:u w:val="single"/>
            <w:lang/>
          </w:rPr>
          <w:t>MTA Comparison</w:t>
        </w:r>
      </w:hyperlink>
      <w:r w:rsidRPr="00503DAF">
        <w:rPr>
          <w:rFonts w:ascii="Times New Roman" w:eastAsia="Times New Roman" w:hAnsi="Times New Roman" w:cs="Times New Roman"/>
          <w:sz w:val="24"/>
          <w:szCs w:val="24"/>
          <w:lang/>
        </w:rPr>
        <w:t xml:space="preserve"> article by Dan Shearer, last updated January 2007</w:t>
      </w:r>
    </w:p>
    <w:p w:rsidR="00503DAF" w:rsidRPr="00503DAF" w:rsidRDefault="00503DAF" w:rsidP="00AB2312">
      <w:pPr>
        <w:numPr>
          <w:ilvl w:val="0"/>
          <w:numId w:val="50"/>
        </w:numPr>
        <w:spacing w:before="100" w:beforeAutospacing="1" w:after="100" w:afterAutospacing="1" w:line="240" w:lineRule="auto"/>
        <w:rPr>
          <w:rFonts w:ascii="Times New Roman" w:eastAsia="Times New Roman" w:hAnsi="Times New Roman" w:cs="Times New Roman"/>
          <w:sz w:val="24"/>
          <w:szCs w:val="24"/>
          <w:lang/>
        </w:rPr>
      </w:pPr>
      <w:hyperlink r:id="rId821" w:history="1">
        <w:r w:rsidRPr="00503DAF">
          <w:rPr>
            <w:rFonts w:ascii="Times New Roman" w:eastAsia="Times New Roman" w:hAnsi="Times New Roman" w:cs="Times New Roman"/>
            <w:color w:val="0000FF"/>
            <w:sz w:val="24"/>
            <w:szCs w:val="24"/>
            <w:u w:val="single"/>
            <w:lang/>
          </w:rPr>
          <w:t>Mail Servers Distribution Around the World</w:t>
        </w:r>
      </w:hyperlink>
    </w:p>
    <w:tbl>
      <w:tblPr>
        <w:tblW w:w="0" w:type="auto"/>
        <w:tblCellSpacing w:w="15" w:type="dxa"/>
        <w:tblCellMar>
          <w:top w:w="15" w:type="dxa"/>
          <w:left w:w="15" w:type="dxa"/>
          <w:bottom w:w="15" w:type="dxa"/>
          <w:right w:w="15" w:type="dxa"/>
        </w:tblCellMar>
        <w:tblLook w:val="04A0"/>
      </w:tblPr>
      <w:tblGrid>
        <w:gridCol w:w="9494"/>
      </w:tblGrid>
      <w:tr w:rsidR="00503DAF" w:rsidRPr="00503DAF" w:rsidTr="00503DAF">
        <w:trPr>
          <w:tblCellSpacing w:w="15" w:type="dxa"/>
        </w:trPr>
        <w:tc>
          <w:tcPr>
            <w:tcW w:w="0" w:type="auto"/>
            <w:tcMar>
              <w:top w:w="37" w:type="dxa"/>
              <w:left w:w="37" w:type="dxa"/>
              <w:bottom w:w="37" w:type="dxa"/>
              <w:right w:w="37" w:type="dxa"/>
            </w:tcMar>
            <w:vAlign w:val="center"/>
            <w:hideMark/>
          </w:tcPr>
          <w:tbl>
            <w:tblPr>
              <w:tblW w:w="0" w:type="auto"/>
              <w:tblCellSpacing w:w="15" w:type="dxa"/>
              <w:tblCellMar>
                <w:top w:w="15" w:type="dxa"/>
                <w:left w:w="15" w:type="dxa"/>
                <w:bottom w:w="15" w:type="dxa"/>
                <w:right w:w="15" w:type="dxa"/>
              </w:tblCellMar>
              <w:tblLook w:val="04A0"/>
            </w:tblPr>
            <w:tblGrid>
              <w:gridCol w:w="1422"/>
              <w:gridCol w:w="7127"/>
              <w:gridCol w:w="811"/>
            </w:tblGrid>
            <w:tr w:rsidR="00503DAF" w:rsidRPr="00503DAF">
              <w:trPr>
                <w:tblCellSpacing w:w="15" w:type="dxa"/>
              </w:trPr>
              <w:tc>
                <w:tcPr>
                  <w:tcW w:w="0" w:type="auto"/>
                  <w:gridSpan w:val="3"/>
                  <w:shd w:val="clear" w:color="auto" w:fill="auto"/>
                  <w:vAlign w:val="center"/>
                  <w:hideMark/>
                </w:tcPr>
                <w:p w:rsidR="00503DAF" w:rsidRPr="00503DAF" w:rsidRDefault="00503DAF" w:rsidP="00503DAF">
                  <w:pPr>
                    <w:spacing w:after="0" w:line="240" w:lineRule="auto"/>
                    <w:jc w:val="center"/>
                    <w:rPr>
                      <w:rFonts w:ascii="Times New Roman" w:eastAsia="Times New Roman" w:hAnsi="Times New Roman" w:cs="Times New Roman"/>
                      <w:b/>
                      <w:bCs/>
                      <w:sz w:val="24"/>
                      <w:szCs w:val="24"/>
                    </w:rPr>
                  </w:pPr>
                  <w:r w:rsidRPr="00503DAF">
                    <w:rPr>
                      <w:rFonts w:ascii="Times New Roman" w:eastAsia="Times New Roman" w:hAnsi="Times New Roman" w:cs="Times New Roman"/>
                      <w:b/>
                      <w:bCs/>
                      <w:sz w:val="24"/>
                      <w:szCs w:val="24"/>
                    </w:rPr>
                    <w:t>[</w:t>
                  </w:r>
                  <w:hyperlink r:id="rId822" w:history="1">
                    <w:r w:rsidRPr="00503DAF">
                      <w:rPr>
                        <w:rFonts w:ascii="Times New Roman" w:eastAsia="Times New Roman" w:hAnsi="Times New Roman" w:cs="Times New Roman"/>
                        <w:b/>
                        <w:bCs/>
                        <w:color w:val="0000FF"/>
                        <w:sz w:val="24"/>
                        <w:szCs w:val="24"/>
                        <w:u w:val="single"/>
                      </w:rPr>
                      <w:t>hide</w:t>
                    </w:r>
                  </w:hyperlink>
                  <w:r w:rsidRPr="00503DAF">
                    <w:rPr>
                      <w:rFonts w:ascii="Times New Roman" w:eastAsia="Times New Roman" w:hAnsi="Times New Roman" w:cs="Times New Roman"/>
                      <w:b/>
                      <w:bCs/>
                      <w:sz w:val="24"/>
                      <w:szCs w:val="24"/>
                    </w:rPr>
                    <w:t xml:space="preserve">] </w:t>
                  </w:r>
                </w:p>
                <w:p w:rsidR="00503DAF" w:rsidRPr="00503DAF" w:rsidRDefault="00503DAF" w:rsidP="00AB2312">
                  <w:pPr>
                    <w:numPr>
                      <w:ilvl w:val="0"/>
                      <w:numId w:val="51"/>
                    </w:numPr>
                    <w:spacing w:before="100" w:beforeAutospacing="1" w:after="100" w:afterAutospacing="1" w:line="240" w:lineRule="auto"/>
                    <w:jc w:val="center"/>
                    <w:rPr>
                      <w:rFonts w:ascii="Times New Roman" w:eastAsia="Times New Roman" w:hAnsi="Times New Roman" w:cs="Times New Roman"/>
                      <w:b/>
                      <w:bCs/>
                      <w:sz w:val="24"/>
                      <w:szCs w:val="24"/>
                    </w:rPr>
                  </w:pPr>
                  <w:hyperlink r:id="rId823" w:tooltip="Template:Email servers" w:history="1">
                    <w:r w:rsidRPr="00503DAF">
                      <w:rPr>
                        <w:rFonts w:ascii="Times New Roman" w:eastAsia="Times New Roman" w:hAnsi="Times New Roman" w:cs="Times New Roman"/>
                        <w:b/>
                        <w:bCs/>
                        <w:color w:val="0000FF"/>
                        <w:sz w:val="24"/>
                        <w:szCs w:val="24"/>
                        <w:u w:val="single"/>
                      </w:rPr>
                      <w:t>v</w:t>
                    </w:r>
                  </w:hyperlink>
                </w:p>
                <w:p w:rsidR="00503DAF" w:rsidRPr="00503DAF" w:rsidRDefault="00503DAF" w:rsidP="00AB2312">
                  <w:pPr>
                    <w:numPr>
                      <w:ilvl w:val="0"/>
                      <w:numId w:val="51"/>
                    </w:numPr>
                    <w:spacing w:before="100" w:beforeAutospacing="1" w:after="100" w:afterAutospacing="1" w:line="240" w:lineRule="auto"/>
                    <w:jc w:val="center"/>
                    <w:rPr>
                      <w:rFonts w:ascii="Times New Roman" w:eastAsia="Times New Roman" w:hAnsi="Times New Roman" w:cs="Times New Roman"/>
                      <w:b/>
                      <w:bCs/>
                      <w:sz w:val="24"/>
                      <w:szCs w:val="24"/>
                    </w:rPr>
                  </w:pPr>
                  <w:hyperlink r:id="rId824" w:tooltip="Template talk:Email servers (page does not exist)" w:history="1">
                    <w:r w:rsidRPr="00503DAF">
                      <w:rPr>
                        <w:rFonts w:ascii="Times New Roman" w:eastAsia="Times New Roman" w:hAnsi="Times New Roman" w:cs="Times New Roman"/>
                        <w:b/>
                        <w:bCs/>
                        <w:color w:val="0000FF"/>
                        <w:sz w:val="24"/>
                        <w:szCs w:val="24"/>
                        <w:u w:val="single"/>
                      </w:rPr>
                      <w:t>t</w:t>
                    </w:r>
                  </w:hyperlink>
                </w:p>
                <w:p w:rsidR="00503DAF" w:rsidRPr="00503DAF" w:rsidRDefault="00503DAF" w:rsidP="00AB2312">
                  <w:pPr>
                    <w:numPr>
                      <w:ilvl w:val="0"/>
                      <w:numId w:val="51"/>
                    </w:numPr>
                    <w:spacing w:before="100" w:beforeAutospacing="1" w:after="100" w:afterAutospacing="1" w:line="240" w:lineRule="auto"/>
                    <w:jc w:val="center"/>
                    <w:rPr>
                      <w:rFonts w:ascii="Times New Roman" w:eastAsia="Times New Roman" w:hAnsi="Times New Roman" w:cs="Times New Roman"/>
                      <w:b/>
                      <w:bCs/>
                      <w:sz w:val="24"/>
                      <w:szCs w:val="24"/>
                    </w:rPr>
                  </w:pPr>
                  <w:hyperlink r:id="rId825" w:history="1">
                    <w:r w:rsidRPr="00503DAF">
                      <w:rPr>
                        <w:rFonts w:ascii="Times New Roman" w:eastAsia="Times New Roman" w:hAnsi="Times New Roman" w:cs="Times New Roman"/>
                        <w:b/>
                        <w:bCs/>
                        <w:color w:val="0000FF"/>
                        <w:sz w:val="24"/>
                        <w:szCs w:val="24"/>
                        <w:u w:val="single"/>
                      </w:rPr>
                      <w:t>e</w:t>
                    </w:r>
                  </w:hyperlink>
                </w:p>
                <w:p w:rsidR="00503DAF" w:rsidRPr="00503DAF" w:rsidRDefault="00503DAF" w:rsidP="00503DAF">
                  <w:pPr>
                    <w:spacing w:after="0" w:line="240" w:lineRule="auto"/>
                    <w:jc w:val="center"/>
                    <w:rPr>
                      <w:rFonts w:ascii="Times New Roman" w:eastAsia="Times New Roman" w:hAnsi="Times New Roman" w:cs="Times New Roman"/>
                      <w:b/>
                      <w:bCs/>
                      <w:sz w:val="27"/>
                      <w:szCs w:val="27"/>
                    </w:rPr>
                  </w:pPr>
                  <w:hyperlink r:id="rId826" w:tooltip="Message transfer agent" w:history="1">
                    <w:r w:rsidRPr="00503DAF">
                      <w:rPr>
                        <w:rFonts w:ascii="Times New Roman" w:eastAsia="Times New Roman" w:hAnsi="Times New Roman" w:cs="Times New Roman"/>
                        <w:b/>
                        <w:bCs/>
                        <w:color w:val="0000FF"/>
                        <w:sz w:val="27"/>
                        <w:szCs w:val="27"/>
                        <w:u w:val="single"/>
                      </w:rPr>
                      <w:t>Email servers</w:t>
                    </w:r>
                  </w:hyperlink>
                </w:p>
              </w:tc>
            </w:tr>
            <w:tr w:rsidR="00503DAF" w:rsidRPr="00503DAF">
              <w:trPr>
                <w:trHeight w:val="37"/>
                <w:tblCellSpacing w:w="15" w:type="dxa"/>
              </w:trPr>
              <w:tc>
                <w:tcPr>
                  <w:tcW w:w="0" w:type="auto"/>
                  <w:gridSpan w:val="2"/>
                  <w:shd w:val="clear" w:color="auto" w:fill="auto"/>
                  <w:vAlign w:val="center"/>
                  <w:hideMark/>
                </w:tcPr>
                <w:p w:rsidR="00503DAF" w:rsidRPr="00503DAF" w:rsidRDefault="00503DAF" w:rsidP="00503DAF">
                  <w:pPr>
                    <w:spacing w:after="0" w:line="240" w:lineRule="auto"/>
                    <w:rPr>
                      <w:rFonts w:ascii="Times New Roman" w:eastAsia="Times New Roman" w:hAnsi="Times New Roman" w:cs="Times New Roman"/>
                      <w:sz w:val="4"/>
                      <w:szCs w:val="24"/>
                    </w:rPr>
                  </w:pPr>
                </w:p>
              </w:tc>
              <w:tc>
                <w:tcPr>
                  <w:tcW w:w="0" w:type="auto"/>
                  <w:shd w:val="clear" w:color="auto" w:fill="auto"/>
                  <w:vAlign w:val="center"/>
                  <w:hideMark/>
                </w:tcPr>
                <w:p w:rsidR="00503DAF" w:rsidRPr="00503DAF" w:rsidRDefault="00503DAF" w:rsidP="00503DAF">
                  <w:pPr>
                    <w:spacing w:after="0" w:line="240" w:lineRule="auto"/>
                    <w:rPr>
                      <w:rFonts w:ascii="Times New Roman" w:eastAsia="Times New Roman" w:hAnsi="Times New Roman" w:cs="Times New Roman"/>
                      <w:sz w:val="20"/>
                      <w:szCs w:val="20"/>
                    </w:rPr>
                  </w:pPr>
                </w:p>
              </w:tc>
            </w:tr>
            <w:tr w:rsidR="00503DAF" w:rsidRPr="00503DAF">
              <w:trPr>
                <w:tblCellSpacing w:w="15" w:type="dxa"/>
              </w:trPr>
              <w:tc>
                <w:tcPr>
                  <w:tcW w:w="0" w:type="auto"/>
                  <w:shd w:val="clear" w:color="auto" w:fill="auto"/>
                  <w:vAlign w:val="center"/>
                  <w:hideMark/>
                </w:tcPr>
                <w:p w:rsidR="00503DAF" w:rsidRPr="00503DAF" w:rsidRDefault="00503DAF" w:rsidP="00503DAF">
                  <w:pPr>
                    <w:spacing w:after="0" w:line="240" w:lineRule="auto"/>
                    <w:jc w:val="center"/>
                    <w:rPr>
                      <w:rFonts w:ascii="Times New Roman" w:eastAsia="Times New Roman" w:hAnsi="Times New Roman" w:cs="Times New Roman"/>
                      <w:b/>
                      <w:bCs/>
                      <w:sz w:val="24"/>
                      <w:szCs w:val="24"/>
                    </w:rPr>
                  </w:pPr>
                  <w:hyperlink r:id="rId827" w:tooltip="Open-source software" w:history="1">
                    <w:r w:rsidRPr="00503DAF">
                      <w:rPr>
                        <w:rFonts w:ascii="Times New Roman" w:eastAsia="Times New Roman" w:hAnsi="Times New Roman" w:cs="Times New Roman"/>
                        <w:b/>
                        <w:bCs/>
                        <w:color w:val="0000FF"/>
                        <w:sz w:val="24"/>
                        <w:szCs w:val="24"/>
                        <w:u w:val="single"/>
                      </w:rPr>
                      <w:t>Open source</w:t>
                    </w:r>
                  </w:hyperlink>
                </w:p>
              </w:tc>
              <w:tc>
                <w:tcPr>
                  <w:tcW w:w="5000" w:type="pct"/>
                  <w:tcBorders>
                    <w:left w:val="single" w:sz="12" w:space="0" w:color="auto"/>
                  </w:tcBorders>
                  <w:shd w:val="clear" w:color="auto" w:fill="auto"/>
                  <w:tcMar>
                    <w:top w:w="0" w:type="dxa"/>
                    <w:left w:w="0" w:type="dxa"/>
                    <w:bottom w:w="0" w:type="dxa"/>
                    <w:right w:w="0" w:type="dxa"/>
                  </w:tcMar>
                  <w:vAlign w:val="center"/>
                  <w:hideMark/>
                </w:tcPr>
                <w:p w:rsidR="00503DAF" w:rsidRPr="00503DAF" w:rsidRDefault="00503DAF" w:rsidP="00AB2312">
                  <w:pPr>
                    <w:numPr>
                      <w:ilvl w:val="0"/>
                      <w:numId w:val="52"/>
                    </w:numPr>
                    <w:spacing w:before="100" w:beforeAutospacing="1" w:after="100" w:afterAutospacing="1" w:line="240" w:lineRule="auto"/>
                    <w:rPr>
                      <w:rFonts w:ascii="Times New Roman" w:eastAsia="Times New Roman" w:hAnsi="Times New Roman" w:cs="Times New Roman"/>
                      <w:sz w:val="24"/>
                      <w:szCs w:val="24"/>
                    </w:rPr>
                  </w:pPr>
                  <w:hyperlink r:id="rId828" w:tooltip="Apache James" w:history="1">
                    <w:r w:rsidRPr="00503DAF">
                      <w:rPr>
                        <w:rFonts w:ascii="Times New Roman" w:eastAsia="Times New Roman" w:hAnsi="Times New Roman" w:cs="Times New Roman"/>
                        <w:color w:val="0000FF"/>
                        <w:sz w:val="24"/>
                        <w:szCs w:val="24"/>
                        <w:u w:val="single"/>
                      </w:rPr>
                      <w:t>Apache James</w:t>
                    </w:r>
                  </w:hyperlink>
                </w:p>
                <w:p w:rsidR="00503DAF" w:rsidRPr="00503DAF" w:rsidRDefault="00503DAF" w:rsidP="00AB2312">
                  <w:pPr>
                    <w:numPr>
                      <w:ilvl w:val="0"/>
                      <w:numId w:val="52"/>
                    </w:numPr>
                    <w:spacing w:before="100" w:beforeAutospacing="1" w:after="100" w:afterAutospacing="1" w:line="240" w:lineRule="auto"/>
                    <w:rPr>
                      <w:rFonts w:ascii="Times New Roman" w:eastAsia="Times New Roman" w:hAnsi="Times New Roman" w:cs="Times New Roman"/>
                      <w:sz w:val="24"/>
                      <w:szCs w:val="24"/>
                    </w:rPr>
                  </w:pPr>
                  <w:hyperlink r:id="rId829" w:tooltip="Courier Mail Server" w:history="1">
                    <w:r w:rsidRPr="00503DAF">
                      <w:rPr>
                        <w:rFonts w:ascii="Times New Roman" w:eastAsia="Times New Roman" w:hAnsi="Times New Roman" w:cs="Times New Roman"/>
                        <w:color w:val="0000FF"/>
                        <w:sz w:val="24"/>
                        <w:szCs w:val="24"/>
                        <w:u w:val="single"/>
                      </w:rPr>
                      <w:t>Courier Mail Server</w:t>
                    </w:r>
                  </w:hyperlink>
                </w:p>
                <w:p w:rsidR="00503DAF" w:rsidRPr="00503DAF" w:rsidRDefault="00503DAF" w:rsidP="00AB2312">
                  <w:pPr>
                    <w:numPr>
                      <w:ilvl w:val="0"/>
                      <w:numId w:val="52"/>
                    </w:numPr>
                    <w:spacing w:before="100" w:beforeAutospacing="1" w:after="100" w:afterAutospacing="1" w:line="240" w:lineRule="auto"/>
                    <w:rPr>
                      <w:rFonts w:ascii="Times New Roman" w:eastAsia="Times New Roman" w:hAnsi="Times New Roman" w:cs="Times New Roman"/>
                      <w:sz w:val="24"/>
                      <w:szCs w:val="24"/>
                    </w:rPr>
                  </w:pPr>
                  <w:hyperlink r:id="rId830" w:tooltip="Cyrus IMAP server" w:history="1">
                    <w:r w:rsidRPr="00503DAF">
                      <w:rPr>
                        <w:rFonts w:ascii="Times New Roman" w:eastAsia="Times New Roman" w:hAnsi="Times New Roman" w:cs="Times New Roman"/>
                        <w:color w:val="0000FF"/>
                        <w:sz w:val="24"/>
                        <w:szCs w:val="24"/>
                        <w:u w:val="single"/>
                      </w:rPr>
                      <w:t>Cyrus IMAP server</w:t>
                    </w:r>
                  </w:hyperlink>
                </w:p>
                <w:p w:rsidR="00503DAF" w:rsidRPr="00503DAF" w:rsidRDefault="00503DAF" w:rsidP="00AB2312">
                  <w:pPr>
                    <w:numPr>
                      <w:ilvl w:val="0"/>
                      <w:numId w:val="52"/>
                    </w:numPr>
                    <w:spacing w:before="100" w:beforeAutospacing="1" w:after="100" w:afterAutospacing="1" w:line="240" w:lineRule="auto"/>
                    <w:rPr>
                      <w:rFonts w:ascii="Times New Roman" w:eastAsia="Times New Roman" w:hAnsi="Times New Roman" w:cs="Times New Roman"/>
                      <w:sz w:val="24"/>
                      <w:szCs w:val="24"/>
                    </w:rPr>
                  </w:pPr>
                  <w:hyperlink r:id="rId831" w:tooltip="Dovecot (software)" w:history="1">
                    <w:r w:rsidRPr="00503DAF">
                      <w:rPr>
                        <w:rFonts w:ascii="Times New Roman" w:eastAsia="Times New Roman" w:hAnsi="Times New Roman" w:cs="Times New Roman"/>
                        <w:color w:val="0000FF"/>
                        <w:sz w:val="24"/>
                        <w:szCs w:val="24"/>
                        <w:u w:val="single"/>
                      </w:rPr>
                      <w:t>Dovecot</w:t>
                    </w:r>
                  </w:hyperlink>
                </w:p>
                <w:p w:rsidR="00503DAF" w:rsidRPr="00503DAF" w:rsidRDefault="00503DAF" w:rsidP="00AB2312">
                  <w:pPr>
                    <w:numPr>
                      <w:ilvl w:val="0"/>
                      <w:numId w:val="52"/>
                    </w:numPr>
                    <w:spacing w:before="100" w:beforeAutospacing="1" w:after="100" w:afterAutospacing="1" w:line="240" w:lineRule="auto"/>
                    <w:rPr>
                      <w:rFonts w:ascii="Times New Roman" w:eastAsia="Times New Roman" w:hAnsi="Times New Roman" w:cs="Times New Roman"/>
                      <w:sz w:val="24"/>
                      <w:szCs w:val="24"/>
                    </w:rPr>
                  </w:pPr>
                  <w:hyperlink r:id="rId832" w:tooltip="Exim" w:history="1">
                    <w:r w:rsidRPr="00503DAF">
                      <w:rPr>
                        <w:rFonts w:ascii="Times New Roman" w:eastAsia="Times New Roman" w:hAnsi="Times New Roman" w:cs="Times New Roman"/>
                        <w:color w:val="0000FF"/>
                        <w:sz w:val="24"/>
                        <w:szCs w:val="24"/>
                        <w:u w:val="single"/>
                      </w:rPr>
                      <w:t>Exim</w:t>
                    </w:r>
                  </w:hyperlink>
                </w:p>
                <w:p w:rsidR="00503DAF" w:rsidRPr="00503DAF" w:rsidRDefault="00503DAF" w:rsidP="00AB2312">
                  <w:pPr>
                    <w:numPr>
                      <w:ilvl w:val="0"/>
                      <w:numId w:val="52"/>
                    </w:numPr>
                    <w:spacing w:before="100" w:beforeAutospacing="1" w:after="100" w:afterAutospacing="1" w:line="240" w:lineRule="auto"/>
                    <w:rPr>
                      <w:rFonts w:ascii="Times New Roman" w:eastAsia="Times New Roman" w:hAnsi="Times New Roman" w:cs="Times New Roman"/>
                      <w:sz w:val="24"/>
                      <w:szCs w:val="24"/>
                    </w:rPr>
                  </w:pPr>
                  <w:hyperlink r:id="rId833" w:tooltip="HMailServer" w:history="1">
                    <w:r w:rsidRPr="00503DAF">
                      <w:rPr>
                        <w:rFonts w:ascii="Times New Roman" w:eastAsia="Times New Roman" w:hAnsi="Times New Roman" w:cs="Times New Roman"/>
                        <w:color w:val="0000FF"/>
                        <w:sz w:val="24"/>
                        <w:szCs w:val="24"/>
                        <w:u w:val="single"/>
                      </w:rPr>
                      <w:t>hMailServer</w:t>
                    </w:r>
                  </w:hyperlink>
                </w:p>
                <w:p w:rsidR="00503DAF" w:rsidRPr="00503DAF" w:rsidRDefault="00503DAF" w:rsidP="00AB2312">
                  <w:pPr>
                    <w:numPr>
                      <w:ilvl w:val="0"/>
                      <w:numId w:val="52"/>
                    </w:numPr>
                    <w:spacing w:before="100" w:beforeAutospacing="1" w:after="100" w:afterAutospacing="1" w:line="240" w:lineRule="auto"/>
                    <w:rPr>
                      <w:rFonts w:ascii="Times New Roman" w:eastAsia="Times New Roman" w:hAnsi="Times New Roman" w:cs="Times New Roman"/>
                      <w:sz w:val="24"/>
                      <w:szCs w:val="24"/>
                    </w:rPr>
                  </w:pPr>
                  <w:hyperlink r:id="rId834" w:tooltip="Kolab" w:history="1">
                    <w:r w:rsidRPr="00503DAF">
                      <w:rPr>
                        <w:rFonts w:ascii="Times New Roman" w:eastAsia="Times New Roman" w:hAnsi="Times New Roman" w:cs="Times New Roman"/>
                        <w:color w:val="0000FF"/>
                        <w:sz w:val="24"/>
                        <w:szCs w:val="24"/>
                        <w:u w:val="single"/>
                      </w:rPr>
                      <w:t>Kolab</w:t>
                    </w:r>
                  </w:hyperlink>
                </w:p>
                <w:p w:rsidR="00503DAF" w:rsidRPr="00503DAF" w:rsidRDefault="00503DAF" w:rsidP="00AB2312">
                  <w:pPr>
                    <w:numPr>
                      <w:ilvl w:val="0"/>
                      <w:numId w:val="52"/>
                    </w:numPr>
                    <w:spacing w:before="100" w:beforeAutospacing="1" w:after="100" w:afterAutospacing="1" w:line="240" w:lineRule="auto"/>
                    <w:rPr>
                      <w:rFonts w:ascii="Times New Roman" w:eastAsia="Times New Roman" w:hAnsi="Times New Roman" w:cs="Times New Roman"/>
                      <w:sz w:val="24"/>
                      <w:szCs w:val="24"/>
                    </w:rPr>
                  </w:pPr>
                  <w:hyperlink r:id="rId835" w:tooltip="OpenSMTPD" w:history="1">
                    <w:r w:rsidRPr="00503DAF">
                      <w:rPr>
                        <w:rFonts w:ascii="Times New Roman" w:eastAsia="Times New Roman" w:hAnsi="Times New Roman" w:cs="Times New Roman"/>
                        <w:color w:val="0000FF"/>
                        <w:sz w:val="24"/>
                        <w:szCs w:val="24"/>
                        <w:u w:val="single"/>
                      </w:rPr>
                      <w:t>OpenSMTPD</w:t>
                    </w:r>
                  </w:hyperlink>
                </w:p>
                <w:p w:rsidR="00503DAF" w:rsidRPr="00503DAF" w:rsidRDefault="00503DAF" w:rsidP="00AB2312">
                  <w:pPr>
                    <w:numPr>
                      <w:ilvl w:val="0"/>
                      <w:numId w:val="52"/>
                    </w:numPr>
                    <w:spacing w:before="100" w:beforeAutospacing="1" w:after="100" w:afterAutospacing="1" w:line="240" w:lineRule="auto"/>
                    <w:rPr>
                      <w:rFonts w:ascii="Times New Roman" w:eastAsia="Times New Roman" w:hAnsi="Times New Roman" w:cs="Times New Roman"/>
                      <w:sz w:val="24"/>
                      <w:szCs w:val="24"/>
                    </w:rPr>
                  </w:pPr>
                  <w:hyperlink r:id="rId836" w:tooltip="Postfix (software)" w:history="1">
                    <w:r w:rsidRPr="00503DAF">
                      <w:rPr>
                        <w:rFonts w:ascii="Times New Roman" w:eastAsia="Times New Roman" w:hAnsi="Times New Roman" w:cs="Times New Roman"/>
                        <w:color w:val="0000FF"/>
                        <w:sz w:val="24"/>
                        <w:szCs w:val="24"/>
                        <w:u w:val="single"/>
                      </w:rPr>
                      <w:t>Postfix</w:t>
                    </w:r>
                  </w:hyperlink>
                </w:p>
                <w:p w:rsidR="00503DAF" w:rsidRPr="00503DAF" w:rsidRDefault="00503DAF" w:rsidP="00AB2312">
                  <w:pPr>
                    <w:numPr>
                      <w:ilvl w:val="0"/>
                      <w:numId w:val="52"/>
                    </w:numPr>
                    <w:spacing w:before="100" w:beforeAutospacing="1" w:after="100" w:afterAutospacing="1" w:line="240" w:lineRule="auto"/>
                    <w:rPr>
                      <w:rFonts w:ascii="Times New Roman" w:eastAsia="Times New Roman" w:hAnsi="Times New Roman" w:cs="Times New Roman"/>
                      <w:sz w:val="24"/>
                      <w:szCs w:val="24"/>
                    </w:rPr>
                  </w:pPr>
                  <w:hyperlink r:id="rId837" w:tooltip="Qmail" w:history="1">
                    <w:r w:rsidRPr="00503DAF">
                      <w:rPr>
                        <w:rFonts w:ascii="Times New Roman" w:eastAsia="Times New Roman" w:hAnsi="Times New Roman" w:cs="Times New Roman"/>
                        <w:color w:val="0000FF"/>
                        <w:sz w:val="24"/>
                        <w:szCs w:val="24"/>
                        <w:u w:val="single"/>
                      </w:rPr>
                      <w:t>Qmail</w:t>
                    </w:r>
                  </w:hyperlink>
                </w:p>
                <w:p w:rsidR="00503DAF" w:rsidRPr="00503DAF" w:rsidRDefault="00503DAF" w:rsidP="00AB2312">
                  <w:pPr>
                    <w:numPr>
                      <w:ilvl w:val="0"/>
                      <w:numId w:val="52"/>
                    </w:numPr>
                    <w:spacing w:before="100" w:beforeAutospacing="1" w:after="100" w:afterAutospacing="1" w:line="240" w:lineRule="auto"/>
                    <w:rPr>
                      <w:rFonts w:ascii="Times New Roman" w:eastAsia="Times New Roman" w:hAnsi="Times New Roman" w:cs="Times New Roman"/>
                      <w:sz w:val="24"/>
                      <w:szCs w:val="24"/>
                    </w:rPr>
                  </w:pPr>
                  <w:hyperlink r:id="rId838" w:tooltip="Sendmail" w:history="1">
                    <w:r w:rsidRPr="00503DAF">
                      <w:rPr>
                        <w:rFonts w:ascii="Times New Roman" w:eastAsia="Times New Roman" w:hAnsi="Times New Roman" w:cs="Times New Roman"/>
                        <w:color w:val="0000FF"/>
                        <w:sz w:val="24"/>
                        <w:szCs w:val="24"/>
                        <w:u w:val="single"/>
                      </w:rPr>
                      <w:t>Sendmail</w:t>
                    </w:r>
                  </w:hyperlink>
                  <w:r w:rsidRPr="00503DAF">
                    <w:rPr>
                      <w:rFonts w:ascii="Times New Roman" w:eastAsia="Times New Roman" w:hAnsi="Times New Roman" w:cs="Times New Roman"/>
                      <w:sz w:val="24"/>
                      <w:szCs w:val="24"/>
                    </w:rPr>
                    <w:t xml:space="preserve"> (</w:t>
                  </w:r>
                  <w:hyperlink r:id="rId839" w:tooltip="Multi-licensing" w:history="1">
                    <w:r w:rsidRPr="00503DAF">
                      <w:rPr>
                        <w:rFonts w:ascii="Times New Roman" w:eastAsia="Times New Roman" w:hAnsi="Times New Roman" w:cs="Times New Roman"/>
                        <w:color w:val="0000FF"/>
                        <w:sz w:val="24"/>
                        <w:szCs w:val="24"/>
                        <w:u w:val="single"/>
                      </w:rPr>
                      <w:t>dual-licensed</w:t>
                    </w:r>
                  </w:hyperlink>
                  <w:r w:rsidRPr="00503DAF">
                    <w:rPr>
                      <w:rFonts w:ascii="Times New Roman" w:eastAsia="Times New Roman" w:hAnsi="Times New Roman" w:cs="Times New Roman"/>
                      <w:sz w:val="24"/>
                      <w:szCs w:val="24"/>
                    </w:rPr>
                    <w:t>)</w:t>
                  </w:r>
                </w:p>
                <w:p w:rsidR="00503DAF" w:rsidRPr="00503DAF" w:rsidRDefault="00503DAF" w:rsidP="00AB2312">
                  <w:pPr>
                    <w:numPr>
                      <w:ilvl w:val="0"/>
                      <w:numId w:val="52"/>
                    </w:numPr>
                    <w:spacing w:before="100" w:beforeAutospacing="1" w:after="100" w:afterAutospacing="1" w:line="240" w:lineRule="auto"/>
                    <w:rPr>
                      <w:rFonts w:ascii="Times New Roman" w:eastAsia="Times New Roman" w:hAnsi="Times New Roman" w:cs="Times New Roman"/>
                      <w:sz w:val="24"/>
                      <w:szCs w:val="24"/>
                    </w:rPr>
                  </w:pPr>
                  <w:hyperlink r:id="rId840" w:tooltip="Zarafa (software)" w:history="1">
                    <w:r w:rsidRPr="00503DAF">
                      <w:rPr>
                        <w:rFonts w:ascii="Times New Roman" w:eastAsia="Times New Roman" w:hAnsi="Times New Roman" w:cs="Times New Roman"/>
                        <w:color w:val="0000FF"/>
                        <w:sz w:val="24"/>
                        <w:szCs w:val="24"/>
                        <w:u w:val="single"/>
                      </w:rPr>
                      <w:t>Zarafa</w:t>
                    </w:r>
                  </w:hyperlink>
                </w:p>
                <w:p w:rsidR="00503DAF" w:rsidRPr="00503DAF" w:rsidRDefault="00503DAF" w:rsidP="00AB2312">
                  <w:pPr>
                    <w:numPr>
                      <w:ilvl w:val="0"/>
                      <w:numId w:val="52"/>
                    </w:numPr>
                    <w:spacing w:before="100" w:beforeAutospacing="1" w:after="100" w:afterAutospacing="1" w:line="240" w:lineRule="auto"/>
                    <w:rPr>
                      <w:rFonts w:ascii="Times New Roman" w:eastAsia="Times New Roman" w:hAnsi="Times New Roman" w:cs="Times New Roman"/>
                      <w:sz w:val="24"/>
                      <w:szCs w:val="24"/>
                    </w:rPr>
                  </w:pPr>
                  <w:hyperlink r:id="rId841" w:tooltip="Zentyal" w:history="1">
                    <w:r w:rsidRPr="00503DAF">
                      <w:rPr>
                        <w:rFonts w:ascii="Times New Roman" w:eastAsia="Times New Roman" w:hAnsi="Times New Roman" w:cs="Times New Roman"/>
                        <w:color w:val="0000FF"/>
                        <w:sz w:val="24"/>
                        <w:szCs w:val="24"/>
                        <w:u w:val="single"/>
                      </w:rPr>
                      <w:t>Zentyal</w:t>
                    </w:r>
                  </w:hyperlink>
                </w:p>
                <w:p w:rsidR="00503DAF" w:rsidRPr="00503DAF" w:rsidRDefault="00503DAF" w:rsidP="00AB2312">
                  <w:pPr>
                    <w:numPr>
                      <w:ilvl w:val="0"/>
                      <w:numId w:val="52"/>
                    </w:numPr>
                    <w:spacing w:before="100" w:beforeAutospacing="1" w:after="100" w:afterAutospacing="1" w:line="240" w:lineRule="auto"/>
                    <w:rPr>
                      <w:rFonts w:ascii="Times New Roman" w:eastAsia="Times New Roman" w:hAnsi="Times New Roman" w:cs="Times New Roman"/>
                      <w:sz w:val="24"/>
                      <w:szCs w:val="24"/>
                    </w:rPr>
                  </w:pPr>
                  <w:hyperlink r:id="rId842" w:tooltip="Zimbra" w:history="1">
                    <w:r w:rsidRPr="00503DAF">
                      <w:rPr>
                        <w:rFonts w:ascii="Times New Roman" w:eastAsia="Times New Roman" w:hAnsi="Times New Roman" w:cs="Times New Roman"/>
                        <w:color w:val="0000FF"/>
                        <w:sz w:val="24"/>
                        <w:szCs w:val="24"/>
                        <w:u w:val="single"/>
                      </w:rPr>
                      <w:t>Zimbra</w:t>
                    </w:r>
                  </w:hyperlink>
                </w:p>
              </w:tc>
              <w:tc>
                <w:tcPr>
                  <w:tcW w:w="0" w:type="pct"/>
                  <w:vMerge w:val="restart"/>
                  <w:shd w:val="clear" w:color="auto" w:fill="auto"/>
                  <w:tcMar>
                    <w:top w:w="0" w:type="dxa"/>
                    <w:left w:w="37" w:type="dxa"/>
                    <w:bottom w:w="0" w:type="dxa"/>
                    <w:right w:w="0" w:type="dxa"/>
                  </w:tcMar>
                  <w:vAlign w:val="center"/>
                  <w:hideMark/>
                </w:tcPr>
                <w:p w:rsidR="00503DAF" w:rsidRPr="00503DAF" w:rsidRDefault="00503DAF" w:rsidP="00503DAF">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color w:val="0000FF"/>
                      <w:sz w:val="24"/>
                      <w:szCs w:val="24"/>
                    </w:rPr>
                    <w:lastRenderedPageBreak/>
                    <w:drawing>
                      <wp:inline distT="0" distB="0" distL="0" distR="0">
                        <wp:extent cx="462915" cy="462915"/>
                        <wp:effectExtent l="0" t="0" r="0" b="0"/>
                        <wp:docPr id="211" name="Picture 211" descr="Email">
                          <a:hlinkClick xmlns:a="http://schemas.openxmlformats.org/drawingml/2006/main" r:id="rId843" tooltip="&quot;Email&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Email">
                                  <a:hlinkClick r:id="rId843" tooltip="&quot;Email&quot;"/>
                                </pic:cNvPr>
                                <pic:cNvPicPr>
                                  <a:picLocks noChangeAspect="1" noChangeArrowheads="1"/>
                                </pic:cNvPicPr>
                              </pic:nvPicPr>
                              <pic:blipFill>
                                <a:blip r:embed="rId844"/>
                                <a:srcRect/>
                                <a:stretch>
                                  <a:fillRect/>
                                </a:stretch>
                              </pic:blipFill>
                              <pic:spPr bwMode="auto">
                                <a:xfrm>
                                  <a:off x="0" y="0"/>
                                  <a:ext cx="462915" cy="462915"/>
                                </a:xfrm>
                                <a:prstGeom prst="rect">
                                  <a:avLst/>
                                </a:prstGeom>
                                <a:noFill/>
                                <a:ln w="9525">
                                  <a:noFill/>
                                  <a:miter lim="800000"/>
                                  <a:headEnd/>
                                  <a:tailEnd/>
                                </a:ln>
                              </pic:spPr>
                            </pic:pic>
                          </a:graphicData>
                        </a:graphic>
                      </wp:inline>
                    </w:drawing>
                  </w:r>
                </w:p>
              </w:tc>
            </w:tr>
            <w:tr w:rsidR="00503DAF" w:rsidRPr="00503DAF">
              <w:trPr>
                <w:trHeight w:val="37"/>
                <w:tblCellSpacing w:w="15" w:type="dxa"/>
              </w:trPr>
              <w:tc>
                <w:tcPr>
                  <w:tcW w:w="0" w:type="auto"/>
                  <w:gridSpan w:val="2"/>
                  <w:shd w:val="clear" w:color="auto" w:fill="auto"/>
                  <w:vAlign w:val="center"/>
                  <w:hideMark/>
                </w:tcPr>
                <w:p w:rsidR="00503DAF" w:rsidRPr="00503DAF" w:rsidRDefault="00503DAF" w:rsidP="00503DAF">
                  <w:pPr>
                    <w:spacing w:after="0" w:line="240" w:lineRule="auto"/>
                    <w:rPr>
                      <w:rFonts w:ascii="Times New Roman" w:eastAsia="Times New Roman" w:hAnsi="Times New Roman" w:cs="Times New Roman"/>
                      <w:sz w:val="4"/>
                      <w:szCs w:val="24"/>
                    </w:rPr>
                  </w:pPr>
                </w:p>
              </w:tc>
              <w:tc>
                <w:tcPr>
                  <w:tcW w:w="0" w:type="auto"/>
                  <w:vMerge/>
                  <w:shd w:val="clear" w:color="auto" w:fill="auto"/>
                  <w:vAlign w:val="center"/>
                  <w:hideMark/>
                </w:tcPr>
                <w:p w:rsidR="00503DAF" w:rsidRPr="00503DAF" w:rsidRDefault="00503DAF" w:rsidP="00503DAF">
                  <w:pPr>
                    <w:spacing w:after="0" w:line="240" w:lineRule="auto"/>
                    <w:rPr>
                      <w:rFonts w:ascii="Times New Roman" w:eastAsia="Times New Roman" w:hAnsi="Times New Roman" w:cs="Times New Roman"/>
                      <w:sz w:val="24"/>
                      <w:szCs w:val="24"/>
                    </w:rPr>
                  </w:pPr>
                </w:p>
              </w:tc>
            </w:tr>
            <w:tr w:rsidR="00503DAF" w:rsidRPr="00503DAF">
              <w:trPr>
                <w:tblCellSpacing w:w="15" w:type="dxa"/>
              </w:trPr>
              <w:tc>
                <w:tcPr>
                  <w:tcW w:w="0" w:type="auto"/>
                  <w:shd w:val="clear" w:color="auto" w:fill="auto"/>
                  <w:vAlign w:val="center"/>
                  <w:hideMark/>
                </w:tcPr>
                <w:p w:rsidR="00503DAF" w:rsidRPr="00503DAF" w:rsidRDefault="00503DAF" w:rsidP="00503DAF">
                  <w:pPr>
                    <w:spacing w:after="0" w:line="240" w:lineRule="auto"/>
                    <w:jc w:val="center"/>
                    <w:rPr>
                      <w:rFonts w:ascii="Times New Roman" w:eastAsia="Times New Roman" w:hAnsi="Times New Roman" w:cs="Times New Roman"/>
                      <w:b/>
                      <w:bCs/>
                      <w:sz w:val="24"/>
                      <w:szCs w:val="24"/>
                    </w:rPr>
                  </w:pPr>
                  <w:hyperlink r:id="rId845" w:tooltip="Proprietary software" w:history="1">
                    <w:r w:rsidRPr="00503DAF">
                      <w:rPr>
                        <w:rFonts w:ascii="Times New Roman" w:eastAsia="Times New Roman" w:hAnsi="Times New Roman" w:cs="Times New Roman"/>
                        <w:b/>
                        <w:bCs/>
                        <w:color w:val="0000FF"/>
                        <w:sz w:val="24"/>
                        <w:szCs w:val="24"/>
                        <w:u w:val="single"/>
                      </w:rPr>
                      <w:t>Proprietary</w:t>
                    </w:r>
                  </w:hyperlink>
                </w:p>
              </w:tc>
              <w:tc>
                <w:tcPr>
                  <w:tcW w:w="5000" w:type="pct"/>
                  <w:tcBorders>
                    <w:left w:val="single" w:sz="12" w:space="0" w:color="auto"/>
                  </w:tcBorders>
                  <w:shd w:val="clear" w:color="auto" w:fill="auto"/>
                  <w:tcMar>
                    <w:top w:w="0" w:type="dxa"/>
                    <w:left w:w="0" w:type="dxa"/>
                    <w:bottom w:w="0" w:type="dxa"/>
                    <w:right w:w="0" w:type="dxa"/>
                  </w:tcMar>
                  <w:vAlign w:val="center"/>
                  <w:hideMark/>
                </w:tcPr>
                <w:p w:rsidR="00503DAF" w:rsidRPr="00503DAF" w:rsidRDefault="00503DAF" w:rsidP="00AB2312">
                  <w:pPr>
                    <w:numPr>
                      <w:ilvl w:val="0"/>
                      <w:numId w:val="53"/>
                    </w:numPr>
                    <w:spacing w:before="100" w:beforeAutospacing="1" w:after="100" w:afterAutospacing="1" w:line="240" w:lineRule="auto"/>
                    <w:rPr>
                      <w:rFonts w:ascii="Times New Roman" w:eastAsia="Times New Roman" w:hAnsi="Times New Roman" w:cs="Times New Roman"/>
                      <w:sz w:val="24"/>
                      <w:szCs w:val="24"/>
                    </w:rPr>
                  </w:pPr>
                  <w:hyperlink r:id="rId846" w:tooltip="Axigen" w:history="1">
                    <w:r w:rsidRPr="00503DAF">
                      <w:rPr>
                        <w:rFonts w:ascii="Times New Roman" w:eastAsia="Times New Roman" w:hAnsi="Times New Roman" w:cs="Times New Roman"/>
                        <w:color w:val="0000FF"/>
                        <w:sz w:val="24"/>
                        <w:szCs w:val="24"/>
                        <w:u w:val="single"/>
                      </w:rPr>
                      <w:t>Axigen</w:t>
                    </w:r>
                  </w:hyperlink>
                </w:p>
                <w:p w:rsidR="00503DAF" w:rsidRPr="00503DAF" w:rsidRDefault="00503DAF" w:rsidP="00AB2312">
                  <w:pPr>
                    <w:numPr>
                      <w:ilvl w:val="0"/>
                      <w:numId w:val="53"/>
                    </w:numPr>
                    <w:spacing w:before="100" w:beforeAutospacing="1" w:after="100" w:afterAutospacing="1" w:line="240" w:lineRule="auto"/>
                    <w:rPr>
                      <w:rFonts w:ascii="Times New Roman" w:eastAsia="Times New Roman" w:hAnsi="Times New Roman" w:cs="Times New Roman"/>
                      <w:sz w:val="24"/>
                      <w:szCs w:val="24"/>
                    </w:rPr>
                  </w:pPr>
                  <w:hyperlink r:id="rId847" w:tooltip="CommuniGate Pro" w:history="1">
                    <w:r w:rsidRPr="00503DAF">
                      <w:rPr>
                        <w:rFonts w:ascii="Times New Roman" w:eastAsia="Times New Roman" w:hAnsi="Times New Roman" w:cs="Times New Roman"/>
                        <w:color w:val="0000FF"/>
                        <w:sz w:val="24"/>
                        <w:szCs w:val="24"/>
                        <w:u w:val="single"/>
                      </w:rPr>
                      <w:t>CommuniGate Pro</w:t>
                    </w:r>
                  </w:hyperlink>
                </w:p>
                <w:p w:rsidR="00503DAF" w:rsidRPr="00503DAF" w:rsidRDefault="00503DAF" w:rsidP="00AB2312">
                  <w:pPr>
                    <w:numPr>
                      <w:ilvl w:val="0"/>
                      <w:numId w:val="53"/>
                    </w:numPr>
                    <w:spacing w:before="100" w:beforeAutospacing="1" w:after="100" w:afterAutospacing="1" w:line="240" w:lineRule="auto"/>
                    <w:rPr>
                      <w:rFonts w:ascii="Times New Roman" w:eastAsia="Times New Roman" w:hAnsi="Times New Roman" w:cs="Times New Roman"/>
                      <w:sz w:val="24"/>
                      <w:szCs w:val="24"/>
                    </w:rPr>
                  </w:pPr>
                  <w:hyperlink r:id="rId848" w:tooltip="Eudora Internet Mail Server" w:history="1">
                    <w:r w:rsidRPr="00503DAF">
                      <w:rPr>
                        <w:rFonts w:ascii="Times New Roman" w:eastAsia="Times New Roman" w:hAnsi="Times New Roman" w:cs="Times New Roman"/>
                        <w:color w:val="0000FF"/>
                        <w:sz w:val="24"/>
                        <w:szCs w:val="24"/>
                        <w:u w:val="single"/>
                      </w:rPr>
                      <w:t>Eudora Internet Mail Server</w:t>
                    </w:r>
                  </w:hyperlink>
                </w:p>
                <w:p w:rsidR="00503DAF" w:rsidRPr="00503DAF" w:rsidRDefault="00503DAF" w:rsidP="00AB2312">
                  <w:pPr>
                    <w:numPr>
                      <w:ilvl w:val="0"/>
                      <w:numId w:val="53"/>
                    </w:numPr>
                    <w:spacing w:before="100" w:beforeAutospacing="1" w:after="100" w:afterAutospacing="1" w:line="240" w:lineRule="auto"/>
                    <w:rPr>
                      <w:rFonts w:ascii="Times New Roman" w:eastAsia="Times New Roman" w:hAnsi="Times New Roman" w:cs="Times New Roman"/>
                      <w:sz w:val="24"/>
                      <w:szCs w:val="24"/>
                    </w:rPr>
                  </w:pPr>
                  <w:hyperlink r:id="rId849" w:tooltip="Gordano Messaging Suite" w:history="1">
                    <w:r w:rsidRPr="00503DAF">
                      <w:rPr>
                        <w:rFonts w:ascii="Times New Roman" w:eastAsia="Times New Roman" w:hAnsi="Times New Roman" w:cs="Times New Roman"/>
                        <w:color w:val="0000FF"/>
                        <w:sz w:val="24"/>
                        <w:szCs w:val="24"/>
                        <w:u w:val="single"/>
                      </w:rPr>
                      <w:t>Gordano Messaging Suite</w:t>
                    </w:r>
                  </w:hyperlink>
                </w:p>
                <w:p w:rsidR="00503DAF" w:rsidRPr="00503DAF" w:rsidRDefault="00503DAF" w:rsidP="00AB2312">
                  <w:pPr>
                    <w:numPr>
                      <w:ilvl w:val="0"/>
                      <w:numId w:val="53"/>
                    </w:numPr>
                    <w:spacing w:before="100" w:beforeAutospacing="1" w:after="100" w:afterAutospacing="1" w:line="240" w:lineRule="auto"/>
                    <w:rPr>
                      <w:rFonts w:ascii="Times New Roman" w:eastAsia="Times New Roman" w:hAnsi="Times New Roman" w:cs="Times New Roman"/>
                      <w:sz w:val="24"/>
                      <w:szCs w:val="24"/>
                    </w:rPr>
                  </w:pPr>
                  <w:hyperlink r:id="rId850" w:tooltip="IBM Notes" w:history="1">
                    <w:r w:rsidRPr="00503DAF">
                      <w:rPr>
                        <w:rFonts w:ascii="Times New Roman" w:eastAsia="Times New Roman" w:hAnsi="Times New Roman" w:cs="Times New Roman"/>
                        <w:color w:val="0000FF"/>
                        <w:sz w:val="24"/>
                        <w:szCs w:val="24"/>
                        <w:u w:val="single"/>
                      </w:rPr>
                      <w:t>IBM/Lotus Notes/Domino</w:t>
                    </w:r>
                  </w:hyperlink>
                </w:p>
                <w:p w:rsidR="00503DAF" w:rsidRPr="00503DAF" w:rsidRDefault="00503DAF" w:rsidP="00AB2312">
                  <w:pPr>
                    <w:numPr>
                      <w:ilvl w:val="0"/>
                      <w:numId w:val="53"/>
                    </w:numPr>
                    <w:spacing w:before="100" w:beforeAutospacing="1" w:after="100" w:afterAutospacing="1" w:line="240" w:lineRule="auto"/>
                    <w:rPr>
                      <w:rFonts w:ascii="Times New Roman" w:eastAsia="Times New Roman" w:hAnsi="Times New Roman" w:cs="Times New Roman"/>
                      <w:sz w:val="24"/>
                      <w:szCs w:val="24"/>
                    </w:rPr>
                  </w:pPr>
                  <w:hyperlink r:id="rId851" w:tooltip="IceWarp Mail Server" w:history="1">
                    <w:r w:rsidRPr="00503DAF">
                      <w:rPr>
                        <w:rFonts w:ascii="Times New Roman" w:eastAsia="Times New Roman" w:hAnsi="Times New Roman" w:cs="Times New Roman"/>
                        <w:color w:val="0000FF"/>
                        <w:sz w:val="24"/>
                        <w:szCs w:val="24"/>
                        <w:u w:val="single"/>
                      </w:rPr>
                      <w:t>IceWarp Mail Server</w:t>
                    </w:r>
                  </w:hyperlink>
                </w:p>
                <w:p w:rsidR="00503DAF" w:rsidRPr="00503DAF" w:rsidRDefault="00503DAF" w:rsidP="00AB2312">
                  <w:pPr>
                    <w:numPr>
                      <w:ilvl w:val="0"/>
                      <w:numId w:val="53"/>
                    </w:numPr>
                    <w:spacing w:before="100" w:beforeAutospacing="1" w:after="100" w:afterAutospacing="1" w:line="240" w:lineRule="auto"/>
                    <w:rPr>
                      <w:rFonts w:ascii="Times New Roman" w:eastAsia="Times New Roman" w:hAnsi="Times New Roman" w:cs="Times New Roman"/>
                      <w:sz w:val="24"/>
                      <w:szCs w:val="24"/>
                    </w:rPr>
                  </w:pPr>
                  <w:hyperlink r:id="rId852" w:tooltip="Internet Information Services" w:history="1">
                    <w:r w:rsidRPr="00503DAF">
                      <w:rPr>
                        <w:rFonts w:ascii="Times New Roman" w:eastAsia="Times New Roman" w:hAnsi="Times New Roman" w:cs="Times New Roman"/>
                        <w:color w:val="0000FF"/>
                        <w:sz w:val="24"/>
                        <w:szCs w:val="24"/>
                        <w:u w:val="single"/>
                      </w:rPr>
                      <w:t>Internet Information Services</w:t>
                    </w:r>
                  </w:hyperlink>
                </w:p>
                <w:p w:rsidR="00503DAF" w:rsidRPr="00503DAF" w:rsidRDefault="00503DAF" w:rsidP="00AB2312">
                  <w:pPr>
                    <w:numPr>
                      <w:ilvl w:val="0"/>
                      <w:numId w:val="53"/>
                    </w:numPr>
                    <w:spacing w:before="100" w:beforeAutospacing="1" w:after="100" w:afterAutospacing="1" w:line="240" w:lineRule="auto"/>
                    <w:rPr>
                      <w:rFonts w:ascii="Times New Roman" w:eastAsia="Times New Roman" w:hAnsi="Times New Roman" w:cs="Times New Roman"/>
                      <w:sz w:val="24"/>
                      <w:szCs w:val="24"/>
                    </w:rPr>
                  </w:pPr>
                  <w:hyperlink r:id="rId853" w:tooltip="Ipswitch IMail Server" w:history="1">
                    <w:r w:rsidRPr="00503DAF">
                      <w:rPr>
                        <w:rFonts w:ascii="Times New Roman" w:eastAsia="Times New Roman" w:hAnsi="Times New Roman" w:cs="Times New Roman"/>
                        <w:color w:val="0000FF"/>
                        <w:sz w:val="24"/>
                        <w:szCs w:val="24"/>
                        <w:u w:val="single"/>
                      </w:rPr>
                      <w:t>Ipswitch IMail Server</w:t>
                    </w:r>
                  </w:hyperlink>
                </w:p>
                <w:p w:rsidR="00503DAF" w:rsidRPr="00503DAF" w:rsidRDefault="00503DAF" w:rsidP="00AB2312">
                  <w:pPr>
                    <w:numPr>
                      <w:ilvl w:val="0"/>
                      <w:numId w:val="53"/>
                    </w:numPr>
                    <w:spacing w:before="100" w:beforeAutospacing="1" w:after="100" w:afterAutospacing="1" w:line="240" w:lineRule="auto"/>
                    <w:rPr>
                      <w:rFonts w:ascii="Times New Roman" w:eastAsia="Times New Roman" w:hAnsi="Times New Roman" w:cs="Times New Roman"/>
                      <w:sz w:val="24"/>
                      <w:szCs w:val="24"/>
                    </w:rPr>
                  </w:pPr>
                  <w:hyperlink r:id="rId854" w:tooltip="Kerio Connect" w:history="1">
                    <w:r w:rsidRPr="00503DAF">
                      <w:rPr>
                        <w:rFonts w:ascii="Times New Roman" w:eastAsia="Times New Roman" w:hAnsi="Times New Roman" w:cs="Times New Roman"/>
                        <w:color w:val="0000FF"/>
                        <w:sz w:val="24"/>
                        <w:szCs w:val="24"/>
                        <w:u w:val="single"/>
                      </w:rPr>
                      <w:t>Kerio Connect</w:t>
                    </w:r>
                  </w:hyperlink>
                </w:p>
                <w:p w:rsidR="00503DAF" w:rsidRPr="00503DAF" w:rsidRDefault="00503DAF" w:rsidP="00AB2312">
                  <w:pPr>
                    <w:numPr>
                      <w:ilvl w:val="0"/>
                      <w:numId w:val="53"/>
                    </w:numPr>
                    <w:spacing w:before="100" w:beforeAutospacing="1" w:after="100" w:afterAutospacing="1" w:line="240" w:lineRule="auto"/>
                    <w:rPr>
                      <w:rFonts w:ascii="Times New Roman" w:eastAsia="Times New Roman" w:hAnsi="Times New Roman" w:cs="Times New Roman"/>
                      <w:sz w:val="24"/>
                      <w:szCs w:val="24"/>
                    </w:rPr>
                  </w:pPr>
                  <w:hyperlink r:id="rId855" w:tooltip="Microsoft Exchange Server" w:history="1">
                    <w:r w:rsidRPr="00503DAF">
                      <w:rPr>
                        <w:rFonts w:ascii="Times New Roman" w:eastAsia="Times New Roman" w:hAnsi="Times New Roman" w:cs="Times New Roman"/>
                        <w:color w:val="0000FF"/>
                        <w:sz w:val="24"/>
                        <w:szCs w:val="24"/>
                        <w:u w:val="single"/>
                      </w:rPr>
                      <w:t>Microsoft Exchange Server</w:t>
                    </w:r>
                  </w:hyperlink>
                </w:p>
                <w:p w:rsidR="00503DAF" w:rsidRPr="00503DAF" w:rsidRDefault="00503DAF" w:rsidP="00AB2312">
                  <w:pPr>
                    <w:numPr>
                      <w:ilvl w:val="0"/>
                      <w:numId w:val="53"/>
                    </w:numPr>
                    <w:spacing w:before="100" w:beforeAutospacing="1" w:after="100" w:afterAutospacing="1" w:line="240" w:lineRule="auto"/>
                    <w:rPr>
                      <w:rFonts w:ascii="Times New Roman" w:eastAsia="Times New Roman" w:hAnsi="Times New Roman" w:cs="Times New Roman"/>
                      <w:sz w:val="24"/>
                      <w:szCs w:val="24"/>
                    </w:rPr>
                  </w:pPr>
                  <w:hyperlink r:id="rId856" w:tooltip="GroupWise" w:history="1">
                    <w:r w:rsidRPr="00503DAF">
                      <w:rPr>
                        <w:rFonts w:ascii="Times New Roman" w:eastAsia="Times New Roman" w:hAnsi="Times New Roman" w:cs="Times New Roman"/>
                        <w:color w:val="0000FF"/>
                        <w:sz w:val="24"/>
                        <w:szCs w:val="24"/>
                        <w:u w:val="single"/>
                      </w:rPr>
                      <w:t>Novell GroupWise</w:t>
                    </w:r>
                  </w:hyperlink>
                </w:p>
                <w:p w:rsidR="00503DAF" w:rsidRPr="00503DAF" w:rsidRDefault="00503DAF" w:rsidP="00AB2312">
                  <w:pPr>
                    <w:numPr>
                      <w:ilvl w:val="0"/>
                      <w:numId w:val="53"/>
                    </w:numPr>
                    <w:spacing w:before="100" w:beforeAutospacing="1" w:after="100" w:afterAutospacing="1" w:line="240" w:lineRule="auto"/>
                    <w:rPr>
                      <w:rFonts w:ascii="Times New Roman" w:eastAsia="Times New Roman" w:hAnsi="Times New Roman" w:cs="Times New Roman"/>
                      <w:sz w:val="24"/>
                      <w:szCs w:val="24"/>
                    </w:rPr>
                  </w:pPr>
                  <w:hyperlink r:id="rId857" w:tooltip="Unison (collaboration software)" w:history="1">
                    <w:r w:rsidRPr="00503DAF">
                      <w:rPr>
                        <w:rFonts w:ascii="Times New Roman" w:eastAsia="Times New Roman" w:hAnsi="Times New Roman" w:cs="Times New Roman"/>
                        <w:color w:val="0000FF"/>
                        <w:sz w:val="24"/>
                        <w:szCs w:val="24"/>
                        <w:u w:val="single"/>
                      </w:rPr>
                      <w:t>Unison (collaboration software)</w:t>
                    </w:r>
                  </w:hyperlink>
                </w:p>
              </w:tc>
              <w:tc>
                <w:tcPr>
                  <w:tcW w:w="0" w:type="auto"/>
                  <w:vMerge/>
                  <w:shd w:val="clear" w:color="auto" w:fill="auto"/>
                  <w:vAlign w:val="center"/>
                  <w:hideMark/>
                </w:tcPr>
                <w:p w:rsidR="00503DAF" w:rsidRPr="00503DAF" w:rsidRDefault="00503DAF" w:rsidP="00503DAF">
                  <w:pPr>
                    <w:spacing w:after="0" w:line="240" w:lineRule="auto"/>
                    <w:rPr>
                      <w:rFonts w:ascii="Times New Roman" w:eastAsia="Times New Roman" w:hAnsi="Times New Roman" w:cs="Times New Roman"/>
                      <w:sz w:val="24"/>
                      <w:szCs w:val="24"/>
                    </w:rPr>
                  </w:pPr>
                </w:p>
              </w:tc>
            </w:tr>
            <w:tr w:rsidR="00503DAF" w:rsidRPr="00503DAF">
              <w:trPr>
                <w:trHeight w:val="37"/>
                <w:tblCellSpacing w:w="15" w:type="dxa"/>
              </w:trPr>
              <w:tc>
                <w:tcPr>
                  <w:tcW w:w="0" w:type="auto"/>
                  <w:gridSpan w:val="2"/>
                  <w:shd w:val="clear" w:color="auto" w:fill="auto"/>
                  <w:vAlign w:val="center"/>
                  <w:hideMark/>
                </w:tcPr>
                <w:p w:rsidR="00503DAF" w:rsidRPr="00503DAF" w:rsidRDefault="00503DAF" w:rsidP="00503DAF">
                  <w:pPr>
                    <w:spacing w:after="0" w:line="240" w:lineRule="auto"/>
                    <w:rPr>
                      <w:rFonts w:ascii="Times New Roman" w:eastAsia="Times New Roman" w:hAnsi="Times New Roman" w:cs="Times New Roman"/>
                      <w:sz w:val="4"/>
                      <w:szCs w:val="24"/>
                    </w:rPr>
                  </w:pPr>
                </w:p>
              </w:tc>
              <w:tc>
                <w:tcPr>
                  <w:tcW w:w="0" w:type="auto"/>
                  <w:vMerge/>
                  <w:shd w:val="clear" w:color="auto" w:fill="auto"/>
                  <w:vAlign w:val="center"/>
                  <w:hideMark/>
                </w:tcPr>
                <w:p w:rsidR="00503DAF" w:rsidRPr="00503DAF" w:rsidRDefault="00503DAF" w:rsidP="00503DAF">
                  <w:pPr>
                    <w:spacing w:after="0" w:line="240" w:lineRule="auto"/>
                    <w:rPr>
                      <w:rFonts w:ascii="Times New Roman" w:eastAsia="Times New Roman" w:hAnsi="Times New Roman" w:cs="Times New Roman"/>
                      <w:sz w:val="24"/>
                      <w:szCs w:val="24"/>
                    </w:rPr>
                  </w:pPr>
                </w:p>
              </w:tc>
            </w:tr>
            <w:tr w:rsidR="00503DAF" w:rsidRPr="00503DAF">
              <w:trPr>
                <w:tblCellSpacing w:w="15" w:type="dxa"/>
              </w:trPr>
              <w:tc>
                <w:tcPr>
                  <w:tcW w:w="0" w:type="auto"/>
                  <w:shd w:val="clear" w:color="auto" w:fill="auto"/>
                  <w:vAlign w:val="center"/>
                  <w:hideMark/>
                </w:tcPr>
                <w:p w:rsidR="00503DAF" w:rsidRPr="00503DAF" w:rsidRDefault="00503DAF" w:rsidP="00503DAF">
                  <w:pPr>
                    <w:spacing w:after="0" w:line="240" w:lineRule="auto"/>
                    <w:jc w:val="center"/>
                    <w:rPr>
                      <w:rFonts w:ascii="Times New Roman" w:eastAsia="Times New Roman" w:hAnsi="Times New Roman" w:cs="Times New Roman"/>
                      <w:b/>
                      <w:bCs/>
                      <w:sz w:val="24"/>
                      <w:szCs w:val="24"/>
                    </w:rPr>
                  </w:pPr>
                  <w:hyperlink r:id="rId858" w:tooltip="Abandonware" w:history="1">
                    <w:r w:rsidRPr="00503DAF">
                      <w:rPr>
                        <w:rFonts w:ascii="Times New Roman" w:eastAsia="Times New Roman" w:hAnsi="Times New Roman" w:cs="Times New Roman"/>
                        <w:b/>
                        <w:bCs/>
                        <w:color w:val="0000FF"/>
                        <w:sz w:val="24"/>
                        <w:szCs w:val="24"/>
                        <w:u w:val="single"/>
                      </w:rPr>
                      <w:t>Discontinued</w:t>
                    </w:r>
                  </w:hyperlink>
                </w:p>
              </w:tc>
              <w:tc>
                <w:tcPr>
                  <w:tcW w:w="5000" w:type="pct"/>
                  <w:tcBorders>
                    <w:left w:val="single" w:sz="12" w:space="0" w:color="auto"/>
                  </w:tcBorders>
                  <w:shd w:val="clear" w:color="auto" w:fill="auto"/>
                  <w:tcMar>
                    <w:top w:w="0" w:type="dxa"/>
                    <w:left w:w="0" w:type="dxa"/>
                    <w:bottom w:w="0" w:type="dxa"/>
                    <w:right w:w="0" w:type="dxa"/>
                  </w:tcMar>
                  <w:vAlign w:val="center"/>
                  <w:hideMark/>
                </w:tcPr>
                <w:p w:rsidR="00503DAF" w:rsidRPr="00503DAF" w:rsidRDefault="00503DAF" w:rsidP="00AB2312">
                  <w:pPr>
                    <w:numPr>
                      <w:ilvl w:val="0"/>
                      <w:numId w:val="54"/>
                    </w:numPr>
                    <w:spacing w:before="100" w:beforeAutospacing="1" w:after="100" w:afterAutospacing="1" w:line="240" w:lineRule="auto"/>
                    <w:rPr>
                      <w:rFonts w:ascii="Times New Roman" w:eastAsia="Times New Roman" w:hAnsi="Times New Roman" w:cs="Times New Roman"/>
                      <w:sz w:val="24"/>
                      <w:szCs w:val="24"/>
                    </w:rPr>
                  </w:pPr>
                  <w:hyperlink r:id="rId859" w:tooltip="Delivermail" w:history="1">
                    <w:r w:rsidRPr="00503DAF">
                      <w:rPr>
                        <w:rFonts w:ascii="Times New Roman" w:eastAsia="Times New Roman" w:hAnsi="Times New Roman" w:cs="Times New Roman"/>
                        <w:color w:val="0000FF"/>
                        <w:sz w:val="24"/>
                        <w:szCs w:val="24"/>
                        <w:u w:val="single"/>
                      </w:rPr>
                      <w:t>Delivermail</w:t>
                    </w:r>
                  </w:hyperlink>
                </w:p>
                <w:p w:rsidR="00503DAF" w:rsidRPr="00503DAF" w:rsidRDefault="00503DAF" w:rsidP="00AB2312">
                  <w:pPr>
                    <w:numPr>
                      <w:ilvl w:val="0"/>
                      <w:numId w:val="54"/>
                    </w:numPr>
                    <w:spacing w:before="100" w:beforeAutospacing="1" w:after="100" w:afterAutospacing="1" w:line="240" w:lineRule="auto"/>
                    <w:rPr>
                      <w:rFonts w:ascii="Times New Roman" w:eastAsia="Times New Roman" w:hAnsi="Times New Roman" w:cs="Times New Roman"/>
                      <w:sz w:val="24"/>
                      <w:szCs w:val="24"/>
                    </w:rPr>
                  </w:pPr>
                  <w:hyperlink r:id="rId860" w:tooltip="Hula (software)" w:history="1">
                    <w:r w:rsidRPr="00503DAF">
                      <w:rPr>
                        <w:rFonts w:ascii="Times New Roman" w:eastAsia="Times New Roman" w:hAnsi="Times New Roman" w:cs="Times New Roman"/>
                        <w:color w:val="0000FF"/>
                        <w:sz w:val="24"/>
                        <w:szCs w:val="24"/>
                        <w:u w:val="single"/>
                      </w:rPr>
                      <w:t>Hula</w:t>
                    </w:r>
                  </w:hyperlink>
                </w:p>
              </w:tc>
              <w:tc>
                <w:tcPr>
                  <w:tcW w:w="0" w:type="auto"/>
                  <w:vMerge/>
                  <w:shd w:val="clear" w:color="auto" w:fill="auto"/>
                  <w:vAlign w:val="center"/>
                  <w:hideMark/>
                </w:tcPr>
                <w:p w:rsidR="00503DAF" w:rsidRPr="00503DAF" w:rsidRDefault="00503DAF" w:rsidP="00503DAF">
                  <w:pPr>
                    <w:spacing w:after="0" w:line="240" w:lineRule="auto"/>
                    <w:rPr>
                      <w:rFonts w:ascii="Times New Roman" w:eastAsia="Times New Roman" w:hAnsi="Times New Roman" w:cs="Times New Roman"/>
                      <w:sz w:val="24"/>
                      <w:szCs w:val="24"/>
                    </w:rPr>
                  </w:pPr>
                </w:p>
              </w:tc>
            </w:tr>
            <w:tr w:rsidR="00503DAF" w:rsidRPr="00503DAF">
              <w:trPr>
                <w:trHeight w:val="37"/>
                <w:tblCellSpacing w:w="15" w:type="dxa"/>
              </w:trPr>
              <w:tc>
                <w:tcPr>
                  <w:tcW w:w="0" w:type="auto"/>
                  <w:gridSpan w:val="2"/>
                  <w:shd w:val="clear" w:color="auto" w:fill="auto"/>
                  <w:vAlign w:val="center"/>
                  <w:hideMark/>
                </w:tcPr>
                <w:p w:rsidR="00503DAF" w:rsidRPr="00503DAF" w:rsidRDefault="00503DAF" w:rsidP="00503DAF">
                  <w:pPr>
                    <w:spacing w:after="0" w:line="240" w:lineRule="auto"/>
                    <w:rPr>
                      <w:rFonts w:ascii="Times New Roman" w:eastAsia="Times New Roman" w:hAnsi="Times New Roman" w:cs="Times New Roman"/>
                      <w:sz w:val="4"/>
                      <w:szCs w:val="24"/>
                    </w:rPr>
                  </w:pPr>
                </w:p>
              </w:tc>
              <w:tc>
                <w:tcPr>
                  <w:tcW w:w="0" w:type="auto"/>
                  <w:vMerge/>
                  <w:shd w:val="clear" w:color="auto" w:fill="auto"/>
                  <w:vAlign w:val="center"/>
                  <w:hideMark/>
                </w:tcPr>
                <w:p w:rsidR="00503DAF" w:rsidRPr="00503DAF" w:rsidRDefault="00503DAF" w:rsidP="00503DAF">
                  <w:pPr>
                    <w:spacing w:after="0" w:line="240" w:lineRule="auto"/>
                    <w:rPr>
                      <w:rFonts w:ascii="Times New Roman" w:eastAsia="Times New Roman" w:hAnsi="Times New Roman" w:cs="Times New Roman"/>
                      <w:sz w:val="24"/>
                      <w:szCs w:val="24"/>
                    </w:rPr>
                  </w:pPr>
                </w:p>
              </w:tc>
            </w:tr>
            <w:tr w:rsidR="00503DAF" w:rsidRPr="00503DAF">
              <w:trPr>
                <w:tblCellSpacing w:w="15" w:type="dxa"/>
              </w:trPr>
              <w:tc>
                <w:tcPr>
                  <w:tcW w:w="0" w:type="auto"/>
                  <w:shd w:val="clear" w:color="auto" w:fill="auto"/>
                  <w:vAlign w:val="center"/>
                  <w:hideMark/>
                </w:tcPr>
                <w:p w:rsidR="00503DAF" w:rsidRPr="00503DAF" w:rsidRDefault="00503DAF" w:rsidP="00503DAF">
                  <w:pPr>
                    <w:spacing w:after="0" w:line="240" w:lineRule="auto"/>
                    <w:jc w:val="center"/>
                    <w:rPr>
                      <w:rFonts w:ascii="Times New Roman" w:eastAsia="Times New Roman" w:hAnsi="Times New Roman" w:cs="Times New Roman"/>
                      <w:b/>
                      <w:bCs/>
                      <w:sz w:val="24"/>
                      <w:szCs w:val="24"/>
                    </w:rPr>
                  </w:pPr>
                  <w:r w:rsidRPr="00503DAF">
                    <w:rPr>
                      <w:rFonts w:ascii="Times New Roman" w:eastAsia="Times New Roman" w:hAnsi="Times New Roman" w:cs="Times New Roman"/>
                      <w:b/>
                      <w:bCs/>
                      <w:sz w:val="24"/>
                      <w:szCs w:val="24"/>
                    </w:rPr>
                    <w:t>Related technologies</w:t>
                  </w:r>
                </w:p>
              </w:tc>
              <w:tc>
                <w:tcPr>
                  <w:tcW w:w="5000" w:type="pct"/>
                  <w:tcBorders>
                    <w:left w:val="single" w:sz="12" w:space="0" w:color="auto"/>
                  </w:tcBorders>
                  <w:shd w:val="clear" w:color="auto" w:fill="auto"/>
                  <w:tcMar>
                    <w:top w:w="0" w:type="dxa"/>
                    <w:left w:w="0" w:type="dxa"/>
                    <w:bottom w:w="0" w:type="dxa"/>
                    <w:right w:w="0" w:type="dxa"/>
                  </w:tcMar>
                  <w:vAlign w:val="center"/>
                  <w:hideMark/>
                </w:tcPr>
                <w:p w:rsidR="00503DAF" w:rsidRPr="00503DAF" w:rsidRDefault="00503DAF" w:rsidP="00AB2312">
                  <w:pPr>
                    <w:numPr>
                      <w:ilvl w:val="0"/>
                      <w:numId w:val="55"/>
                    </w:numPr>
                    <w:spacing w:before="100" w:beforeAutospacing="1" w:after="100" w:afterAutospacing="1" w:line="240" w:lineRule="auto"/>
                    <w:rPr>
                      <w:rFonts w:ascii="Times New Roman" w:eastAsia="Times New Roman" w:hAnsi="Times New Roman" w:cs="Times New Roman"/>
                      <w:sz w:val="24"/>
                      <w:szCs w:val="24"/>
                    </w:rPr>
                  </w:pPr>
                  <w:hyperlink r:id="rId861" w:tooltip="Extended SMTP" w:history="1">
                    <w:r w:rsidRPr="00503DAF">
                      <w:rPr>
                        <w:rFonts w:ascii="Times New Roman" w:eastAsia="Times New Roman" w:hAnsi="Times New Roman" w:cs="Times New Roman"/>
                        <w:color w:val="0000FF"/>
                        <w:sz w:val="24"/>
                        <w:szCs w:val="24"/>
                        <w:u w:val="single"/>
                      </w:rPr>
                      <w:t>Extended SMTP</w:t>
                    </w:r>
                  </w:hyperlink>
                </w:p>
                <w:p w:rsidR="00503DAF" w:rsidRPr="00503DAF" w:rsidRDefault="00503DAF" w:rsidP="00AB2312">
                  <w:pPr>
                    <w:numPr>
                      <w:ilvl w:val="0"/>
                      <w:numId w:val="55"/>
                    </w:numPr>
                    <w:spacing w:before="100" w:beforeAutospacing="1" w:after="100" w:afterAutospacing="1" w:line="240" w:lineRule="auto"/>
                    <w:rPr>
                      <w:rFonts w:ascii="Times New Roman" w:eastAsia="Times New Roman" w:hAnsi="Times New Roman" w:cs="Times New Roman"/>
                      <w:sz w:val="24"/>
                      <w:szCs w:val="24"/>
                    </w:rPr>
                  </w:pPr>
                  <w:hyperlink r:id="rId862" w:tooltip="Internet Message Access Protocol" w:history="1">
                    <w:r w:rsidRPr="00503DAF">
                      <w:rPr>
                        <w:rFonts w:ascii="Times New Roman" w:eastAsia="Times New Roman" w:hAnsi="Times New Roman" w:cs="Times New Roman"/>
                        <w:color w:val="0000FF"/>
                        <w:sz w:val="24"/>
                        <w:szCs w:val="24"/>
                        <w:u w:val="single"/>
                      </w:rPr>
                      <w:t>IMAP</w:t>
                    </w:r>
                  </w:hyperlink>
                </w:p>
                <w:p w:rsidR="00503DAF" w:rsidRPr="00503DAF" w:rsidRDefault="00503DAF" w:rsidP="00AB2312">
                  <w:pPr>
                    <w:numPr>
                      <w:ilvl w:val="0"/>
                      <w:numId w:val="55"/>
                    </w:numPr>
                    <w:spacing w:before="100" w:beforeAutospacing="1" w:after="100" w:afterAutospacing="1" w:line="240" w:lineRule="auto"/>
                    <w:rPr>
                      <w:rFonts w:ascii="Times New Roman" w:eastAsia="Times New Roman" w:hAnsi="Times New Roman" w:cs="Times New Roman"/>
                      <w:sz w:val="24"/>
                      <w:szCs w:val="24"/>
                    </w:rPr>
                  </w:pPr>
                  <w:hyperlink r:id="rId863" w:tooltip="Post Office Protocol" w:history="1">
                    <w:r w:rsidRPr="00503DAF">
                      <w:rPr>
                        <w:rFonts w:ascii="Times New Roman" w:eastAsia="Times New Roman" w:hAnsi="Times New Roman" w:cs="Times New Roman"/>
                        <w:color w:val="0000FF"/>
                        <w:sz w:val="24"/>
                        <w:szCs w:val="24"/>
                        <w:u w:val="single"/>
                      </w:rPr>
                      <w:t>POP</w:t>
                    </w:r>
                  </w:hyperlink>
                </w:p>
                <w:p w:rsidR="00503DAF" w:rsidRPr="00503DAF" w:rsidRDefault="00503DAF" w:rsidP="00AB2312">
                  <w:pPr>
                    <w:numPr>
                      <w:ilvl w:val="0"/>
                      <w:numId w:val="55"/>
                    </w:numPr>
                    <w:spacing w:before="100" w:beforeAutospacing="1" w:after="100" w:afterAutospacing="1" w:line="240" w:lineRule="auto"/>
                    <w:rPr>
                      <w:rFonts w:ascii="Times New Roman" w:eastAsia="Times New Roman" w:hAnsi="Times New Roman" w:cs="Times New Roman"/>
                      <w:sz w:val="24"/>
                      <w:szCs w:val="24"/>
                    </w:rPr>
                  </w:pPr>
                  <w:hyperlink r:id="rId864" w:tooltip="Push-IMAP" w:history="1">
                    <w:r w:rsidRPr="00503DAF">
                      <w:rPr>
                        <w:rFonts w:ascii="Times New Roman" w:eastAsia="Times New Roman" w:hAnsi="Times New Roman" w:cs="Times New Roman"/>
                        <w:color w:val="0000FF"/>
                        <w:sz w:val="24"/>
                        <w:szCs w:val="24"/>
                        <w:u w:val="single"/>
                      </w:rPr>
                      <w:t>Push-IMAP</w:t>
                    </w:r>
                  </w:hyperlink>
                </w:p>
                <w:p w:rsidR="00503DAF" w:rsidRPr="00503DAF" w:rsidRDefault="00503DAF" w:rsidP="00AB2312">
                  <w:pPr>
                    <w:numPr>
                      <w:ilvl w:val="0"/>
                      <w:numId w:val="55"/>
                    </w:numPr>
                    <w:spacing w:before="100" w:beforeAutospacing="1" w:after="100" w:afterAutospacing="1" w:line="240" w:lineRule="auto"/>
                    <w:rPr>
                      <w:rFonts w:ascii="Times New Roman" w:eastAsia="Times New Roman" w:hAnsi="Times New Roman" w:cs="Times New Roman"/>
                      <w:sz w:val="24"/>
                      <w:szCs w:val="24"/>
                    </w:rPr>
                  </w:pPr>
                  <w:hyperlink r:id="rId865" w:tooltip="Simple Mail Access Protocol" w:history="1">
                    <w:r w:rsidRPr="00503DAF">
                      <w:rPr>
                        <w:rFonts w:ascii="Times New Roman" w:eastAsia="Times New Roman" w:hAnsi="Times New Roman" w:cs="Times New Roman"/>
                        <w:color w:val="0000FF"/>
                        <w:sz w:val="24"/>
                        <w:szCs w:val="24"/>
                        <w:u w:val="single"/>
                      </w:rPr>
                      <w:t>SMAP</w:t>
                    </w:r>
                  </w:hyperlink>
                </w:p>
                <w:p w:rsidR="00503DAF" w:rsidRPr="00503DAF" w:rsidRDefault="00503DAF" w:rsidP="00AB2312">
                  <w:pPr>
                    <w:numPr>
                      <w:ilvl w:val="0"/>
                      <w:numId w:val="55"/>
                    </w:numPr>
                    <w:spacing w:before="100" w:beforeAutospacing="1" w:after="100" w:afterAutospacing="1" w:line="240" w:lineRule="auto"/>
                    <w:rPr>
                      <w:rFonts w:ascii="Times New Roman" w:eastAsia="Times New Roman" w:hAnsi="Times New Roman" w:cs="Times New Roman"/>
                      <w:sz w:val="24"/>
                      <w:szCs w:val="24"/>
                    </w:rPr>
                  </w:pPr>
                  <w:hyperlink r:id="rId866" w:tooltip="Simple Mail Transfer Protocol" w:history="1">
                    <w:r w:rsidRPr="00503DAF">
                      <w:rPr>
                        <w:rFonts w:ascii="Times New Roman" w:eastAsia="Times New Roman" w:hAnsi="Times New Roman" w:cs="Times New Roman"/>
                        <w:color w:val="0000FF"/>
                        <w:sz w:val="24"/>
                        <w:szCs w:val="24"/>
                        <w:u w:val="single"/>
                      </w:rPr>
                      <w:t>SMTP</w:t>
                    </w:r>
                  </w:hyperlink>
                </w:p>
                <w:p w:rsidR="00503DAF" w:rsidRPr="00503DAF" w:rsidRDefault="00503DAF" w:rsidP="00AB2312">
                  <w:pPr>
                    <w:numPr>
                      <w:ilvl w:val="0"/>
                      <w:numId w:val="55"/>
                    </w:numPr>
                    <w:spacing w:before="100" w:beforeAutospacing="1" w:after="100" w:afterAutospacing="1" w:line="240" w:lineRule="auto"/>
                    <w:rPr>
                      <w:rFonts w:ascii="Times New Roman" w:eastAsia="Times New Roman" w:hAnsi="Times New Roman" w:cs="Times New Roman"/>
                      <w:sz w:val="24"/>
                      <w:szCs w:val="24"/>
                    </w:rPr>
                  </w:pPr>
                  <w:hyperlink r:id="rId867" w:tooltip="UUCP" w:history="1">
                    <w:r w:rsidRPr="00503DAF">
                      <w:rPr>
                        <w:rFonts w:ascii="Times New Roman" w:eastAsia="Times New Roman" w:hAnsi="Times New Roman" w:cs="Times New Roman"/>
                        <w:color w:val="0000FF"/>
                        <w:sz w:val="24"/>
                        <w:szCs w:val="24"/>
                        <w:u w:val="single"/>
                      </w:rPr>
                      <w:t>UUCP</w:t>
                    </w:r>
                  </w:hyperlink>
                </w:p>
              </w:tc>
              <w:tc>
                <w:tcPr>
                  <w:tcW w:w="0" w:type="auto"/>
                  <w:vMerge/>
                  <w:shd w:val="clear" w:color="auto" w:fill="auto"/>
                  <w:vAlign w:val="center"/>
                  <w:hideMark/>
                </w:tcPr>
                <w:p w:rsidR="00503DAF" w:rsidRPr="00503DAF" w:rsidRDefault="00503DAF" w:rsidP="00503DAF">
                  <w:pPr>
                    <w:spacing w:after="0" w:line="240" w:lineRule="auto"/>
                    <w:rPr>
                      <w:rFonts w:ascii="Times New Roman" w:eastAsia="Times New Roman" w:hAnsi="Times New Roman" w:cs="Times New Roman"/>
                      <w:sz w:val="24"/>
                      <w:szCs w:val="24"/>
                    </w:rPr>
                  </w:pPr>
                </w:p>
              </w:tc>
            </w:tr>
            <w:tr w:rsidR="00503DAF" w:rsidRPr="00503DAF">
              <w:trPr>
                <w:trHeight w:val="37"/>
                <w:tblCellSpacing w:w="15" w:type="dxa"/>
              </w:trPr>
              <w:tc>
                <w:tcPr>
                  <w:tcW w:w="0" w:type="auto"/>
                  <w:gridSpan w:val="2"/>
                  <w:shd w:val="clear" w:color="auto" w:fill="auto"/>
                  <w:vAlign w:val="center"/>
                  <w:hideMark/>
                </w:tcPr>
                <w:p w:rsidR="00503DAF" w:rsidRPr="00503DAF" w:rsidRDefault="00503DAF" w:rsidP="00503DAF">
                  <w:pPr>
                    <w:spacing w:after="0" w:line="240" w:lineRule="auto"/>
                    <w:rPr>
                      <w:rFonts w:ascii="Times New Roman" w:eastAsia="Times New Roman" w:hAnsi="Times New Roman" w:cs="Times New Roman"/>
                      <w:sz w:val="4"/>
                      <w:szCs w:val="24"/>
                    </w:rPr>
                  </w:pPr>
                </w:p>
              </w:tc>
              <w:tc>
                <w:tcPr>
                  <w:tcW w:w="0" w:type="auto"/>
                  <w:vMerge/>
                  <w:shd w:val="clear" w:color="auto" w:fill="auto"/>
                  <w:vAlign w:val="center"/>
                  <w:hideMark/>
                </w:tcPr>
                <w:p w:rsidR="00503DAF" w:rsidRPr="00503DAF" w:rsidRDefault="00503DAF" w:rsidP="00503DAF">
                  <w:pPr>
                    <w:spacing w:after="0" w:line="240" w:lineRule="auto"/>
                    <w:rPr>
                      <w:rFonts w:ascii="Times New Roman" w:eastAsia="Times New Roman" w:hAnsi="Times New Roman" w:cs="Times New Roman"/>
                      <w:sz w:val="24"/>
                      <w:szCs w:val="24"/>
                    </w:rPr>
                  </w:pPr>
                </w:p>
              </w:tc>
            </w:tr>
            <w:tr w:rsidR="00503DAF" w:rsidRPr="00503DAF">
              <w:trPr>
                <w:tblCellSpacing w:w="15" w:type="dxa"/>
              </w:trPr>
              <w:tc>
                <w:tcPr>
                  <w:tcW w:w="0" w:type="auto"/>
                  <w:shd w:val="clear" w:color="auto" w:fill="auto"/>
                  <w:vAlign w:val="center"/>
                  <w:hideMark/>
                </w:tcPr>
                <w:p w:rsidR="00503DAF" w:rsidRPr="00503DAF" w:rsidRDefault="00503DAF" w:rsidP="00503DAF">
                  <w:pPr>
                    <w:spacing w:after="0" w:line="240" w:lineRule="auto"/>
                    <w:jc w:val="center"/>
                    <w:rPr>
                      <w:rFonts w:ascii="Times New Roman" w:eastAsia="Times New Roman" w:hAnsi="Times New Roman" w:cs="Times New Roman"/>
                      <w:b/>
                      <w:bCs/>
                      <w:sz w:val="24"/>
                      <w:szCs w:val="24"/>
                    </w:rPr>
                  </w:pPr>
                  <w:r w:rsidRPr="00503DAF">
                    <w:rPr>
                      <w:rFonts w:ascii="Times New Roman" w:eastAsia="Times New Roman" w:hAnsi="Times New Roman" w:cs="Times New Roman"/>
                      <w:b/>
                      <w:bCs/>
                      <w:sz w:val="24"/>
                      <w:szCs w:val="24"/>
                    </w:rPr>
                    <w:t>Related articles</w:t>
                  </w:r>
                </w:p>
              </w:tc>
              <w:tc>
                <w:tcPr>
                  <w:tcW w:w="5000" w:type="pct"/>
                  <w:tcBorders>
                    <w:left w:val="single" w:sz="12" w:space="0" w:color="auto"/>
                  </w:tcBorders>
                  <w:shd w:val="clear" w:color="auto" w:fill="auto"/>
                  <w:tcMar>
                    <w:top w:w="0" w:type="dxa"/>
                    <w:left w:w="0" w:type="dxa"/>
                    <w:bottom w:w="0" w:type="dxa"/>
                    <w:right w:w="0" w:type="dxa"/>
                  </w:tcMar>
                  <w:vAlign w:val="center"/>
                  <w:hideMark/>
                </w:tcPr>
                <w:p w:rsidR="00503DAF" w:rsidRPr="00503DAF" w:rsidRDefault="00503DAF" w:rsidP="00AB2312">
                  <w:pPr>
                    <w:numPr>
                      <w:ilvl w:val="0"/>
                      <w:numId w:val="56"/>
                    </w:numPr>
                    <w:spacing w:before="100" w:beforeAutospacing="1" w:after="100" w:afterAutospacing="1" w:line="240" w:lineRule="auto"/>
                    <w:rPr>
                      <w:rFonts w:ascii="Times New Roman" w:eastAsia="Times New Roman" w:hAnsi="Times New Roman" w:cs="Times New Roman"/>
                      <w:sz w:val="24"/>
                      <w:szCs w:val="24"/>
                    </w:rPr>
                  </w:pPr>
                  <w:hyperlink r:id="rId868" w:tooltip="Email" w:history="1">
                    <w:r w:rsidRPr="00503DAF">
                      <w:rPr>
                        <w:rFonts w:ascii="Times New Roman" w:eastAsia="Times New Roman" w:hAnsi="Times New Roman" w:cs="Times New Roman"/>
                        <w:color w:val="0000FF"/>
                        <w:sz w:val="24"/>
                        <w:szCs w:val="24"/>
                        <w:u w:val="single"/>
                      </w:rPr>
                      <w:t>Email</w:t>
                    </w:r>
                  </w:hyperlink>
                </w:p>
                <w:p w:rsidR="00503DAF" w:rsidRPr="00503DAF" w:rsidRDefault="00503DAF" w:rsidP="00AB2312">
                  <w:pPr>
                    <w:numPr>
                      <w:ilvl w:val="0"/>
                      <w:numId w:val="56"/>
                    </w:numPr>
                    <w:spacing w:before="100" w:beforeAutospacing="1" w:after="100" w:afterAutospacing="1" w:line="240" w:lineRule="auto"/>
                    <w:rPr>
                      <w:rFonts w:ascii="Times New Roman" w:eastAsia="Times New Roman" w:hAnsi="Times New Roman" w:cs="Times New Roman"/>
                      <w:sz w:val="24"/>
                      <w:szCs w:val="24"/>
                    </w:rPr>
                  </w:pPr>
                  <w:hyperlink r:id="rId869" w:tooltip="Unicode and email" w:history="1">
                    <w:r w:rsidRPr="00503DAF">
                      <w:rPr>
                        <w:rFonts w:ascii="Times New Roman" w:eastAsia="Times New Roman" w:hAnsi="Times New Roman" w:cs="Times New Roman"/>
                        <w:color w:val="0000FF"/>
                        <w:sz w:val="24"/>
                        <w:szCs w:val="24"/>
                        <w:u w:val="single"/>
                      </w:rPr>
                      <w:t>Unicode and email</w:t>
                    </w:r>
                  </w:hyperlink>
                </w:p>
                <w:p w:rsidR="00503DAF" w:rsidRPr="00503DAF" w:rsidRDefault="00503DAF" w:rsidP="00AB2312">
                  <w:pPr>
                    <w:numPr>
                      <w:ilvl w:val="0"/>
                      <w:numId w:val="56"/>
                    </w:numPr>
                    <w:spacing w:before="100" w:beforeAutospacing="1" w:after="100" w:afterAutospacing="1" w:line="240" w:lineRule="auto"/>
                    <w:rPr>
                      <w:rFonts w:ascii="Times New Roman" w:eastAsia="Times New Roman" w:hAnsi="Times New Roman" w:cs="Times New Roman"/>
                      <w:sz w:val="24"/>
                      <w:szCs w:val="24"/>
                    </w:rPr>
                  </w:pPr>
                  <w:hyperlink r:id="rId870" w:tooltip="List of mail servers" w:history="1">
                    <w:r w:rsidRPr="00503DAF">
                      <w:rPr>
                        <w:rFonts w:ascii="Times New Roman" w:eastAsia="Times New Roman" w:hAnsi="Times New Roman" w:cs="Times New Roman"/>
                        <w:color w:val="0000FF"/>
                        <w:sz w:val="24"/>
                        <w:szCs w:val="24"/>
                        <w:u w:val="single"/>
                      </w:rPr>
                      <w:t>List of mail servers</w:t>
                    </w:r>
                  </w:hyperlink>
                </w:p>
                <w:p w:rsidR="00503DAF" w:rsidRPr="00503DAF" w:rsidRDefault="00503DAF" w:rsidP="00AB2312">
                  <w:pPr>
                    <w:numPr>
                      <w:ilvl w:val="0"/>
                      <w:numId w:val="56"/>
                    </w:numPr>
                    <w:spacing w:before="100" w:beforeAutospacing="1" w:after="100" w:afterAutospacing="1" w:line="240" w:lineRule="auto"/>
                    <w:rPr>
                      <w:rFonts w:ascii="Times New Roman" w:eastAsia="Times New Roman" w:hAnsi="Times New Roman" w:cs="Times New Roman"/>
                      <w:sz w:val="24"/>
                      <w:szCs w:val="24"/>
                    </w:rPr>
                  </w:pPr>
                  <w:hyperlink r:id="rId871" w:tooltip="Comparison of mail servers" w:history="1">
                    <w:r w:rsidRPr="00503DAF">
                      <w:rPr>
                        <w:rFonts w:ascii="Times New Roman" w:eastAsia="Times New Roman" w:hAnsi="Times New Roman" w:cs="Times New Roman"/>
                        <w:color w:val="0000FF"/>
                        <w:sz w:val="24"/>
                        <w:szCs w:val="24"/>
                        <w:u w:val="single"/>
                      </w:rPr>
                      <w:t>Comparison of mail servers</w:t>
                    </w:r>
                  </w:hyperlink>
                </w:p>
              </w:tc>
              <w:tc>
                <w:tcPr>
                  <w:tcW w:w="0" w:type="auto"/>
                  <w:vMerge/>
                  <w:shd w:val="clear" w:color="auto" w:fill="auto"/>
                  <w:vAlign w:val="center"/>
                  <w:hideMark/>
                </w:tcPr>
                <w:p w:rsidR="00503DAF" w:rsidRPr="00503DAF" w:rsidRDefault="00503DAF" w:rsidP="00503DAF">
                  <w:pPr>
                    <w:spacing w:after="0" w:line="240" w:lineRule="auto"/>
                    <w:rPr>
                      <w:rFonts w:ascii="Times New Roman" w:eastAsia="Times New Roman" w:hAnsi="Times New Roman" w:cs="Times New Roman"/>
                      <w:sz w:val="24"/>
                      <w:szCs w:val="24"/>
                    </w:rPr>
                  </w:pPr>
                </w:p>
              </w:tc>
            </w:tr>
            <w:tr w:rsidR="00503DAF" w:rsidRPr="00503DAF">
              <w:trPr>
                <w:trHeight w:val="37"/>
                <w:tblCellSpacing w:w="15" w:type="dxa"/>
              </w:trPr>
              <w:tc>
                <w:tcPr>
                  <w:tcW w:w="0" w:type="auto"/>
                  <w:gridSpan w:val="2"/>
                  <w:shd w:val="clear" w:color="auto" w:fill="auto"/>
                  <w:vAlign w:val="center"/>
                  <w:hideMark/>
                </w:tcPr>
                <w:p w:rsidR="00503DAF" w:rsidRPr="00503DAF" w:rsidRDefault="00503DAF" w:rsidP="00503DAF">
                  <w:pPr>
                    <w:spacing w:after="0" w:line="240" w:lineRule="auto"/>
                    <w:rPr>
                      <w:rFonts w:ascii="Times New Roman" w:eastAsia="Times New Roman" w:hAnsi="Times New Roman" w:cs="Times New Roman"/>
                      <w:sz w:val="4"/>
                      <w:szCs w:val="24"/>
                    </w:rPr>
                  </w:pPr>
                </w:p>
              </w:tc>
              <w:tc>
                <w:tcPr>
                  <w:tcW w:w="0" w:type="auto"/>
                  <w:shd w:val="clear" w:color="auto" w:fill="auto"/>
                  <w:vAlign w:val="center"/>
                  <w:hideMark/>
                </w:tcPr>
                <w:p w:rsidR="00503DAF" w:rsidRPr="00503DAF" w:rsidRDefault="00503DAF" w:rsidP="00503DAF">
                  <w:pPr>
                    <w:spacing w:after="0" w:line="240" w:lineRule="auto"/>
                    <w:rPr>
                      <w:rFonts w:ascii="Times New Roman" w:eastAsia="Times New Roman" w:hAnsi="Times New Roman" w:cs="Times New Roman"/>
                      <w:sz w:val="20"/>
                      <w:szCs w:val="20"/>
                    </w:rPr>
                  </w:pPr>
                </w:p>
              </w:tc>
            </w:tr>
            <w:tr w:rsidR="00503DAF" w:rsidRPr="00503DAF">
              <w:trPr>
                <w:tblCellSpacing w:w="15" w:type="dxa"/>
              </w:trPr>
              <w:tc>
                <w:tcPr>
                  <w:tcW w:w="0" w:type="auto"/>
                  <w:gridSpan w:val="3"/>
                  <w:shd w:val="clear" w:color="auto" w:fill="auto"/>
                  <w:vAlign w:val="center"/>
                  <w:hideMark/>
                </w:tcPr>
                <w:p w:rsidR="00503DAF" w:rsidRPr="00503DAF" w:rsidRDefault="00503DAF" w:rsidP="00AB2312">
                  <w:pPr>
                    <w:numPr>
                      <w:ilvl w:val="0"/>
                      <w:numId w:val="57"/>
                    </w:numPr>
                    <w:spacing w:before="100" w:beforeAutospacing="1" w:after="100" w:afterAutospacing="1" w:line="240" w:lineRule="auto"/>
                    <w:rPr>
                      <w:rFonts w:ascii="Times New Roman" w:eastAsia="Times New Roman" w:hAnsi="Times New Roman" w:cs="Times New Roman"/>
                      <w:b/>
                      <w:bCs/>
                      <w:sz w:val="24"/>
                      <w:szCs w:val="24"/>
                    </w:rPr>
                  </w:pPr>
                  <w:hyperlink r:id="rId872" w:tooltip="Category:Message transfer agents" w:history="1">
                    <w:r w:rsidRPr="00503DAF">
                      <w:rPr>
                        <w:rFonts w:ascii="Times New Roman" w:eastAsia="Times New Roman" w:hAnsi="Times New Roman" w:cs="Times New Roman"/>
                        <w:b/>
                        <w:bCs/>
                        <w:color w:val="0000FF"/>
                        <w:sz w:val="24"/>
                        <w:szCs w:val="24"/>
                        <w:u w:val="single"/>
                      </w:rPr>
                      <w:t>Category</w:t>
                    </w:r>
                  </w:hyperlink>
                </w:p>
                <w:p w:rsidR="00503DAF" w:rsidRPr="00503DAF" w:rsidRDefault="00503DAF" w:rsidP="00AB2312">
                  <w:pPr>
                    <w:numPr>
                      <w:ilvl w:val="0"/>
                      <w:numId w:val="57"/>
                    </w:numPr>
                    <w:spacing w:before="100" w:beforeAutospacing="1" w:after="100" w:afterAutospacing="1" w:line="240" w:lineRule="auto"/>
                    <w:rPr>
                      <w:rFonts w:ascii="Times New Roman" w:eastAsia="Times New Roman" w:hAnsi="Times New Roman" w:cs="Times New Roman"/>
                      <w:b/>
                      <w:bCs/>
                      <w:sz w:val="24"/>
                      <w:szCs w:val="24"/>
                    </w:rPr>
                  </w:pPr>
                  <w:hyperlink r:id="rId873" w:tooltip="Comparison of mail servers" w:history="1">
                    <w:r w:rsidRPr="00503DAF">
                      <w:rPr>
                        <w:rFonts w:ascii="Times New Roman" w:eastAsia="Times New Roman" w:hAnsi="Times New Roman" w:cs="Times New Roman"/>
                        <w:b/>
                        <w:bCs/>
                        <w:color w:val="0000FF"/>
                        <w:sz w:val="24"/>
                        <w:szCs w:val="24"/>
                        <w:u w:val="single"/>
                      </w:rPr>
                      <w:t>Comparison</w:t>
                    </w:r>
                  </w:hyperlink>
                </w:p>
                <w:p w:rsidR="00503DAF" w:rsidRPr="00503DAF" w:rsidRDefault="00503DAF" w:rsidP="00AB2312">
                  <w:pPr>
                    <w:numPr>
                      <w:ilvl w:val="0"/>
                      <w:numId w:val="57"/>
                    </w:numPr>
                    <w:spacing w:before="100" w:beforeAutospacing="1" w:after="100" w:afterAutospacing="1" w:line="240" w:lineRule="auto"/>
                    <w:rPr>
                      <w:rFonts w:ascii="Times New Roman" w:eastAsia="Times New Roman" w:hAnsi="Times New Roman" w:cs="Times New Roman"/>
                      <w:b/>
                      <w:bCs/>
                      <w:sz w:val="24"/>
                      <w:szCs w:val="24"/>
                    </w:rPr>
                  </w:pPr>
                  <w:hyperlink r:id="rId874" w:tooltip="List of mail servers" w:history="1">
                    <w:r w:rsidRPr="00503DAF">
                      <w:rPr>
                        <w:rFonts w:ascii="Times New Roman" w:eastAsia="Times New Roman" w:hAnsi="Times New Roman" w:cs="Times New Roman"/>
                        <w:b/>
                        <w:bCs/>
                        <w:color w:val="0000FF"/>
                        <w:sz w:val="24"/>
                        <w:szCs w:val="24"/>
                        <w:u w:val="single"/>
                      </w:rPr>
                      <w:t>List</w:t>
                    </w:r>
                  </w:hyperlink>
                </w:p>
              </w:tc>
            </w:tr>
          </w:tbl>
          <w:p w:rsidR="00503DAF" w:rsidRPr="00503DAF" w:rsidRDefault="00503DAF" w:rsidP="00503DAF">
            <w:pPr>
              <w:spacing w:after="0" w:line="240" w:lineRule="auto"/>
              <w:rPr>
                <w:rFonts w:ascii="Times New Roman" w:eastAsia="Times New Roman" w:hAnsi="Times New Roman" w:cs="Times New Roman"/>
                <w:sz w:val="24"/>
                <w:szCs w:val="24"/>
              </w:rPr>
            </w:pPr>
          </w:p>
        </w:tc>
      </w:tr>
    </w:tbl>
    <w:p w:rsidR="00503DAF" w:rsidRPr="00503DAF" w:rsidRDefault="00503DAF" w:rsidP="00503DAF">
      <w:pPr>
        <w:spacing w:after="0" w:line="240" w:lineRule="auto"/>
        <w:rPr>
          <w:rFonts w:ascii="Times New Roman" w:eastAsia="Times New Roman" w:hAnsi="Times New Roman" w:cs="Times New Roman"/>
          <w:sz w:val="24"/>
          <w:szCs w:val="24"/>
        </w:rPr>
      </w:pPr>
      <w:hyperlink r:id="rId875" w:tooltip="Help:Category" w:history="1">
        <w:r w:rsidRPr="00503DAF">
          <w:rPr>
            <w:rFonts w:ascii="Times New Roman" w:eastAsia="Times New Roman" w:hAnsi="Times New Roman" w:cs="Times New Roman"/>
            <w:color w:val="0000FF"/>
            <w:sz w:val="24"/>
            <w:szCs w:val="24"/>
            <w:u w:val="single"/>
          </w:rPr>
          <w:t>Categories</w:t>
        </w:r>
      </w:hyperlink>
      <w:r w:rsidRPr="00503DAF">
        <w:rPr>
          <w:rFonts w:ascii="Times New Roman" w:eastAsia="Times New Roman" w:hAnsi="Times New Roman" w:cs="Times New Roman"/>
          <w:sz w:val="24"/>
          <w:szCs w:val="24"/>
        </w:rPr>
        <w:t xml:space="preserve">: </w:t>
      </w:r>
    </w:p>
    <w:p w:rsidR="00503DAF" w:rsidRPr="00503DAF" w:rsidRDefault="00503DAF" w:rsidP="00AB2312">
      <w:pPr>
        <w:numPr>
          <w:ilvl w:val="0"/>
          <w:numId w:val="58"/>
        </w:numPr>
        <w:spacing w:before="100" w:beforeAutospacing="1" w:after="100" w:afterAutospacing="1" w:line="240" w:lineRule="auto"/>
        <w:rPr>
          <w:rFonts w:ascii="Times New Roman" w:eastAsia="Times New Roman" w:hAnsi="Times New Roman" w:cs="Times New Roman"/>
          <w:sz w:val="24"/>
          <w:szCs w:val="24"/>
        </w:rPr>
      </w:pPr>
      <w:hyperlink r:id="rId876" w:tooltip="Category:Email" w:history="1">
        <w:r w:rsidRPr="00503DAF">
          <w:rPr>
            <w:rFonts w:ascii="Times New Roman" w:eastAsia="Times New Roman" w:hAnsi="Times New Roman" w:cs="Times New Roman"/>
            <w:color w:val="0000FF"/>
            <w:sz w:val="24"/>
            <w:szCs w:val="24"/>
            <w:u w:val="single"/>
          </w:rPr>
          <w:t>Email</w:t>
        </w:r>
      </w:hyperlink>
    </w:p>
    <w:p w:rsidR="00503DAF" w:rsidRPr="00503DAF" w:rsidRDefault="00503DAF" w:rsidP="00AB2312">
      <w:pPr>
        <w:numPr>
          <w:ilvl w:val="0"/>
          <w:numId w:val="58"/>
        </w:numPr>
        <w:spacing w:before="100" w:beforeAutospacing="1" w:after="100" w:afterAutospacing="1" w:line="240" w:lineRule="auto"/>
        <w:rPr>
          <w:rFonts w:ascii="Times New Roman" w:eastAsia="Times New Roman" w:hAnsi="Times New Roman" w:cs="Times New Roman"/>
          <w:sz w:val="24"/>
          <w:szCs w:val="24"/>
        </w:rPr>
      </w:pPr>
      <w:hyperlink r:id="rId877" w:tooltip="Category:Message transfer agents" w:history="1">
        <w:r w:rsidRPr="00503DAF">
          <w:rPr>
            <w:rFonts w:ascii="Times New Roman" w:eastAsia="Times New Roman" w:hAnsi="Times New Roman" w:cs="Times New Roman"/>
            <w:color w:val="0000FF"/>
            <w:sz w:val="24"/>
            <w:szCs w:val="24"/>
            <w:u w:val="single"/>
          </w:rPr>
          <w:t>Message transfer agents</w:t>
        </w:r>
      </w:hyperlink>
    </w:p>
    <w:p w:rsidR="00503DAF" w:rsidRPr="00503DAF" w:rsidRDefault="00503DAF" w:rsidP="00AB2312">
      <w:pPr>
        <w:numPr>
          <w:ilvl w:val="0"/>
          <w:numId w:val="58"/>
        </w:numPr>
        <w:spacing w:before="100" w:beforeAutospacing="1" w:after="100" w:afterAutospacing="1" w:line="240" w:lineRule="auto"/>
        <w:rPr>
          <w:rFonts w:ascii="Times New Roman" w:eastAsia="Times New Roman" w:hAnsi="Times New Roman" w:cs="Times New Roman"/>
          <w:sz w:val="24"/>
          <w:szCs w:val="24"/>
        </w:rPr>
      </w:pPr>
      <w:hyperlink r:id="rId878" w:tooltip="Category:Internet-related lists" w:history="1">
        <w:r w:rsidRPr="00503DAF">
          <w:rPr>
            <w:rFonts w:ascii="Times New Roman" w:eastAsia="Times New Roman" w:hAnsi="Times New Roman" w:cs="Times New Roman"/>
            <w:color w:val="0000FF"/>
            <w:sz w:val="24"/>
            <w:szCs w:val="24"/>
            <w:u w:val="single"/>
          </w:rPr>
          <w:t>Internet-related lists</w:t>
        </w:r>
      </w:hyperlink>
    </w:p>
    <w:p w:rsidR="00401964" w:rsidRPr="00401964" w:rsidRDefault="00401964" w:rsidP="00401964">
      <w:pPr>
        <w:spacing w:before="100" w:beforeAutospacing="1" w:after="100" w:afterAutospacing="1" w:line="240" w:lineRule="auto"/>
        <w:outlineLvl w:val="0"/>
        <w:rPr>
          <w:rFonts w:ascii="Times New Roman" w:eastAsia="Times New Roman" w:hAnsi="Times New Roman" w:cs="Times New Roman"/>
          <w:b/>
          <w:bCs/>
          <w:kern w:val="36"/>
          <w:sz w:val="48"/>
          <w:szCs w:val="48"/>
          <w:lang/>
        </w:rPr>
      </w:pPr>
      <w:r w:rsidRPr="00401964">
        <w:rPr>
          <w:rFonts w:ascii="Times New Roman" w:eastAsia="Times New Roman" w:hAnsi="Times New Roman" w:cs="Times New Roman"/>
          <w:b/>
          <w:bCs/>
          <w:kern w:val="36"/>
          <w:sz w:val="48"/>
          <w:szCs w:val="48"/>
          <w:lang/>
        </w:rPr>
        <w:t>Comparison of web server software</w:t>
      </w:r>
    </w:p>
    <w:p w:rsidR="00401964" w:rsidRPr="00401964" w:rsidRDefault="00401964" w:rsidP="00401964">
      <w:pPr>
        <w:spacing w:after="0" w:line="240" w:lineRule="auto"/>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From Wikipedia, the free encyclopedia</w:t>
      </w:r>
    </w:p>
    <w:p w:rsidR="00401964" w:rsidRPr="00401964" w:rsidRDefault="00401964" w:rsidP="00401964">
      <w:pPr>
        <w:spacing w:before="100" w:beforeAutospacing="1" w:after="100" w:afterAutospacing="1" w:line="240" w:lineRule="auto"/>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 xml:space="preserve">This article is a </w:t>
      </w:r>
      <w:r w:rsidRPr="00401964">
        <w:rPr>
          <w:rFonts w:ascii="Times New Roman" w:eastAsia="Times New Roman" w:hAnsi="Times New Roman" w:cs="Times New Roman"/>
          <w:b/>
          <w:bCs/>
          <w:sz w:val="24"/>
          <w:szCs w:val="24"/>
        </w:rPr>
        <w:t xml:space="preserve">comparison of </w:t>
      </w:r>
      <w:hyperlink r:id="rId879" w:tooltip="Web server" w:history="1">
        <w:r w:rsidRPr="00401964">
          <w:rPr>
            <w:rFonts w:ascii="Times New Roman" w:eastAsia="Times New Roman" w:hAnsi="Times New Roman" w:cs="Times New Roman"/>
            <w:b/>
            <w:bCs/>
            <w:color w:val="0000FF"/>
            <w:sz w:val="24"/>
            <w:szCs w:val="24"/>
            <w:u w:val="single"/>
          </w:rPr>
          <w:t>web server</w:t>
        </w:r>
      </w:hyperlink>
      <w:r w:rsidRPr="00401964">
        <w:rPr>
          <w:rFonts w:ascii="Times New Roman" w:eastAsia="Times New Roman" w:hAnsi="Times New Roman" w:cs="Times New Roman"/>
          <w:b/>
          <w:bCs/>
          <w:sz w:val="24"/>
          <w:szCs w:val="24"/>
        </w:rPr>
        <w:t xml:space="preserve"> software.</w:t>
      </w:r>
    </w:p>
    <w:p w:rsidR="00401964" w:rsidRPr="00401964" w:rsidRDefault="00401964" w:rsidP="00401964">
      <w:pPr>
        <w:spacing w:before="100" w:beforeAutospacing="1" w:after="100" w:afterAutospacing="1" w:line="240" w:lineRule="auto"/>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 xml:space="preserve">The first web servers only supported static files, such as </w:t>
      </w:r>
      <w:hyperlink r:id="rId880" w:tooltip="HTML" w:history="1">
        <w:r w:rsidRPr="00401964">
          <w:rPr>
            <w:rFonts w:ascii="Times New Roman" w:eastAsia="Times New Roman" w:hAnsi="Times New Roman" w:cs="Times New Roman"/>
            <w:color w:val="0000FF"/>
            <w:sz w:val="24"/>
            <w:szCs w:val="24"/>
            <w:u w:val="single"/>
          </w:rPr>
          <w:t>HTML</w:t>
        </w:r>
      </w:hyperlink>
      <w:r w:rsidRPr="00401964">
        <w:rPr>
          <w:rFonts w:ascii="Times New Roman" w:eastAsia="Times New Roman" w:hAnsi="Times New Roman" w:cs="Times New Roman"/>
          <w:sz w:val="24"/>
          <w:szCs w:val="24"/>
        </w:rPr>
        <w:t xml:space="preserve"> (and images), but now they most commonly allow embedding of server side applications, written in some programming language. Sometimes a setup of a separate web server software, apart from your application, isn't needed; e.g. </w:t>
      </w:r>
      <w:hyperlink r:id="rId881" w:history="1">
        <w:r w:rsidRPr="00401964">
          <w:rPr>
            <w:rFonts w:ascii="Times New Roman" w:eastAsia="Times New Roman" w:hAnsi="Times New Roman" w:cs="Times New Roman"/>
            <w:color w:val="0000FF"/>
            <w:sz w:val="24"/>
            <w:szCs w:val="24"/>
            <w:u w:val="single"/>
          </w:rPr>
          <w:t>Escher web library</w:t>
        </w:r>
      </w:hyperlink>
      <w:r w:rsidRPr="00401964">
        <w:rPr>
          <w:rFonts w:ascii="Times New Roman" w:eastAsia="Times New Roman" w:hAnsi="Times New Roman" w:cs="Times New Roman"/>
          <w:sz w:val="24"/>
          <w:szCs w:val="24"/>
        </w:rPr>
        <w:t xml:space="preserve">, for </w:t>
      </w:r>
      <w:hyperlink r:id="rId882" w:tooltip="Julia (programming language)" w:history="1">
        <w:r w:rsidRPr="00401964">
          <w:rPr>
            <w:rFonts w:ascii="Times New Roman" w:eastAsia="Times New Roman" w:hAnsi="Times New Roman" w:cs="Times New Roman"/>
            <w:color w:val="0000FF"/>
            <w:sz w:val="24"/>
            <w:szCs w:val="24"/>
            <w:u w:val="single"/>
          </w:rPr>
          <w:t>Julia language</w:t>
        </w:r>
      </w:hyperlink>
      <w:r w:rsidRPr="00401964">
        <w:rPr>
          <w:rFonts w:ascii="Times New Roman" w:eastAsia="Times New Roman" w:hAnsi="Times New Roman" w:cs="Times New Roman"/>
          <w:sz w:val="24"/>
          <w:szCs w:val="24"/>
        </w:rPr>
        <w:t xml:space="preserve">, includes a web server, and later versions of the official </w:t>
      </w:r>
      <w:hyperlink r:id="rId883" w:tooltip="PHP" w:history="1">
        <w:r w:rsidRPr="00401964">
          <w:rPr>
            <w:rFonts w:ascii="Times New Roman" w:eastAsia="Times New Roman" w:hAnsi="Times New Roman" w:cs="Times New Roman"/>
            <w:color w:val="0000FF"/>
            <w:sz w:val="24"/>
            <w:szCs w:val="24"/>
            <w:u w:val="single"/>
          </w:rPr>
          <w:t>PHP</w:t>
        </w:r>
      </w:hyperlink>
      <w:r w:rsidRPr="00401964">
        <w:rPr>
          <w:rFonts w:ascii="Times New Roman" w:eastAsia="Times New Roman" w:hAnsi="Times New Roman" w:cs="Times New Roman"/>
          <w:sz w:val="24"/>
          <w:szCs w:val="24"/>
        </w:rPr>
        <w:t xml:space="preserve"> language runtime, that historically was dependent on the Apache web server, now includes a web server, while that embedded web server is only meant to be used for development (but not in production).</w:t>
      </w:r>
    </w:p>
    <w:p w:rsidR="00401964" w:rsidRPr="00401964" w:rsidRDefault="00401964" w:rsidP="00401964">
      <w:pPr>
        <w:spacing w:before="100" w:beforeAutospacing="1" w:after="100" w:afterAutospacing="1" w:line="240" w:lineRule="auto"/>
        <w:outlineLvl w:val="1"/>
        <w:rPr>
          <w:rFonts w:ascii="Times New Roman" w:eastAsia="Times New Roman" w:hAnsi="Times New Roman" w:cs="Times New Roman"/>
          <w:b/>
          <w:bCs/>
          <w:sz w:val="36"/>
          <w:szCs w:val="36"/>
        </w:rPr>
      </w:pPr>
      <w:r w:rsidRPr="00401964">
        <w:rPr>
          <w:rFonts w:ascii="Times New Roman" w:eastAsia="Times New Roman" w:hAnsi="Times New Roman" w:cs="Times New Roman"/>
          <w:b/>
          <w:bCs/>
          <w:sz w:val="36"/>
          <w:szCs w:val="36"/>
        </w:rPr>
        <w:t>Contents</w:t>
      </w:r>
    </w:p>
    <w:p w:rsidR="00401964" w:rsidRPr="00401964" w:rsidRDefault="00401964" w:rsidP="00AB2312">
      <w:pPr>
        <w:numPr>
          <w:ilvl w:val="0"/>
          <w:numId w:val="59"/>
        </w:numPr>
        <w:spacing w:before="100" w:beforeAutospacing="1" w:after="100" w:afterAutospacing="1" w:line="240" w:lineRule="auto"/>
        <w:rPr>
          <w:rFonts w:ascii="Times New Roman" w:eastAsia="Times New Roman" w:hAnsi="Times New Roman" w:cs="Times New Roman"/>
          <w:sz w:val="24"/>
          <w:szCs w:val="24"/>
        </w:rPr>
      </w:pPr>
      <w:hyperlink r:id="rId884" w:anchor="Overview" w:history="1">
        <w:r w:rsidRPr="00401964">
          <w:rPr>
            <w:rFonts w:ascii="Times New Roman" w:eastAsia="Times New Roman" w:hAnsi="Times New Roman" w:cs="Times New Roman"/>
            <w:color w:val="0000FF"/>
            <w:sz w:val="24"/>
            <w:szCs w:val="24"/>
            <w:u w:val="single"/>
          </w:rPr>
          <w:t>1 Overview</w:t>
        </w:r>
      </w:hyperlink>
    </w:p>
    <w:p w:rsidR="00401964" w:rsidRPr="00401964" w:rsidRDefault="00401964" w:rsidP="00AB2312">
      <w:pPr>
        <w:numPr>
          <w:ilvl w:val="0"/>
          <w:numId w:val="59"/>
        </w:numPr>
        <w:spacing w:before="100" w:beforeAutospacing="1" w:after="100" w:afterAutospacing="1" w:line="240" w:lineRule="auto"/>
        <w:rPr>
          <w:rFonts w:ascii="Times New Roman" w:eastAsia="Times New Roman" w:hAnsi="Times New Roman" w:cs="Times New Roman"/>
          <w:sz w:val="24"/>
          <w:szCs w:val="24"/>
        </w:rPr>
      </w:pPr>
      <w:hyperlink r:id="rId885" w:anchor="Features" w:history="1">
        <w:r w:rsidRPr="00401964">
          <w:rPr>
            <w:rFonts w:ascii="Times New Roman" w:eastAsia="Times New Roman" w:hAnsi="Times New Roman" w:cs="Times New Roman"/>
            <w:color w:val="0000FF"/>
            <w:sz w:val="24"/>
            <w:szCs w:val="24"/>
            <w:u w:val="single"/>
          </w:rPr>
          <w:t>2 Features</w:t>
        </w:r>
      </w:hyperlink>
    </w:p>
    <w:p w:rsidR="00401964" w:rsidRPr="00401964" w:rsidRDefault="00401964" w:rsidP="00AB2312">
      <w:pPr>
        <w:numPr>
          <w:ilvl w:val="0"/>
          <w:numId w:val="59"/>
        </w:numPr>
        <w:spacing w:before="100" w:beforeAutospacing="1" w:after="100" w:afterAutospacing="1" w:line="240" w:lineRule="auto"/>
        <w:rPr>
          <w:rFonts w:ascii="Times New Roman" w:eastAsia="Times New Roman" w:hAnsi="Times New Roman" w:cs="Times New Roman"/>
          <w:sz w:val="24"/>
          <w:szCs w:val="24"/>
        </w:rPr>
      </w:pPr>
      <w:hyperlink r:id="rId886" w:anchor="Operating_system_support" w:history="1">
        <w:r w:rsidRPr="00401964">
          <w:rPr>
            <w:rFonts w:ascii="Times New Roman" w:eastAsia="Times New Roman" w:hAnsi="Times New Roman" w:cs="Times New Roman"/>
            <w:color w:val="0000FF"/>
            <w:sz w:val="24"/>
            <w:szCs w:val="24"/>
            <w:u w:val="single"/>
          </w:rPr>
          <w:t>3 Operating system support</w:t>
        </w:r>
      </w:hyperlink>
    </w:p>
    <w:p w:rsidR="00401964" w:rsidRPr="00401964" w:rsidRDefault="00401964" w:rsidP="00AB2312">
      <w:pPr>
        <w:numPr>
          <w:ilvl w:val="0"/>
          <w:numId w:val="59"/>
        </w:numPr>
        <w:spacing w:before="100" w:beforeAutospacing="1" w:after="100" w:afterAutospacing="1" w:line="240" w:lineRule="auto"/>
        <w:rPr>
          <w:rFonts w:ascii="Times New Roman" w:eastAsia="Times New Roman" w:hAnsi="Times New Roman" w:cs="Times New Roman"/>
          <w:sz w:val="24"/>
          <w:szCs w:val="24"/>
        </w:rPr>
      </w:pPr>
      <w:hyperlink r:id="rId887" w:anchor="See_also" w:history="1">
        <w:r w:rsidRPr="00401964">
          <w:rPr>
            <w:rFonts w:ascii="Times New Roman" w:eastAsia="Times New Roman" w:hAnsi="Times New Roman" w:cs="Times New Roman"/>
            <w:color w:val="0000FF"/>
            <w:sz w:val="24"/>
            <w:szCs w:val="24"/>
            <w:u w:val="single"/>
          </w:rPr>
          <w:t>4 See also</w:t>
        </w:r>
      </w:hyperlink>
    </w:p>
    <w:p w:rsidR="00401964" w:rsidRPr="00401964" w:rsidRDefault="00401964" w:rsidP="00AB2312">
      <w:pPr>
        <w:numPr>
          <w:ilvl w:val="0"/>
          <w:numId w:val="59"/>
        </w:numPr>
        <w:spacing w:before="100" w:beforeAutospacing="1" w:after="100" w:afterAutospacing="1" w:line="240" w:lineRule="auto"/>
        <w:rPr>
          <w:rFonts w:ascii="Times New Roman" w:eastAsia="Times New Roman" w:hAnsi="Times New Roman" w:cs="Times New Roman"/>
          <w:sz w:val="24"/>
          <w:szCs w:val="24"/>
        </w:rPr>
      </w:pPr>
      <w:hyperlink r:id="rId888" w:anchor="References" w:history="1">
        <w:r w:rsidRPr="00401964">
          <w:rPr>
            <w:rFonts w:ascii="Times New Roman" w:eastAsia="Times New Roman" w:hAnsi="Times New Roman" w:cs="Times New Roman"/>
            <w:color w:val="0000FF"/>
            <w:sz w:val="24"/>
            <w:szCs w:val="24"/>
            <w:u w:val="single"/>
          </w:rPr>
          <w:t>5 References</w:t>
        </w:r>
      </w:hyperlink>
    </w:p>
    <w:p w:rsidR="00401964" w:rsidRPr="00401964" w:rsidRDefault="00401964" w:rsidP="00AB2312">
      <w:pPr>
        <w:numPr>
          <w:ilvl w:val="0"/>
          <w:numId w:val="59"/>
        </w:numPr>
        <w:spacing w:before="100" w:beforeAutospacing="1" w:after="100" w:afterAutospacing="1" w:line="240" w:lineRule="auto"/>
        <w:rPr>
          <w:rFonts w:ascii="Times New Roman" w:eastAsia="Times New Roman" w:hAnsi="Times New Roman" w:cs="Times New Roman"/>
          <w:sz w:val="24"/>
          <w:szCs w:val="24"/>
        </w:rPr>
      </w:pPr>
      <w:hyperlink r:id="rId889" w:anchor="External_links" w:history="1">
        <w:r w:rsidRPr="00401964">
          <w:rPr>
            <w:rFonts w:ascii="Times New Roman" w:eastAsia="Times New Roman" w:hAnsi="Times New Roman" w:cs="Times New Roman"/>
            <w:color w:val="0000FF"/>
            <w:sz w:val="24"/>
            <w:szCs w:val="24"/>
            <w:u w:val="single"/>
          </w:rPr>
          <w:t>6 External links</w:t>
        </w:r>
      </w:hyperlink>
    </w:p>
    <w:p w:rsidR="00401964" w:rsidRPr="00401964" w:rsidRDefault="00401964" w:rsidP="00401964">
      <w:pPr>
        <w:spacing w:before="100" w:beforeAutospacing="1" w:after="100" w:afterAutospacing="1" w:line="240" w:lineRule="auto"/>
        <w:outlineLvl w:val="1"/>
        <w:rPr>
          <w:rFonts w:ascii="Times New Roman" w:eastAsia="Times New Roman" w:hAnsi="Times New Roman" w:cs="Times New Roman"/>
          <w:b/>
          <w:bCs/>
          <w:sz w:val="36"/>
          <w:szCs w:val="36"/>
        </w:rPr>
      </w:pPr>
      <w:r w:rsidRPr="00401964">
        <w:rPr>
          <w:rFonts w:ascii="Times New Roman" w:eastAsia="Times New Roman" w:hAnsi="Times New Roman" w:cs="Times New Roman"/>
          <w:b/>
          <w:bCs/>
          <w:sz w:val="36"/>
          <w:szCs w:val="36"/>
        </w:rPr>
        <w:t>Overview</w:t>
      </w:r>
    </w:p>
    <w:tbl>
      <w:tblPr>
        <w:tblW w:w="0" w:type="auto"/>
        <w:tblCellSpacing w:w="15" w:type="dxa"/>
        <w:tblCellMar>
          <w:top w:w="15" w:type="dxa"/>
          <w:left w:w="15" w:type="dxa"/>
          <w:bottom w:w="15" w:type="dxa"/>
          <w:right w:w="15" w:type="dxa"/>
        </w:tblCellMar>
        <w:tblLook w:val="04A0"/>
      </w:tblPr>
      <w:tblGrid>
        <w:gridCol w:w="4824"/>
        <w:gridCol w:w="1585"/>
        <w:gridCol w:w="1353"/>
        <w:gridCol w:w="840"/>
        <w:gridCol w:w="848"/>
      </w:tblGrid>
      <w:tr w:rsidR="00401964" w:rsidRPr="00401964" w:rsidTr="00401964">
        <w:trPr>
          <w:tblHeader/>
          <w:tblCellSpacing w:w="15" w:type="dxa"/>
        </w:trPr>
        <w:tc>
          <w:tcPr>
            <w:tcW w:w="4800" w:type="dxa"/>
            <w:vAlign w:val="center"/>
            <w:hideMark/>
          </w:tcPr>
          <w:p w:rsidR="00401964" w:rsidRPr="00401964" w:rsidRDefault="00401964" w:rsidP="00401964">
            <w:pPr>
              <w:spacing w:after="0" w:line="240" w:lineRule="auto"/>
              <w:rPr>
                <w:rFonts w:ascii="Times New Roman" w:eastAsia="Times New Roman" w:hAnsi="Times New Roman" w:cs="Times New Roman"/>
                <w:b/>
                <w:bCs/>
                <w:sz w:val="24"/>
                <w:szCs w:val="24"/>
              </w:rPr>
            </w:pPr>
            <w:r w:rsidRPr="00401964">
              <w:rPr>
                <w:rFonts w:ascii="Times New Roman" w:eastAsia="Times New Roman" w:hAnsi="Times New Roman" w:cs="Times New Roman"/>
                <w:b/>
                <w:bCs/>
                <w:sz w:val="24"/>
                <w:szCs w:val="24"/>
              </w:rPr>
              <w:t>Server</w:t>
            </w:r>
          </w:p>
        </w:tc>
        <w:tc>
          <w:tcPr>
            <w:tcW w:w="0" w:type="auto"/>
            <w:vAlign w:val="center"/>
            <w:hideMark/>
          </w:tcPr>
          <w:p w:rsidR="00401964" w:rsidRPr="00401964" w:rsidRDefault="00401964" w:rsidP="00401964">
            <w:pPr>
              <w:spacing w:after="0" w:line="240" w:lineRule="auto"/>
              <w:jc w:val="center"/>
              <w:rPr>
                <w:rFonts w:ascii="Times New Roman" w:eastAsia="Times New Roman" w:hAnsi="Times New Roman" w:cs="Times New Roman"/>
                <w:b/>
                <w:bCs/>
                <w:sz w:val="24"/>
                <w:szCs w:val="24"/>
              </w:rPr>
            </w:pPr>
            <w:r w:rsidRPr="00401964">
              <w:rPr>
                <w:rFonts w:ascii="Times New Roman" w:eastAsia="Times New Roman" w:hAnsi="Times New Roman" w:cs="Times New Roman"/>
                <w:b/>
                <w:bCs/>
                <w:sz w:val="24"/>
                <w:szCs w:val="24"/>
              </w:rPr>
              <w:t>Developed by</w:t>
            </w:r>
          </w:p>
        </w:tc>
        <w:tc>
          <w:tcPr>
            <w:tcW w:w="0" w:type="auto"/>
            <w:vAlign w:val="center"/>
            <w:hideMark/>
          </w:tcPr>
          <w:p w:rsidR="00401964" w:rsidRPr="00401964" w:rsidRDefault="00401964" w:rsidP="00401964">
            <w:pPr>
              <w:spacing w:after="0" w:line="240" w:lineRule="auto"/>
              <w:jc w:val="center"/>
              <w:rPr>
                <w:rFonts w:ascii="Times New Roman" w:eastAsia="Times New Roman" w:hAnsi="Times New Roman" w:cs="Times New Roman"/>
                <w:b/>
                <w:bCs/>
                <w:sz w:val="24"/>
                <w:szCs w:val="24"/>
              </w:rPr>
            </w:pPr>
            <w:hyperlink r:id="rId890" w:tooltip="Software license" w:history="1">
              <w:r w:rsidRPr="00401964">
                <w:rPr>
                  <w:rFonts w:ascii="Times New Roman" w:eastAsia="Times New Roman" w:hAnsi="Times New Roman" w:cs="Times New Roman"/>
                  <w:b/>
                  <w:bCs/>
                  <w:color w:val="0000FF"/>
                  <w:sz w:val="24"/>
                  <w:szCs w:val="24"/>
                  <w:u w:val="single"/>
                </w:rPr>
                <w:t>Software license</w:t>
              </w:r>
            </w:hyperlink>
          </w:p>
        </w:tc>
        <w:tc>
          <w:tcPr>
            <w:tcW w:w="0" w:type="auto"/>
            <w:vAlign w:val="center"/>
            <w:hideMark/>
          </w:tcPr>
          <w:p w:rsidR="00401964" w:rsidRPr="00401964" w:rsidRDefault="00401964" w:rsidP="00401964">
            <w:pPr>
              <w:spacing w:after="0" w:line="240" w:lineRule="auto"/>
              <w:jc w:val="center"/>
              <w:rPr>
                <w:rFonts w:ascii="Times New Roman" w:eastAsia="Times New Roman" w:hAnsi="Times New Roman" w:cs="Times New Roman"/>
                <w:b/>
                <w:bCs/>
                <w:sz w:val="24"/>
                <w:szCs w:val="24"/>
              </w:rPr>
            </w:pPr>
            <w:r w:rsidRPr="00401964">
              <w:rPr>
                <w:rFonts w:ascii="Times New Roman" w:eastAsia="Times New Roman" w:hAnsi="Times New Roman" w:cs="Times New Roman"/>
                <w:b/>
                <w:bCs/>
                <w:sz w:val="24"/>
                <w:szCs w:val="24"/>
              </w:rPr>
              <w:t>Last stable version</w:t>
            </w:r>
          </w:p>
        </w:tc>
        <w:tc>
          <w:tcPr>
            <w:tcW w:w="0" w:type="auto"/>
            <w:vAlign w:val="center"/>
            <w:hideMark/>
          </w:tcPr>
          <w:p w:rsidR="00401964" w:rsidRPr="00401964" w:rsidRDefault="00401964" w:rsidP="00401964">
            <w:pPr>
              <w:spacing w:after="0" w:line="240" w:lineRule="auto"/>
              <w:jc w:val="center"/>
              <w:rPr>
                <w:rFonts w:ascii="Times New Roman" w:eastAsia="Times New Roman" w:hAnsi="Times New Roman" w:cs="Times New Roman"/>
                <w:b/>
                <w:bCs/>
                <w:sz w:val="24"/>
                <w:szCs w:val="24"/>
              </w:rPr>
            </w:pPr>
            <w:r w:rsidRPr="00401964">
              <w:rPr>
                <w:rFonts w:ascii="Times New Roman" w:eastAsia="Times New Roman" w:hAnsi="Times New Roman" w:cs="Times New Roman"/>
                <w:b/>
                <w:bCs/>
                <w:sz w:val="24"/>
                <w:szCs w:val="24"/>
              </w:rPr>
              <w:t>Latest release date</w:t>
            </w:r>
          </w:p>
        </w:tc>
      </w:tr>
      <w:tr w:rsidR="00401964" w:rsidRPr="00401964" w:rsidTr="00401964">
        <w:trPr>
          <w:tblCellSpacing w:w="15" w:type="dxa"/>
        </w:trPr>
        <w:tc>
          <w:tcPr>
            <w:tcW w:w="0" w:type="auto"/>
            <w:vAlign w:val="center"/>
            <w:hideMark/>
          </w:tcPr>
          <w:p w:rsidR="00401964" w:rsidRPr="00401964" w:rsidRDefault="00401964" w:rsidP="00401964">
            <w:pPr>
              <w:spacing w:after="0" w:line="240" w:lineRule="auto"/>
              <w:rPr>
                <w:rFonts w:ascii="Times New Roman" w:eastAsia="Times New Roman" w:hAnsi="Times New Roman" w:cs="Times New Roman"/>
                <w:b/>
                <w:bCs/>
                <w:sz w:val="24"/>
                <w:szCs w:val="24"/>
              </w:rPr>
            </w:pPr>
            <w:hyperlink r:id="rId891" w:tooltip="AOLserver" w:history="1">
              <w:r w:rsidRPr="00401964">
                <w:rPr>
                  <w:rFonts w:ascii="Times New Roman" w:eastAsia="Times New Roman" w:hAnsi="Times New Roman" w:cs="Times New Roman"/>
                  <w:b/>
                  <w:bCs/>
                  <w:color w:val="0000FF"/>
                  <w:sz w:val="24"/>
                  <w:szCs w:val="24"/>
                  <w:u w:val="single"/>
                </w:rPr>
                <w:t>AOLserver</w:t>
              </w:r>
            </w:hyperlink>
          </w:p>
        </w:tc>
        <w:tc>
          <w:tcPr>
            <w:tcW w:w="0" w:type="auto"/>
            <w:vAlign w:val="center"/>
            <w:hideMark/>
          </w:tcPr>
          <w:p w:rsidR="00401964" w:rsidRPr="00401964" w:rsidRDefault="00401964" w:rsidP="00401964">
            <w:pPr>
              <w:spacing w:after="0" w:line="240" w:lineRule="auto"/>
              <w:rPr>
                <w:rFonts w:ascii="Times New Roman" w:eastAsia="Times New Roman" w:hAnsi="Times New Roman" w:cs="Times New Roman"/>
                <w:sz w:val="24"/>
                <w:szCs w:val="24"/>
              </w:rPr>
            </w:pPr>
            <w:hyperlink r:id="rId892" w:tooltip="NaviSoft" w:history="1">
              <w:r w:rsidRPr="00401964">
                <w:rPr>
                  <w:rFonts w:ascii="Times New Roman" w:eastAsia="Times New Roman" w:hAnsi="Times New Roman" w:cs="Times New Roman"/>
                  <w:color w:val="0000FF"/>
                  <w:sz w:val="24"/>
                  <w:szCs w:val="24"/>
                  <w:u w:val="single"/>
                </w:rPr>
                <w:t>NaviSoft</w:t>
              </w:r>
            </w:hyperlink>
          </w:p>
        </w:tc>
        <w:tc>
          <w:tcPr>
            <w:tcW w:w="0" w:type="auto"/>
            <w:shd w:val="clear" w:color="auto" w:fill="99FFFF"/>
            <w:vAlign w:val="center"/>
            <w:hideMark/>
          </w:tcPr>
          <w:p w:rsidR="00401964" w:rsidRPr="00401964" w:rsidRDefault="00401964" w:rsidP="00401964">
            <w:pPr>
              <w:spacing w:after="0" w:line="240" w:lineRule="auto"/>
              <w:jc w:val="center"/>
              <w:rPr>
                <w:rFonts w:ascii="Times New Roman" w:eastAsia="Times New Roman" w:hAnsi="Times New Roman" w:cs="Times New Roman"/>
                <w:color w:val="000000"/>
                <w:sz w:val="24"/>
                <w:szCs w:val="24"/>
              </w:rPr>
            </w:pPr>
            <w:hyperlink r:id="rId893" w:tooltip="Mozilla Public License" w:history="1">
              <w:r w:rsidRPr="00401964">
                <w:rPr>
                  <w:rFonts w:ascii="Times New Roman" w:eastAsia="Times New Roman" w:hAnsi="Times New Roman" w:cs="Times New Roman"/>
                  <w:color w:val="0000FF"/>
                  <w:sz w:val="24"/>
                  <w:szCs w:val="24"/>
                  <w:u w:val="single"/>
                </w:rPr>
                <w:t>Mozilla</w:t>
              </w:r>
            </w:hyperlink>
          </w:p>
        </w:tc>
        <w:tc>
          <w:tcPr>
            <w:tcW w:w="0" w:type="auto"/>
            <w:vAlign w:val="center"/>
            <w:hideMark/>
          </w:tcPr>
          <w:p w:rsidR="00401964" w:rsidRPr="00401964" w:rsidRDefault="00401964" w:rsidP="00401964">
            <w:pPr>
              <w:spacing w:after="0" w:line="240" w:lineRule="auto"/>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4.5.2</w:t>
            </w:r>
          </w:p>
        </w:tc>
        <w:tc>
          <w:tcPr>
            <w:tcW w:w="0" w:type="auto"/>
            <w:vAlign w:val="center"/>
            <w:hideMark/>
          </w:tcPr>
          <w:p w:rsidR="00401964" w:rsidRPr="00401964" w:rsidRDefault="00401964" w:rsidP="00401964">
            <w:pPr>
              <w:spacing w:after="0" w:line="240" w:lineRule="auto"/>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2012-09-19</w:t>
            </w:r>
          </w:p>
        </w:tc>
      </w:tr>
      <w:tr w:rsidR="00401964" w:rsidRPr="00401964" w:rsidTr="00401964">
        <w:trPr>
          <w:tblCellSpacing w:w="15" w:type="dxa"/>
        </w:trPr>
        <w:tc>
          <w:tcPr>
            <w:tcW w:w="0" w:type="auto"/>
            <w:vAlign w:val="center"/>
            <w:hideMark/>
          </w:tcPr>
          <w:p w:rsidR="00401964" w:rsidRPr="00401964" w:rsidRDefault="00401964" w:rsidP="00401964">
            <w:pPr>
              <w:spacing w:after="0" w:line="240" w:lineRule="auto"/>
              <w:rPr>
                <w:rFonts w:ascii="Times New Roman" w:eastAsia="Times New Roman" w:hAnsi="Times New Roman" w:cs="Times New Roman"/>
                <w:b/>
                <w:bCs/>
                <w:sz w:val="24"/>
                <w:szCs w:val="24"/>
              </w:rPr>
            </w:pPr>
            <w:hyperlink r:id="rId894" w:tooltip="Apache HTTP Server" w:history="1">
              <w:r w:rsidRPr="00401964">
                <w:rPr>
                  <w:rFonts w:ascii="Times New Roman" w:eastAsia="Times New Roman" w:hAnsi="Times New Roman" w:cs="Times New Roman"/>
                  <w:b/>
                  <w:bCs/>
                  <w:color w:val="0000FF"/>
                  <w:sz w:val="24"/>
                  <w:szCs w:val="24"/>
                  <w:u w:val="single"/>
                </w:rPr>
                <w:t>Apache HTTP Server</w:t>
              </w:r>
            </w:hyperlink>
          </w:p>
        </w:tc>
        <w:tc>
          <w:tcPr>
            <w:tcW w:w="0" w:type="auto"/>
            <w:vAlign w:val="center"/>
            <w:hideMark/>
          </w:tcPr>
          <w:p w:rsidR="00401964" w:rsidRPr="00401964" w:rsidRDefault="00401964" w:rsidP="00401964">
            <w:pPr>
              <w:spacing w:after="0" w:line="240" w:lineRule="auto"/>
              <w:rPr>
                <w:rFonts w:ascii="Times New Roman" w:eastAsia="Times New Roman" w:hAnsi="Times New Roman" w:cs="Times New Roman"/>
                <w:sz w:val="24"/>
                <w:szCs w:val="24"/>
              </w:rPr>
            </w:pPr>
            <w:hyperlink r:id="rId895" w:tooltip="Apache Software Foundation" w:history="1">
              <w:r w:rsidRPr="00401964">
                <w:rPr>
                  <w:rFonts w:ascii="Times New Roman" w:eastAsia="Times New Roman" w:hAnsi="Times New Roman" w:cs="Times New Roman"/>
                  <w:color w:val="0000FF"/>
                  <w:sz w:val="24"/>
                  <w:szCs w:val="24"/>
                  <w:u w:val="single"/>
                </w:rPr>
                <w:t>Apache Software Foundation</w:t>
              </w:r>
            </w:hyperlink>
          </w:p>
        </w:tc>
        <w:tc>
          <w:tcPr>
            <w:tcW w:w="0" w:type="auto"/>
            <w:shd w:val="clear" w:color="auto" w:fill="99FFFF"/>
            <w:vAlign w:val="center"/>
            <w:hideMark/>
          </w:tcPr>
          <w:p w:rsidR="00401964" w:rsidRPr="00401964" w:rsidRDefault="00401964" w:rsidP="00401964">
            <w:pPr>
              <w:spacing w:after="0" w:line="240" w:lineRule="auto"/>
              <w:jc w:val="center"/>
              <w:rPr>
                <w:rFonts w:ascii="Times New Roman" w:eastAsia="Times New Roman" w:hAnsi="Times New Roman" w:cs="Times New Roman"/>
                <w:color w:val="000000"/>
                <w:sz w:val="24"/>
                <w:szCs w:val="24"/>
              </w:rPr>
            </w:pPr>
            <w:hyperlink r:id="rId896" w:tooltip="Apache License" w:history="1">
              <w:r w:rsidRPr="00401964">
                <w:rPr>
                  <w:rFonts w:ascii="Times New Roman" w:eastAsia="Times New Roman" w:hAnsi="Times New Roman" w:cs="Times New Roman"/>
                  <w:color w:val="0000FF"/>
                  <w:sz w:val="24"/>
                  <w:szCs w:val="24"/>
                  <w:u w:val="single"/>
                </w:rPr>
                <w:t>Apache</w:t>
              </w:r>
            </w:hyperlink>
          </w:p>
        </w:tc>
        <w:tc>
          <w:tcPr>
            <w:tcW w:w="0" w:type="auto"/>
            <w:vAlign w:val="center"/>
            <w:hideMark/>
          </w:tcPr>
          <w:p w:rsidR="00401964" w:rsidRPr="00401964" w:rsidRDefault="00401964" w:rsidP="00401964">
            <w:pPr>
              <w:spacing w:after="0" w:line="240" w:lineRule="auto"/>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2.4.20</w:t>
            </w:r>
          </w:p>
        </w:tc>
        <w:tc>
          <w:tcPr>
            <w:tcW w:w="0" w:type="auto"/>
            <w:vAlign w:val="center"/>
            <w:hideMark/>
          </w:tcPr>
          <w:p w:rsidR="00401964" w:rsidRPr="00401964" w:rsidRDefault="00401964" w:rsidP="00401964">
            <w:pPr>
              <w:spacing w:after="0" w:line="240" w:lineRule="auto"/>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2016-04-08</w:t>
            </w:r>
          </w:p>
        </w:tc>
      </w:tr>
      <w:tr w:rsidR="00401964" w:rsidRPr="00401964" w:rsidTr="00401964">
        <w:trPr>
          <w:tblCellSpacing w:w="15" w:type="dxa"/>
        </w:trPr>
        <w:tc>
          <w:tcPr>
            <w:tcW w:w="0" w:type="auto"/>
            <w:vAlign w:val="center"/>
            <w:hideMark/>
          </w:tcPr>
          <w:p w:rsidR="00401964" w:rsidRPr="00401964" w:rsidRDefault="00401964" w:rsidP="00401964">
            <w:pPr>
              <w:spacing w:after="0" w:line="240" w:lineRule="auto"/>
              <w:rPr>
                <w:rFonts w:ascii="Times New Roman" w:eastAsia="Times New Roman" w:hAnsi="Times New Roman" w:cs="Times New Roman"/>
                <w:b/>
                <w:bCs/>
                <w:sz w:val="24"/>
                <w:szCs w:val="24"/>
              </w:rPr>
            </w:pPr>
            <w:hyperlink r:id="rId897" w:tooltip="Apache Tomcat" w:history="1">
              <w:r w:rsidRPr="00401964">
                <w:rPr>
                  <w:rFonts w:ascii="Times New Roman" w:eastAsia="Times New Roman" w:hAnsi="Times New Roman" w:cs="Times New Roman"/>
                  <w:b/>
                  <w:bCs/>
                  <w:color w:val="0000FF"/>
                  <w:sz w:val="24"/>
                  <w:szCs w:val="24"/>
                  <w:u w:val="single"/>
                </w:rPr>
                <w:t>Apache Tomcat</w:t>
              </w:r>
            </w:hyperlink>
          </w:p>
        </w:tc>
        <w:tc>
          <w:tcPr>
            <w:tcW w:w="0" w:type="auto"/>
            <w:vAlign w:val="center"/>
            <w:hideMark/>
          </w:tcPr>
          <w:p w:rsidR="00401964" w:rsidRPr="00401964" w:rsidRDefault="00401964" w:rsidP="00401964">
            <w:pPr>
              <w:spacing w:after="0" w:line="240" w:lineRule="auto"/>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Apache Software Foundation</w:t>
            </w:r>
          </w:p>
        </w:tc>
        <w:tc>
          <w:tcPr>
            <w:tcW w:w="0" w:type="auto"/>
            <w:shd w:val="clear" w:color="auto" w:fill="99FFFF"/>
            <w:vAlign w:val="center"/>
            <w:hideMark/>
          </w:tcPr>
          <w:p w:rsidR="00401964" w:rsidRPr="00401964" w:rsidRDefault="00401964" w:rsidP="00401964">
            <w:pPr>
              <w:spacing w:after="0" w:line="240" w:lineRule="auto"/>
              <w:jc w:val="center"/>
              <w:rPr>
                <w:rFonts w:ascii="Times New Roman" w:eastAsia="Times New Roman" w:hAnsi="Times New Roman" w:cs="Times New Roman"/>
                <w:color w:val="000000"/>
                <w:sz w:val="24"/>
                <w:szCs w:val="24"/>
              </w:rPr>
            </w:pPr>
            <w:r w:rsidRPr="00401964">
              <w:rPr>
                <w:rFonts w:ascii="Times New Roman" w:eastAsia="Times New Roman" w:hAnsi="Times New Roman" w:cs="Times New Roman"/>
                <w:color w:val="000000"/>
                <w:sz w:val="24"/>
                <w:szCs w:val="24"/>
              </w:rPr>
              <w:t>Apache</w:t>
            </w:r>
          </w:p>
        </w:tc>
        <w:tc>
          <w:tcPr>
            <w:tcW w:w="0" w:type="auto"/>
            <w:vAlign w:val="center"/>
            <w:hideMark/>
          </w:tcPr>
          <w:p w:rsidR="00401964" w:rsidRPr="00401964" w:rsidRDefault="00401964" w:rsidP="00401964">
            <w:pPr>
              <w:spacing w:after="0" w:line="240" w:lineRule="auto"/>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8.0.33</w:t>
            </w:r>
          </w:p>
        </w:tc>
        <w:tc>
          <w:tcPr>
            <w:tcW w:w="0" w:type="auto"/>
            <w:vAlign w:val="center"/>
            <w:hideMark/>
          </w:tcPr>
          <w:p w:rsidR="00401964" w:rsidRPr="00401964" w:rsidRDefault="00401964" w:rsidP="00401964">
            <w:pPr>
              <w:spacing w:after="0" w:line="240" w:lineRule="auto"/>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2016-03-24</w:t>
            </w:r>
          </w:p>
        </w:tc>
      </w:tr>
      <w:tr w:rsidR="00401964" w:rsidRPr="00401964" w:rsidTr="00401964">
        <w:trPr>
          <w:tblCellSpacing w:w="15" w:type="dxa"/>
        </w:trPr>
        <w:tc>
          <w:tcPr>
            <w:tcW w:w="0" w:type="auto"/>
            <w:vAlign w:val="center"/>
            <w:hideMark/>
          </w:tcPr>
          <w:p w:rsidR="00401964" w:rsidRPr="00401964" w:rsidRDefault="00401964" w:rsidP="00401964">
            <w:pPr>
              <w:spacing w:after="0" w:line="240" w:lineRule="auto"/>
              <w:rPr>
                <w:rFonts w:ascii="Times New Roman" w:eastAsia="Times New Roman" w:hAnsi="Times New Roman" w:cs="Times New Roman"/>
                <w:b/>
                <w:bCs/>
                <w:sz w:val="24"/>
                <w:szCs w:val="24"/>
              </w:rPr>
            </w:pPr>
            <w:hyperlink r:id="rId898" w:tooltip="Barracuda Web Server" w:history="1">
              <w:r w:rsidRPr="00401964">
                <w:rPr>
                  <w:rFonts w:ascii="Times New Roman" w:eastAsia="Times New Roman" w:hAnsi="Times New Roman" w:cs="Times New Roman"/>
                  <w:b/>
                  <w:bCs/>
                  <w:color w:val="0000FF"/>
                  <w:sz w:val="24"/>
                  <w:szCs w:val="24"/>
                  <w:u w:val="single"/>
                </w:rPr>
                <w:t>Barracuda Web Server</w:t>
              </w:r>
            </w:hyperlink>
          </w:p>
        </w:tc>
        <w:tc>
          <w:tcPr>
            <w:tcW w:w="0" w:type="auto"/>
            <w:vAlign w:val="center"/>
            <w:hideMark/>
          </w:tcPr>
          <w:p w:rsidR="00401964" w:rsidRPr="00401964" w:rsidRDefault="00401964" w:rsidP="00401964">
            <w:pPr>
              <w:spacing w:after="0" w:line="240" w:lineRule="auto"/>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Real Time Logic LLC</w:t>
            </w:r>
            <w:hyperlink r:id="rId899" w:anchor="cite_note-1" w:history="1">
              <w:r w:rsidRPr="00401964">
                <w:rPr>
                  <w:rFonts w:ascii="Times New Roman" w:eastAsia="Times New Roman" w:hAnsi="Times New Roman" w:cs="Times New Roman"/>
                  <w:color w:val="0000FF"/>
                  <w:sz w:val="24"/>
                  <w:szCs w:val="24"/>
                  <w:u w:val="single"/>
                  <w:vertAlign w:val="superscript"/>
                </w:rPr>
                <w:t>[1]</w:t>
              </w:r>
            </w:hyperlink>
          </w:p>
        </w:tc>
        <w:tc>
          <w:tcPr>
            <w:tcW w:w="0" w:type="auto"/>
            <w:shd w:val="clear" w:color="auto" w:fill="FF99DD"/>
            <w:vAlign w:val="center"/>
            <w:hideMark/>
          </w:tcPr>
          <w:p w:rsidR="00401964" w:rsidRPr="00401964" w:rsidRDefault="00401964" w:rsidP="00401964">
            <w:pPr>
              <w:spacing w:after="0" w:line="240" w:lineRule="auto"/>
              <w:jc w:val="center"/>
              <w:rPr>
                <w:rFonts w:ascii="Times New Roman" w:eastAsia="Times New Roman" w:hAnsi="Times New Roman" w:cs="Times New Roman"/>
                <w:color w:val="000000"/>
                <w:sz w:val="24"/>
                <w:szCs w:val="24"/>
              </w:rPr>
            </w:pPr>
            <w:r w:rsidRPr="00401964">
              <w:rPr>
                <w:rFonts w:ascii="Times New Roman" w:eastAsia="Times New Roman" w:hAnsi="Times New Roman" w:cs="Times New Roman"/>
                <w:color w:val="000000"/>
                <w:sz w:val="24"/>
                <w:szCs w:val="24"/>
              </w:rPr>
              <w:t xml:space="preserve">Non-free </w:t>
            </w:r>
            <w:hyperlink r:id="rId900" w:tooltip="Proprietary software" w:history="1">
              <w:r w:rsidRPr="00401964">
                <w:rPr>
                  <w:rFonts w:ascii="Times New Roman" w:eastAsia="Times New Roman" w:hAnsi="Times New Roman" w:cs="Times New Roman"/>
                  <w:color w:val="0000FF"/>
                  <w:sz w:val="24"/>
                  <w:szCs w:val="24"/>
                  <w:u w:val="single"/>
                </w:rPr>
                <w:t>proprietary</w:t>
              </w:r>
            </w:hyperlink>
          </w:p>
        </w:tc>
        <w:tc>
          <w:tcPr>
            <w:tcW w:w="0" w:type="auto"/>
            <w:vAlign w:val="center"/>
            <w:hideMark/>
          </w:tcPr>
          <w:p w:rsidR="00401964" w:rsidRPr="00401964" w:rsidRDefault="00401964" w:rsidP="00401964">
            <w:pPr>
              <w:spacing w:after="0" w:line="240" w:lineRule="auto"/>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3853</w:t>
            </w:r>
          </w:p>
        </w:tc>
        <w:tc>
          <w:tcPr>
            <w:tcW w:w="0" w:type="auto"/>
            <w:vAlign w:val="center"/>
            <w:hideMark/>
          </w:tcPr>
          <w:p w:rsidR="00401964" w:rsidRPr="00401964" w:rsidRDefault="00401964" w:rsidP="00401964">
            <w:pPr>
              <w:spacing w:after="0" w:line="240" w:lineRule="auto"/>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2016-03-15</w:t>
            </w:r>
          </w:p>
        </w:tc>
      </w:tr>
      <w:tr w:rsidR="00401964" w:rsidRPr="00401964" w:rsidTr="00401964">
        <w:trPr>
          <w:tblCellSpacing w:w="15" w:type="dxa"/>
        </w:trPr>
        <w:tc>
          <w:tcPr>
            <w:tcW w:w="0" w:type="auto"/>
            <w:vAlign w:val="center"/>
            <w:hideMark/>
          </w:tcPr>
          <w:p w:rsidR="00401964" w:rsidRPr="00401964" w:rsidRDefault="00401964" w:rsidP="00401964">
            <w:pPr>
              <w:spacing w:after="0" w:line="240" w:lineRule="auto"/>
              <w:rPr>
                <w:rFonts w:ascii="Times New Roman" w:eastAsia="Times New Roman" w:hAnsi="Times New Roman" w:cs="Times New Roman"/>
                <w:b/>
                <w:bCs/>
                <w:sz w:val="24"/>
                <w:szCs w:val="24"/>
              </w:rPr>
            </w:pPr>
            <w:hyperlink r:id="rId901" w:tooltip="Boa (web server)" w:history="1">
              <w:r w:rsidRPr="00401964">
                <w:rPr>
                  <w:rFonts w:ascii="Times New Roman" w:eastAsia="Times New Roman" w:hAnsi="Times New Roman" w:cs="Times New Roman"/>
                  <w:b/>
                  <w:bCs/>
                  <w:color w:val="0000FF"/>
                  <w:sz w:val="24"/>
                  <w:szCs w:val="24"/>
                  <w:u w:val="single"/>
                </w:rPr>
                <w:t>Boa</w:t>
              </w:r>
            </w:hyperlink>
          </w:p>
        </w:tc>
        <w:tc>
          <w:tcPr>
            <w:tcW w:w="0" w:type="auto"/>
            <w:vAlign w:val="center"/>
            <w:hideMark/>
          </w:tcPr>
          <w:p w:rsidR="00401964" w:rsidRPr="00401964" w:rsidRDefault="00401964" w:rsidP="00401964">
            <w:pPr>
              <w:spacing w:after="0" w:line="240" w:lineRule="auto"/>
              <w:rPr>
                <w:rFonts w:ascii="Times New Roman" w:eastAsia="Times New Roman" w:hAnsi="Times New Roman" w:cs="Times New Roman"/>
                <w:sz w:val="24"/>
                <w:szCs w:val="24"/>
              </w:rPr>
            </w:pPr>
            <w:hyperlink r:id="rId902" w:tooltip="Jon Nelson and Larry Doolittle (page does not exist)" w:history="1">
              <w:r w:rsidRPr="00401964">
                <w:rPr>
                  <w:rFonts w:ascii="Times New Roman" w:eastAsia="Times New Roman" w:hAnsi="Times New Roman" w:cs="Times New Roman"/>
                  <w:color w:val="0000FF"/>
                  <w:sz w:val="24"/>
                  <w:szCs w:val="24"/>
                  <w:u w:val="single"/>
                </w:rPr>
                <w:t xml:space="preserve">Jon Nelson and </w:t>
              </w:r>
              <w:r w:rsidRPr="00401964">
                <w:rPr>
                  <w:rFonts w:ascii="Times New Roman" w:eastAsia="Times New Roman" w:hAnsi="Times New Roman" w:cs="Times New Roman"/>
                  <w:color w:val="0000FF"/>
                  <w:sz w:val="24"/>
                  <w:szCs w:val="24"/>
                  <w:u w:val="single"/>
                </w:rPr>
                <w:lastRenderedPageBreak/>
                <w:t>Larry Doolittle</w:t>
              </w:r>
            </w:hyperlink>
          </w:p>
        </w:tc>
        <w:tc>
          <w:tcPr>
            <w:tcW w:w="0" w:type="auto"/>
            <w:shd w:val="clear" w:color="auto" w:fill="99FFFF"/>
            <w:vAlign w:val="center"/>
            <w:hideMark/>
          </w:tcPr>
          <w:p w:rsidR="00401964" w:rsidRPr="00401964" w:rsidRDefault="00401964" w:rsidP="00401964">
            <w:pPr>
              <w:spacing w:after="0" w:line="240" w:lineRule="auto"/>
              <w:jc w:val="center"/>
              <w:rPr>
                <w:rFonts w:ascii="Times New Roman" w:eastAsia="Times New Roman" w:hAnsi="Times New Roman" w:cs="Times New Roman"/>
                <w:color w:val="000000"/>
                <w:sz w:val="24"/>
                <w:szCs w:val="24"/>
              </w:rPr>
            </w:pPr>
            <w:r w:rsidRPr="00401964">
              <w:rPr>
                <w:rFonts w:ascii="Times New Roman" w:eastAsia="Times New Roman" w:hAnsi="Times New Roman" w:cs="Times New Roman"/>
                <w:color w:val="000000"/>
                <w:sz w:val="24"/>
                <w:szCs w:val="24"/>
              </w:rPr>
              <w:lastRenderedPageBreak/>
              <w:t>GNU GPL</w:t>
            </w:r>
          </w:p>
        </w:tc>
        <w:tc>
          <w:tcPr>
            <w:tcW w:w="0" w:type="auto"/>
            <w:vAlign w:val="center"/>
            <w:hideMark/>
          </w:tcPr>
          <w:p w:rsidR="00401964" w:rsidRPr="00401964" w:rsidRDefault="00401964" w:rsidP="00401964">
            <w:pPr>
              <w:spacing w:after="0" w:line="240" w:lineRule="auto"/>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0.94.13</w:t>
            </w:r>
          </w:p>
        </w:tc>
        <w:tc>
          <w:tcPr>
            <w:tcW w:w="0" w:type="auto"/>
            <w:vAlign w:val="center"/>
            <w:hideMark/>
          </w:tcPr>
          <w:p w:rsidR="00401964" w:rsidRPr="00401964" w:rsidRDefault="00401964" w:rsidP="00401964">
            <w:pPr>
              <w:spacing w:after="0" w:line="240" w:lineRule="auto"/>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2002-</w:t>
            </w:r>
            <w:r w:rsidRPr="00401964">
              <w:rPr>
                <w:rFonts w:ascii="Times New Roman" w:eastAsia="Times New Roman" w:hAnsi="Times New Roman" w:cs="Times New Roman"/>
                <w:sz w:val="24"/>
                <w:szCs w:val="24"/>
              </w:rPr>
              <w:lastRenderedPageBreak/>
              <w:t>07-30</w:t>
            </w:r>
          </w:p>
        </w:tc>
      </w:tr>
      <w:tr w:rsidR="00401964" w:rsidRPr="00401964" w:rsidTr="00401964">
        <w:trPr>
          <w:tblCellSpacing w:w="15" w:type="dxa"/>
        </w:trPr>
        <w:tc>
          <w:tcPr>
            <w:tcW w:w="0" w:type="auto"/>
            <w:vAlign w:val="center"/>
            <w:hideMark/>
          </w:tcPr>
          <w:p w:rsidR="00401964" w:rsidRPr="00401964" w:rsidRDefault="00401964" w:rsidP="00401964">
            <w:pPr>
              <w:spacing w:after="0" w:line="240" w:lineRule="auto"/>
              <w:rPr>
                <w:rFonts w:ascii="Times New Roman" w:eastAsia="Times New Roman" w:hAnsi="Times New Roman" w:cs="Times New Roman"/>
                <w:b/>
                <w:bCs/>
                <w:sz w:val="24"/>
                <w:szCs w:val="24"/>
              </w:rPr>
            </w:pPr>
            <w:hyperlink r:id="rId903" w:tooltip="The bozotic HTTP server (web server) (page does not exist)" w:history="1">
              <w:r w:rsidRPr="00401964">
                <w:rPr>
                  <w:rFonts w:ascii="Times New Roman" w:eastAsia="Times New Roman" w:hAnsi="Times New Roman" w:cs="Times New Roman"/>
                  <w:b/>
                  <w:bCs/>
                  <w:color w:val="0000FF"/>
                  <w:sz w:val="24"/>
                  <w:szCs w:val="24"/>
                  <w:u w:val="single"/>
                </w:rPr>
                <w:t>bozohttpd</w:t>
              </w:r>
            </w:hyperlink>
          </w:p>
        </w:tc>
        <w:tc>
          <w:tcPr>
            <w:tcW w:w="0" w:type="auto"/>
            <w:vAlign w:val="center"/>
            <w:hideMark/>
          </w:tcPr>
          <w:p w:rsidR="00401964" w:rsidRPr="00401964" w:rsidRDefault="00401964" w:rsidP="00401964">
            <w:pPr>
              <w:spacing w:after="0" w:line="240" w:lineRule="auto"/>
              <w:rPr>
                <w:rFonts w:ascii="Times New Roman" w:eastAsia="Times New Roman" w:hAnsi="Times New Roman" w:cs="Times New Roman"/>
                <w:sz w:val="24"/>
                <w:szCs w:val="24"/>
              </w:rPr>
            </w:pPr>
            <w:hyperlink r:id="rId904" w:tooltip="Matthew R. Green (page does not exist)" w:history="1">
              <w:r w:rsidRPr="00401964">
                <w:rPr>
                  <w:rFonts w:ascii="Times New Roman" w:eastAsia="Times New Roman" w:hAnsi="Times New Roman" w:cs="Times New Roman"/>
                  <w:color w:val="0000FF"/>
                  <w:sz w:val="24"/>
                  <w:szCs w:val="24"/>
                  <w:u w:val="single"/>
                </w:rPr>
                <w:t>Matthew R. Green</w:t>
              </w:r>
            </w:hyperlink>
          </w:p>
        </w:tc>
        <w:tc>
          <w:tcPr>
            <w:tcW w:w="0" w:type="auto"/>
            <w:shd w:val="clear" w:color="auto" w:fill="99FFFF"/>
            <w:vAlign w:val="center"/>
            <w:hideMark/>
          </w:tcPr>
          <w:p w:rsidR="00401964" w:rsidRPr="00401964" w:rsidRDefault="00401964" w:rsidP="00401964">
            <w:pPr>
              <w:spacing w:after="0" w:line="240" w:lineRule="auto"/>
              <w:jc w:val="center"/>
              <w:rPr>
                <w:rFonts w:ascii="Times New Roman" w:eastAsia="Times New Roman" w:hAnsi="Times New Roman" w:cs="Times New Roman"/>
                <w:color w:val="000000"/>
                <w:sz w:val="24"/>
                <w:szCs w:val="24"/>
              </w:rPr>
            </w:pPr>
            <w:hyperlink r:id="rId905" w:tooltip="BSD licenses" w:history="1">
              <w:r w:rsidRPr="00401964">
                <w:rPr>
                  <w:rFonts w:ascii="Times New Roman" w:eastAsia="Times New Roman" w:hAnsi="Times New Roman" w:cs="Times New Roman"/>
                  <w:color w:val="0000FF"/>
                  <w:sz w:val="24"/>
                  <w:szCs w:val="24"/>
                  <w:u w:val="single"/>
                </w:rPr>
                <w:t>BSD</w:t>
              </w:r>
            </w:hyperlink>
            <w:r w:rsidRPr="00401964">
              <w:rPr>
                <w:rFonts w:ascii="Times New Roman" w:eastAsia="Times New Roman" w:hAnsi="Times New Roman" w:cs="Times New Roman"/>
                <w:color w:val="000000"/>
                <w:sz w:val="24"/>
                <w:szCs w:val="24"/>
              </w:rPr>
              <w:t xml:space="preserve"> variant</w:t>
            </w:r>
          </w:p>
        </w:tc>
        <w:tc>
          <w:tcPr>
            <w:tcW w:w="0" w:type="auto"/>
            <w:vAlign w:val="center"/>
            <w:hideMark/>
          </w:tcPr>
          <w:p w:rsidR="00401964" w:rsidRPr="00401964" w:rsidRDefault="00401964" w:rsidP="00401964">
            <w:pPr>
              <w:spacing w:after="0" w:line="240" w:lineRule="auto"/>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5.15</w:t>
            </w:r>
          </w:p>
        </w:tc>
        <w:tc>
          <w:tcPr>
            <w:tcW w:w="0" w:type="auto"/>
            <w:vAlign w:val="center"/>
            <w:hideMark/>
          </w:tcPr>
          <w:p w:rsidR="00401964" w:rsidRPr="00401964" w:rsidRDefault="00401964" w:rsidP="00401964">
            <w:pPr>
              <w:spacing w:after="0" w:line="240" w:lineRule="auto"/>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2016-04-15</w:t>
            </w:r>
          </w:p>
        </w:tc>
      </w:tr>
      <w:tr w:rsidR="00401964" w:rsidRPr="00401964" w:rsidTr="00401964">
        <w:trPr>
          <w:tblCellSpacing w:w="15" w:type="dxa"/>
        </w:trPr>
        <w:tc>
          <w:tcPr>
            <w:tcW w:w="0" w:type="auto"/>
            <w:vAlign w:val="center"/>
            <w:hideMark/>
          </w:tcPr>
          <w:p w:rsidR="00401964" w:rsidRPr="00401964" w:rsidRDefault="00401964" w:rsidP="00401964">
            <w:pPr>
              <w:spacing w:after="0" w:line="240" w:lineRule="auto"/>
              <w:rPr>
                <w:rFonts w:ascii="Times New Roman" w:eastAsia="Times New Roman" w:hAnsi="Times New Roman" w:cs="Times New Roman"/>
                <w:b/>
                <w:bCs/>
                <w:sz w:val="24"/>
                <w:szCs w:val="24"/>
              </w:rPr>
            </w:pPr>
            <w:hyperlink r:id="rId906" w:tooltip="Caddy (web server)" w:history="1">
              <w:r w:rsidRPr="00401964">
                <w:rPr>
                  <w:rFonts w:ascii="Times New Roman" w:eastAsia="Times New Roman" w:hAnsi="Times New Roman" w:cs="Times New Roman"/>
                  <w:b/>
                  <w:bCs/>
                  <w:color w:val="0000FF"/>
                  <w:sz w:val="24"/>
                  <w:szCs w:val="24"/>
                  <w:u w:val="single"/>
                </w:rPr>
                <w:t>Caddy</w:t>
              </w:r>
            </w:hyperlink>
          </w:p>
        </w:tc>
        <w:tc>
          <w:tcPr>
            <w:tcW w:w="0" w:type="auto"/>
            <w:vAlign w:val="center"/>
            <w:hideMark/>
          </w:tcPr>
          <w:p w:rsidR="00401964" w:rsidRPr="00401964" w:rsidRDefault="00401964" w:rsidP="00401964">
            <w:pPr>
              <w:spacing w:after="0" w:line="240" w:lineRule="auto"/>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Matt Holt</w:t>
            </w:r>
          </w:p>
        </w:tc>
        <w:tc>
          <w:tcPr>
            <w:tcW w:w="0" w:type="auto"/>
            <w:shd w:val="clear" w:color="auto" w:fill="99FFFF"/>
            <w:vAlign w:val="center"/>
            <w:hideMark/>
          </w:tcPr>
          <w:p w:rsidR="00401964" w:rsidRPr="00401964" w:rsidRDefault="00401964" w:rsidP="00401964">
            <w:pPr>
              <w:spacing w:after="0" w:line="240" w:lineRule="auto"/>
              <w:jc w:val="center"/>
              <w:rPr>
                <w:rFonts w:ascii="Times New Roman" w:eastAsia="Times New Roman" w:hAnsi="Times New Roman" w:cs="Times New Roman"/>
                <w:color w:val="000000"/>
                <w:sz w:val="24"/>
                <w:szCs w:val="24"/>
              </w:rPr>
            </w:pPr>
            <w:r w:rsidRPr="00401964">
              <w:rPr>
                <w:rFonts w:ascii="Times New Roman" w:eastAsia="Times New Roman" w:hAnsi="Times New Roman" w:cs="Times New Roman"/>
                <w:color w:val="000000"/>
                <w:sz w:val="24"/>
                <w:szCs w:val="24"/>
              </w:rPr>
              <w:t>Apache</w:t>
            </w:r>
          </w:p>
        </w:tc>
        <w:tc>
          <w:tcPr>
            <w:tcW w:w="0" w:type="auto"/>
            <w:vAlign w:val="center"/>
            <w:hideMark/>
          </w:tcPr>
          <w:p w:rsidR="00401964" w:rsidRPr="00401964" w:rsidRDefault="00401964" w:rsidP="00401964">
            <w:pPr>
              <w:spacing w:after="0" w:line="240" w:lineRule="auto"/>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0.8.3</w:t>
            </w:r>
          </w:p>
        </w:tc>
        <w:tc>
          <w:tcPr>
            <w:tcW w:w="0" w:type="auto"/>
            <w:vAlign w:val="center"/>
            <w:hideMark/>
          </w:tcPr>
          <w:p w:rsidR="00401964" w:rsidRPr="00401964" w:rsidRDefault="00401964" w:rsidP="00401964">
            <w:pPr>
              <w:spacing w:after="0" w:line="240" w:lineRule="auto"/>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2016-04-26</w:t>
            </w:r>
          </w:p>
        </w:tc>
      </w:tr>
      <w:tr w:rsidR="00401964" w:rsidRPr="00401964" w:rsidTr="00401964">
        <w:trPr>
          <w:tblCellSpacing w:w="15" w:type="dxa"/>
        </w:trPr>
        <w:tc>
          <w:tcPr>
            <w:tcW w:w="0" w:type="auto"/>
            <w:vAlign w:val="center"/>
            <w:hideMark/>
          </w:tcPr>
          <w:p w:rsidR="00401964" w:rsidRPr="00401964" w:rsidRDefault="00401964" w:rsidP="00401964">
            <w:pPr>
              <w:spacing w:after="0" w:line="240" w:lineRule="auto"/>
              <w:rPr>
                <w:rFonts w:ascii="Times New Roman" w:eastAsia="Times New Roman" w:hAnsi="Times New Roman" w:cs="Times New Roman"/>
                <w:b/>
                <w:bCs/>
                <w:sz w:val="24"/>
                <w:szCs w:val="24"/>
              </w:rPr>
            </w:pPr>
            <w:hyperlink r:id="rId907" w:tooltip="Caudium (web server)" w:history="1">
              <w:r w:rsidRPr="00401964">
                <w:rPr>
                  <w:rFonts w:ascii="Times New Roman" w:eastAsia="Times New Roman" w:hAnsi="Times New Roman" w:cs="Times New Roman"/>
                  <w:b/>
                  <w:bCs/>
                  <w:color w:val="0000FF"/>
                  <w:sz w:val="24"/>
                  <w:szCs w:val="24"/>
                  <w:u w:val="single"/>
                </w:rPr>
                <w:t>Caudium</w:t>
              </w:r>
            </w:hyperlink>
          </w:p>
        </w:tc>
        <w:tc>
          <w:tcPr>
            <w:tcW w:w="0" w:type="auto"/>
            <w:vAlign w:val="center"/>
            <w:hideMark/>
          </w:tcPr>
          <w:p w:rsidR="00401964" w:rsidRPr="00401964" w:rsidRDefault="00401964" w:rsidP="00401964">
            <w:pPr>
              <w:spacing w:after="0" w:line="240" w:lineRule="auto"/>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The Caudium Group</w:t>
            </w:r>
          </w:p>
        </w:tc>
        <w:tc>
          <w:tcPr>
            <w:tcW w:w="0" w:type="auto"/>
            <w:shd w:val="clear" w:color="auto" w:fill="99FFFF"/>
            <w:vAlign w:val="center"/>
            <w:hideMark/>
          </w:tcPr>
          <w:p w:rsidR="00401964" w:rsidRPr="00401964" w:rsidRDefault="00401964" w:rsidP="00401964">
            <w:pPr>
              <w:spacing w:after="0" w:line="240" w:lineRule="auto"/>
              <w:jc w:val="center"/>
              <w:rPr>
                <w:rFonts w:ascii="Times New Roman" w:eastAsia="Times New Roman" w:hAnsi="Times New Roman" w:cs="Times New Roman"/>
                <w:color w:val="000000"/>
                <w:sz w:val="24"/>
                <w:szCs w:val="24"/>
              </w:rPr>
            </w:pPr>
            <w:r w:rsidRPr="00401964">
              <w:rPr>
                <w:rFonts w:ascii="Times New Roman" w:eastAsia="Times New Roman" w:hAnsi="Times New Roman" w:cs="Times New Roman"/>
                <w:color w:val="000000"/>
                <w:sz w:val="24"/>
                <w:szCs w:val="24"/>
              </w:rPr>
              <w:t>GNU GPL</w:t>
            </w:r>
          </w:p>
        </w:tc>
        <w:tc>
          <w:tcPr>
            <w:tcW w:w="0" w:type="auto"/>
            <w:vAlign w:val="center"/>
            <w:hideMark/>
          </w:tcPr>
          <w:p w:rsidR="00401964" w:rsidRPr="00401964" w:rsidRDefault="00401964" w:rsidP="00401964">
            <w:pPr>
              <w:spacing w:after="0" w:line="240" w:lineRule="auto"/>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1.4.18</w:t>
            </w:r>
          </w:p>
        </w:tc>
        <w:tc>
          <w:tcPr>
            <w:tcW w:w="0" w:type="auto"/>
            <w:vAlign w:val="center"/>
            <w:hideMark/>
          </w:tcPr>
          <w:p w:rsidR="00401964" w:rsidRPr="00401964" w:rsidRDefault="00401964" w:rsidP="00401964">
            <w:pPr>
              <w:spacing w:after="0" w:line="240" w:lineRule="auto"/>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2012-02-24</w:t>
            </w:r>
          </w:p>
        </w:tc>
      </w:tr>
      <w:tr w:rsidR="00401964" w:rsidRPr="00401964" w:rsidTr="00401964">
        <w:trPr>
          <w:tblCellSpacing w:w="15" w:type="dxa"/>
        </w:trPr>
        <w:tc>
          <w:tcPr>
            <w:tcW w:w="0" w:type="auto"/>
            <w:vAlign w:val="center"/>
            <w:hideMark/>
          </w:tcPr>
          <w:p w:rsidR="00401964" w:rsidRPr="00401964" w:rsidRDefault="00401964" w:rsidP="00401964">
            <w:pPr>
              <w:spacing w:after="0" w:line="240" w:lineRule="auto"/>
              <w:rPr>
                <w:rFonts w:ascii="Times New Roman" w:eastAsia="Times New Roman" w:hAnsi="Times New Roman" w:cs="Times New Roman"/>
                <w:b/>
                <w:bCs/>
                <w:sz w:val="24"/>
                <w:szCs w:val="24"/>
              </w:rPr>
            </w:pPr>
            <w:hyperlink r:id="rId908" w:tooltip="Cherokee (Webserver)" w:history="1">
              <w:r w:rsidRPr="00401964">
                <w:rPr>
                  <w:rFonts w:ascii="Times New Roman" w:eastAsia="Times New Roman" w:hAnsi="Times New Roman" w:cs="Times New Roman"/>
                  <w:b/>
                  <w:bCs/>
                  <w:color w:val="0000FF"/>
                  <w:sz w:val="24"/>
                  <w:szCs w:val="24"/>
                  <w:u w:val="single"/>
                </w:rPr>
                <w:t>Cherokee HTTP Server</w:t>
              </w:r>
            </w:hyperlink>
          </w:p>
        </w:tc>
        <w:tc>
          <w:tcPr>
            <w:tcW w:w="0" w:type="auto"/>
            <w:vAlign w:val="center"/>
            <w:hideMark/>
          </w:tcPr>
          <w:p w:rsidR="00401964" w:rsidRPr="00401964" w:rsidRDefault="00401964" w:rsidP="00401964">
            <w:pPr>
              <w:spacing w:after="0" w:line="240" w:lineRule="auto"/>
              <w:rPr>
                <w:rFonts w:ascii="Times New Roman" w:eastAsia="Times New Roman" w:hAnsi="Times New Roman" w:cs="Times New Roman"/>
                <w:sz w:val="24"/>
                <w:szCs w:val="24"/>
              </w:rPr>
            </w:pPr>
            <w:hyperlink r:id="rId909" w:tooltip="Álvaro López Ortega (page does not exist)" w:history="1">
              <w:r w:rsidRPr="00401964">
                <w:rPr>
                  <w:rFonts w:ascii="Times New Roman" w:eastAsia="Times New Roman" w:hAnsi="Times New Roman" w:cs="Times New Roman"/>
                  <w:color w:val="0000FF"/>
                  <w:sz w:val="24"/>
                  <w:szCs w:val="24"/>
                  <w:u w:val="single"/>
                </w:rPr>
                <w:t>Álvaro López Ortega</w:t>
              </w:r>
            </w:hyperlink>
          </w:p>
        </w:tc>
        <w:tc>
          <w:tcPr>
            <w:tcW w:w="0" w:type="auto"/>
            <w:shd w:val="clear" w:color="auto" w:fill="99FFFF"/>
            <w:vAlign w:val="center"/>
            <w:hideMark/>
          </w:tcPr>
          <w:p w:rsidR="00401964" w:rsidRPr="00401964" w:rsidRDefault="00401964" w:rsidP="00401964">
            <w:pPr>
              <w:spacing w:after="0" w:line="240" w:lineRule="auto"/>
              <w:jc w:val="center"/>
              <w:rPr>
                <w:rFonts w:ascii="Times New Roman" w:eastAsia="Times New Roman" w:hAnsi="Times New Roman" w:cs="Times New Roman"/>
                <w:color w:val="000000"/>
                <w:sz w:val="24"/>
                <w:szCs w:val="24"/>
              </w:rPr>
            </w:pPr>
            <w:r w:rsidRPr="00401964">
              <w:rPr>
                <w:rFonts w:ascii="Times New Roman" w:eastAsia="Times New Roman" w:hAnsi="Times New Roman" w:cs="Times New Roman"/>
                <w:color w:val="000000"/>
                <w:sz w:val="24"/>
                <w:szCs w:val="24"/>
              </w:rPr>
              <w:t>GNU GPL</w:t>
            </w:r>
          </w:p>
        </w:tc>
        <w:tc>
          <w:tcPr>
            <w:tcW w:w="0" w:type="auto"/>
            <w:vAlign w:val="center"/>
            <w:hideMark/>
          </w:tcPr>
          <w:p w:rsidR="00401964" w:rsidRPr="00401964" w:rsidRDefault="00401964" w:rsidP="00401964">
            <w:pPr>
              <w:spacing w:after="0" w:line="240" w:lineRule="auto"/>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1.2.103</w:t>
            </w:r>
          </w:p>
        </w:tc>
        <w:tc>
          <w:tcPr>
            <w:tcW w:w="0" w:type="auto"/>
            <w:vAlign w:val="center"/>
            <w:hideMark/>
          </w:tcPr>
          <w:p w:rsidR="00401964" w:rsidRPr="00401964" w:rsidRDefault="00401964" w:rsidP="00401964">
            <w:pPr>
              <w:spacing w:after="0" w:line="240" w:lineRule="auto"/>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2013-04-21</w:t>
            </w:r>
          </w:p>
        </w:tc>
      </w:tr>
      <w:tr w:rsidR="00401964" w:rsidRPr="00401964" w:rsidTr="00401964">
        <w:trPr>
          <w:tblCellSpacing w:w="15" w:type="dxa"/>
        </w:trPr>
        <w:tc>
          <w:tcPr>
            <w:tcW w:w="0" w:type="auto"/>
            <w:vAlign w:val="center"/>
            <w:hideMark/>
          </w:tcPr>
          <w:p w:rsidR="00401964" w:rsidRPr="00401964" w:rsidRDefault="00401964" w:rsidP="00401964">
            <w:pPr>
              <w:spacing w:after="0" w:line="240" w:lineRule="auto"/>
              <w:rPr>
                <w:rFonts w:ascii="Times New Roman" w:eastAsia="Times New Roman" w:hAnsi="Times New Roman" w:cs="Times New Roman"/>
                <w:b/>
                <w:bCs/>
                <w:sz w:val="24"/>
                <w:szCs w:val="24"/>
              </w:rPr>
            </w:pPr>
            <w:hyperlink r:id="rId910" w:tooltip="Darkhttpd (page does not exist)" w:history="1">
              <w:r w:rsidRPr="00401964">
                <w:rPr>
                  <w:rFonts w:ascii="Times New Roman" w:eastAsia="Times New Roman" w:hAnsi="Times New Roman" w:cs="Times New Roman"/>
                  <w:b/>
                  <w:bCs/>
                  <w:color w:val="0000FF"/>
                  <w:sz w:val="24"/>
                  <w:szCs w:val="24"/>
                  <w:u w:val="single"/>
                </w:rPr>
                <w:t>Darkhttpd</w:t>
              </w:r>
            </w:hyperlink>
          </w:p>
        </w:tc>
        <w:tc>
          <w:tcPr>
            <w:tcW w:w="0" w:type="auto"/>
            <w:vAlign w:val="center"/>
            <w:hideMark/>
          </w:tcPr>
          <w:p w:rsidR="00401964" w:rsidRPr="00401964" w:rsidRDefault="00401964" w:rsidP="00401964">
            <w:pPr>
              <w:spacing w:after="0" w:line="240" w:lineRule="auto"/>
              <w:rPr>
                <w:rFonts w:ascii="Times New Roman" w:eastAsia="Times New Roman" w:hAnsi="Times New Roman" w:cs="Times New Roman"/>
                <w:sz w:val="24"/>
                <w:szCs w:val="24"/>
              </w:rPr>
            </w:pPr>
            <w:hyperlink r:id="rId911" w:tooltip="Emil Mikulic (page does not exist)" w:history="1">
              <w:r w:rsidRPr="00401964">
                <w:rPr>
                  <w:rFonts w:ascii="Times New Roman" w:eastAsia="Times New Roman" w:hAnsi="Times New Roman" w:cs="Times New Roman"/>
                  <w:color w:val="0000FF"/>
                  <w:sz w:val="24"/>
                  <w:szCs w:val="24"/>
                  <w:u w:val="single"/>
                </w:rPr>
                <w:t>Emil Mikulic</w:t>
              </w:r>
            </w:hyperlink>
          </w:p>
        </w:tc>
        <w:tc>
          <w:tcPr>
            <w:tcW w:w="0" w:type="auto"/>
            <w:shd w:val="clear" w:color="auto" w:fill="99FFFF"/>
            <w:vAlign w:val="center"/>
            <w:hideMark/>
          </w:tcPr>
          <w:p w:rsidR="00401964" w:rsidRPr="00401964" w:rsidRDefault="00401964" w:rsidP="00401964">
            <w:pPr>
              <w:spacing w:after="0" w:line="240" w:lineRule="auto"/>
              <w:jc w:val="center"/>
              <w:rPr>
                <w:rFonts w:ascii="Times New Roman" w:eastAsia="Times New Roman" w:hAnsi="Times New Roman" w:cs="Times New Roman"/>
                <w:color w:val="000000"/>
                <w:sz w:val="24"/>
                <w:szCs w:val="24"/>
              </w:rPr>
            </w:pPr>
            <w:hyperlink r:id="rId912" w:tooltip="BSD licenses" w:history="1">
              <w:r w:rsidRPr="00401964">
                <w:rPr>
                  <w:rFonts w:ascii="Times New Roman" w:eastAsia="Times New Roman" w:hAnsi="Times New Roman" w:cs="Times New Roman"/>
                  <w:color w:val="0000FF"/>
                  <w:sz w:val="24"/>
                  <w:szCs w:val="24"/>
                  <w:u w:val="single"/>
                </w:rPr>
                <w:t>BSD</w:t>
              </w:r>
            </w:hyperlink>
          </w:p>
        </w:tc>
        <w:tc>
          <w:tcPr>
            <w:tcW w:w="0" w:type="auto"/>
            <w:vAlign w:val="center"/>
            <w:hideMark/>
          </w:tcPr>
          <w:p w:rsidR="00401964" w:rsidRPr="00401964" w:rsidRDefault="00401964" w:rsidP="00401964">
            <w:pPr>
              <w:spacing w:after="0" w:line="240" w:lineRule="auto"/>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1.12</w:t>
            </w:r>
          </w:p>
        </w:tc>
        <w:tc>
          <w:tcPr>
            <w:tcW w:w="0" w:type="auto"/>
            <w:vAlign w:val="center"/>
            <w:hideMark/>
          </w:tcPr>
          <w:p w:rsidR="00401964" w:rsidRPr="00401964" w:rsidRDefault="00401964" w:rsidP="00401964">
            <w:pPr>
              <w:spacing w:after="0" w:line="240" w:lineRule="auto"/>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2016-01-27</w:t>
            </w:r>
          </w:p>
        </w:tc>
      </w:tr>
      <w:tr w:rsidR="00401964" w:rsidRPr="00401964" w:rsidTr="00401964">
        <w:trPr>
          <w:tblCellSpacing w:w="15" w:type="dxa"/>
        </w:trPr>
        <w:tc>
          <w:tcPr>
            <w:tcW w:w="0" w:type="auto"/>
            <w:vAlign w:val="center"/>
            <w:hideMark/>
          </w:tcPr>
          <w:p w:rsidR="00401964" w:rsidRPr="00401964" w:rsidRDefault="00401964" w:rsidP="00401964">
            <w:pPr>
              <w:spacing w:after="0" w:line="240" w:lineRule="auto"/>
              <w:rPr>
                <w:rFonts w:ascii="Times New Roman" w:eastAsia="Times New Roman" w:hAnsi="Times New Roman" w:cs="Times New Roman"/>
                <w:b/>
                <w:bCs/>
                <w:sz w:val="24"/>
                <w:szCs w:val="24"/>
              </w:rPr>
            </w:pPr>
            <w:hyperlink r:id="rId913" w:tooltip="GlassFish" w:history="1">
              <w:r w:rsidRPr="00401964">
                <w:rPr>
                  <w:rFonts w:ascii="Times New Roman" w:eastAsia="Times New Roman" w:hAnsi="Times New Roman" w:cs="Times New Roman"/>
                  <w:b/>
                  <w:bCs/>
                  <w:color w:val="0000FF"/>
                  <w:sz w:val="24"/>
                  <w:szCs w:val="24"/>
                  <w:u w:val="single"/>
                </w:rPr>
                <w:t>GlassFish</w:t>
              </w:r>
            </w:hyperlink>
          </w:p>
        </w:tc>
        <w:tc>
          <w:tcPr>
            <w:tcW w:w="0" w:type="auto"/>
            <w:vAlign w:val="center"/>
            <w:hideMark/>
          </w:tcPr>
          <w:p w:rsidR="00401964" w:rsidRPr="00401964" w:rsidRDefault="00401964" w:rsidP="00401964">
            <w:pPr>
              <w:spacing w:after="0" w:line="240" w:lineRule="auto"/>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w:t>
            </w:r>
            <w:hyperlink r:id="rId914" w:tooltip="Oracle Corporation" w:history="1">
              <w:r w:rsidRPr="00401964">
                <w:rPr>
                  <w:rFonts w:ascii="Times New Roman" w:eastAsia="Times New Roman" w:hAnsi="Times New Roman" w:cs="Times New Roman"/>
                  <w:color w:val="0000FF"/>
                  <w:sz w:val="24"/>
                  <w:szCs w:val="24"/>
                  <w:u w:val="single"/>
                </w:rPr>
                <w:t>Oracle Corporation</w:t>
              </w:r>
            </w:hyperlink>
            <w:r w:rsidRPr="00401964">
              <w:rPr>
                <w:rFonts w:ascii="Times New Roman" w:eastAsia="Times New Roman" w:hAnsi="Times New Roman" w:cs="Times New Roman"/>
                <w:sz w:val="24"/>
                <w:szCs w:val="24"/>
              </w:rPr>
              <w:t xml:space="preserve"> (initial code from </w:t>
            </w:r>
            <w:hyperlink r:id="rId915" w:tooltip="Sun Microsystems" w:history="1">
              <w:r w:rsidRPr="00401964">
                <w:rPr>
                  <w:rFonts w:ascii="Times New Roman" w:eastAsia="Times New Roman" w:hAnsi="Times New Roman" w:cs="Times New Roman"/>
                  <w:color w:val="0000FF"/>
                  <w:sz w:val="24"/>
                  <w:szCs w:val="24"/>
                  <w:u w:val="single"/>
                </w:rPr>
                <w:t>Sun Microsystems</w:t>
              </w:r>
            </w:hyperlink>
            <w:r w:rsidRPr="00401964">
              <w:rPr>
                <w:rFonts w:ascii="Times New Roman" w:eastAsia="Times New Roman" w:hAnsi="Times New Roman" w:cs="Times New Roman"/>
                <w:sz w:val="24"/>
                <w:szCs w:val="24"/>
              </w:rPr>
              <w:t>)"</w:t>
            </w:r>
          </w:p>
        </w:tc>
        <w:tc>
          <w:tcPr>
            <w:tcW w:w="0" w:type="auto"/>
            <w:shd w:val="clear" w:color="auto" w:fill="99FFFF"/>
            <w:vAlign w:val="center"/>
            <w:hideMark/>
          </w:tcPr>
          <w:p w:rsidR="00401964" w:rsidRPr="00401964" w:rsidRDefault="00401964" w:rsidP="00401964">
            <w:pPr>
              <w:spacing w:after="0" w:line="240" w:lineRule="auto"/>
              <w:jc w:val="center"/>
              <w:rPr>
                <w:rFonts w:ascii="Times New Roman" w:eastAsia="Times New Roman" w:hAnsi="Times New Roman" w:cs="Times New Roman"/>
                <w:color w:val="000000"/>
                <w:sz w:val="24"/>
                <w:szCs w:val="24"/>
              </w:rPr>
            </w:pPr>
            <w:hyperlink r:id="rId916" w:tooltip="Common Development and Distribution License" w:history="1">
              <w:r w:rsidRPr="00401964">
                <w:rPr>
                  <w:rFonts w:ascii="Times New Roman" w:eastAsia="Times New Roman" w:hAnsi="Times New Roman" w:cs="Times New Roman"/>
                  <w:color w:val="0000FF"/>
                  <w:sz w:val="24"/>
                  <w:szCs w:val="24"/>
                  <w:u w:val="single"/>
                </w:rPr>
                <w:t>Common Development and Distribution License</w:t>
              </w:r>
            </w:hyperlink>
            <w:r w:rsidRPr="00401964">
              <w:rPr>
                <w:rFonts w:ascii="Times New Roman" w:eastAsia="Times New Roman" w:hAnsi="Times New Roman" w:cs="Times New Roman"/>
                <w:color w:val="000000"/>
                <w:sz w:val="24"/>
                <w:szCs w:val="24"/>
              </w:rPr>
              <w:t xml:space="preserve"> &amp; </w:t>
            </w:r>
            <w:hyperlink r:id="rId917" w:tooltip="GNU General Public License" w:history="1">
              <w:r w:rsidRPr="00401964">
                <w:rPr>
                  <w:rFonts w:ascii="Times New Roman" w:eastAsia="Times New Roman" w:hAnsi="Times New Roman" w:cs="Times New Roman"/>
                  <w:color w:val="0000FF"/>
                  <w:sz w:val="24"/>
                  <w:szCs w:val="24"/>
                  <w:u w:val="single"/>
                </w:rPr>
                <w:t>GNU General Public License</w:t>
              </w:r>
            </w:hyperlink>
          </w:p>
        </w:tc>
        <w:tc>
          <w:tcPr>
            <w:tcW w:w="0" w:type="auto"/>
            <w:vAlign w:val="center"/>
            <w:hideMark/>
          </w:tcPr>
          <w:p w:rsidR="00401964" w:rsidRPr="00401964" w:rsidRDefault="00401964" w:rsidP="00401964">
            <w:pPr>
              <w:spacing w:after="0" w:line="240" w:lineRule="auto"/>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4.1.1</w:t>
            </w:r>
          </w:p>
        </w:tc>
        <w:tc>
          <w:tcPr>
            <w:tcW w:w="0" w:type="auto"/>
            <w:vAlign w:val="center"/>
            <w:hideMark/>
          </w:tcPr>
          <w:p w:rsidR="00401964" w:rsidRPr="00401964" w:rsidRDefault="00401964" w:rsidP="00401964">
            <w:pPr>
              <w:spacing w:after="0" w:line="240" w:lineRule="auto"/>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2015-10-07</w:t>
            </w:r>
          </w:p>
        </w:tc>
      </w:tr>
      <w:tr w:rsidR="00401964" w:rsidRPr="00401964" w:rsidTr="00401964">
        <w:trPr>
          <w:tblCellSpacing w:w="15" w:type="dxa"/>
        </w:trPr>
        <w:tc>
          <w:tcPr>
            <w:tcW w:w="0" w:type="auto"/>
            <w:vAlign w:val="center"/>
            <w:hideMark/>
          </w:tcPr>
          <w:p w:rsidR="00401964" w:rsidRPr="00401964" w:rsidRDefault="00401964" w:rsidP="00401964">
            <w:pPr>
              <w:spacing w:after="0" w:line="240" w:lineRule="auto"/>
              <w:rPr>
                <w:rFonts w:ascii="Times New Roman" w:eastAsia="Times New Roman" w:hAnsi="Times New Roman" w:cs="Times New Roman"/>
                <w:b/>
                <w:bCs/>
                <w:sz w:val="24"/>
                <w:szCs w:val="24"/>
              </w:rPr>
            </w:pPr>
            <w:hyperlink r:id="rId918" w:tooltip="Hiawatha (web server)" w:history="1">
              <w:r w:rsidRPr="00401964">
                <w:rPr>
                  <w:rFonts w:ascii="Times New Roman" w:eastAsia="Times New Roman" w:hAnsi="Times New Roman" w:cs="Times New Roman"/>
                  <w:b/>
                  <w:bCs/>
                  <w:color w:val="0000FF"/>
                  <w:sz w:val="24"/>
                  <w:szCs w:val="24"/>
                  <w:u w:val="single"/>
                </w:rPr>
                <w:t>Hiawatha</w:t>
              </w:r>
            </w:hyperlink>
          </w:p>
        </w:tc>
        <w:tc>
          <w:tcPr>
            <w:tcW w:w="0" w:type="auto"/>
            <w:vAlign w:val="center"/>
            <w:hideMark/>
          </w:tcPr>
          <w:p w:rsidR="00401964" w:rsidRPr="00401964" w:rsidRDefault="00401964" w:rsidP="00401964">
            <w:pPr>
              <w:spacing w:after="0" w:line="240" w:lineRule="auto"/>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Hugo Leisink</w:t>
            </w:r>
          </w:p>
        </w:tc>
        <w:tc>
          <w:tcPr>
            <w:tcW w:w="0" w:type="auto"/>
            <w:shd w:val="clear" w:color="auto" w:fill="99FFFF"/>
            <w:vAlign w:val="center"/>
            <w:hideMark/>
          </w:tcPr>
          <w:p w:rsidR="00401964" w:rsidRPr="00401964" w:rsidRDefault="00401964" w:rsidP="00401964">
            <w:pPr>
              <w:spacing w:after="0" w:line="240" w:lineRule="auto"/>
              <w:jc w:val="center"/>
              <w:rPr>
                <w:rFonts w:ascii="Times New Roman" w:eastAsia="Times New Roman" w:hAnsi="Times New Roman" w:cs="Times New Roman"/>
                <w:color w:val="000000"/>
                <w:sz w:val="24"/>
                <w:szCs w:val="24"/>
              </w:rPr>
            </w:pPr>
            <w:r w:rsidRPr="00401964">
              <w:rPr>
                <w:rFonts w:ascii="Times New Roman" w:eastAsia="Times New Roman" w:hAnsi="Times New Roman" w:cs="Times New Roman"/>
                <w:color w:val="000000"/>
                <w:sz w:val="24"/>
                <w:szCs w:val="24"/>
              </w:rPr>
              <w:t>GNU GPLv2</w:t>
            </w:r>
          </w:p>
        </w:tc>
        <w:tc>
          <w:tcPr>
            <w:tcW w:w="0" w:type="auto"/>
            <w:vAlign w:val="center"/>
            <w:hideMark/>
          </w:tcPr>
          <w:p w:rsidR="00401964" w:rsidRPr="00401964" w:rsidRDefault="00401964" w:rsidP="00401964">
            <w:pPr>
              <w:spacing w:after="0" w:line="240" w:lineRule="auto"/>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10.2</w:t>
            </w:r>
          </w:p>
        </w:tc>
        <w:tc>
          <w:tcPr>
            <w:tcW w:w="0" w:type="auto"/>
            <w:vAlign w:val="center"/>
            <w:hideMark/>
          </w:tcPr>
          <w:p w:rsidR="00401964" w:rsidRPr="00401964" w:rsidRDefault="00401964" w:rsidP="00401964">
            <w:pPr>
              <w:spacing w:after="0" w:line="240" w:lineRule="auto"/>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2016-05-01</w:t>
            </w:r>
          </w:p>
        </w:tc>
      </w:tr>
      <w:tr w:rsidR="00401964" w:rsidRPr="00401964" w:rsidTr="00401964">
        <w:trPr>
          <w:tblCellSpacing w:w="15" w:type="dxa"/>
        </w:trPr>
        <w:tc>
          <w:tcPr>
            <w:tcW w:w="0" w:type="auto"/>
            <w:vAlign w:val="center"/>
            <w:hideMark/>
          </w:tcPr>
          <w:p w:rsidR="00401964" w:rsidRPr="00401964" w:rsidRDefault="00401964" w:rsidP="00401964">
            <w:pPr>
              <w:spacing w:after="0" w:line="240" w:lineRule="auto"/>
              <w:rPr>
                <w:rFonts w:ascii="Times New Roman" w:eastAsia="Times New Roman" w:hAnsi="Times New Roman" w:cs="Times New Roman"/>
                <w:b/>
                <w:bCs/>
                <w:sz w:val="24"/>
                <w:szCs w:val="24"/>
              </w:rPr>
            </w:pPr>
            <w:hyperlink r:id="rId919" w:tooltip="HTTP File Server" w:history="1">
              <w:r w:rsidRPr="00401964">
                <w:rPr>
                  <w:rFonts w:ascii="Times New Roman" w:eastAsia="Times New Roman" w:hAnsi="Times New Roman" w:cs="Times New Roman"/>
                  <w:b/>
                  <w:bCs/>
                  <w:color w:val="0000FF"/>
                  <w:sz w:val="24"/>
                  <w:szCs w:val="24"/>
                  <w:u w:val="single"/>
                </w:rPr>
                <w:t>HFS</w:t>
              </w:r>
            </w:hyperlink>
          </w:p>
        </w:tc>
        <w:tc>
          <w:tcPr>
            <w:tcW w:w="0" w:type="auto"/>
            <w:vAlign w:val="center"/>
            <w:hideMark/>
          </w:tcPr>
          <w:p w:rsidR="00401964" w:rsidRPr="00401964" w:rsidRDefault="00401964" w:rsidP="00401964">
            <w:pPr>
              <w:spacing w:after="0" w:line="240" w:lineRule="auto"/>
              <w:rPr>
                <w:rFonts w:ascii="Times New Roman" w:eastAsia="Times New Roman" w:hAnsi="Times New Roman" w:cs="Times New Roman"/>
                <w:sz w:val="24"/>
                <w:szCs w:val="24"/>
              </w:rPr>
            </w:pPr>
            <w:hyperlink r:id="rId920" w:tooltip="Rejetto (page does not exist)" w:history="1">
              <w:r w:rsidRPr="00401964">
                <w:rPr>
                  <w:rFonts w:ascii="Times New Roman" w:eastAsia="Times New Roman" w:hAnsi="Times New Roman" w:cs="Times New Roman"/>
                  <w:color w:val="0000FF"/>
                  <w:sz w:val="24"/>
                  <w:szCs w:val="24"/>
                  <w:u w:val="single"/>
                </w:rPr>
                <w:t>Rejetto</w:t>
              </w:r>
            </w:hyperlink>
          </w:p>
        </w:tc>
        <w:tc>
          <w:tcPr>
            <w:tcW w:w="0" w:type="auto"/>
            <w:shd w:val="clear" w:color="auto" w:fill="99FFFF"/>
            <w:vAlign w:val="center"/>
            <w:hideMark/>
          </w:tcPr>
          <w:p w:rsidR="00401964" w:rsidRPr="00401964" w:rsidRDefault="00401964" w:rsidP="00401964">
            <w:pPr>
              <w:spacing w:after="0" w:line="240" w:lineRule="auto"/>
              <w:jc w:val="center"/>
              <w:rPr>
                <w:rFonts w:ascii="Times New Roman" w:eastAsia="Times New Roman" w:hAnsi="Times New Roman" w:cs="Times New Roman"/>
                <w:color w:val="000000"/>
                <w:sz w:val="24"/>
                <w:szCs w:val="24"/>
              </w:rPr>
            </w:pPr>
            <w:r w:rsidRPr="00401964">
              <w:rPr>
                <w:rFonts w:ascii="Times New Roman" w:eastAsia="Times New Roman" w:hAnsi="Times New Roman" w:cs="Times New Roman"/>
                <w:color w:val="000000"/>
                <w:sz w:val="24"/>
                <w:szCs w:val="24"/>
              </w:rPr>
              <w:t>GNU GPL</w:t>
            </w:r>
          </w:p>
        </w:tc>
        <w:tc>
          <w:tcPr>
            <w:tcW w:w="0" w:type="auto"/>
            <w:vAlign w:val="center"/>
            <w:hideMark/>
          </w:tcPr>
          <w:p w:rsidR="00401964" w:rsidRPr="00401964" w:rsidRDefault="00401964" w:rsidP="00401964">
            <w:pPr>
              <w:spacing w:after="0" w:line="240" w:lineRule="auto"/>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8.8f</w:t>
            </w:r>
          </w:p>
        </w:tc>
        <w:tc>
          <w:tcPr>
            <w:tcW w:w="0" w:type="auto"/>
            <w:vAlign w:val="center"/>
            <w:hideMark/>
          </w:tcPr>
          <w:p w:rsidR="00401964" w:rsidRPr="00401964" w:rsidRDefault="00401964" w:rsidP="00401964">
            <w:pPr>
              <w:spacing w:after="0" w:line="240" w:lineRule="auto"/>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2009-02-17</w:t>
            </w:r>
          </w:p>
        </w:tc>
      </w:tr>
      <w:tr w:rsidR="00401964" w:rsidRPr="00401964" w:rsidTr="00401964">
        <w:trPr>
          <w:tblCellSpacing w:w="15" w:type="dxa"/>
        </w:trPr>
        <w:tc>
          <w:tcPr>
            <w:tcW w:w="0" w:type="auto"/>
            <w:vAlign w:val="center"/>
            <w:hideMark/>
          </w:tcPr>
          <w:p w:rsidR="00401964" w:rsidRPr="00401964" w:rsidRDefault="00401964" w:rsidP="00401964">
            <w:pPr>
              <w:spacing w:after="0" w:line="240" w:lineRule="auto"/>
              <w:rPr>
                <w:rFonts w:ascii="Times New Roman" w:eastAsia="Times New Roman" w:hAnsi="Times New Roman" w:cs="Times New Roman"/>
                <w:b/>
                <w:bCs/>
                <w:sz w:val="24"/>
                <w:szCs w:val="24"/>
              </w:rPr>
            </w:pPr>
            <w:hyperlink r:id="rId921" w:tooltip="IBM HTTP Server" w:history="1">
              <w:r w:rsidRPr="00401964">
                <w:rPr>
                  <w:rFonts w:ascii="Times New Roman" w:eastAsia="Times New Roman" w:hAnsi="Times New Roman" w:cs="Times New Roman"/>
                  <w:b/>
                  <w:bCs/>
                  <w:color w:val="0000FF"/>
                  <w:sz w:val="24"/>
                  <w:szCs w:val="24"/>
                  <w:u w:val="single"/>
                </w:rPr>
                <w:t>IBM HTTP Server</w:t>
              </w:r>
            </w:hyperlink>
          </w:p>
        </w:tc>
        <w:tc>
          <w:tcPr>
            <w:tcW w:w="0" w:type="auto"/>
            <w:vAlign w:val="center"/>
            <w:hideMark/>
          </w:tcPr>
          <w:p w:rsidR="00401964" w:rsidRPr="00401964" w:rsidRDefault="00401964" w:rsidP="00401964">
            <w:pPr>
              <w:spacing w:after="0" w:line="240" w:lineRule="auto"/>
              <w:rPr>
                <w:rFonts w:ascii="Times New Roman" w:eastAsia="Times New Roman" w:hAnsi="Times New Roman" w:cs="Times New Roman"/>
                <w:sz w:val="24"/>
                <w:szCs w:val="24"/>
              </w:rPr>
            </w:pPr>
            <w:hyperlink r:id="rId922" w:tooltip="IBM" w:history="1">
              <w:r w:rsidRPr="00401964">
                <w:rPr>
                  <w:rFonts w:ascii="Times New Roman" w:eastAsia="Times New Roman" w:hAnsi="Times New Roman" w:cs="Times New Roman"/>
                  <w:color w:val="0000FF"/>
                  <w:sz w:val="24"/>
                  <w:szCs w:val="24"/>
                  <w:u w:val="single"/>
                </w:rPr>
                <w:t>IBM</w:t>
              </w:r>
            </w:hyperlink>
          </w:p>
        </w:tc>
        <w:tc>
          <w:tcPr>
            <w:tcW w:w="0" w:type="auto"/>
            <w:shd w:val="clear" w:color="auto" w:fill="FF99DD"/>
            <w:vAlign w:val="center"/>
            <w:hideMark/>
          </w:tcPr>
          <w:p w:rsidR="00401964" w:rsidRPr="00401964" w:rsidRDefault="00401964" w:rsidP="00401964">
            <w:pPr>
              <w:spacing w:after="0" w:line="240" w:lineRule="auto"/>
              <w:jc w:val="center"/>
              <w:rPr>
                <w:rFonts w:ascii="Times New Roman" w:eastAsia="Times New Roman" w:hAnsi="Times New Roman" w:cs="Times New Roman"/>
                <w:color w:val="000000"/>
                <w:sz w:val="24"/>
                <w:szCs w:val="24"/>
              </w:rPr>
            </w:pPr>
            <w:r w:rsidRPr="00401964">
              <w:rPr>
                <w:rFonts w:ascii="Times New Roman" w:eastAsia="Times New Roman" w:hAnsi="Times New Roman" w:cs="Times New Roman"/>
                <w:color w:val="000000"/>
                <w:sz w:val="24"/>
                <w:szCs w:val="24"/>
              </w:rPr>
              <w:t xml:space="preserve">Non-free </w:t>
            </w:r>
            <w:hyperlink r:id="rId923" w:tooltip="Proprietary software" w:history="1">
              <w:r w:rsidRPr="00401964">
                <w:rPr>
                  <w:rFonts w:ascii="Times New Roman" w:eastAsia="Times New Roman" w:hAnsi="Times New Roman" w:cs="Times New Roman"/>
                  <w:color w:val="0000FF"/>
                  <w:sz w:val="24"/>
                  <w:szCs w:val="24"/>
                  <w:u w:val="single"/>
                </w:rPr>
                <w:t>proprietary</w:t>
              </w:r>
            </w:hyperlink>
          </w:p>
        </w:tc>
        <w:tc>
          <w:tcPr>
            <w:tcW w:w="0" w:type="auto"/>
            <w:vAlign w:val="center"/>
            <w:hideMark/>
          </w:tcPr>
          <w:p w:rsidR="00401964" w:rsidRPr="00401964" w:rsidRDefault="00401964" w:rsidP="00401964">
            <w:pPr>
              <w:spacing w:after="0" w:line="240" w:lineRule="auto"/>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8.5.5</w:t>
            </w:r>
          </w:p>
        </w:tc>
        <w:tc>
          <w:tcPr>
            <w:tcW w:w="0" w:type="auto"/>
            <w:vAlign w:val="center"/>
            <w:hideMark/>
          </w:tcPr>
          <w:p w:rsidR="00401964" w:rsidRPr="00401964" w:rsidRDefault="00401964" w:rsidP="00401964">
            <w:pPr>
              <w:spacing w:after="0" w:line="240" w:lineRule="auto"/>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2013-06-14</w:t>
            </w:r>
          </w:p>
        </w:tc>
      </w:tr>
      <w:tr w:rsidR="00401964" w:rsidRPr="00401964" w:rsidTr="00401964">
        <w:trPr>
          <w:tblCellSpacing w:w="15" w:type="dxa"/>
        </w:trPr>
        <w:tc>
          <w:tcPr>
            <w:tcW w:w="0" w:type="auto"/>
            <w:vAlign w:val="center"/>
            <w:hideMark/>
          </w:tcPr>
          <w:p w:rsidR="00401964" w:rsidRPr="00401964" w:rsidRDefault="00401964" w:rsidP="00401964">
            <w:pPr>
              <w:spacing w:after="0" w:line="240" w:lineRule="auto"/>
              <w:rPr>
                <w:rFonts w:ascii="Times New Roman" w:eastAsia="Times New Roman" w:hAnsi="Times New Roman" w:cs="Times New Roman"/>
                <w:b/>
                <w:bCs/>
                <w:sz w:val="24"/>
                <w:szCs w:val="24"/>
              </w:rPr>
            </w:pPr>
            <w:hyperlink r:id="rId924" w:tooltip="Internet Information Services" w:history="1">
              <w:r w:rsidRPr="00401964">
                <w:rPr>
                  <w:rFonts w:ascii="Times New Roman" w:eastAsia="Times New Roman" w:hAnsi="Times New Roman" w:cs="Times New Roman"/>
                  <w:b/>
                  <w:bCs/>
                  <w:color w:val="0000FF"/>
                  <w:sz w:val="24"/>
                  <w:szCs w:val="24"/>
                  <w:u w:val="single"/>
                </w:rPr>
                <w:t>Internet Information Services</w:t>
              </w:r>
            </w:hyperlink>
          </w:p>
        </w:tc>
        <w:tc>
          <w:tcPr>
            <w:tcW w:w="0" w:type="auto"/>
            <w:vAlign w:val="center"/>
            <w:hideMark/>
          </w:tcPr>
          <w:p w:rsidR="00401964" w:rsidRPr="00401964" w:rsidRDefault="00401964" w:rsidP="00401964">
            <w:pPr>
              <w:spacing w:after="0" w:line="240" w:lineRule="auto"/>
              <w:rPr>
                <w:rFonts w:ascii="Times New Roman" w:eastAsia="Times New Roman" w:hAnsi="Times New Roman" w:cs="Times New Roman"/>
                <w:sz w:val="24"/>
                <w:szCs w:val="24"/>
              </w:rPr>
            </w:pPr>
            <w:hyperlink r:id="rId925" w:tooltip="Microsoft" w:history="1">
              <w:r w:rsidRPr="00401964">
                <w:rPr>
                  <w:rFonts w:ascii="Times New Roman" w:eastAsia="Times New Roman" w:hAnsi="Times New Roman" w:cs="Times New Roman"/>
                  <w:color w:val="0000FF"/>
                  <w:sz w:val="24"/>
                  <w:szCs w:val="24"/>
                  <w:u w:val="single"/>
                </w:rPr>
                <w:t>Microsoft</w:t>
              </w:r>
            </w:hyperlink>
          </w:p>
        </w:tc>
        <w:tc>
          <w:tcPr>
            <w:tcW w:w="0" w:type="auto"/>
            <w:shd w:val="clear" w:color="auto" w:fill="FF99DD"/>
            <w:vAlign w:val="center"/>
            <w:hideMark/>
          </w:tcPr>
          <w:p w:rsidR="00401964" w:rsidRPr="00401964" w:rsidRDefault="00401964" w:rsidP="00401964">
            <w:pPr>
              <w:spacing w:after="0" w:line="240" w:lineRule="auto"/>
              <w:jc w:val="center"/>
              <w:rPr>
                <w:rFonts w:ascii="Times New Roman" w:eastAsia="Times New Roman" w:hAnsi="Times New Roman" w:cs="Times New Roman"/>
                <w:color w:val="000000"/>
                <w:sz w:val="24"/>
                <w:szCs w:val="24"/>
              </w:rPr>
            </w:pPr>
            <w:r w:rsidRPr="00401964">
              <w:rPr>
                <w:rFonts w:ascii="Times New Roman" w:eastAsia="Times New Roman" w:hAnsi="Times New Roman" w:cs="Times New Roman"/>
                <w:color w:val="000000"/>
                <w:sz w:val="24"/>
                <w:szCs w:val="24"/>
              </w:rPr>
              <w:t>Non-free proprietary</w:t>
            </w:r>
          </w:p>
        </w:tc>
        <w:tc>
          <w:tcPr>
            <w:tcW w:w="0" w:type="auto"/>
            <w:vAlign w:val="center"/>
            <w:hideMark/>
          </w:tcPr>
          <w:p w:rsidR="00401964" w:rsidRPr="00401964" w:rsidRDefault="00401964" w:rsidP="00401964">
            <w:pPr>
              <w:spacing w:after="0" w:line="240" w:lineRule="auto"/>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10</w:t>
            </w:r>
          </w:p>
        </w:tc>
        <w:tc>
          <w:tcPr>
            <w:tcW w:w="0" w:type="auto"/>
            <w:vAlign w:val="center"/>
            <w:hideMark/>
          </w:tcPr>
          <w:p w:rsidR="00401964" w:rsidRPr="00401964" w:rsidRDefault="00401964" w:rsidP="00401964">
            <w:pPr>
              <w:spacing w:after="0" w:line="240" w:lineRule="auto"/>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2015-07-29</w:t>
            </w:r>
          </w:p>
        </w:tc>
      </w:tr>
      <w:tr w:rsidR="00401964" w:rsidRPr="00401964" w:rsidTr="00401964">
        <w:trPr>
          <w:tblCellSpacing w:w="15" w:type="dxa"/>
        </w:trPr>
        <w:tc>
          <w:tcPr>
            <w:tcW w:w="0" w:type="auto"/>
            <w:vAlign w:val="center"/>
            <w:hideMark/>
          </w:tcPr>
          <w:p w:rsidR="00401964" w:rsidRPr="00401964" w:rsidRDefault="00401964" w:rsidP="00401964">
            <w:pPr>
              <w:spacing w:after="0" w:line="240" w:lineRule="auto"/>
              <w:rPr>
                <w:rFonts w:ascii="Times New Roman" w:eastAsia="Times New Roman" w:hAnsi="Times New Roman" w:cs="Times New Roman"/>
                <w:b/>
                <w:bCs/>
                <w:sz w:val="24"/>
                <w:szCs w:val="24"/>
              </w:rPr>
            </w:pPr>
            <w:hyperlink r:id="rId926" w:tooltip="Jetty (web server)" w:history="1">
              <w:r w:rsidRPr="00401964">
                <w:rPr>
                  <w:rFonts w:ascii="Times New Roman" w:eastAsia="Times New Roman" w:hAnsi="Times New Roman" w:cs="Times New Roman"/>
                  <w:b/>
                  <w:bCs/>
                  <w:color w:val="0000FF"/>
                  <w:sz w:val="24"/>
                  <w:szCs w:val="24"/>
                  <w:u w:val="single"/>
                </w:rPr>
                <w:t>Jetty</w:t>
              </w:r>
            </w:hyperlink>
          </w:p>
        </w:tc>
        <w:tc>
          <w:tcPr>
            <w:tcW w:w="0" w:type="auto"/>
            <w:vAlign w:val="center"/>
            <w:hideMark/>
          </w:tcPr>
          <w:p w:rsidR="00401964" w:rsidRPr="00401964" w:rsidRDefault="00401964" w:rsidP="00401964">
            <w:pPr>
              <w:spacing w:after="0" w:line="240" w:lineRule="auto"/>
              <w:rPr>
                <w:rFonts w:ascii="Times New Roman" w:eastAsia="Times New Roman" w:hAnsi="Times New Roman" w:cs="Times New Roman"/>
                <w:sz w:val="24"/>
                <w:szCs w:val="24"/>
              </w:rPr>
            </w:pPr>
            <w:hyperlink r:id="rId927" w:tooltip="Eclipse Foundation" w:history="1">
              <w:r w:rsidRPr="00401964">
                <w:rPr>
                  <w:rFonts w:ascii="Times New Roman" w:eastAsia="Times New Roman" w:hAnsi="Times New Roman" w:cs="Times New Roman"/>
                  <w:color w:val="0000FF"/>
                  <w:sz w:val="24"/>
                  <w:szCs w:val="24"/>
                  <w:u w:val="single"/>
                </w:rPr>
                <w:t>Eclipse Foundation</w:t>
              </w:r>
            </w:hyperlink>
          </w:p>
        </w:tc>
        <w:tc>
          <w:tcPr>
            <w:tcW w:w="0" w:type="auto"/>
            <w:shd w:val="clear" w:color="auto" w:fill="99FFFF"/>
            <w:vAlign w:val="center"/>
            <w:hideMark/>
          </w:tcPr>
          <w:p w:rsidR="00401964" w:rsidRPr="00401964" w:rsidRDefault="00401964" w:rsidP="00401964">
            <w:pPr>
              <w:spacing w:after="0" w:line="240" w:lineRule="auto"/>
              <w:jc w:val="center"/>
              <w:rPr>
                <w:rFonts w:ascii="Times New Roman" w:eastAsia="Times New Roman" w:hAnsi="Times New Roman" w:cs="Times New Roman"/>
                <w:color w:val="000000"/>
                <w:sz w:val="24"/>
                <w:szCs w:val="24"/>
              </w:rPr>
            </w:pPr>
            <w:r w:rsidRPr="00401964">
              <w:rPr>
                <w:rFonts w:ascii="Times New Roman" w:eastAsia="Times New Roman" w:hAnsi="Times New Roman" w:cs="Times New Roman"/>
                <w:color w:val="000000"/>
                <w:sz w:val="24"/>
                <w:szCs w:val="24"/>
              </w:rPr>
              <w:t>Apache</w:t>
            </w:r>
          </w:p>
        </w:tc>
        <w:tc>
          <w:tcPr>
            <w:tcW w:w="0" w:type="auto"/>
            <w:vAlign w:val="center"/>
            <w:hideMark/>
          </w:tcPr>
          <w:p w:rsidR="00401964" w:rsidRPr="00401964" w:rsidRDefault="00401964" w:rsidP="00401964">
            <w:pPr>
              <w:spacing w:after="0" w:line="240" w:lineRule="auto"/>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9.2.7</w:t>
            </w:r>
          </w:p>
        </w:tc>
        <w:tc>
          <w:tcPr>
            <w:tcW w:w="0" w:type="auto"/>
            <w:vAlign w:val="center"/>
            <w:hideMark/>
          </w:tcPr>
          <w:p w:rsidR="00401964" w:rsidRPr="00401964" w:rsidRDefault="00401964" w:rsidP="00401964">
            <w:pPr>
              <w:spacing w:after="0" w:line="240" w:lineRule="auto"/>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2015-01-16</w:t>
            </w:r>
          </w:p>
        </w:tc>
      </w:tr>
      <w:tr w:rsidR="00401964" w:rsidRPr="00401964" w:rsidTr="00401964">
        <w:trPr>
          <w:tblCellSpacing w:w="15" w:type="dxa"/>
        </w:trPr>
        <w:tc>
          <w:tcPr>
            <w:tcW w:w="0" w:type="auto"/>
            <w:vAlign w:val="center"/>
            <w:hideMark/>
          </w:tcPr>
          <w:p w:rsidR="00401964" w:rsidRPr="00401964" w:rsidRDefault="00401964" w:rsidP="00401964">
            <w:pPr>
              <w:spacing w:after="0" w:line="240" w:lineRule="auto"/>
              <w:rPr>
                <w:rFonts w:ascii="Times New Roman" w:eastAsia="Times New Roman" w:hAnsi="Times New Roman" w:cs="Times New Roman"/>
                <w:b/>
                <w:bCs/>
                <w:sz w:val="24"/>
                <w:szCs w:val="24"/>
              </w:rPr>
            </w:pPr>
            <w:hyperlink r:id="rId928" w:tooltip="Jexus" w:history="1">
              <w:r w:rsidRPr="00401964">
                <w:rPr>
                  <w:rFonts w:ascii="Times New Roman" w:eastAsia="Times New Roman" w:hAnsi="Times New Roman" w:cs="Times New Roman"/>
                  <w:b/>
                  <w:bCs/>
                  <w:color w:val="0000FF"/>
                  <w:sz w:val="24"/>
                  <w:szCs w:val="24"/>
                  <w:u w:val="single"/>
                </w:rPr>
                <w:t>Jexus</w:t>
              </w:r>
            </w:hyperlink>
          </w:p>
        </w:tc>
        <w:tc>
          <w:tcPr>
            <w:tcW w:w="0" w:type="auto"/>
            <w:vAlign w:val="center"/>
            <w:hideMark/>
          </w:tcPr>
          <w:p w:rsidR="00401964" w:rsidRPr="00401964" w:rsidRDefault="00401964" w:rsidP="00401964">
            <w:pPr>
              <w:spacing w:after="0" w:line="240" w:lineRule="auto"/>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Bing Liu</w:t>
            </w:r>
          </w:p>
        </w:tc>
        <w:tc>
          <w:tcPr>
            <w:tcW w:w="0" w:type="auto"/>
            <w:shd w:val="clear" w:color="auto" w:fill="FF99DD"/>
            <w:vAlign w:val="center"/>
            <w:hideMark/>
          </w:tcPr>
          <w:p w:rsidR="00401964" w:rsidRPr="00401964" w:rsidRDefault="00401964" w:rsidP="00401964">
            <w:pPr>
              <w:spacing w:after="0" w:line="240" w:lineRule="auto"/>
              <w:jc w:val="center"/>
              <w:rPr>
                <w:rFonts w:ascii="Times New Roman" w:eastAsia="Times New Roman" w:hAnsi="Times New Roman" w:cs="Times New Roman"/>
                <w:color w:val="000000"/>
                <w:sz w:val="24"/>
                <w:szCs w:val="24"/>
              </w:rPr>
            </w:pPr>
            <w:r w:rsidRPr="00401964">
              <w:rPr>
                <w:rFonts w:ascii="Times New Roman" w:eastAsia="Times New Roman" w:hAnsi="Times New Roman" w:cs="Times New Roman"/>
                <w:color w:val="000000"/>
                <w:sz w:val="24"/>
                <w:szCs w:val="24"/>
              </w:rPr>
              <w:t>Non-free proprietary</w:t>
            </w:r>
          </w:p>
        </w:tc>
        <w:tc>
          <w:tcPr>
            <w:tcW w:w="0" w:type="auto"/>
            <w:vAlign w:val="center"/>
            <w:hideMark/>
          </w:tcPr>
          <w:p w:rsidR="00401964" w:rsidRPr="00401964" w:rsidRDefault="00401964" w:rsidP="00401964">
            <w:pPr>
              <w:spacing w:after="0" w:line="240" w:lineRule="auto"/>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5.5.2</w:t>
            </w:r>
          </w:p>
        </w:tc>
        <w:tc>
          <w:tcPr>
            <w:tcW w:w="0" w:type="auto"/>
            <w:vAlign w:val="center"/>
            <w:hideMark/>
          </w:tcPr>
          <w:p w:rsidR="00401964" w:rsidRPr="00401964" w:rsidRDefault="00401964" w:rsidP="00401964">
            <w:pPr>
              <w:spacing w:after="0" w:line="240" w:lineRule="auto"/>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2014-04-27</w:t>
            </w:r>
          </w:p>
        </w:tc>
      </w:tr>
      <w:tr w:rsidR="00401964" w:rsidRPr="00401964" w:rsidTr="00401964">
        <w:trPr>
          <w:tblCellSpacing w:w="15" w:type="dxa"/>
        </w:trPr>
        <w:tc>
          <w:tcPr>
            <w:tcW w:w="0" w:type="auto"/>
            <w:vAlign w:val="center"/>
            <w:hideMark/>
          </w:tcPr>
          <w:p w:rsidR="00401964" w:rsidRPr="00401964" w:rsidRDefault="00401964" w:rsidP="00401964">
            <w:pPr>
              <w:spacing w:after="0" w:line="240" w:lineRule="auto"/>
              <w:rPr>
                <w:rFonts w:ascii="Times New Roman" w:eastAsia="Times New Roman" w:hAnsi="Times New Roman" w:cs="Times New Roman"/>
                <w:b/>
                <w:bCs/>
                <w:sz w:val="24"/>
                <w:szCs w:val="24"/>
              </w:rPr>
            </w:pPr>
            <w:hyperlink r:id="rId929" w:tooltip="Lighttpd" w:history="1">
              <w:r w:rsidRPr="00401964">
                <w:rPr>
                  <w:rFonts w:ascii="Times New Roman" w:eastAsia="Times New Roman" w:hAnsi="Times New Roman" w:cs="Times New Roman"/>
                  <w:b/>
                  <w:bCs/>
                  <w:color w:val="0000FF"/>
                  <w:sz w:val="24"/>
                  <w:szCs w:val="24"/>
                  <w:u w:val="single"/>
                </w:rPr>
                <w:t>lighttpd</w:t>
              </w:r>
            </w:hyperlink>
          </w:p>
        </w:tc>
        <w:tc>
          <w:tcPr>
            <w:tcW w:w="0" w:type="auto"/>
            <w:vAlign w:val="center"/>
            <w:hideMark/>
          </w:tcPr>
          <w:p w:rsidR="00401964" w:rsidRPr="00401964" w:rsidRDefault="00401964" w:rsidP="00401964">
            <w:pPr>
              <w:spacing w:after="0" w:line="240" w:lineRule="auto"/>
              <w:rPr>
                <w:rFonts w:ascii="Times New Roman" w:eastAsia="Times New Roman" w:hAnsi="Times New Roman" w:cs="Times New Roman"/>
                <w:sz w:val="24"/>
                <w:szCs w:val="24"/>
              </w:rPr>
            </w:pPr>
            <w:hyperlink r:id="rId930" w:tooltip="Jan Kneschke (page does not exist)" w:history="1">
              <w:r w:rsidRPr="00401964">
                <w:rPr>
                  <w:rFonts w:ascii="Times New Roman" w:eastAsia="Times New Roman" w:hAnsi="Times New Roman" w:cs="Times New Roman"/>
                  <w:color w:val="0000FF"/>
                  <w:sz w:val="24"/>
                  <w:szCs w:val="24"/>
                  <w:u w:val="single"/>
                </w:rPr>
                <w:t>Jan Kneschke</w:t>
              </w:r>
            </w:hyperlink>
            <w:r w:rsidRPr="00401964">
              <w:rPr>
                <w:rFonts w:ascii="Times New Roman" w:eastAsia="Times New Roman" w:hAnsi="Times New Roman" w:cs="Times New Roman"/>
                <w:sz w:val="24"/>
                <w:szCs w:val="24"/>
              </w:rPr>
              <w:t xml:space="preserve"> (Incremental)</w:t>
            </w:r>
          </w:p>
        </w:tc>
        <w:tc>
          <w:tcPr>
            <w:tcW w:w="0" w:type="auto"/>
            <w:shd w:val="clear" w:color="auto" w:fill="99FFFF"/>
            <w:vAlign w:val="center"/>
            <w:hideMark/>
          </w:tcPr>
          <w:p w:rsidR="00401964" w:rsidRPr="00401964" w:rsidRDefault="00401964" w:rsidP="00401964">
            <w:pPr>
              <w:spacing w:after="0" w:line="240" w:lineRule="auto"/>
              <w:jc w:val="center"/>
              <w:rPr>
                <w:rFonts w:ascii="Times New Roman" w:eastAsia="Times New Roman" w:hAnsi="Times New Roman" w:cs="Times New Roman"/>
                <w:color w:val="000000"/>
                <w:sz w:val="24"/>
                <w:szCs w:val="24"/>
              </w:rPr>
            </w:pPr>
            <w:hyperlink r:id="rId931" w:tooltip="BSD licenses" w:history="1">
              <w:r w:rsidRPr="00401964">
                <w:rPr>
                  <w:rFonts w:ascii="Times New Roman" w:eastAsia="Times New Roman" w:hAnsi="Times New Roman" w:cs="Times New Roman"/>
                  <w:color w:val="0000FF"/>
                  <w:sz w:val="24"/>
                  <w:szCs w:val="24"/>
                  <w:u w:val="single"/>
                </w:rPr>
                <w:t>BSD</w:t>
              </w:r>
            </w:hyperlink>
            <w:r w:rsidRPr="00401964">
              <w:rPr>
                <w:rFonts w:ascii="Times New Roman" w:eastAsia="Times New Roman" w:hAnsi="Times New Roman" w:cs="Times New Roman"/>
                <w:color w:val="000000"/>
                <w:sz w:val="24"/>
                <w:szCs w:val="24"/>
              </w:rPr>
              <w:t xml:space="preserve"> variant</w:t>
            </w:r>
          </w:p>
        </w:tc>
        <w:tc>
          <w:tcPr>
            <w:tcW w:w="0" w:type="auto"/>
            <w:vAlign w:val="center"/>
            <w:hideMark/>
          </w:tcPr>
          <w:p w:rsidR="00401964" w:rsidRPr="00401964" w:rsidRDefault="00401964" w:rsidP="00401964">
            <w:pPr>
              <w:spacing w:after="0" w:line="240" w:lineRule="auto"/>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1.4.39</w:t>
            </w:r>
          </w:p>
        </w:tc>
        <w:tc>
          <w:tcPr>
            <w:tcW w:w="0" w:type="auto"/>
            <w:vAlign w:val="center"/>
            <w:hideMark/>
          </w:tcPr>
          <w:p w:rsidR="00401964" w:rsidRPr="00401964" w:rsidRDefault="00401964" w:rsidP="00401964">
            <w:pPr>
              <w:spacing w:after="0" w:line="240" w:lineRule="auto"/>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2016-01-02</w:t>
            </w:r>
          </w:p>
        </w:tc>
      </w:tr>
      <w:tr w:rsidR="00401964" w:rsidRPr="00401964" w:rsidTr="00401964">
        <w:trPr>
          <w:tblCellSpacing w:w="15" w:type="dxa"/>
        </w:trPr>
        <w:tc>
          <w:tcPr>
            <w:tcW w:w="0" w:type="auto"/>
            <w:vAlign w:val="center"/>
            <w:hideMark/>
          </w:tcPr>
          <w:p w:rsidR="00401964" w:rsidRPr="00401964" w:rsidRDefault="00401964" w:rsidP="00401964">
            <w:pPr>
              <w:spacing w:after="0" w:line="240" w:lineRule="auto"/>
              <w:rPr>
                <w:rFonts w:ascii="Times New Roman" w:eastAsia="Times New Roman" w:hAnsi="Times New Roman" w:cs="Times New Roman"/>
                <w:b/>
                <w:bCs/>
                <w:sz w:val="24"/>
                <w:szCs w:val="24"/>
              </w:rPr>
            </w:pPr>
            <w:hyperlink r:id="rId932" w:tooltip="LiteSpeed Web Server" w:history="1">
              <w:r w:rsidRPr="00401964">
                <w:rPr>
                  <w:rFonts w:ascii="Times New Roman" w:eastAsia="Times New Roman" w:hAnsi="Times New Roman" w:cs="Times New Roman"/>
                  <w:b/>
                  <w:bCs/>
                  <w:color w:val="0000FF"/>
                  <w:sz w:val="24"/>
                  <w:szCs w:val="24"/>
                  <w:u w:val="single"/>
                </w:rPr>
                <w:t>LiteSpeed Web Server</w:t>
              </w:r>
            </w:hyperlink>
          </w:p>
        </w:tc>
        <w:tc>
          <w:tcPr>
            <w:tcW w:w="0" w:type="auto"/>
            <w:vAlign w:val="center"/>
            <w:hideMark/>
          </w:tcPr>
          <w:p w:rsidR="00401964" w:rsidRPr="00401964" w:rsidRDefault="00401964" w:rsidP="00401964">
            <w:pPr>
              <w:spacing w:after="0" w:line="240" w:lineRule="auto"/>
              <w:rPr>
                <w:rFonts w:ascii="Times New Roman" w:eastAsia="Times New Roman" w:hAnsi="Times New Roman" w:cs="Times New Roman"/>
                <w:sz w:val="24"/>
                <w:szCs w:val="24"/>
              </w:rPr>
            </w:pPr>
            <w:hyperlink r:id="rId933" w:tooltip="LiteSpeed Technologies Inc." w:history="1">
              <w:r w:rsidRPr="00401964">
                <w:rPr>
                  <w:rFonts w:ascii="Times New Roman" w:eastAsia="Times New Roman" w:hAnsi="Times New Roman" w:cs="Times New Roman"/>
                  <w:color w:val="0000FF"/>
                  <w:sz w:val="24"/>
                  <w:szCs w:val="24"/>
                  <w:u w:val="single"/>
                </w:rPr>
                <w:t>LiteSpeed Technologies</w:t>
              </w:r>
            </w:hyperlink>
          </w:p>
        </w:tc>
        <w:tc>
          <w:tcPr>
            <w:tcW w:w="0" w:type="auto"/>
            <w:shd w:val="clear" w:color="auto" w:fill="FF99DD"/>
            <w:vAlign w:val="center"/>
            <w:hideMark/>
          </w:tcPr>
          <w:p w:rsidR="00401964" w:rsidRPr="00401964" w:rsidRDefault="00401964" w:rsidP="00401964">
            <w:pPr>
              <w:spacing w:after="0" w:line="240" w:lineRule="auto"/>
              <w:jc w:val="center"/>
              <w:rPr>
                <w:rFonts w:ascii="Times New Roman" w:eastAsia="Times New Roman" w:hAnsi="Times New Roman" w:cs="Times New Roman"/>
                <w:color w:val="000000"/>
                <w:sz w:val="24"/>
                <w:szCs w:val="24"/>
              </w:rPr>
            </w:pPr>
            <w:r w:rsidRPr="00401964">
              <w:rPr>
                <w:rFonts w:ascii="Times New Roman" w:eastAsia="Times New Roman" w:hAnsi="Times New Roman" w:cs="Times New Roman"/>
                <w:color w:val="000000"/>
                <w:sz w:val="24"/>
                <w:szCs w:val="24"/>
              </w:rPr>
              <w:t>Non-free proprietary</w:t>
            </w:r>
          </w:p>
        </w:tc>
        <w:tc>
          <w:tcPr>
            <w:tcW w:w="0" w:type="auto"/>
            <w:vAlign w:val="center"/>
            <w:hideMark/>
          </w:tcPr>
          <w:p w:rsidR="00401964" w:rsidRPr="00401964" w:rsidRDefault="00401964" w:rsidP="00401964">
            <w:pPr>
              <w:spacing w:after="0" w:line="240" w:lineRule="auto"/>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4.2.21</w:t>
            </w:r>
          </w:p>
        </w:tc>
        <w:tc>
          <w:tcPr>
            <w:tcW w:w="0" w:type="auto"/>
            <w:vAlign w:val="center"/>
            <w:hideMark/>
          </w:tcPr>
          <w:p w:rsidR="00401964" w:rsidRPr="00401964" w:rsidRDefault="00401964" w:rsidP="00401964">
            <w:pPr>
              <w:spacing w:after="0" w:line="240" w:lineRule="auto"/>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2015-01-15</w:t>
            </w:r>
          </w:p>
        </w:tc>
      </w:tr>
      <w:tr w:rsidR="00401964" w:rsidRPr="00401964" w:rsidTr="00401964">
        <w:trPr>
          <w:tblCellSpacing w:w="15" w:type="dxa"/>
        </w:trPr>
        <w:tc>
          <w:tcPr>
            <w:tcW w:w="0" w:type="auto"/>
            <w:vAlign w:val="center"/>
            <w:hideMark/>
          </w:tcPr>
          <w:p w:rsidR="00401964" w:rsidRPr="00401964" w:rsidRDefault="00401964" w:rsidP="00401964">
            <w:pPr>
              <w:spacing w:after="0" w:line="240" w:lineRule="auto"/>
              <w:rPr>
                <w:rFonts w:ascii="Times New Roman" w:eastAsia="Times New Roman" w:hAnsi="Times New Roman" w:cs="Times New Roman"/>
                <w:b/>
                <w:bCs/>
                <w:sz w:val="24"/>
                <w:szCs w:val="24"/>
              </w:rPr>
            </w:pPr>
            <w:hyperlink r:id="rId934" w:tooltip="Mongoose (web server)" w:history="1">
              <w:r w:rsidRPr="00401964">
                <w:rPr>
                  <w:rFonts w:ascii="Times New Roman" w:eastAsia="Times New Roman" w:hAnsi="Times New Roman" w:cs="Times New Roman"/>
                  <w:b/>
                  <w:bCs/>
                  <w:color w:val="0000FF"/>
                  <w:sz w:val="24"/>
                  <w:szCs w:val="24"/>
                  <w:u w:val="single"/>
                </w:rPr>
                <w:t>Mongoose</w:t>
              </w:r>
            </w:hyperlink>
          </w:p>
        </w:tc>
        <w:tc>
          <w:tcPr>
            <w:tcW w:w="0" w:type="auto"/>
            <w:vAlign w:val="center"/>
            <w:hideMark/>
          </w:tcPr>
          <w:p w:rsidR="00401964" w:rsidRPr="00401964" w:rsidRDefault="00401964" w:rsidP="00401964">
            <w:pPr>
              <w:spacing w:after="0" w:line="240" w:lineRule="auto"/>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Cesanta Software</w:t>
            </w:r>
          </w:p>
        </w:tc>
        <w:tc>
          <w:tcPr>
            <w:tcW w:w="0" w:type="auto"/>
            <w:shd w:val="clear" w:color="auto" w:fill="99FFFF"/>
            <w:vAlign w:val="center"/>
            <w:hideMark/>
          </w:tcPr>
          <w:p w:rsidR="00401964" w:rsidRPr="00401964" w:rsidRDefault="00401964" w:rsidP="00401964">
            <w:pPr>
              <w:spacing w:after="0" w:line="240" w:lineRule="auto"/>
              <w:jc w:val="center"/>
              <w:rPr>
                <w:rFonts w:ascii="Times New Roman" w:eastAsia="Times New Roman" w:hAnsi="Times New Roman" w:cs="Times New Roman"/>
                <w:color w:val="000000"/>
                <w:sz w:val="24"/>
                <w:szCs w:val="24"/>
              </w:rPr>
            </w:pPr>
            <w:hyperlink r:id="rId935" w:anchor="Version_2" w:tooltip="GNU General Public License" w:history="1">
              <w:r w:rsidRPr="00401964">
                <w:rPr>
                  <w:rFonts w:ascii="Times New Roman" w:eastAsia="Times New Roman" w:hAnsi="Times New Roman" w:cs="Times New Roman"/>
                  <w:color w:val="0000FF"/>
                  <w:sz w:val="24"/>
                  <w:szCs w:val="24"/>
                  <w:u w:val="single"/>
                </w:rPr>
                <w:t>GNU GPLv2</w:t>
              </w:r>
            </w:hyperlink>
            <w:r w:rsidRPr="00401964">
              <w:rPr>
                <w:rFonts w:ascii="Times New Roman" w:eastAsia="Times New Roman" w:hAnsi="Times New Roman" w:cs="Times New Roman"/>
                <w:color w:val="000000"/>
                <w:sz w:val="24"/>
                <w:szCs w:val="24"/>
              </w:rPr>
              <w:t xml:space="preserve"> / proprietary license</w:t>
            </w:r>
          </w:p>
        </w:tc>
        <w:tc>
          <w:tcPr>
            <w:tcW w:w="0" w:type="auto"/>
            <w:vAlign w:val="center"/>
            <w:hideMark/>
          </w:tcPr>
          <w:p w:rsidR="00401964" w:rsidRPr="00401964" w:rsidRDefault="00401964" w:rsidP="00401964">
            <w:pPr>
              <w:spacing w:after="0" w:line="240" w:lineRule="auto"/>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6.2</w:t>
            </w:r>
          </w:p>
        </w:tc>
        <w:tc>
          <w:tcPr>
            <w:tcW w:w="0" w:type="auto"/>
            <w:vAlign w:val="center"/>
            <w:hideMark/>
          </w:tcPr>
          <w:p w:rsidR="00401964" w:rsidRPr="00401964" w:rsidRDefault="00401964" w:rsidP="00401964">
            <w:pPr>
              <w:spacing w:after="0" w:line="240" w:lineRule="auto"/>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2016-01-11</w:t>
            </w:r>
          </w:p>
        </w:tc>
      </w:tr>
      <w:tr w:rsidR="00401964" w:rsidRPr="00401964" w:rsidTr="00401964">
        <w:trPr>
          <w:tblCellSpacing w:w="15" w:type="dxa"/>
        </w:trPr>
        <w:tc>
          <w:tcPr>
            <w:tcW w:w="0" w:type="auto"/>
            <w:vAlign w:val="center"/>
            <w:hideMark/>
          </w:tcPr>
          <w:p w:rsidR="00401964" w:rsidRPr="00401964" w:rsidRDefault="00401964" w:rsidP="00401964">
            <w:pPr>
              <w:spacing w:after="0" w:line="240" w:lineRule="auto"/>
              <w:rPr>
                <w:rFonts w:ascii="Times New Roman" w:eastAsia="Times New Roman" w:hAnsi="Times New Roman" w:cs="Times New Roman"/>
                <w:b/>
                <w:bCs/>
                <w:sz w:val="24"/>
                <w:szCs w:val="24"/>
              </w:rPr>
            </w:pPr>
            <w:hyperlink r:id="rId936" w:tooltip="Monkey HTTP Server" w:history="1">
              <w:r w:rsidRPr="00401964">
                <w:rPr>
                  <w:rFonts w:ascii="Times New Roman" w:eastAsia="Times New Roman" w:hAnsi="Times New Roman" w:cs="Times New Roman"/>
                  <w:b/>
                  <w:bCs/>
                  <w:color w:val="0000FF"/>
                  <w:sz w:val="24"/>
                  <w:szCs w:val="24"/>
                  <w:u w:val="single"/>
                </w:rPr>
                <w:t>Monkey HTTP Server</w:t>
              </w:r>
            </w:hyperlink>
          </w:p>
        </w:tc>
        <w:tc>
          <w:tcPr>
            <w:tcW w:w="0" w:type="auto"/>
            <w:vAlign w:val="center"/>
            <w:hideMark/>
          </w:tcPr>
          <w:p w:rsidR="00401964" w:rsidRPr="00401964" w:rsidRDefault="00401964" w:rsidP="00401964">
            <w:pPr>
              <w:spacing w:after="0" w:line="240" w:lineRule="auto"/>
              <w:rPr>
                <w:rFonts w:ascii="Times New Roman" w:eastAsia="Times New Roman" w:hAnsi="Times New Roman" w:cs="Times New Roman"/>
                <w:sz w:val="24"/>
                <w:szCs w:val="24"/>
              </w:rPr>
            </w:pPr>
            <w:hyperlink r:id="rId937" w:tooltip="Monkey Software (page does not exist)" w:history="1">
              <w:r w:rsidRPr="00401964">
                <w:rPr>
                  <w:rFonts w:ascii="Times New Roman" w:eastAsia="Times New Roman" w:hAnsi="Times New Roman" w:cs="Times New Roman"/>
                  <w:color w:val="0000FF"/>
                  <w:sz w:val="24"/>
                  <w:szCs w:val="24"/>
                  <w:u w:val="single"/>
                </w:rPr>
                <w:t>Monkey Software</w:t>
              </w:r>
            </w:hyperlink>
          </w:p>
        </w:tc>
        <w:tc>
          <w:tcPr>
            <w:tcW w:w="0" w:type="auto"/>
            <w:shd w:val="clear" w:color="auto" w:fill="99FFFF"/>
            <w:vAlign w:val="center"/>
            <w:hideMark/>
          </w:tcPr>
          <w:p w:rsidR="00401964" w:rsidRPr="00401964" w:rsidRDefault="00401964" w:rsidP="00401964">
            <w:pPr>
              <w:spacing w:after="0" w:line="240" w:lineRule="auto"/>
              <w:jc w:val="center"/>
              <w:rPr>
                <w:rFonts w:ascii="Times New Roman" w:eastAsia="Times New Roman" w:hAnsi="Times New Roman" w:cs="Times New Roman"/>
                <w:color w:val="000000"/>
                <w:sz w:val="24"/>
                <w:szCs w:val="24"/>
              </w:rPr>
            </w:pPr>
            <w:hyperlink r:id="rId938" w:tooltip="Apache License" w:history="1">
              <w:r w:rsidRPr="00401964">
                <w:rPr>
                  <w:rFonts w:ascii="Times New Roman" w:eastAsia="Times New Roman" w:hAnsi="Times New Roman" w:cs="Times New Roman"/>
                  <w:color w:val="0000FF"/>
                  <w:sz w:val="24"/>
                  <w:szCs w:val="24"/>
                  <w:u w:val="single"/>
                </w:rPr>
                <w:t>Apache</w:t>
              </w:r>
            </w:hyperlink>
          </w:p>
        </w:tc>
        <w:tc>
          <w:tcPr>
            <w:tcW w:w="0" w:type="auto"/>
            <w:vAlign w:val="center"/>
            <w:hideMark/>
          </w:tcPr>
          <w:p w:rsidR="00401964" w:rsidRPr="00401964" w:rsidRDefault="00401964" w:rsidP="00401964">
            <w:pPr>
              <w:spacing w:after="0" w:line="240" w:lineRule="auto"/>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1.5.5</w:t>
            </w:r>
          </w:p>
        </w:tc>
        <w:tc>
          <w:tcPr>
            <w:tcW w:w="0" w:type="auto"/>
            <w:vAlign w:val="center"/>
            <w:hideMark/>
          </w:tcPr>
          <w:p w:rsidR="00401964" w:rsidRPr="00401964" w:rsidRDefault="00401964" w:rsidP="00401964">
            <w:pPr>
              <w:spacing w:after="0" w:line="240" w:lineRule="auto"/>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2014-10-18</w:t>
            </w:r>
          </w:p>
        </w:tc>
      </w:tr>
      <w:tr w:rsidR="00401964" w:rsidRPr="00401964" w:rsidTr="00401964">
        <w:trPr>
          <w:tblCellSpacing w:w="15" w:type="dxa"/>
        </w:trPr>
        <w:tc>
          <w:tcPr>
            <w:tcW w:w="0" w:type="auto"/>
            <w:vAlign w:val="center"/>
            <w:hideMark/>
          </w:tcPr>
          <w:p w:rsidR="00401964" w:rsidRPr="00401964" w:rsidRDefault="00401964" w:rsidP="00401964">
            <w:pPr>
              <w:spacing w:after="0" w:line="240" w:lineRule="auto"/>
              <w:rPr>
                <w:rFonts w:ascii="Times New Roman" w:eastAsia="Times New Roman" w:hAnsi="Times New Roman" w:cs="Times New Roman"/>
                <w:b/>
                <w:bCs/>
                <w:sz w:val="24"/>
                <w:szCs w:val="24"/>
              </w:rPr>
            </w:pPr>
            <w:hyperlink r:id="rId939" w:tooltip="NaviServer" w:history="1">
              <w:r w:rsidRPr="00401964">
                <w:rPr>
                  <w:rFonts w:ascii="Times New Roman" w:eastAsia="Times New Roman" w:hAnsi="Times New Roman" w:cs="Times New Roman"/>
                  <w:b/>
                  <w:bCs/>
                  <w:color w:val="0000FF"/>
                  <w:sz w:val="24"/>
                  <w:szCs w:val="24"/>
                  <w:u w:val="single"/>
                </w:rPr>
                <w:t>NaviServer</w:t>
              </w:r>
            </w:hyperlink>
          </w:p>
        </w:tc>
        <w:tc>
          <w:tcPr>
            <w:tcW w:w="0" w:type="auto"/>
            <w:vAlign w:val="center"/>
            <w:hideMark/>
          </w:tcPr>
          <w:p w:rsidR="00401964" w:rsidRPr="00401964" w:rsidRDefault="00401964" w:rsidP="00401964">
            <w:pPr>
              <w:spacing w:after="0" w:line="240" w:lineRule="auto"/>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Various</w:t>
            </w:r>
          </w:p>
        </w:tc>
        <w:tc>
          <w:tcPr>
            <w:tcW w:w="0" w:type="auto"/>
            <w:shd w:val="clear" w:color="auto" w:fill="99FFFF"/>
            <w:vAlign w:val="center"/>
            <w:hideMark/>
          </w:tcPr>
          <w:p w:rsidR="00401964" w:rsidRPr="00401964" w:rsidRDefault="00401964" w:rsidP="00401964">
            <w:pPr>
              <w:spacing w:after="0" w:line="240" w:lineRule="auto"/>
              <w:jc w:val="center"/>
              <w:rPr>
                <w:rFonts w:ascii="Times New Roman" w:eastAsia="Times New Roman" w:hAnsi="Times New Roman" w:cs="Times New Roman"/>
                <w:color w:val="000000"/>
                <w:sz w:val="24"/>
                <w:szCs w:val="24"/>
              </w:rPr>
            </w:pPr>
            <w:r w:rsidRPr="00401964">
              <w:rPr>
                <w:rFonts w:ascii="Times New Roman" w:eastAsia="Times New Roman" w:hAnsi="Times New Roman" w:cs="Times New Roman"/>
                <w:color w:val="000000"/>
                <w:sz w:val="24"/>
                <w:szCs w:val="24"/>
              </w:rPr>
              <w:t>Mozilla 1.1</w:t>
            </w:r>
          </w:p>
        </w:tc>
        <w:tc>
          <w:tcPr>
            <w:tcW w:w="0" w:type="auto"/>
            <w:vAlign w:val="center"/>
            <w:hideMark/>
          </w:tcPr>
          <w:p w:rsidR="00401964" w:rsidRPr="00401964" w:rsidRDefault="00401964" w:rsidP="00401964">
            <w:pPr>
              <w:spacing w:after="0" w:line="240" w:lineRule="auto"/>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4.99.6</w:t>
            </w:r>
          </w:p>
        </w:tc>
        <w:tc>
          <w:tcPr>
            <w:tcW w:w="0" w:type="auto"/>
            <w:vAlign w:val="center"/>
            <w:hideMark/>
          </w:tcPr>
          <w:p w:rsidR="00401964" w:rsidRPr="00401964" w:rsidRDefault="00401964" w:rsidP="00401964">
            <w:pPr>
              <w:spacing w:after="0" w:line="240" w:lineRule="auto"/>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2014-06-29</w:t>
            </w:r>
          </w:p>
        </w:tc>
      </w:tr>
      <w:tr w:rsidR="00401964" w:rsidRPr="00401964" w:rsidTr="00401964">
        <w:trPr>
          <w:tblCellSpacing w:w="15" w:type="dxa"/>
        </w:trPr>
        <w:tc>
          <w:tcPr>
            <w:tcW w:w="0" w:type="auto"/>
            <w:vAlign w:val="center"/>
            <w:hideMark/>
          </w:tcPr>
          <w:p w:rsidR="00401964" w:rsidRPr="00401964" w:rsidRDefault="00401964" w:rsidP="00401964">
            <w:pPr>
              <w:spacing w:after="0" w:line="240" w:lineRule="auto"/>
              <w:rPr>
                <w:rFonts w:ascii="Times New Roman" w:eastAsia="Times New Roman" w:hAnsi="Times New Roman" w:cs="Times New Roman"/>
                <w:b/>
                <w:bCs/>
                <w:sz w:val="24"/>
                <w:szCs w:val="24"/>
              </w:rPr>
            </w:pPr>
            <w:hyperlink r:id="rId940" w:tooltip="NCSA HTTPd" w:history="1">
              <w:r w:rsidRPr="00401964">
                <w:rPr>
                  <w:rFonts w:ascii="Times New Roman" w:eastAsia="Times New Roman" w:hAnsi="Times New Roman" w:cs="Times New Roman"/>
                  <w:b/>
                  <w:bCs/>
                  <w:color w:val="0000FF"/>
                  <w:sz w:val="24"/>
                  <w:szCs w:val="24"/>
                  <w:u w:val="single"/>
                </w:rPr>
                <w:t>NCSA HTTPd</w:t>
              </w:r>
            </w:hyperlink>
          </w:p>
        </w:tc>
        <w:tc>
          <w:tcPr>
            <w:tcW w:w="0" w:type="auto"/>
            <w:vAlign w:val="center"/>
            <w:hideMark/>
          </w:tcPr>
          <w:p w:rsidR="00401964" w:rsidRPr="00401964" w:rsidRDefault="00401964" w:rsidP="00401964">
            <w:pPr>
              <w:spacing w:after="0" w:line="240" w:lineRule="auto"/>
              <w:rPr>
                <w:rFonts w:ascii="Times New Roman" w:eastAsia="Times New Roman" w:hAnsi="Times New Roman" w:cs="Times New Roman"/>
                <w:sz w:val="24"/>
                <w:szCs w:val="24"/>
              </w:rPr>
            </w:pPr>
            <w:hyperlink r:id="rId941" w:tooltip="Robert McCool" w:history="1">
              <w:r w:rsidRPr="00401964">
                <w:rPr>
                  <w:rFonts w:ascii="Times New Roman" w:eastAsia="Times New Roman" w:hAnsi="Times New Roman" w:cs="Times New Roman"/>
                  <w:color w:val="0000FF"/>
                  <w:sz w:val="24"/>
                  <w:szCs w:val="24"/>
                  <w:u w:val="single"/>
                </w:rPr>
                <w:t>Robert McCool</w:t>
              </w:r>
            </w:hyperlink>
          </w:p>
        </w:tc>
        <w:tc>
          <w:tcPr>
            <w:tcW w:w="0" w:type="auto"/>
            <w:shd w:val="clear" w:color="auto" w:fill="FF99DD"/>
            <w:vAlign w:val="center"/>
            <w:hideMark/>
          </w:tcPr>
          <w:p w:rsidR="00401964" w:rsidRPr="00401964" w:rsidRDefault="00401964" w:rsidP="00401964">
            <w:pPr>
              <w:spacing w:after="0" w:line="240" w:lineRule="auto"/>
              <w:jc w:val="center"/>
              <w:rPr>
                <w:rFonts w:ascii="Times New Roman" w:eastAsia="Times New Roman" w:hAnsi="Times New Roman" w:cs="Times New Roman"/>
                <w:color w:val="000000"/>
                <w:sz w:val="24"/>
                <w:szCs w:val="24"/>
              </w:rPr>
            </w:pPr>
            <w:r w:rsidRPr="00401964">
              <w:rPr>
                <w:rFonts w:ascii="Times New Roman" w:eastAsia="Times New Roman" w:hAnsi="Times New Roman" w:cs="Times New Roman"/>
                <w:color w:val="000000"/>
                <w:sz w:val="24"/>
                <w:szCs w:val="24"/>
              </w:rPr>
              <w:t>Non-free proprietary</w:t>
            </w:r>
          </w:p>
        </w:tc>
        <w:tc>
          <w:tcPr>
            <w:tcW w:w="0" w:type="auto"/>
            <w:vAlign w:val="center"/>
            <w:hideMark/>
          </w:tcPr>
          <w:p w:rsidR="00401964" w:rsidRPr="00401964" w:rsidRDefault="00401964" w:rsidP="00401964">
            <w:pPr>
              <w:spacing w:after="0" w:line="240" w:lineRule="auto"/>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1.5.2a</w:t>
            </w:r>
          </w:p>
        </w:tc>
        <w:tc>
          <w:tcPr>
            <w:tcW w:w="0" w:type="auto"/>
            <w:vAlign w:val="center"/>
            <w:hideMark/>
          </w:tcPr>
          <w:p w:rsidR="00401964" w:rsidRPr="00401964" w:rsidRDefault="00401964" w:rsidP="00401964">
            <w:pPr>
              <w:spacing w:after="0" w:line="240" w:lineRule="auto"/>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1996-10-08</w:t>
            </w:r>
          </w:p>
        </w:tc>
      </w:tr>
      <w:tr w:rsidR="00401964" w:rsidRPr="00401964" w:rsidTr="00401964">
        <w:trPr>
          <w:tblCellSpacing w:w="15" w:type="dxa"/>
        </w:trPr>
        <w:tc>
          <w:tcPr>
            <w:tcW w:w="0" w:type="auto"/>
            <w:vAlign w:val="center"/>
            <w:hideMark/>
          </w:tcPr>
          <w:p w:rsidR="00401964" w:rsidRPr="00401964" w:rsidRDefault="00401964" w:rsidP="00401964">
            <w:pPr>
              <w:spacing w:after="0" w:line="240" w:lineRule="auto"/>
              <w:rPr>
                <w:rFonts w:ascii="Times New Roman" w:eastAsia="Times New Roman" w:hAnsi="Times New Roman" w:cs="Times New Roman"/>
                <w:b/>
                <w:bCs/>
                <w:sz w:val="24"/>
                <w:szCs w:val="24"/>
              </w:rPr>
            </w:pPr>
            <w:hyperlink r:id="rId942" w:tooltip="Nginx" w:history="1">
              <w:r w:rsidRPr="00401964">
                <w:rPr>
                  <w:rFonts w:ascii="Times New Roman" w:eastAsia="Times New Roman" w:hAnsi="Times New Roman" w:cs="Times New Roman"/>
                  <w:b/>
                  <w:bCs/>
                  <w:color w:val="0000FF"/>
                  <w:sz w:val="24"/>
                  <w:szCs w:val="24"/>
                  <w:u w:val="single"/>
                </w:rPr>
                <w:t>Nginx</w:t>
              </w:r>
            </w:hyperlink>
          </w:p>
        </w:tc>
        <w:tc>
          <w:tcPr>
            <w:tcW w:w="0" w:type="auto"/>
            <w:vAlign w:val="center"/>
            <w:hideMark/>
          </w:tcPr>
          <w:p w:rsidR="00401964" w:rsidRPr="00401964" w:rsidRDefault="00401964" w:rsidP="00401964">
            <w:pPr>
              <w:spacing w:after="0" w:line="240" w:lineRule="auto"/>
              <w:rPr>
                <w:rFonts w:ascii="Times New Roman" w:eastAsia="Times New Roman" w:hAnsi="Times New Roman" w:cs="Times New Roman"/>
                <w:sz w:val="24"/>
                <w:szCs w:val="24"/>
              </w:rPr>
            </w:pPr>
            <w:hyperlink r:id="rId943" w:tooltip="NGINX, Inc." w:history="1">
              <w:r w:rsidRPr="00401964">
                <w:rPr>
                  <w:rFonts w:ascii="Times New Roman" w:eastAsia="Times New Roman" w:hAnsi="Times New Roman" w:cs="Times New Roman"/>
                  <w:color w:val="0000FF"/>
                  <w:sz w:val="24"/>
                  <w:szCs w:val="24"/>
                  <w:u w:val="single"/>
                </w:rPr>
                <w:t>NGINX, Inc.</w:t>
              </w:r>
            </w:hyperlink>
          </w:p>
        </w:tc>
        <w:tc>
          <w:tcPr>
            <w:tcW w:w="0" w:type="auto"/>
            <w:shd w:val="clear" w:color="auto" w:fill="99FFFF"/>
            <w:vAlign w:val="center"/>
            <w:hideMark/>
          </w:tcPr>
          <w:p w:rsidR="00401964" w:rsidRPr="00401964" w:rsidRDefault="00401964" w:rsidP="00401964">
            <w:pPr>
              <w:spacing w:after="0" w:line="240" w:lineRule="auto"/>
              <w:jc w:val="center"/>
              <w:rPr>
                <w:rFonts w:ascii="Times New Roman" w:eastAsia="Times New Roman" w:hAnsi="Times New Roman" w:cs="Times New Roman"/>
                <w:color w:val="000000"/>
                <w:sz w:val="24"/>
                <w:szCs w:val="24"/>
              </w:rPr>
            </w:pPr>
            <w:hyperlink r:id="rId944" w:tooltip="BSD licenses" w:history="1">
              <w:r w:rsidRPr="00401964">
                <w:rPr>
                  <w:rFonts w:ascii="Times New Roman" w:eastAsia="Times New Roman" w:hAnsi="Times New Roman" w:cs="Times New Roman"/>
                  <w:color w:val="0000FF"/>
                  <w:sz w:val="24"/>
                  <w:szCs w:val="24"/>
                  <w:u w:val="single"/>
                </w:rPr>
                <w:t>BSD</w:t>
              </w:r>
            </w:hyperlink>
            <w:r w:rsidRPr="00401964">
              <w:rPr>
                <w:rFonts w:ascii="Times New Roman" w:eastAsia="Times New Roman" w:hAnsi="Times New Roman" w:cs="Times New Roman"/>
                <w:color w:val="000000"/>
                <w:sz w:val="24"/>
                <w:szCs w:val="24"/>
              </w:rPr>
              <w:t xml:space="preserve"> variant</w:t>
            </w:r>
          </w:p>
        </w:tc>
        <w:tc>
          <w:tcPr>
            <w:tcW w:w="0" w:type="auto"/>
            <w:vAlign w:val="center"/>
            <w:hideMark/>
          </w:tcPr>
          <w:p w:rsidR="00401964" w:rsidRPr="00401964" w:rsidRDefault="00401964" w:rsidP="00401964">
            <w:pPr>
              <w:spacing w:after="0" w:line="240" w:lineRule="auto"/>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1.10.0</w:t>
            </w:r>
          </w:p>
        </w:tc>
        <w:tc>
          <w:tcPr>
            <w:tcW w:w="0" w:type="auto"/>
            <w:vAlign w:val="center"/>
            <w:hideMark/>
          </w:tcPr>
          <w:p w:rsidR="00401964" w:rsidRPr="00401964" w:rsidRDefault="00401964" w:rsidP="00401964">
            <w:pPr>
              <w:spacing w:after="0" w:line="240" w:lineRule="auto"/>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2016-04-26</w:t>
            </w:r>
          </w:p>
        </w:tc>
      </w:tr>
      <w:tr w:rsidR="00401964" w:rsidRPr="00401964" w:rsidTr="00401964">
        <w:trPr>
          <w:tblCellSpacing w:w="15" w:type="dxa"/>
        </w:trPr>
        <w:tc>
          <w:tcPr>
            <w:tcW w:w="0" w:type="auto"/>
            <w:vAlign w:val="center"/>
            <w:hideMark/>
          </w:tcPr>
          <w:p w:rsidR="00401964" w:rsidRPr="00401964" w:rsidRDefault="00401964" w:rsidP="00401964">
            <w:pPr>
              <w:spacing w:after="0" w:line="240" w:lineRule="auto"/>
              <w:rPr>
                <w:rFonts w:ascii="Times New Roman" w:eastAsia="Times New Roman" w:hAnsi="Times New Roman" w:cs="Times New Roman"/>
                <w:b/>
                <w:bCs/>
                <w:sz w:val="24"/>
                <w:szCs w:val="24"/>
              </w:rPr>
            </w:pPr>
            <w:hyperlink r:id="rId945" w:tooltip="Virtuoso Universal Server" w:history="1">
              <w:r w:rsidRPr="00401964">
                <w:rPr>
                  <w:rFonts w:ascii="Times New Roman" w:eastAsia="Times New Roman" w:hAnsi="Times New Roman" w:cs="Times New Roman"/>
                  <w:b/>
                  <w:bCs/>
                  <w:color w:val="0000FF"/>
                  <w:sz w:val="24"/>
                  <w:szCs w:val="24"/>
                  <w:u w:val="single"/>
                </w:rPr>
                <w:t>OpenLink Virtuoso</w:t>
              </w:r>
            </w:hyperlink>
          </w:p>
        </w:tc>
        <w:tc>
          <w:tcPr>
            <w:tcW w:w="0" w:type="auto"/>
            <w:vAlign w:val="center"/>
            <w:hideMark/>
          </w:tcPr>
          <w:p w:rsidR="00401964" w:rsidRPr="00401964" w:rsidRDefault="00401964" w:rsidP="00401964">
            <w:pPr>
              <w:spacing w:after="0" w:line="240" w:lineRule="auto"/>
              <w:rPr>
                <w:rFonts w:ascii="Times New Roman" w:eastAsia="Times New Roman" w:hAnsi="Times New Roman" w:cs="Times New Roman"/>
                <w:sz w:val="24"/>
                <w:szCs w:val="24"/>
              </w:rPr>
            </w:pPr>
            <w:hyperlink r:id="rId946" w:tooltip="OpenLink Software" w:history="1">
              <w:r w:rsidRPr="00401964">
                <w:rPr>
                  <w:rFonts w:ascii="Times New Roman" w:eastAsia="Times New Roman" w:hAnsi="Times New Roman" w:cs="Times New Roman"/>
                  <w:color w:val="0000FF"/>
                  <w:sz w:val="24"/>
                  <w:szCs w:val="24"/>
                  <w:u w:val="single"/>
                </w:rPr>
                <w:t>OpenLink Software</w:t>
              </w:r>
            </w:hyperlink>
          </w:p>
        </w:tc>
        <w:tc>
          <w:tcPr>
            <w:tcW w:w="0" w:type="auto"/>
            <w:shd w:val="clear" w:color="auto" w:fill="99FFFF"/>
            <w:vAlign w:val="center"/>
            <w:hideMark/>
          </w:tcPr>
          <w:p w:rsidR="00401964" w:rsidRPr="00401964" w:rsidRDefault="00401964" w:rsidP="00401964">
            <w:pPr>
              <w:spacing w:after="0" w:line="240" w:lineRule="auto"/>
              <w:jc w:val="center"/>
              <w:rPr>
                <w:rFonts w:ascii="Times New Roman" w:eastAsia="Times New Roman" w:hAnsi="Times New Roman" w:cs="Times New Roman"/>
                <w:color w:val="000000"/>
                <w:sz w:val="24"/>
                <w:szCs w:val="24"/>
              </w:rPr>
            </w:pPr>
            <w:r w:rsidRPr="00401964">
              <w:rPr>
                <w:rFonts w:ascii="Times New Roman" w:eastAsia="Times New Roman" w:hAnsi="Times New Roman" w:cs="Times New Roman"/>
                <w:color w:val="000000"/>
                <w:sz w:val="24"/>
                <w:szCs w:val="24"/>
              </w:rPr>
              <w:t>GNU GPL and proprietary versions</w:t>
            </w:r>
          </w:p>
        </w:tc>
        <w:tc>
          <w:tcPr>
            <w:tcW w:w="0" w:type="auto"/>
            <w:vAlign w:val="center"/>
            <w:hideMark/>
          </w:tcPr>
          <w:p w:rsidR="00401964" w:rsidRPr="00401964" w:rsidRDefault="00401964" w:rsidP="00401964">
            <w:pPr>
              <w:spacing w:after="0" w:line="240" w:lineRule="auto"/>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7.1.0</w:t>
            </w:r>
          </w:p>
        </w:tc>
        <w:tc>
          <w:tcPr>
            <w:tcW w:w="0" w:type="auto"/>
            <w:vAlign w:val="center"/>
            <w:hideMark/>
          </w:tcPr>
          <w:p w:rsidR="00401964" w:rsidRPr="00401964" w:rsidRDefault="00401964" w:rsidP="00401964">
            <w:pPr>
              <w:spacing w:after="0" w:line="240" w:lineRule="auto"/>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2014-02-17</w:t>
            </w:r>
          </w:p>
        </w:tc>
      </w:tr>
      <w:tr w:rsidR="00401964" w:rsidRPr="00401964" w:rsidTr="00401964">
        <w:trPr>
          <w:tblCellSpacing w:w="15" w:type="dxa"/>
        </w:trPr>
        <w:tc>
          <w:tcPr>
            <w:tcW w:w="0" w:type="auto"/>
            <w:vAlign w:val="center"/>
            <w:hideMark/>
          </w:tcPr>
          <w:p w:rsidR="00401964" w:rsidRPr="00401964" w:rsidRDefault="00401964" w:rsidP="00401964">
            <w:pPr>
              <w:spacing w:after="0" w:line="240" w:lineRule="auto"/>
              <w:rPr>
                <w:rFonts w:ascii="Times New Roman" w:eastAsia="Times New Roman" w:hAnsi="Times New Roman" w:cs="Times New Roman"/>
                <w:b/>
                <w:bCs/>
                <w:sz w:val="24"/>
                <w:szCs w:val="24"/>
              </w:rPr>
            </w:pPr>
            <w:hyperlink r:id="rId947" w:tooltip="OpenLiteSpeed" w:history="1">
              <w:r w:rsidRPr="00401964">
                <w:rPr>
                  <w:rFonts w:ascii="Times New Roman" w:eastAsia="Times New Roman" w:hAnsi="Times New Roman" w:cs="Times New Roman"/>
                  <w:b/>
                  <w:bCs/>
                  <w:color w:val="0000FF"/>
                  <w:sz w:val="24"/>
                  <w:szCs w:val="24"/>
                  <w:u w:val="single"/>
                </w:rPr>
                <w:t>OpenLiteSpeed</w:t>
              </w:r>
            </w:hyperlink>
          </w:p>
        </w:tc>
        <w:tc>
          <w:tcPr>
            <w:tcW w:w="0" w:type="auto"/>
            <w:vAlign w:val="center"/>
            <w:hideMark/>
          </w:tcPr>
          <w:p w:rsidR="00401964" w:rsidRPr="00401964" w:rsidRDefault="00401964" w:rsidP="00401964">
            <w:pPr>
              <w:spacing w:after="0" w:line="240" w:lineRule="auto"/>
              <w:rPr>
                <w:rFonts w:ascii="Times New Roman" w:eastAsia="Times New Roman" w:hAnsi="Times New Roman" w:cs="Times New Roman"/>
                <w:sz w:val="24"/>
                <w:szCs w:val="24"/>
              </w:rPr>
            </w:pPr>
            <w:hyperlink r:id="rId948" w:tooltip="LiteSpeed Technologies Inc." w:history="1">
              <w:r w:rsidRPr="00401964">
                <w:rPr>
                  <w:rFonts w:ascii="Times New Roman" w:eastAsia="Times New Roman" w:hAnsi="Times New Roman" w:cs="Times New Roman"/>
                  <w:color w:val="0000FF"/>
                  <w:sz w:val="24"/>
                  <w:szCs w:val="24"/>
                  <w:u w:val="single"/>
                </w:rPr>
                <w:t>LiteSpeed Technologies</w:t>
              </w:r>
            </w:hyperlink>
          </w:p>
        </w:tc>
        <w:tc>
          <w:tcPr>
            <w:tcW w:w="0" w:type="auto"/>
            <w:shd w:val="clear" w:color="auto" w:fill="99FFFF"/>
            <w:vAlign w:val="center"/>
            <w:hideMark/>
          </w:tcPr>
          <w:p w:rsidR="00401964" w:rsidRPr="00401964" w:rsidRDefault="00401964" w:rsidP="00401964">
            <w:pPr>
              <w:spacing w:after="0" w:line="240" w:lineRule="auto"/>
              <w:jc w:val="center"/>
              <w:rPr>
                <w:rFonts w:ascii="Times New Roman" w:eastAsia="Times New Roman" w:hAnsi="Times New Roman" w:cs="Times New Roman"/>
                <w:color w:val="000000"/>
                <w:sz w:val="24"/>
                <w:szCs w:val="24"/>
              </w:rPr>
            </w:pPr>
            <w:hyperlink r:id="rId949" w:anchor="Version_3" w:tooltip="GNU General Public License" w:history="1">
              <w:r w:rsidRPr="00401964">
                <w:rPr>
                  <w:rFonts w:ascii="Times New Roman" w:eastAsia="Times New Roman" w:hAnsi="Times New Roman" w:cs="Times New Roman"/>
                  <w:color w:val="0000FF"/>
                  <w:sz w:val="24"/>
                  <w:szCs w:val="24"/>
                  <w:u w:val="single"/>
                </w:rPr>
                <w:t>GNU GPLv3</w:t>
              </w:r>
            </w:hyperlink>
            <w:r w:rsidRPr="00401964">
              <w:rPr>
                <w:rFonts w:ascii="Times New Roman" w:eastAsia="Times New Roman" w:hAnsi="Times New Roman" w:cs="Times New Roman"/>
                <w:color w:val="000000"/>
                <w:sz w:val="24"/>
                <w:szCs w:val="24"/>
              </w:rPr>
              <w:t xml:space="preserve"> / proprietary license</w:t>
            </w:r>
          </w:p>
        </w:tc>
        <w:tc>
          <w:tcPr>
            <w:tcW w:w="0" w:type="auto"/>
            <w:vAlign w:val="center"/>
            <w:hideMark/>
          </w:tcPr>
          <w:p w:rsidR="00401964" w:rsidRPr="00401964" w:rsidRDefault="00401964" w:rsidP="00401964">
            <w:pPr>
              <w:spacing w:after="0" w:line="240" w:lineRule="auto"/>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1.4.15</w:t>
            </w:r>
          </w:p>
        </w:tc>
        <w:tc>
          <w:tcPr>
            <w:tcW w:w="0" w:type="auto"/>
            <w:vAlign w:val="center"/>
            <w:hideMark/>
          </w:tcPr>
          <w:p w:rsidR="00401964" w:rsidRPr="00401964" w:rsidRDefault="00401964" w:rsidP="00401964">
            <w:pPr>
              <w:spacing w:after="0" w:line="240" w:lineRule="auto"/>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2016-01-21</w:t>
            </w:r>
          </w:p>
        </w:tc>
      </w:tr>
      <w:tr w:rsidR="00401964" w:rsidRPr="00401964" w:rsidTr="00401964">
        <w:trPr>
          <w:tblCellSpacing w:w="15" w:type="dxa"/>
        </w:trPr>
        <w:tc>
          <w:tcPr>
            <w:tcW w:w="0" w:type="auto"/>
            <w:vAlign w:val="center"/>
            <w:hideMark/>
          </w:tcPr>
          <w:p w:rsidR="00401964" w:rsidRPr="00401964" w:rsidRDefault="00401964" w:rsidP="00401964">
            <w:pPr>
              <w:spacing w:after="0" w:line="240" w:lineRule="auto"/>
              <w:rPr>
                <w:rFonts w:ascii="Times New Roman" w:eastAsia="Times New Roman" w:hAnsi="Times New Roman" w:cs="Times New Roman"/>
                <w:b/>
                <w:bCs/>
                <w:sz w:val="24"/>
                <w:szCs w:val="24"/>
              </w:rPr>
            </w:pPr>
            <w:hyperlink r:id="rId950" w:tooltip="Oracle HTTP Server" w:history="1">
              <w:r w:rsidRPr="00401964">
                <w:rPr>
                  <w:rFonts w:ascii="Times New Roman" w:eastAsia="Times New Roman" w:hAnsi="Times New Roman" w:cs="Times New Roman"/>
                  <w:b/>
                  <w:bCs/>
                  <w:color w:val="0000FF"/>
                  <w:sz w:val="24"/>
                  <w:szCs w:val="24"/>
                  <w:u w:val="single"/>
                </w:rPr>
                <w:t>Oracle HTTP Server</w:t>
              </w:r>
            </w:hyperlink>
          </w:p>
        </w:tc>
        <w:tc>
          <w:tcPr>
            <w:tcW w:w="0" w:type="auto"/>
            <w:vAlign w:val="center"/>
            <w:hideMark/>
          </w:tcPr>
          <w:p w:rsidR="00401964" w:rsidRPr="00401964" w:rsidRDefault="00401964" w:rsidP="00401964">
            <w:pPr>
              <w:spacing w:after="0" w:line="240" w:lineRule="auto"/>
              <w:rPr>
                <w:rFonts w:ascii="Times New Roman" w:eastAsia="Times New Roman" w:hAnsi="Times New Roman" w:cs="Times New Roman"/>
                <w:sz w:val="24"/>
                <w:szCs w:val="24"/>
              </w:rPr>
            </w:pPr>
            <w:hyperlink r:id="rId951" w:tooltip="Oracle Corporation" w:history="1">
              <w:r w:rsidRPr="00401964">
                <w:rPr>
                  <w:rFonts w:ascii="Times New Roman" w:eastAsia="Times New Roman" w:hAnsi="Times New Roman" w:cs="Times New Roman"/>
                  <w:color w:val="0000FF"/>
                  <w:sz w:val="24"/>
                  <w:szCs w:val="24"/>
                  <w:u w:val="single"/>
                </w:rPr>
                <w:t>Oracle Corporation</w:t>
              </w:r>
            </w:hyperlink>
          </w:p>
        </w:tc>
        <w:tc>
          <w:tcPr>
            <w:tcW w:w="0" w:type="auto"/>
            <w:shd w:val="clear" w:color="auto" w:fill="FF99DD"/>
            <w:vAlign w:val="center"/>
            <w:hideMark/>
          </w:tcPr>
          <w:p w:rsidR="00401964" w:rsidRPr="00401964" w:rsidRDefault="00401964" w:rsidP="00401964">
            <w:pPr>
              <w:spacing w:after="0" w:line="240" w:lineRule="auto"/>
              <w:jc w:val="center"/>
              <w:rPr>
                <w:rFonts w:ascii="Times New Roman" w:eastAsia="Times New Roman" w:hAnsi="Times New Roman" w:cs="Times New Roman"/>
                <w:color w:val="000000"/>
                <w:sz w:val="24"/>
                <w:szCs w:val="24"/>
              </w:rPr>
            </w:pPr>
            <w:r w:rsidRPr="00401964">
              <w:rPr>
                <w:rFonts w:ascii="Times New Roman" w:eastAsia="Times New Roman" w:hAnsi="Times New Roman" w:cs="Times New Roman"/>
                <w:color w:val="000000"/>
                <w:sz w:val="24"/>
                <w:szCs w:val="24"/>
              </w:rPr>
              <w:t>Non-free proprietary</w:t>
            </w:r>
          </w:p>
        </w:tc>
        <w:tc>
          <w:tcPr>
            <w:tcW w:w="0" w:type="auto"/>
            <w:vAlign w:val="center"/>
            <w:hideMark/>
          </w:tcPr>
          <w:p w:rsidR="00401964" w:rsidRPr="00401964" w:rsidRDefault="00401964" w:rsidP="00401964">
            <w:pPr>
              <w:spacing w:after="0" w:line="240" w:lineRule="auto"/>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12.1.2</w:t>
            </w:r>
          </w:p>
        </w:tc>
        <w:tc>
          <w:tcPr>
            <w:tcW w:w="0" w:type="auto"/>
            <w:vAlign w:val="center"/>
            <w:hideMark/>
          </w:tcPr>
          <w:p w:rsidR="00401964" w:rsidRPr="00401964" w:rsidRDefault="00401964" w:rsidP="00401964">
            <w:pPr>
              <w:spacing w:after="0" w:line="240" w:lineRule="auto"/>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2014-09-23</w:t>
            </w:r>
          </w:p>
        </w:tc>
      </w:tr>
      <w:tr w:rsidR="00401964" w:rsidRPr="00401964" w:rsidTr="00401964">
        <w:trPr>
          <w:tblCellSpacing w:w="15" w:type="dxa"/>
        </w:trPr>
        <w:tc>
          <w:tcPr>
            <w:tcW w:w="0" w:type="auto"/>
            <w:vAlign w:val="center"/>
            <w:hideMark/>
          </w:tcPr>
          <w:p w:rsidR="00401964" w:rsidRPr="00401964" w:rsidRDefault="00401964" w:rsidP="00401964">
            <w:pPr>
              <w:spacing w:after="0" w:line="240" w:lineRule="auto"/>
              <w:rPr>
                <w:rFonts w:ascii="Times New Roman" w:eastAsia="Times New Roman" w:hAnsi="Times New Roman" w:cs="Times New Roman"/>
                <w:b/>
                <w:bCs/>
                <w:sz w:val="24"/>
                <w:szCs w:val="24"/>
              </w:rPr>
            </w:pPr>
            <w:hyperlink r:id="rId952" w:tooltip="Oracle iPlanet Web Server" w:history="1">
              <w:r w:rsidRPr="00401964">
                <w:rPr>
                  <w:rFonts w:ascii="Times New Roman" w:eastAsia="Times New Roman" w:hAnsi="Times New Roman" w:cs="Times New Roman"/>
                  <w:b/>
                  <w:bCs/>
                  <w:color w:val="0000FF"/>
                  <w:sz w:val="24"/>
                  <w:szCs w:val="24"/>
                  <w:u w:val="single"/>
                </w:rPr>
                <w:t>Oracle iPlanet Web Server</w:t>
              </w:r>
            </w:hyperlink>
          </w:p>
        </w:tc>
        <w:tc>
          <w:tcPr>
            <w:tcW w:w="0" w:type="auto"/>
            <w:vAlign w:val="center"/>
            <w:hideMark/>
          </w:tcPr>
          <w:p w:rsidR="00401964" w:rsidRPr="00401964" w:rsidRDefault="00401964" w:rsidP="00401964">
            <w:pPr>
              <w:spacing w:after="0" w:line="240" w:lineRule="auto"/>
              <w:rPr>
                <w:rFonts w:ascii="Times New Roman" w:eastAsia="Times New Roman" w:hAnsi="Times New Roman" w:cs="Times New Roman"/>
                <w:sz w:val="24"/>
                <w:szCs w:val="24"/>
              </w:rPr>
            </w:pPr>
            <w:hyperlink r:id="rId953" w:tooltip="Oracle Corporation" w:history="1">
              <w:r w:rsidRPr="00401964">
                <w:rPr>
                  <w:rFonts w:ascii="Times New Roman" w:eastAsia="Times New Roman" w:hAnsi="Times New Roman" w:cs="Times New Roman"/>
                  <w:color w:val="0000FF"/>
                  <w:sz w:val="24"/>
                  <w:szCs w:val="24"/>
                  <w:u w:val="single"/>
                </w:rPr>
                <w:t>Oracle Corporation</w:t>
              </w:r>
            </w:hyperlink>
          </w:p>
        </w:tc>
        <w:tc>
          <w:tcPr>
            <w:tcW w:w="0" w:type="auto"/>
            <w:shd w:val="clear" w:color="auto" w:fill="99FFFF"/>
            <w:vAlign w:val="center"/>
            <w:hideMark/>
          </w:tcPr>
          <w:p w:rsidR="00401964" w:rsidRPr="00401964" w:rsidRDefault="00401964" w:rsidP="00401964">
            <w:pPr>
              <w:spacing w:after="0" w:line="240" w:lineRule="auto"/>
              <w:jc w:val="center"/>
              <w:rPr>
                <w:rFonts w:ascii="Times New Roman" w:eastAsia="Times New Roman" w:hAnsi="Times New Roman" w:cs="Times New Roman"/>
                <w:color w:val="000000"/>
                <w:sz w:val="24"/>
                <w:szCs w:val="24"/>
              </w:rPr>
            </w:pPr>
            <w:hyperlink r:id="rId954" w:tooltip="BSD licenses" w:history="1">
              <w:r w:rsidRPr="00401964">
                <w:rPr>
                  <w:rFonts w:ascii="Times New Roman" w:eastAsia="Times New Roman" w:hAnsi="Times New Roman" w:cs="Times New Roman"/>
                  <w:color w:val="0000FF"/>
                  <w:sz w:val="24"/>
                  <w:szCs w:val="24"/>
                  <w:u w:val="single"/>
                </w:rPr>
                <w:t>BSD</w:t>
              </w:r>
            </w:hyperlink>
          </w:p>
        </w:tc>
        <w:tc>
          <w:tcPr>
            <w:tcW w:w="0" w:type="auto"/>
            <w:vAlign w:val="center"/>
            <w:hideMark/>
          </w:tcPr>
          <w:p w:rsidR="00401964" w:rsidRPr="00401964" w:rsidRDefault="00401964" w:rsidP="00401964">
            <w:pPr>
              <w:spacing w:after="0" w:line="240" w:lineRule="auto"/>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7.0.19</w:t>
            </w:r>
          </w:p>
        </w:tc>
        <w:tc>
          <w:tcPr>
            <w:tcW w:w="0" w:type="auto"/>
            <w:vAlign w:val="center"/>
            <w:hideMark/>
          </w:tcPr>
          <w:p w:rsidR="00401964" w:rsidRPr="00401964" w:rsidRDefault="00401964" w:rsidP="00401964">
            <w:pPr>
              <w:spacing w:after="0" w:line="240" w:lineRule="auto"/>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2014-01-14</w:t>
            </w:r>
          </w:p>
        </w:tc>
      </w:tr>
      <w:tr w:rsidR="00401964" w:rsidRPr="00401964" w:rsidTr="00401964">
        <w:trPr>
          <w:tblCellSpacing w:w="15" w:type="dxa"/>
        </w:trPr>
        <w:tc>
          <w:tcPr>
            <w:tcW w:w="0" w:type="auto"/>
            <w:vAlign w:val="center"/>
            <w:hideMark/>
          </w:tcPr>
          <w:p w:rsidR="00401964" w:rsidRPr="00401964" w:rsidRDefault="00401964" w:rsidP="00401964">
            <w:pPr>
              <w:spacing w:after="0" w:line="240" w:lineRule="auto"/>
              <w:rPr>
                <w:rFonts w:ascii="Times New Roman" w:eastAsia="Times New Roman" w:hAnsi="Times New Roman" w:cs="Times New Roman"/>
                <w:b/>
                <w:bCs/>
                <w:sz w:val="24"/>
                <w:szCs w:val="24"/>
              </w:rPr>
            </w:pPr>
            <w:hyperlink r:id="rId955" w:tooltip="Oracle WebLogic Server" w:history="1">
              <w:r w:rsidRPr="00401964">
                <w:rPr>
                  <w:rFonts w:ascii="Times New Roman" w:eastAsia="Times New Roman" w:hAnsi="Times New Roman" w:cs="Times New Roman"/>
                  <w:b/>
                  <w:bCs/>
                  <w:color w:val="0000FF"/>
                  <w:sz w:val="24"/>
                  <w:szCs w:val="24"/>
                  <w:u w:val="single"/>
                </w:rPr>
                <w:t>Oracle WebLogic Server</w:t>
              </w:r>
            </w:hyperlink>
          </w:p>
        </w:tc>
        <w:tc>
          <w:tcPr>
            <w:tcW w:w="0" w:type="auto"/>
            <w:vAlign w:val="center"/>
            <w:hideMark/>
          </w:tcPr>
          <w:p w:rsidR="00401964" w:rsidRPr="00401964" w:rsidRDefault="00401964" w:rsidP="00401964">
            <w:pPr>
              <w:spacing w:after="0" w:line="240" w:lineRule="auto"/>
              <w:rPr>
                <w:rFonts w:ascii="Times New Roman" w:eastAsia="Times New Roman" w:hAnsi="Times New Roman" w:cs="Times New Roman"/>
                <w:sz w:val="24"/>
                <w:szCs w:val="24"/>
              </w:rPr>
            </w:pPr>
            <w:hyperlink r:id="rId956" w:tooltip="Oracle Corporation" w:history="1">
              <w:r w:rsidRPr="00401964">
                <w:rPr>
                  <w:rFonts w:ascii="Times New Roman" w:eastAsia="Times New Roman" w:hAnsi="Times New Roman" w:cs="Times New Roman"/>
                  <w:color w:val="0000FF"/>
                  <w:sz w:val="24"/>
                  <w:szCs w:val="24"/>
                  <w:u w:val="single"/>
                </w:rPr>
                <w:t>Oracle Corporation</w:t>
              </w:r>
            </w:hyperlink>
            <w:r w:rsidRPr="00401964">
              <w:rPr>
                <w:rFonts w:ascii="Times New Roman" w:eastAsia="Times New Roman" w:hAnsi="Times New Roman" w:cs="Times New Roman"/>
                <w:sz w:val="24"/>
                <w:szCs w:val="24"/>
              </w:rPr>
              <w:br/>
              <w:t xml:space="preserve">(formerly </w:t>
            </w:r>
            <w:hyperlink r:id="rId957" w:tooltip="BEA Systems" w:history="1">
              <w:r w:rsidRPr="00401964">
                <w:rPr>
                  <w:rFonts w:ascii="Times New Roman" w:eastAsia="Times New Roman" w:hAnsi="Times New Roman" w:cs="Times New Roman"/>
                  <w:color w:val="0000FF"/>
                  <w:sz w:val="24"/>
                  <w:szCs w:val="24"/>
                  <w:u w:val="single"/>
                </w:rPr>
                <w:t>BEA Systems</w:t>
              </w:r>
            </w:hyperlink>
            <w:r w:rsidRPr="00401964">
              <w:rPr>
                <w:rFonts w:ascii="Times New Roman" w:eastAsia="Times New Roman" w:hAnsi="Times New Roman" w:cs="Times New Roman"/>
                <w:sz w:val="24"/>
                <w:szCs w:val="24"/>
              </w:rPr>
              <w:t>)</w:t>
            </w:r>
          </w:p>
        </w:tc>
        <w:tc>
          <w:tcPr>
            <w:tcW w:w="0" w:type="auto"/>
            <w:shd w:val="clear" w:color="auto" w:fill="FF99DD"/>
            <w:vAlign w:val="center"/>
            <w:hideMark/>
          </w:tcPr>
          <w:p w:rsidR="00401964" w:rsidRPr="00401964" w:rsidRDefault="00401964" w:rsidP="00401964">
            <w:pPr>
              <w:spacing w:after="0" w:line="240" w:lineRule="auto"/>
              <w:jc w:val="center"/>
              <w:rPr>
                <w:rFonts w:ascii="Times New Roman" w:eastAsia="Times New Roman" w:hAnsi="Times New Roman" w:cs="Times New Roman"/>
                <w:color w:val="000000"/>
                <w:sz w:val="24"/>
                <w:szCs w:val="24"/>
              </w:rPr>
            </w:pPr>
            <w:r w:rsidRPr="00401964">
              <w:rPr>
                <w:rFonts w:ascii="Times New Roman" w:eastAsia="Times New Roman" w:hAnsi="Times New Roman" w:cs="Times New Roman"/>
                <w:color w:val="000000"/>
                <w:sz w:val="24"/>
                <w:szCs w:val="24"/>
              </w:rPr>
              <w:t>Non-free proprietary</w:t>
            </w:r>
          </w:p>
        </w:tc>
        <w:tc>
          <w:tcPr>
            <w:tcW w:w="0" w:type="auto"/>
            <w:vAlign w:val="center"/>
            <w:hideMark/>
          </w:tcPr>
          <w:p w:rsidR="00401964" w:rsidRPr="00401964" w:rsidRDefault="00401964" w:rsidP="00401964">
            <w:pPr>
              <w:spacing w:after="0" w:line="240" w:lineRule="auto"/>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12cR3 (12.1.3)</w:t>
            </w:r>
          </w:p>
        </w:tc>
        <w:tc>
          <w:tcPr>
            <w:tcW w:w="0" w:type="auto"/>
            <w:vAlign w:val="center"/>
            <w:hideMark/>
          </w:tcPr>
          <w:p w:rsidR="00401964" w:rsidRPr="00401964" w:rsidRDefault="00401964" w:rsidP="00401964">
            <w:pPr>
              <w:spacing w:after="0" w:line="240" w:lineRule="auto"/>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2014-06-26</w:t>
            </w:r>
          </w:p>
        </w:tc>
      </w:tr>
      <w:tr w:rsidR="00401964" w:rsidRPr="00401964" w:rsidTr="00401964">
        <w:trPr>
          <w:tblCellSpacing w:w="15" w:type="dxa"/>
        </w:trPr>
        <w:tc>
          <w:tcPr>
            <w:tcW w:w="0" w:type="auto"/>
            <w:vAlign w:val="center"/>
            <w:hideMark/>
          </w:tcPr>
          <w:p w:rsidR="00401964" w:rsidRPr="00401964" w:rsidRDefault="00401964" w:rsidP="00401964">
            <w:pPr>
              <w:spacing w:after="0" w:line="240" w:lineRule="auto"/>
              <w:rPr>
                <w:rFonts w:ascii="Times New Roman" w:eastAsia="Times New Roman" w:hAnsi="Times New Roman" w:cs="Times New Roman"/>
                <w:b/>
                <w:bCs/>
                <w:sz w:val="24"/>
                <w:szCs w:val="24"/>
              </w:rPr>
            </w:pPr>
            <w:hyperlink r:id="rId958" w:tooltip="Resin Server" w:history="1">
              <w:r w:rsidRPr="00401964">
                <w:rPr>
                  <w:rFonts w:ascii="Times New Roman" w:eastAsia="Times New Roman" w:hAnsi="Times New Roman" w:cs="Times New Roman"/>
                  <w:b/>
                  <w:bCs/>
                  <w:color w:val="0000FF"/>
                  <w:sz w:val="24"/>
                  <w:szCs w:val="24"/>
                  <w:u w:val="single"/>
                </w:rPr>
                <w:t>Resin Open Source</w:t>
              </w:r>
            </w:hyperlink>
          </w:p>
        </w:tc>
        <w:tc>
          <w:tcPr>
            <w:tcW w:w="0" w:type="auto"/>
            <w:vAlign w:val="center"/>
            <w:hideMark/>
          </w:tcPr>
          <w:p w:rsidR="00401964" w:rsidRPr="00401964" w:rsidRDefault="00401964" w:rsidP="00401964">
            <w:pPr>
              <w:spacing w:after="0" w:line="240" w:lineRule="auto"/>
              <w:rPr>
                <w:rFonts w:ascii="Times New Roman" w:eastAsia="Times New Roman" w:hAnsi="Times New Roman" w:cs="Times New Roman"/>
                <w:sz w:val="24"/>
                <w:szCs w:val="24"/>
              </w:rPr>
            </w:pPr>
            <w:hyperlink r:id="rId959" w:tooltip="Caucho Technology" w:history="1">
              <w:r w:rsidRPr="00401964">
                <w:rPr>
                  <w:rFonts w:ascii="Times New Roman" w:eastAsia="Times New Roman" w:hAnsi="Times New Roman" w:cs="Times New Roman"/>
                  <w:color w:val="0000FF"/>
                  <w:sz w:val="24"/>
                  <w:szCs w:val="24"/>
                  <w:u w:val="single"/>
                </w:rPr>
                <w:t>Caucho Technology</w:t>
              </w:r>
            </w:hyperlink>
          </w:p>
        </w:tc>
        <w:tc>
          <w:tcPr>
            <w:tcW w:w="0" w:type="auto"/>
            <w:shd w:val="clear" w:color="auto" w:fill="99FFFF"/>
            <w:vAlign w:val="center"/>
            <w:hideMark/>
          </w:tcPr>
          <w:p w:rsidR="00401964" w:rsidRPr="00401964" w:rsidRDefault="00401964" w:rsidP="00401964">
            <w:pPr>
              <w:spacing w:after="0" w:line="240" w:lineRule="auto"/>
              <w:jc w:val="center"/>
              <w:rPr>
                <w:rFonts w:ascii="Times New Roman" w:eastAsia="Times New Roman" w:hAnsi="Times New Roman" w:cs="Times New Roman"/>
                <w:color w:val="000000"/>
                <w:sz w:val="24"/>
                <w:szCs w:val="24"/>
              </w:rPr>
            </w:pPr>
            <w:hyperlink r:id="rId960" w:anchor="Version_3" w:tooltip="GNU General Public License" w:history="1">
              <w:r w:rsidRPr="00401964">
                <w:rPr>
                  <w:rFonts w:ascii="Times New Roman" w:eastAsia="Times New Roman" w:hAnsi="Times New Roman" w:cs="Times New Roman"/>
                  <w:color w:val="0000FF"/>
                  <w:sz w:val="24"/>
                  <w:szCs w:val="24"/>
                  <w:u w:val="single"/>
                </w:rPr>
                <w:t>GNU GPLv3</w:t>
              </w:r>
            </w:hyperlink>
            <w:r w:rsidRPr="00401964">
              <w:rPr>
                <w:rFonts w:ascii="Times New Roman" w:eastAsia="Times New Roman" w:hAnsi="Times New Roman" w:cs="Times New Roman"/>
                <w:color w:val="000000"/>
                <w:sz w:val="24"/>
                <w:szCs w:val="24"/>
              </w:rPr>
              <w:t xml:space="preserve"> / proprietary license</w:t>
            </w:r>
          </w:p>
        </w:tc>
        <w:tc>
          <w:tcPr>
            <w:tcW w:w="0" w:type="auto"/>
            <w:vAlign w:val="center"/>
            <w:hideMark/>
          </w:tcPr>
          <w:p w:rsidR="00401964" w:rsidRPr="00401964" w:rsidRDefault="00401964" w:rsidP="00401964">
            <w:pPr>
              <w:spacing w:after="0" w:line="240" w:lineRule="auto"/>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4.0.42</w:t>
            </w:r>
          </w:p>
        </w:tc>
        <w:tc>
          <w:tcPr>
            <w:tcW w:w="0" w:type="auto"/>
            <w:vAlign w:val="center"/>
            <w:hideMark/>
          </w:tcPr>
          <w:p w:rsidR="00401964" w:rsidRPr="00401964" w:rsidRDefault="00401964" w:rsidP="00401964">
            <w:pPr>
              <w:spacing w:after="0" w:line="240" w:lineRule="auto"/>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2015-01-20</w:t>
            </w:r>
          </w:p>
        </w:tc>
      </w:tr>
      <w:tr w:rsidR="00401964" w:rsidRPr="00401964" w:rsidTr="00401964">
        <w:trPr>
          <w:tblCellSpacing w:w="15" w:type="dxa"/>
        </w:trPr>
        <w:tc>
          <w:tcPr>
            <w:tcW w:w="0" w:type="auto"/>
            <w:vAlign w:val="center"/>
            <w:hideMark/>
          </w:tcPr>
          <w:p w:rsidR="00401964" w:rsidRPr="00401964" w:rsidRDefault="00401964" w:rsidP="00401964">
            <w:pPr>
              <w:spacing w:after="0" w:line="240" w:lineRule="auto"/>
              <w:rPr>
                <w:rFonts w:ascii="Times New Roman" w:eastAsia="Times New Roman" w:hAnsi="Times New Roman" w:cs="Times New Roman"/>
                <w:b/>
                <w:bCs/>
                <w:sz w:val="24"/>
                <w:szCs w:val="24"/>
              </w:rPr>
            </w:pPr>
            <w:hyperlink r:id="rId961" w:tooltip="Resin Server" w:history="1">
              <w:r w:rsidRPr="00401964">
                <w:rPr>
                  <w:rFonts w:ascii="Times New Roman" w:eastAsia="Times New Roman" w:hAnsi="Times New Roman" w:cs="Times New Roman"/>
                  <w:b/>
                  <w:bCs/>
                  <w:color w:val="0000FF"/>
                  <w:sz w:val="24"/>
                  <w:szCs w:val="24"/>
                  <w:u w:val="single"/>
                </w:rPr>
                <w:t>Resin Professional</w:t>
              </w:r>
            </w:hyperlink>
          </w:p>
        </w:tc>
        <w:tc>
          <w:tcPr>
            <w:tcW w:w="0" w:type="auto"/>
            <w:vAlign w:val="center"/>
            <w:hideMark/>
          </w:tcPr>
          <w:p w:rsidR="00401964" w:rsidRPr="00401964" w:rsidRDefault="00401964" w:rsidP="00401964">
            <w:pPr>
              <w:spacing w:after="0" w:line="240" w:lineRule="auto"/>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Caucho Technology</w:t>
            </w:r>
          </w:p>
        </w:tc>
        <w:tc>
          <w:tcPr>
            <w:tcW w:w="0" w:type="auto"/>
            <w:shd w:val="clear" w:color="auto" w:fill="FF99DD"/>
            <w:vAlign w:val="center"/>
            <w:hideMark/>
          </w:tcPr>
          <w:p w:rsidR="00401964" w:rsidRPr="00401964" w:rsidRDefault="00401964" w:rsidP="00401964">
            <w:pPr>
              <w:spacing w:after="0" w:line="240" w:lineRule="auto"/>
              <w:jc w:val="center"/>
              <w:rPr>
                <w:rFonts w:ascii="Times New Roman" w:eastAsia="Times New Roman" w:hAnsi="Times New Roman" w:cs="Times New Roman"/>
                <w:color w:val="000000"/>
                <w:sz w:val="24"/>
                <w:szCs w:val="24"/>
              </w:rPr>
            </w:pPr>
            <w:r w:rsidRPr="00401964">
              <w:rPr>
                <w:rFonts w:ascii="Times New Roman" w:eastAsia="Times New Roman" w:hAnsi="Times New Roman" w:cs="Times New Roman"/>
                <w:color w:val="000000"/>
                <w:sz w:val="24"/>
                <w:szCs w:val="24"/>
              </w:rPr>
              <w:t>Non-free proprietary</w:t>
            </w:r>
          </w:p>
        </w:tc>
        <w:tc>
          <w:tcPr>
            <w:tcW w:w="0" w:type="auto"/>
            <w:vAlign w:val="center"/>
            <w:hideMark/>
          </w:tcPr>
          <w:p w:rsidR="00401964" w:rsidRPr="00401964" w:rsidRDefault="00401964" w:rsidP="00401964">
            <w:pPr>
              <w:spacing w:after="0" w:line="240" w:lineRule="auto"/>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4.0.39</w:t>
            </w:r>
          </w:p>
        </w:tc>
        <w:tc>
          <w:tcPr>
            <w:tcW w:w="0" w:type="auto"/>
            <w:vAlign w:val="center"/>
            <w:hideMark/>
          </w:tcPr>
          <w:p w:rsidR="00401964" w:rsidRPr="00401964" w:rsidRDefault="00401964" w:rsidP="00401964">
            <w:pPr>
              <w:spacing w:after="0" w:line="240" w:lineRule="auto"/>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2014-04-07</w:t>
            </w:r>
          </w:p>
        </w:tc>
      </w:tr>
      <w:tr w:rsidR="00401964" w:rsidRPr="00401964" w:rsidTr="00401964">
        <w:trPr>
          <w:tblCellSpacing w:w="15" w:type="dxa"/>
        </w:trPr>
        <w:tc>
          <w:tcPr>
            <w:tcW w:w="0" w:type="auto"/>
            <w:vAlign w:val="center"/>
            <w:hideMark/>
          </w:tcPr>
          <w:p w:rsidR="00401964" w:rsidRPr="00401964" w:rsidRDefault="00401964" w:rsidP="00401964">
            <w:pPr>
              <w:spacing w:after="0" w:line="240" w:lineRule="auto"/>
              <w:rPr>
                <w:rFonts w:ascii="Times New Roman" w:eastAsia="Times New Roman" w:hAnsi="Times New Roman" w:cs="Times New Roman"/>
                <w:b/>
                <w:bCs/>
                <w:sz w:val="24"/>
                <w:szCs w:val="24"/>
              </w:rPr>
            </w:pPr>
            <w:hyperlink r:id="rId962" w:tooltip="Thttpd" w:history="1">
              <w:r w:rsidRPr="00401964">
                <w:rPr>
                  <w:rFonts w:ascii="Times New Roman" w:eastAsia="Times New Roman" w:hAnsi="Times New Roman" w:cs="Times New Roman"/>
                  <w:b/>
                  <w:bCs/>
                  <w:color w:val="0000FF"/>
                  <w:sz w:val="24"/>
                  <w:szCs w:val="24"/>
                  <w:u w:val="single"/>
                </w:rPr>
                <w:t>thttpd</w:t>
              </w:r>
            </w:hyperlink>
          </w:p>
        </w:tc>
        <w:tc>
          <w:tcPr>
            <w:tcW w:w="0" w:type="auto"/>
            <w:vAlign w:val="center"/>
            <w:hideMark/>
          </w:tcPr>
          <w:p w:rsidR="00401964" w:rsidRPr="00401964" w:rsidRDefault="00401964" w:rsidP="00401964">
            <w:pPr>
              <w:spacing w:after="0" w:line="240" w:lineRule="auto"/>
              <w:rPr>
                <w:rFonts w:ascii="Times New Roman" w:eastAsia="Times New Roman" w:hAnsi="Times New Roman" w:cs="Times New Roman"/>
                <w:sz w:val="24"/>
                <w:szCs w:val="24"/>
              </w:rPr>
            </w:pPr>
            <w:hyperlink r:id="rId963" w:tooltip="Jef Poskanzer" w:history="1">
              <w:r w:rsidRPr="00401964">
                <w:rPr>
                  <w:rFonts w:ascii="Times New Roman" w:eastAsia="Times New Roman" w:hAnsi="Times New Roman" w:cs="Times New Roman"/>
                  <w:color w:val="0000FF"/>
                  <w:sz w:val="24"/>
                  <w:szCs w:val="24"/>
                  <w:u w:val="single"/>
                </w:rPr>
                <w:t>Jef Poskanzer</w:t>
              </w:r>
            </w:hyperlink>
            <w:r w:rsidRPr="00401964">
              <w:rPr>
                <w:rFonts w:ascii="Times New Roman" w:eastAsia="Times New Roman" w:hAnsi="Times New Roman" w:cs="Times New Roman"/>
                <w:sz w:val="24"/>
                <w:szCs w:val="24"/>
              </w:rPr>
              <w:t xml:space="preserve"> for </w:t>
            </w:r>
            <w:hyperlink r:id="rId964" w:tooltip="ACME Laboratories" w:history="1">
              <w:r w:rsidRPr="00401964">
                <w:rPr>
                  <w:rFonts w:ascii="Times New Roman" w:eastAsia="Times New Roman" w:hAnsi="Times New Roman" w:cs="Times New Roman"/>
                  <w:color w:val="0000FF"/>
                  <w:sz w:val="24"/>
                  <w:szCs w:val="24"/>
                  <w:u w:val="single"/>
                </w:rPr>
                <w:t>ACME Laboratories</w:t>
              </w:r>
            </w:hyperlink>
          </w:p>
        </w:tc>
        <w:tc>
          <w:tcPr>
            <w:tcW w:w="0" w:type="auto"/>
            <w:shd w:val="clear" w:color="auto" w:fill="99FFFF"/>
            <w:vAlign w:val="center"/>
            <w:hideMark/>
          </w:tcPr>
          <w:p w:rsidR="00401964" w:rsidRPr="00401964" w:rsidRDefault="00401964" w:rsidP="00401964">
            <w:pPr>
              <w:spacing w:after="0" w:line="240" w:lineRule="auto"/>
              <w:jc w:val="center"/>
              <w:rPr>
                <w:rFonts w:ascii="Times New Roman" w:eastAsia="Times New Roman" w:hAnsi="Times New Roman" w:cs="Times New Roman"/>
                <w:color w:val="000000"/>
                <w:sz w:val="24"/>
                <w:szCs w:val="24"/>
              </w:rPr>
            </w:pPr>
            <w:hyperlink r:id="rId965" w:tooltip="BSD licenses" w:history="1">
              <w:r w:rsidRPr="00401964">
                <w:rPr>
                  <w:rFonts w:ascii="Times New Roman" w:eastAsia="Times New Roman" w:hAnsi="Times New Roman" w:cs="Times New Roman"/>
                  <w:color w:val="0000FF"/>
                  <w:sz w:val="24"/>
                  <w:szCs w:val="24"/>
                  <w:u w:val="single"/>
                </w:rPr>
                <w:t>BSD</w:t>
              </w:r>
            </w:hyperlink>
            <w:r w:rsidRPr="00401964">
              <w:rPr>
                <w:rFonts w:ascii="Times New Roman" w:eastAsia="Times New Roman" w:hAnsi="Times New Roman" w:cs="Times New Roman"/>
                <w:color w:val="000000"/>
                <w:sz w:val="24"/>
                <w:szCs w:val="24"/>
              </w:rPr>
              <w:t xml:space="preserve"> variant</w:t>
            </w:r>
          </w:p>
        </w:tc>
        <w:tc>
          <w:tcPr>
            <w:tcW w:w="0" w:type="auto"/>
            <w:vAlign w:val="center"/>
            <w:hideMark/>
          </w:tcPr>
          <w:p w:rsidR="00401964" w:rsidRPr="00401964" w:rsidRDefault="00401964" w:rsidP="00401964">
            <w:pPr>
              <w:spacing w:after="0" w:line="240" w:lineRule="auto"/>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2.27</w:t>
            </w:r>
          </w:p>
        </w:tc>
        <w:tc>
          <w:tcPr>
            <w:tcW w:w="0" w:type="auto"/>
            <w:vAlign w:val="center"/>
            <w:hideMark/>
          </w:tcPr>
          <w:p w:rsidR="00401964" w:rsidRPr="00401964" w:rsidRDefault="00401964" w:rsidP="00401964">
            <w:pPr>
              <w:spacing w:after="0" w:line="240" w:lineRule="auto"/>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2014-10-03</w:t>
            </w:r>
          </w:p>
        </w:tc>
      </w:tr>
      <w:tr w:rsidR="00401964" w:rsidRPr="00401964" w:rsidTr="00401964">
        <w:trPr>
          <w:tblCellSpacing w:w="15" w:type="dxa"/>
        </w:trPr>
        <w:tc>
          <w:tcPr>
            <w:tcW w:w="0" w:type="auto"/>
            <w:vAlign w:val="center"/>
            <w:hideMark/>
          </w:tcPr>
          <w:p w:rsidR="00401964" w:rsidRPr="00401964" w:rsidRDefault="00401964" w:rsidP="00401964">
            <w:pPr>
              <w:spacing w:after="0" w:line="240" w:lineRule="auto"/>
              <w:rPr>
                <w:rFonts w:ascii="Times New Roman" w:eastAsia="Times New Roman" w:hAnsi="Times New Roman" w:cs="Times New Roman"/>
                <w:b/>
                <w:bCs/>
                <w:sz w:val="24"/>
                <w:szCs w:val="24"/>
              </w:rPr>
            </w:pPr>
            <w:hyperlink r:id="rId966" w:tooltip="TUX web server" w:history="1">
              <w:r w:rsidRPr="00401964">
                <w:rPr>
                  <w:rFonts w:ascii="Times New Roman" w:eastAsia="Times New Roman" w:hAnsi="Times New Roman" w:cs="Times New Roman"/>
                  <w:b/>
                  <w:bCs/>
                  <w:color w:val="0000FF"/>
                  <w:sz w:val="24"/>
                  <w:szCs w:val="24"/>
                  <w:u w:val="single"/>
                </w:rPr>
                <w:t>TUX web server</w:t>
              </w:r>
            </w:hyperlink>
          </w:p>
        </w:tc>
        <w:tc>
          <w:tcPr>
            <w:tcW w:w="0" w:type="auto"/>
            <w:vAlign w:val="center"/>
            <w:hideMark/>
          </w:tcPr>
          <w:p w:rsidR="00401964" w:rsidRPr="00401964" w:rsidRDefault="00401964" w:rsidP="00401964">
            <w:pPr>
              <w:spacing w:after="0" w:line="240" w:lineRule="auto"/>
              <w:rPr>
                <w:rFonts w:ascii="Times New Roman" w:eastAsia="Times New Roman" w:hAnsi="Times New Roman" w:cs="Times New Roman"/>
                <w:sz w:val="24"/>
                <w:szCs w:val="24"/>
              </w:rPr>
            </w:pPr>
            <w:hyperlink r:id="rId967" w:tooltip="Ingo Molnár" w:history="1">
              <w:r w:rsidRPr="00401964">
                <w:rPr>
                  <w:rFonts w:ascii="Times New Roman" w:eastAsia="Times New Roman" w:hAnsi="Times New Roman" w:cs="Times New Roman"/>
                  <w:color w:val="0000FF"/>
                  <w:sz w:val="24"/>
                  <w:szCs w:val="24"/>
                  <w:u w:val="single"/>
                </w:rPr>
                <w:t>Ingo Molnár</w:t>
              </w:r>
            </w:hyperlink>
          </w:p>
        </w:tc>
        <w:tc>
          <w:tcPr>
            <w:tcW w:w="0" w:type="auto"/>
            <w:shd w:val="clear" w:color="auto" w:fill="99FFFF"/>
            <w:vAlign w:val="center"/>
            <w:hideMark/>
          </w:tcPr>
          <w:p w:rsidR="00401964" w:rsidRPr="00401964" w:rsidRDefault="00401964" w:rsidP="00401964">
            <w:pPr>
              <w:spacing w:after="0" w:line="240" w:lineRule="auto"/>
              <w:jc w:val="center"/>
              <w:rPr>
                <w:rFonts w:ascii="Times New Roman" w:eastAsia="Times New Roman" w:hAnsi="Times New Roman" w:cs="Times New Roman"/>
                <w:color w:val="000000"/>
                <w:sz w:val="24"/>
                <w:szCs w:val="24"/>
              </w:rPr>
            </w:pPr>
            <w:r w:rsidRPr="00401964">
              <w:rPr>
                <w:rFonts w:ascii="Times New Roman" w:eastAsia="Times New Roman" w:hAnsi="Times New Roman" w:cs="Times New Roman"/>
                <w:color w:val="000000"/>
                <w:sz w:val="24"/>
                <w:szCs w:val="24"/>
              </w:rPr>
              <w:t>GNU GPL</w:t>
            </w:r>
          </w:p>
        </w:tc>
        <w:tc>
          <w:tcPr>
            <w:tcW w:w="0" w:type="auto"/>
            <w:vAlign w:val="center"/>
            <w:hideMark/>
          </w:tcPr>
          <w:p w:rsidR="00401964" w:rsidRPr="00401964" w:rsidRDefault="00401964" w:rsidP="00401964">
            <w:pPr>
              <w:spacing w:after="0" w:line="240" w:lineRule="auto"/>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3.2.6.18</w:t>
            </w:r>
          </w:p>
        </w:tc>
        <w:tc>
          <w:tcPr>
            <w:tcW w:w="0" w:type="auto"/>
            <w:vAlign w:val="center"/>
            <w:hideMark/>
          </w:tcPr>
          <w:p w:rsidR="00401964" w:rsidRPr="00401964" w:rsidRDefault="00401964" w:rsidP="00401964">
            <w:pPr>
              <w:spacing w:after="0" w:line="240" w:lineRule="auto"/>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2006-09-20</w:t>
            </w:r>
          </w:p>
        </w:tc>
      </w:tr>
      <w:tr w:rsidR="00401964" w:rsidRPr="00401964" w:rsidTr="00401964">
        <w:trPr>
          <w:tblCellSpacing w:w="15" w:type="dxa"/>
        </w:trPr>
        <w:tc>
          <w:tcPr>
            <w:tcW w:w="0" w:type="auto"/>
            <w:vAlign w:val="center"/>
            <w:hideMark/>
          </w:tcPr>
          <w:p w:rsidR="00401964" w:rsidRPr="00401964" w:rsidRDefault="00401964" w:rsidP="00401964">
            <w:pPr>
              <w:spacing w:after="0" w:line="240" w:lineRule="auto"/>
              <w:rPr>
                <w:rFonts w:ascii="Times New Roman" w:eastAsia="Times New Roman" w:hAnsi="Times New Roman" w:cs="Times New Roman"/>
                <w:b/>
                <w:bCs/>
                <w:sz w:val="24"/>
                <w:szCs w:val="24"/>
              </w:rPr>
            </w:pPr>
            <w:hyperlink r:id="rId968" w:tooltip="Wakanda (software)" w:history="1">
              <w:r w:rsidRPr="00401964">
                <w:rPr>
                  <w:rFonts w:ascii="Times New Roman" w:eastAsia="Times New Roman" w:hAnsi="Times New Roman" w:cs="Times New Roman"/>
                  <w:b/>
                  <w:bCs/>
                  <w:color w:val="0000FF"/>
                  <w:sz w:val="24"/>
                  <w:szCs w:val="24"/>
                  <w:u w:val="single"/>
                </w:rPr>
                <w:t>Wakanda Server</w:t>
              </w:r>
            </w:hyperlink>
          </w:p>
        </w:tc>
        <w:tc>
          <w:tcPr>
            <w:tcW w:w="0" w:type="auto"/>
            <w:vAlign w:val="center"/>
            <w:hideMark/>
          </w:tcPr>
          <w:p w:rsidR="00401964" w:rsidRPr="00401964" w:rsidRDefault="00401964" w:rsidP="00401964">
            <w:pPr>
              <w:spacing w:after="0" w:line="240" w:lineRule="auto"/>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Wakanda</w:t>
            </w:r>
          </w:p>
        </w:tc>
        <w:tc>
          <w:tcPr>
            <w:tcW w:w="0" w:type="auto"/>
            <w:shd w:val="clear" w:color="auto" w:fill="99FFFF"/>
            <w:vAlign w:val="center"/>
            <w:hideMark/>
          </w:tcPr>
          <w:p w:rsidR="00401964" w:rsidRPr="00401964" w:rsidRDefault="00401964" w:rsidP="00401964">
            <w:pPr>
              <w:spacing w:after="0" w:line="240" w:lineRule="auto"/>
              <w:jc w:val="center"/>
              <w:rPr>
                <w:rFonts w:ascii="Times New Roman" w:eastAsia="Times New Roman" w:hAnsi="Times New Roman" w:cs="Times New Roman"/>
                <w:color w:val="000000"/>
                <w:sz w:val="24"/>
                <w:szCs w:val="24"/>
              </w:rPr>
            </w:pPr>
            <w:hyperlink r:id="rId969" w:anchor="Version_3" w:tooltip="GNU Affero General Public License" w:history="1">
              <w:r w:rsidRPr="00401964">
                <w:rPr>
                  <w:rFonts w:ascii="Times New Roman" w:eastAsia="Times New Roman" w:hAnsi="Times New Roman" w:cs="Times New Roman"/>
                  <w:color w:val="0000FF"/>
                  <w:sz w:val="24"/>
                  <w:szCs w:val="24"/>
                  <w:u w:val="single"/>
                </w:rPr>
                <w:t>GNU AGPLv3</w:t>
              </w:r>
            </w:hyperlink>
            <w:r w:rsidRPr="00401964">
              <w:rPr>
                <w:rFonts w:ascii="Times New Roman" w:eastAsia="Times New Roman" w:hAnsi="Times New Roman" w:cs="Times New Roman"/>
                <w:color w:val="000000"/>
                <w:sz w:val="24"/>
                <w:szCs w:val="24"/>
              </w:rPr>
              <w:t xml:space="preserve"> / proprietary license</w:t>
            </w:r>
          </w:p>
        </w:tc>
        <w:tc>
          <w:tcPr>
            <w:tcW w:w="0" w:type="auto"/>
            <w:vAlign w:val="center"/>
            <w:hideMark/>
          </w:tcPr>
          <w:p w:rsidR="00401964" w:rsidRPr="00401964" w:rsidRDefault="00401964" w:rsidP="00401964">
            <w:pPr>
              <w:spacing w:after="0" w:line="240" w:lineRule="auto"/>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1.0.3</w:t>
            </w:r>
          </w:p>
        </w:tc>
        <w:tc>
          <w:tcPr>
            <w:tcW w:w="0" w:type="auto"/>
            <w:vAlign w:val="center"/>
            <w:hideMark/>
          </w:tcPr>
          <w:p w:rsidR="00401964" w:rsidRPr="00401964" w:rsidRDefault="00401964" w:rsidP="00401964">
            <w:pPr>
              <w:spacing w:after="0" w:line="240" w:lineRule="auto"/>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2016-02-25</w:t>
            </w:r>
          </w:p>
        </w:tc>
      </w:tr>
      <w:tr w:rsidR="00401964" w:rsidRPr="00401964" w:rsidTr="00401964">
        <w:trPr>
          <w:tblCellSpacing w:w="15" w:type="dxa"/>
        </w:trPr>
        <w:tc>
          <w:tcPr>
            <w:tcW w:w="0" w:type="auto"/>
            <w:vAlign w:val="center"/>
            <w:hideMark/>
          </w:tcPr>
          <w:p w:rsidR="00401964" w:rsidRPr="00401964" w:rsidRDefault="00401964" w:rsidP="00401964">
            <w:pPr>
              <w:spacing w:after="0" w:line="240" w:lineRule="auto"/>
              <w:rPr>
                <w:rFonts w:ascii="Times New Roman" w:eastAsia="Times New Roman" w:hAnsi="Times New Roman" w:cs="Times New Roman"/>
                <w:b/>
                <w:bCs/>
                <w:sz w:val="24"/>
                <w:szCs w:val="24"/>
              </w:rPr>
            </w:pPr>
            <w:hyperlink r:id="rId970" w:tooltip="WEBrick" w:history="1">
              <w:r w:rsidRPr="00401964">
                <w:rPr>
                  <w:rFonts w:ascii="Times New Roman" w:eastAsia="Times New Roman" w:hAnsi="Times New Roman" w:cs="Times New Roman"/>
                  <w:b/>
                  <w:bCs/>
                  <w:color w:val="0000FF"/>
                  <w:sz w:val="24"/>
                  <w:szCs w:val="24"/>
                  <w:u w:val="single"/>
                </w:rPr>
                <w:t>WEBrick</w:t>
              </w:r>
            </w:hyperlink>
          </w:p>
        </w:tc>
        <w:tc>
          <w:tcPr>
            <w:tcW w:w="0" w:type="auto"/>
            <w:vAlign w:val="center"/>
            <w:hideMark/>
          </w:tcPr>
          <w:p w:rsidR="00401964" w:rsidRPr="00401964" w:rsidRDefault="00401964" w:rsidP="00401964">
            <w:pPr>
              <w:spacing w:after="0" w:line="240" w:lineRule="auto"/>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Ruby Community</w:t>
            </w:r>
          </w:p>
        </w:tc>
        <w:tc>
          <w:tcPr>
            <w:tcW w:w="0" w:type="auto"/>
            <w:shd w:val="clear" w:color="auto" w:fill="99FFFF"/>
            <w:vAlign w:val="center"/>
            <w:hideMark/>
          </w:tcPr>
          <w:p w:rsidR="00401964" w:rsidRPr="00401964" w:rsidRDefault="00401964" w:rsidP="00401964">
            <w:pPr>
              <w:spacing w:after="0" w:line="240" w:lineRule="auto"/>
              <w:jc w:val="center"/>
              <w:rPr>
                <w:rFonts w:ascii="Times New Roman" w:eastAsia="Times New Roman" w:hAnsi="Times New Roman" w:cs="Times New Roman"/>
                <w:color w:val="000000"/>
                <w:sz w:val="24"/>
                <w:szCs w:val="24"/>
              </w:rPr>
            </w:pPr>
            <w:hyperlink r:id="rId971" w:tooltip="Ruby License" w:history="1">
              <w:r w:rsidRPr="00401964">
                <w:rPr>
                  <w:rFonts w:ascii="Times New Roman" w:eastAsia="Times New Roman" w:hAnsi="Times New Roman" w:cs="Times New Roman"/>
                  <w:color w:val="0000FF"/>
                  <w:sz w:val="24"/>
                  <w:szCs w:val="24"/>
                  <w:u w:val="single"/>
                </w:rPr>
                <w:t>Ruby</w:t>
              </w:r>
            </w:hyperlink>
          </w:p>
        </w:tc>
        <w:tc>
          <w:tcPr>
            <w:tcW w:w="0" w:type="auto"/>
            <w:vAlign w:val="center"/>
            <w:hideMark/>
          </w:tcPr>
          <w:p w:rsidR="00401964" w:rsidRPr="00401964" w:rsidRDefault="00401964" w:rsidP="00401964">
            <w:pPr>
              <w:spacing w:after="0" w:line="240" w:lineRule="auto"/>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1.9.3 p286 (Ruby)</w:t>
            </w:r>
          </w:p>
        </w:tc>
        <w:tc>
          <w:tcPr>
            <w:tcW w:w="0" w:type="auto"/>
            <w:vAlign w:val="center"/>
            <w:hideMark/>
          </w:tcPr>
          <w:p w:rsidR="00401964" w:rsidRPr="00401964" w:rsidRDefault="00401964" w:rsidP="00401964">
            <w:pPr>
              <w:spacing w:after="0" w:line="240" w:lineRule="auto"/>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2012-10-12</w:t>
            </w:r>
          </w:p>
        </w:tc>
      </w:tr>
      <w:tr w:rsidR="00401964" w:rsidRPr="00401964" w:rsidTr="00401964">
        <w:trPr>
          <w:tblCellSpacing w:w="15" w:type="dxa"/>
        </w:trPr>
        <w:tc>
          <w:tcPr>
            <w:tcW w:w="0" w:type="auto"/>
            <w:vAlign w:val="center"/>
            <w:hideMark/>
          </w:tcPr>
          <w:p w:rsidR="00401964" w:rsidRPr="00401964" w:rsidRDefault="00401964" w:rsidP="00401964">
            <w:pPr>
              <w:spacing w:after="0" w:line="240" w:lineRule="auto"/>
              <w:rPr>
                <w:rFonts w:ascii="Times New Roman" w:eastAsia="Times New Roman" w:hAnsi="Times New Roman" w:cs="Times New Roman"/>
                <w:b/>
                <w:bCs/>
                <w:sz w:val="24"/>
                <w:szCs w:val="24"/>
              </w:rPr>
            </w:pPr>
            <w:hyperlink r:id="rId972" w:tooltip="Xitami" w:history="1">
              <w:r w:rsidRPr="00401964">
                <w:rPr>
                  <w:rFonts w:ascii="Times New Roman" w:eastAsia="Times New Roman" w:hAnsi="Times New Roman" w:cs="Times New Roman"/>
                  <w:b/>
                  <w:bCs/>
                  <w:color w:val="0000FF"/>
                  <w:sz w:val="24"/>
                  <w:szCs w:val="24"/>
                  <w:u w:val="single"/>
                </w:rPr>
                <w:t>Xitami</w:t>
              </w:r>
            </w:hyperlink>
          </w:p>
        </w:tc>
        <w:tc>
          <w:tcPr>
            <w:tcW w:w="0" w:type="auto"/>
            <w:vAlign w:val="center"/>
            <w:hideMark/>
          </w:tcPr>
          <w:p w:rsidR="00401964" w:rsidRPr="00401964" w:rsidRDefault="00401964" w:rsidP="00401964">
            <w:pPr>
              <w:spacing w:after="0" w:line="240" w:lineRule="auto"/>
              <w:rPr>
                <w:rFonts w:ascii="Times New Roman" w:eastAsia="Times New Roman" w:hAnsi="Times New Roman" w:cs="Times New Roman"/>
                <w:sz w:val="24"/>
                <w:szCs w:val="24"/>
              </w:rPr>
            </w:pPr>
            <w:hyperlink r:id="rId973" w:tooltip="IMatix Corporation (page does not exist)" w:history="1">
              <w:r w:rsidRPr="00401964">
                <w:rPr>
                  <w:rFonts w:ascii="Times New Roman" w:eastAsia="Times New Roman" w:hAnsi="Times New Roman" w:cs="Times New Roman"/>
                  <w:color w:val="0000FF"/>
                  <w:sz w:val="24"/>
                  <w:szCs w:val="24"/>
                  <w:u w:val="single"/>
                </w:rPr>
                <w:t>iMatix Corporation</w:t>
              </w:r>
            </w:hyperlink>
          </w:p>
        </w:tc>
        <w:tc>
          <w:tcPr>
            <w:tcW w:w="0" w:type="auto"/>
            <w:shd w:val="clear" w:color="auto" w:fill="99FFFF"/>
            <w:vAlign w:val="center"/>
            <w:hideMark/>
          </w:tcPr>
          <w:p w:rsidR="00401964" w:rsidRPr="00401964" w:rsidRDefault="00401964" w:rsidP="00401964">
            <w:pPr>
              <w:spacing w:after="0" w:line="240" w:lineRule="auto"/>
              <w:jc w:val="center"/>
              <w:rPr>
                <w:rFonts w:ascii="Times New Roman" w:eastAsia="Times New Roman" w:hAnsi="Times New Roman" w:cs="Times New Roman"/>
                <w:color w:val="000000"/>
                <w:sz w:val="24"/>
                <w:szCs w:val="24"/>
              </w:rPr>
            </w:pPr>
            <w:hyperlink r:id="rId974" w:tooltip="BSD licenses" w:history="1">
              <w:r w:rsidRPr="00401964">
                <w:rPr>
                  <w:rFonts w:ascii="Times New Roman" w:eastAsia="Times New Roman" w:hAnsi="Times New Roman" w:cs="Times New Roman"/>
                  <w:color w:val="0000FF"/>
                  <w:sz w:val="24"/>
                  <w:szCs w:val="24"/>
                  <w:u w:val="single"/>
                </w:rPr>
                <w:t>BSD</w:t>
              </w:r>
            </w:hyperlink>
          </w:p>
        </w:tc>
        <w:tc>
          <w:tcPr>
            <w:tcW w:w="0" w:type="auto"/>
            <w:vAlign w:val="center"/>
            <w:hideMark/>
          </w:tcPr>
          <w:p w:rsidR="00401964" w:rsidRPr="00401964" w:rsidRDefault="00401964" w:rsidP="00401964">
            <w:pPr>
              <w:spacing w:after="0" w:line="240" w:lineRule="auto"/>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5.0a0</w:t>
            </w:r>
          </w:p>
        </w:tc>
        <w:tc>
          <w:tcPr>
            <w:tcW w:w="0" w:type="auto"/>
            <w:vAlign w:val="center"/>
            <w:hideMark/>
          </w:tcPr>
          <w:p w:rsidR="00401964" w:rsidRPr="00401964" w:rsidRDefault="00401964" w:rsidP="00401964">
            <w:pPr>
              <w:spacing w:after="0" w:line="240" w:lineRule="auto"/>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2009-02-19</w:t>
            </w:r>
          </w:p>
        </w:tc>
      </w:tr>
      <w:tr w:rsidR="00401964" w:rsidRPr="00401964" w:rsidTr="00401964">
        <w:trPr>
          <w:tblCellSpacing w:w="15" w:type="dxa"/>
        </w:trPr>
        <w:tc>
          <w:tcPr>
            <w:tcW w:w="0" w:type="auto"/>
            <w:vAlign w:val="center"/>
            <w:hideMark/>
          </w:tcPr>
          <w:p w:rsidR="00401964" w:rsidRPr="00401964" w:rsidRDefault="00401964" w:rsidP="00401964">
            <w:pPr>
              <w:spacing w:after="0" w:line="240" w:lineRule="auto"/>
              <w:rPr>
                <w:rFonts w:ascii="Times New Roman" w:eastAsia="Times New Roman" w:hAnsi="Times New Roman" w:cs="Times New Roman"/>
                <w:b/>
                <w:bCs/>
                <w:sz w:val="24"/>
                <w:szCs w:val="24"/>
              </w:rPr>
            </w:pPr>
            <w:hyperlink r:id="rId975" w:tooltip="Yaws (web server)" w:history="1">
              <w:r w:rsidRPr="00401964">
                <w:rPr>
                  <w:rFonts w:ascii="Times New Roman" w:eastAsia="Times New Roman" w:hAnsi="Times New Roman" w:cs="Times New Roman"/>
                  <w:b/>
                  <w:bCs/>
                  <w:color w:val="0000FF"/>
                  <w:sz w:val="24"/>
                  <w:szCs w:val="24"/>
                  <w:u w:val="single"/>
                </w:rPr>
                <w:t>Yaws</w:t>
              </w:r>
            </w:hyperlink>
          </w:p>
        </w:tc>
        <w:tc>
          <w:tcPr>
            <w:tcW w:w="0" w:type="auto"/>
            <w:vAlign w:val="center"/>
            <w:hideMark/>
          </w:tcPr>
          <w:p w:rsidR="00401964" w:rsidRPr="00401964" w:rsidRDefault="00401964" w:rsidP="00401964">
            <w:pPr>
              <w:spacing w:after="0" w:line="240" w:lineRule="auto"/>
              <w:rPr>
                <w:rFonts w:ascii="Times New Roman" w:eastAsia="Times New Roman" w:hAnsi="Times New Roman" w:cs="Times New Roman"/>
                <w:sz w:val="24"/>
                <w:szCs w:val="24"/>
              </w:rPr>
            </w:pPr>
            <w:hyperlink r:id="rId976" w:tooltip="Claes Wikström (page does not exist)" w:history="1">
              <w:r w:rsidRPr="00401964">
                <w:rPr>
                  <w:rFonts w:ascii="Times New Roman" w:eastAsia="Times New Roman" w:hAnsi="Times New Roman" w:cs="Times New Roman"/>
                  <w:color w:val="0000FF"/>
                  <w:sz w:val="24"/>
                  <w:szCs w:val="24"/>
                  <w:u w:val="single"/>
                </w:rPr>
                <w:t>Claes Wikström</w:t>
              </w:r>
            </w:hyperlink>
          </w:p>
        </w:tc>
        <w:tc>
          <w:tcPr>
            <w:tcW w:w="0" w:type="auto"/>
            <w:shd w:val="clear" w:color="auto" w:fill="99FFFF"/>
            <w:vAlign w:val="center"/>
            <w:hideMark/>
          </w:tcPr>
          <w:p w:rsidR="00401964" w:rsidRPr="00401964" w:rsidRDefault="00401964" w:rsidP="00401964">
            <w:pPr>
              <w:spacing w:after="0" w:line="240" w:lineRule="auto"/>
              <w:jc w:val="center"/>
              <w:rPr>
                <w:rFonts w:ascii="Times New Roman" w:eastAsia="Times New Roman" w:hAnsi="Times New Roman" w:cs="Times New Roman"/>
                <w:color w:val="000000"/>
                <w:sz w:val="24"/>
                <w:szCs w:val="24"/>
              </w:rPr>
            </w:pPr>
            <w:hyperlink r:id="rId977" w:tooltip="BSD licenses" w:history="1">
              <w:r w:rsidRPr="00401964">
                <w:rPr>
                  <w:rFonts w:ascii="Times New Roman" w:eastAsia="Times New Roman" w:hAnsi="Times New Roman" w:cs="Times New Roman"/>
                  <w:color w:val="0000FF"/>
                  <w:sz w:val="24"/>
                  <w:szCs w:val="24"/>
                  <w:u w:val="single"/>
                </w:rPr>
                <w:t>BSD</w:t>
              </w:r>
            </w:hyperlink>
            <w:r w:rsidRPr="00401964">
              <w:rPr>
                <w:rFonts w:ascii="Times New Roman" w:eastAsia="Times New Roman" w:hAnsi="Times New Roman" w:cs="Times New Roman"/>
                <w:color w:val="000000"/>
                <w:sz w:val="24"/>
                <w:szCs w:val="24"/>
              </w:rPr>
              <w:t xml:space="preserve"> variant</w:t>
            </w:r>
          </w:p>
        </w:tc>
        <w:tc>
          <w:tcPr>
            <w:tcW w:w="0" w:type="auto"/>
            <w:vAlign w:val="center"/>
            <w:hideMark/>
          </w:tcPr>
          <w:p w:rsidR="00401964" w:rsidRPr="00401964" w:rsidRDefault="00401964" w:rsidP="00401964">
            <w:pPr>
              <w:spacing w:after="0" w:line="240" w:lineRule="auto"/>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2.0.2</w:t>
            </w:r>
          </w:p>
        </w:tc>
        <w:tc>
          <w:tcPr>
            <w:tcW w:w="0" w:type="auto"/>
            <w:vAlign w:val="center"/>
            <w:hideMark/>
          </w:tcPr>
          <w:p w:rsidR="00401964" w:rsidRPr="00401964" w:rsidRDefault="00401964" w:rsidP="00401964">
            <w:pPr>
              <w:spacing w:after="0" w:line="240" w:lineRule="auto"/>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2015-10-07</w:t>
            </w:r>
          </w:p>
        </w:tc>
      </w:tr>
      <w:tr w:rsidR="00401964" w:rsidRPr="00401964" w:rsidTr="00401964">
        <w:trPr>
          <w:tblCellSpacing w:w="15" w:type="dxa"/>
        </w:trPr>
        <w:tc>
          <w:tcPr>
            <w:tcW w:w="0" w:type="auto"/>
            <w:vAlign w:val="center"/>
            <w:hideMark/>
          </w:tcPr>
          <w:p w:rsidR="00401964" w:rsidRPr="00401964" w:rsidRDefault="00401964" w:rsidP="00401964">
            <w:pPr>
              <w:spacing w:after="0" w:line="240" w:lineRule="auto"/>
              <w:rPr>
                <w:rFonts w:ascii="Times New Roman" w:eastAsia="Times New Roman" w:hAnsi="Times New Roman" w:cs="Times New Roman"/>
                <w:b/>
                <w:bCs/>
                <w:sz w:val="24"/>
                <w:szCs w:val="24"/>
              </w:rPr>
            </w:pPr>
            <w:hyperlink r:id="rId978" w:tooltip="Zeus Web Server" w:history="1">
              <w:r w:rsidRPr="00401964">
                <w:rPr>
                  <w:rFonts w:ascii="Times New Roman" w:eastAsia="Times New Roman" w:hAnsi="Times New Roman" w:cs="Times New Roman"/>
                  <w:b/>
                  <w:bCs/>
                  <w:color w:val="0000FF"/>
                  <w:sz w:val="24"/>
                  <w:szCs w:val="24"/>
                  <w:u w:val="single"/>
                </w:rPr>
                <w:t>Zeus Web Server</w:t>
              </w:r>
            </w:hyperlink>
          </w:p>
        </w:tc>
        <w:tc>
          <w:tcPr>
            <w:tcW w:w="0" w:type="auto"/>
            <w:vAlign w:val="center"/>
            <w:hideMark/>
          </w:tcPr>
          <w:p w:rsidR="00401964" w:rsidRPr="00401964" w:rsidRDefault="00401964" w:rsidP="00401964">
            <w:pPr>
              <w:spacing w:after="0" w:line="240" w:lineRule="auto"/>
              <w:rPr>
                <w:rFonts w:ascii="Times New Roman" w:eastAsia="Times New Roman" w:hAnsi="Times New Roman" w:cs="Times New Roman"/>
                <w:sz w:val="24"/>
                <w:szCs w:val="24"/>
              </w:rPr>
            </w:pPr>
            <w:hyperlink r:id="rId979" w:tooltip="Zeus Technology" w:history="1">
              <w:r w:rsidRPr="00401964">
                <w:rPr>
                  <w:rFonts w:ascii="Times New Roman" w:eastAsia="Times New Roman" w:hAnsi="Times New Roman" w:cs="Times New Roman"/>
                  <w:color w:val="0000FF"/>
                  <w:sz w:val="24"/>
                  <w:szCs w:val="24"/>
                  <w:u w:val="single"/>
                </w:rPr>
                <w:t>Zeus Technology</w:t>
              </w:r>
            </w:hyperlink>
          </w:p>
        </w:tc>
        <w:tc>
          <w:tcPr>
            <w:tcW w:w="0" w:type="auto"/>
            <w:shd w:val="clear" w:color="auto" w:fill="FF99DD"/>
            <w:vAlign w:val="center"/>
            <w:hideMark/>
          </w:tcPr>
          <w:p w:rsidR="00401964" w:rsidRPr="00401964" w:rsidRDefault="00401964" w:rsidP="00401964">
            <w:pPr>
              <w:spacing w:after="0" w:line="240" w:lineRule="auto"/>
              <w:jc w:val="center"/>
              <w:rPr>
                <w:rFonts w:ascii="Times New Roman" w:eastAsia="Times New Roman" w:hAnsi="Times New Roman" w:cs="Times New Roman"/>
                <w:color w:val="000000"/>
                <w:sz w:val="24"/>
                <w:szCs w:val="24"/>
              </w:rPr>
            </w:pPr>
            <w:r w:rsidRPr="00401964">
              <w:rPr>
                <w:rFonts w:ascii="Times New Roman" w:eastAsia="Times New Roman" w:hAnsi="Times New Roman" w:cs="Times New Roman"/>
                <w:color w:val="000000"/>
                <w:sz w:val="24"/>
                <w:szCs w:val="24"/>
              </w:rPr>
              <w:t>Non-free proprietary</w:t>
            </w:r>
          </w:p>
        </w:tc>
        <w:tc>
          <w:tcPr>
            <w:tcW w:w="0" w:type="auto"/>
            <w:vAlign w:val="center"/>
            <w:hideMark/>
          </w:tcPr>
          <w:p w:rsidR="00401964" w:rsidRPr="00401964" w:rsidRDefault="00401964" w:rsidP="00401964">
            <w:pPr>
              <w:spacing w:after="0" w:line="240" w:lineRule="auto"/>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4.3r5</w:t>
            </w:r>
          </w:p>
        </w:tc>
        <w:tc>
          <w:tcPr>
            <w:tcW w:w="0" w:type="auto"/>
            <w:vAlign w:val="center"/>
            <w:hideMark/>
          </w:tcPr>
          <w:p w:rsidR="00401964" w:rsidRPr="00401964" w:rsidRDefault="00401964" w:rsidP="00401964">
            <w:pPr>
              <w:spacing w:after="0" w:line="240" w:lineRule="auto"/>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2010-01-13</w:t>
            </w:r>
          </w:p>
        </w:tc>
      </w:tr>
      <w:tr w:rsidR="00401964" w:rsidRPr="00401964" w:rsidTr="00401964">
        <w:trPr>
          <w:tblCellSpacing w:w="15" w:type="dxa"/>
        </w:trPr>
        <w:tc>
          <w:tcPr>
            <w:tcW w:w="0" w:type="auto"/>
            <w:vAlign w:val="center"/>
            <w:hideMark/>
          </w:tcPr>
          <w:p w:rsidR="00401964" w:rsidRPr="00401964" w:rsidRDefault="00401964" w:rsidP="00401964">
            <w:pPr>
              <w:spacing w:after="0" w:line="240" w:lineRule="auto"/>
              <w:rPr>
                <w:rFonts w:ascii="Times New Roman" w:eastAsia="Times New Roman" w:hAnsi="Times New Roman" w:cs="Times New Roman"/>
                <w:b/>
                <w:bCs/>
                <w:sz w:val="24"/>
                <w:szCs w:val="24"/>
              </w:rPr>
            </w:pPr>
            <w:hyperlink r:id="rId980" w:tooltip="Zope" w:history="1">
              <w:r w:rsidRPr="00401964">
                <w:rPr>
                  <w:rFonts w:ascii="Times New Roman" w:eastAsia="Times New Roman" w:hAnsi="Times New Roman" w:cs="Times New Roman"/>
                  <w:b/>
                  <w:bCs/>
                  <w:color w:val="0000FF"/>
                  <w:sz w:val="24"/>
                  <w:szCs w:val="24"/>
                  <w:u w:val="single"/>
                </w:rPr>
                <w:t>Zope</w:t>
              </w:r>
            </w:hyperlink>
          </w:p>
        </w:tc>
        <w:tc>
          <w:tcPr>
            <w:tcW w:w="0" w:type="auto"/>
            <w:vAlign w:val="center"/>
            <w:hideMark/>
          </w:tcPr>
          <w:p w:rsidR="00401964" w:rsidRPr="00401964" w:rsidRDefault="00401964" w:rsidP="00401964">
            <w:pPr>
              <w:spacing w:after="0" w:line="240" w:lineRule="auto"/>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Zope Corporation</w:t>
            </w:r>
          </w:p>
        </w:tc>
        <w:tc>
          <w:tcPr>
            <w:tcW w:w="0" w:type="auto"/>
            <w:shd w:val="clear" w:color="auto" w:fill="99FFFF"/>
            <w:vAlign w:val="center"/>
            <w:hideMark/>
          </w:tcPr>
          <w:p w:rsidR="00401964" w:rsidRPr="00401964" w:rsidRDefault="00401964" w:rsidP="00401964">
            <w:pPr>
              <w:spacing w:after="0" w:line="240" w:lineRule="auto"/>
              <w:jc w:val="center"/>
              <w:rPr>
                <w:rFonts w:ascii="Times New Roman" w:eastAsia="Times New Roman" w:hAnsi="Times New Roman" w:cs="Times New Roman"/>
                <w:color w:val="000000"/>
                <w:sz w:val="24"/>
                <w:szCs w:val="24"/>
              </w:rPr>
            </w:pPr>
            <w:hyperlink r:id="rId981" w:tooltip="Zope Public License" w:history="1">
              <w:r w:rsidRPr="00401964">
                <w:rPr>
                  <w:rFonts w:ascii="Times New Roman" w:eastAsia="Times New Roman" w:hAnsi="Times New Roman" w:cs="Times New Roman"/>
                  <w:color w:val="0000FF"/>
                  <w:sz w:val="24"/>
                  <w:szCs w:val="24"/>
                  <w:u w:val="single"/>
                </w:rPr>
                <w:t>Zope</w:t>
              </w:r>
            </w:hyperlink>
          </w:p>
        </w:tc>
        <w:tc>
          <w:tcPr>
            <w:tcW w:w="0" w:type="auto"/>
            <w:vAlign w:val="center"/>
            <w:hideMark/>
          </w:tcPr>
          <w:p w:rsidR="00401964" w:rsidRPr="00401964" w:rsidRDefault="00401964" w:rsidP="00401964">
            <w:pPr>
              <w:spacing w:after="0" w:line="240" w:lineRule="auto"/>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2.13.21</w:t>
            </w:r>
          </w:p>
        </w:tc>
        <w:tc>
          <w:tcPr>
            <w:tcW w:w="0" w:type="auto"/>
            <w:vAlign w:val="center"/>
            <w:hideMark/>
          </w:tcPr>
          <w:p w:rsidR="00401964" w:rsidRPr="00401964" w:rsidRDefault="00401964" w:rsidP="00401964">
            <w:pPr>
              <w:spacing w:after="0" w:line="240" w:lineRule="auto"/>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2013-07-16</w:t>
            </w:r>
          </w:p>
        </w:tc>
      </w:tr>
      <w:tr w:rsidR="00401964" w:rsidRPr="00401964" w:rsidTr="00401964">
        <w:trPr>
          <w:tblCellSpacing w:w="15" w:type="dxa"/>
        </w:trPr>
        <w:tc>
          <w:tcPr>
            <w:tcW w:w="4800" w:type="dxa"/>
            <w:vAlign w:val="center"/>
            <w:hideMark/>
          </w:tcPr>
          <w:p w:rsidR="00401964" w:rsidRPr="00401964" w:rsidRDefault="00401964" w:rsidP="00401964">
            <w:pPr>
              <w:spacing w:after="0" w:line="240" w:lineRule="auto"/>
              <w:rPr>
                <w:rFonts w:ascii="Times New Roman" w:eastAsia="Times New Roman" w:hAnsi="Times New Roman" w:cs="Times New Roman"/>
                <w:b/>
                <w:bCs/>
                <w:sz w:val="24"/>
                <w:szCs w:val="24"/>
              </w:rPr>
            </w:pPr>
            <w:r w:rsidRPr="00401964">
              <w:rPr>
                <w:rFonts w:ascii="Times New Roman" w:eastAsia="Times New Roman" w:hAnsi="Times New Roman" w:cs="Times New Roman"/>
                <w:b/>
                <w:bCs/>
                <w:sz w:val="24"/>
                <w:szCs w:val="24"/>
              </w:rPr>
              <w:t>Server</w:t>
            </w:r>
          </w:p>
        </w:tc>
        <w:tc>
          <w:tcPr>
            <w:tcW w:w="0" w:type="auto"/>
            <w:vAlign w:val="center"/>
            <w:hideMark/>
          </w:tcPr>
          <w:p w:rsidR="00401964" w:rsidRPr="00401964" w:rsidRDefault="00401964" w:rsidP="00401964">
            <w:pPr>
              <w:spacing w:after="0" w:line="240" w:lineRule="auto"/>
              <w:jc w:val="center"/>
              <w:rPr>
                <w:rFonts w:ascii="Times New Roman" w:eastAsia="Times New Roman" w:hAnsi="Times New Roman" w:cs="Times New Roman"/>
                <w:b/>
                <w:bCs/>
                <w:sz w:val="24"/>
                <w:szCs w:val="24"/>
              </w:rPr>
            </w:pPr>
            <w:r w:rsidRPr="00401964">
              <w:rPr>
                <w:rFonts w:ascii="Times New Roman" w:eastAsia="Times New Roman" w:hAnsi="Times New Roman" w:cs="Times New Roman"/>
                <w:b/>
                <w:bCs/>
                <w:sz w:val="24"/>
                <w:szCs w:val="24"/>
              </w:rPr>
              <w:t>Creator</w:t>
            </w:r>
          </w:p>
        </w:tc>
        <w:tc>
          <w:tcPr>
            <w:tcW w:w="0" w:type="auto"/>
            <w:vAlign w:val="center"/>
            <w:hideMark/>
          </w:tcPr>
          <w:p w:rsidR="00401964" w:rsidRPr="00401964" w:rsidRDefault="00401964" w:rsidP="00401964">
            <w:pPr>
              <w:spacing w:after="0" w:line="240" w:lineRule="auto"/>
              <w:jc w:val="center"/>
              <w:rPr>
                <w:rFonts w:ascii="Times New Roman" w:eastAsia="Times New Roman" w:hAnsi="Times New Roman" w:cs="Times New Roman"/>
                <w:b/>
                <w:bCs/>
                <w:sz w:val="24"/>
                <w:szCs w:val="24"/>
              </w:rPr>
            </w:pPr>
            <w:r w:rsidRPr="00401964">
              <w:rPr>
                <w:rFonts w:ascii="Times New Roman" w:eastAsia="Times New Roman" w:hAnsi="Times New Roman" w:cs="Times New Roman"/>
                <w:b/>
                <w:bCs/>
                <w:sz w:val="24"/>
                <w:szCs w:val="24"/>
              </w:rPr>
              <w:t>Software license</w:t>
            </w:r>
          </w:p>
        </w:tc>
        <w:tc>
          <w:tcPr>
            <w:tcW w:w="0" w:type="auto"/>
            <w:vAlign w:val="center"/>
            <w:hideMark/>
          </w:tcPr>
          <w:p w:rsidR="00401964" w:rsidRPr="00401964" w:rsidRDefault="00401964" w:rsidP="00401964">
            <w:pPr>
              <w:spacing w:after="0" w:line="240" w:lineRule="auto"/>
              <w:jc w:val="center"/>
              <w:rPr>
                <w:rFonts w:ascii="Times New Roman" w:eastAsia="Times New Roman" w:hAnsi="Times New Roman" w:cs="Times New Roman"/>
                <w:b/>
                <w:bCs/>
                <w:sz w:val="24"/>
                <w:szCs w:val="24"/>
              </w:rPr>
            </w:pPr>
            <w:r w:rsidRPr="00401964">
              <w:rPr>
                <w:rFonts w:ascii="Times New Roman" w:eastAsia="Times New Roman" w:hAnsi="Times New Roman" w:cs="Times New Roman"/>
                <w:b/>
                <w:bCs/>
                <w:sz w:val="24"/>
                <w:szCs w:val="24"/>
              </w:rPr>
              <w:t>Last stable version</w:t>
            </w:r>
          </w:p>
        </w:tc>
        <w:tc>
          <w:tcPr>
            <w:tcW w:w="0" w:type="auto"/>
            <w:vAlign w:val="center"/>
            <w:hideMark/>
          </w:tcPr>
          <w:p w:rsidR="00401964" w:rsidRPr="00401964" w:rsidRDefault="00401964" w:rsidP="00401964">
            <w:pPr>
              <w:spacing w:after="0" w:line="240" w:lineRule="auto"/>
              <w:jc w:val="center"/>
              <w:rPr>
                <w:rFonts w:ascii="Times New Roman" w:eastAsia="Times New Roman" w:hAnsi="Times New Roman" w:cs="Times New Roman"/>
                <w:b/>
                <w:bCs/>
                <w:sz w:val="24"/>
                <w:szCs w:val="24"/>
              </w:rPr>
            </w:pPr>
            <w:r w:rsidRPr="00401964">
              <w:rPr>
                <w:rFonts w:ascii="Times New Roman" w:eastAsia="Times New Roman" w:hAnsi="Times New Roman" w:cs="Times New Roman"/>
                <w:b/>
                <w:bCs/>
                <w:sz w:val="24"/>
                <w:szCs w:val="24"/>
              </w:rPr>
              <w:t>Release date</w:t>
            </w:r>
          </w:p>
        </w:tc>
      </w:tr>
    </w:tbl>
    <w:p w:rsidR="00401964" w:rsidRPr="00401964" w:rsidRDefault="00401964" w:rsidP="00401964">
      <w:pPr>
        <w:spacing w:before="100" w:beforeAutospacing="1" w:after="100" w:afterAutospacing="1" w:line="240" w:lineRule="auto"/>
        <w:outlineLvl w:val="1"/>
        <w:rPr>
          <w:rFonts w:ascii="Times New Roman" w:eastAsia="Times New Roman" w:hAnsi="Times New Roman" w:cs="Times New Roman"/>
          <w:b/>
          <w:bCs/>
          <w:sz w:val="36"/>
          <w:szCs w:val="36"/>
        </w:rPr>
      </w:pPr>
      <w:r w:rsidRPr="00401964">
        <w:rPr>
          <w:rFonts w:ascii="Times New Roman" w:eastAsia="Times New Roman" w:hAnsi="Times New Roman" w:cs="Times New Roman"/>
          <w:b/>
          <w:bCs/>
          <w:sz w:val="36"/>
          <w:szCs w:val="36"/>
        </w:rPr>
        <w:t>Features</w:t>
      </w:r>
    </w:p>
    <w:tbl>
      <w:tblPr>
        <w:tblW w:w="0" w:type="auto"/>
        <w:tblCellSpacing w:w="15" w:type="dxa"/>
        <w:tblCellMar>
          <w:top w:w="15" w:type="dxa"/>
          <w:left w:w="15" w:type="dxa"/>
          <w:bottom w:w="15" w:type="dxa"/>
          <w:right w:w="15" w:type="dxa"/>
        </w:tblCellMar>
        <w:tblLook w:val="04A0"/>
      </w:tblPr>
      <w:tblGrid>
        <w:gridCol w:w="709"/>
        <w:gridCol w:w="809"/>
        <w:gridCol w:w="809"/>
        <w:gridCol w:w="698"/>
        <w:gridCol w:w="453"/>
        <w:gridCol w:w="472"/>
        <w:gridCol w:w="459"/>
        <w:gridCol w:w="459"/>
        <w:gridCol w:w="459"/>
        <w:gridCol w:w="472"/>
        <w:gridCol w:w="459"/>
        <w:gridCol w:w="459"/>
        <w:gridCol w:w="459"/>
        <w:gridCol w:w="459"/>
        <w:gridCol w:w="856"/>
        <w:gridCol w:w="459"/>
        <w:gridCol w:w="500"/>
      </w:tblGrid>
      <w:tr w:rsidR="00401964" w:rsidRPr="00401964" w:rsidTr="00401964">
        <w:trPr>
          <w:tblHeader/>
          <w:tblCellSpacing w:w="15" w:type="dxa"/>
        </w:trPr>
        <w:tc>
          <w:tcPr>
            <w:tcW w:w="0" w:type="auto"/>
            <w:vMerge w:val="restart"/>
            <w:vAlign w:val="center"/>
            <w:hideMark/>
          </w:tcPr>
          <w:p w:rsidR="00401964" w:rsidRPr="00401964" w:rsidRDefault="00401964" w:rsidP="00401964">
            <w:pPr>
              <w:spacing w:after="0" w:line="240" w:lineRule="auto"/>
              <w:jc w:val="center"/>
              <w:rPr>
                <w:rFonts w:ascii="Times New Roman" w:eastAsia="Times New Roman" w:hAnsi="Times New Roman" w:cs="Times New Roman"/>
                <w:b/>
                <w:bCs/>
                <w:sz w:val="24"/>
                <w:szCs w:val="24"/>
              </w:rPr>
            </w:pPr>
            <w:r w:rsidRPr="00401964">
              <w:rPr>
                <w:rFonts w:ascii="Times New Roman" w:eastAsia="Times New Roman" w:hAnsi="Times New Roman" w:cs="Times New Roman"/>
                <w:b/>
                <w:bCs/>
                <w:sz w:val="24"/>
                <w:szCs w:val="24"/>
              </w:rPr>
              <w:t>Server</w:t>
            </w:r>
          </w:p>
        </w:tc>
        <w:tc>
          <w:tcPr>
            <w:tcW w:w="0" w:type="auto"/>
            <w:gridSpan w:val="3"/>
            <w:vAlign w:val="center"/>
            <w:hideMark/>
          </w:tcPr>
          <w:p w:rsidR="00401964" w:rsidRPr="00401964" w:rsidRDefault="00401964" w:rsidP="00401964">
            <w:pPr>
              <w:spacing w:after="0" w:line="240" w:lineRule="auto"/>
              <w:jc w:val="center"/>
              <w:rPr>
                <w:rFonts w:ascii="Times New Roman" w:eastAsia="Times New Roman" w:hAnsi="Times New Roman" w:cs="Times New Roman"/>
                <w:b/>
                <w:bCs/>
                <w:sz w:val="24"/>
                <w:szCs w:val="24"/>
              </w:rPr>
            </w:pPr>
            <w:r w:rsidRPr="00401964">
              <w:rPr>
                <w:rFonts w:ascii="Times New Roman" w:eastAsia="Times New Roman" w:hAnsi="Times New Roman" w:cs="Times New Roman"/>
                <w:b/>
                <w:bCs/>
                <w:sz w:val="24"/>
                <w:szCs w:val="24"/>
              </w:rPr>
              <w:t>Security</w:t>
            </w:r>
          </w:p>
        </w:tc>
        <w:tc>
          <w:tcPr>
            <w:tcW w:w="0" w:type="auto"/>
            <w:vAlign w:val="center"/>
            <w:hideMark/>
          </w:tcPr>
          <w:p w:rsidR="00401964" w:rsidRPr="00401964" w:rsidRDefault="00401964" w:rsidP="00401964">
            <w:pPr>
              <w:spacing w:after="0" w:line="240" w:lineRule="auto"/>
              <w:jc w:val="center"/>
              <w:rPr>
                <w:rFonts w:ascii="Times New Roman" w:eastAsia="Times New Roman" w:hAnsi="Times New Roman" w:cs="Times New Roman"/>
                <w:b/>
                <w:bCs/>
                <w:sz w:val="24"/>
                <w:szCs w:val="24"/>
              </w:rPr>
            </w:pPr>
            <w:r w:rsidRPr="00401964">
              <w:rPr>
                <w:rFonts w:ascii="Times New Roman" w:eastAsia="Times New Roman" w:hAnsi="Times New Roman" w:cs="Times New Roman"/>
                <w:b/>
                <w:bCs/>
                <w:sz w:val="24"/>
                <w:szCs w:val="24"/>
              </w:rPr>
              <w:t> </w:t>
            </w:r>
          </w:p>
        </w:tc>
        <w:tc>
          <w:tcPr>
            <w:tcW w:w="0" w:type="auto"/>
            <w:gridSpan w:val="8"/>
            <w:vAlign w:val="center"/>
            <w:hideMark/>
          </w:tcPr>
          <w:p w:rsidR="00401964" w:rsidRPr="00401964" w:rsidRDefault="00401964" w:rsidP="00401964">
            <w:pPr>
              <w:spacing w:after="0" w:line="240" w:lineRule="auto"/>
              <w:jc w:val="center"/>
              <w:rPr>
                <w:rFonts w:ascii="Times New Roman" w:eastAsia="Times New Roman" w:hAnsi="Times New Roman" w:cs="Times New Roman"/>
                <w:b/>
                <w:bCs/>
                <w:sz w:val="24"/>
                <w:szCs w:val="24"/>
              </w:rPr>
            </w:pPr>
            <w:r w:rsidRPr="00401964">
              <w:rPr>
                <w:rFonts w:ascii="Times New Roman" w:eastAsia="Times New Roman" w:hAnsi="Times New Roman" w:cs="Times New Roman"/>
                <w:b/>
                <w:bCs/>
                <w:sz w:val="24"/>
                <w:szCs w:val="24"/>
              </w:rPr>
              <w:t>Dynamic content</w:t>
            </w:r>
            <w:hyperlink r:id="rId982" w:anchor="cite_note-Dynamic_content-2" w:history="1">
              <w:r w:rsidRPr="00401964">
                <w:rPr>
                  <w:rFonts w:ascii="Times New Roman" w:eastAsia="Times New Roman" w:hAnsi="Times New Roman" w:cs="Times New Roman"/>
                  <w:b/>
                  <w:bCs/>
                  <w:color w:val="0000FF"/>
                  <w:sz w:val="24"/>
                  <w:szCs w:val="24"/>
                  <w:u w:val="single"/>
                  <w:vertAlign w:val="superscript"/>
                </w:rPr>
                <w:t>[a]</w:t>
              </w:r>
            </w:hyperlink>
          </w:p>
        </w:tc>
        <w:tc>
          <w:tcPr>
            <w:tcW w:w="0" w:type="auto"/>
            <w:gridSpan w:val="4"/>
            <w:vAlign w:val="center"/>
            <w:hideMark/>
          </w:tcPr>
          <w:p w:rsidR="00401964" w:rsidRPr="00401964" w:rsidRDefault="00401964" w:rsidP="00401964">
            <w:pPr>
              <w:spacing w:after="0" w:line="240" w:lineRule="auto"/>
              <w:jc w:val="center"/>
              <w:rPr>
                <w:rFonts w:ascii="Times New Roman" w:eastAsia="Times New Roman" w:hAnsi="Times New Roman" w:cs="Times New Roman"/>
                <w:b/>
                <w:bCs/>
                <w:sz w:val="24"/>
                <w:szCs w:val="24"/>
              </w:rPr>
            </w:pPr>
          </w:p>
        </w:tc>
      </w:tr>
      <w:tr w:rsidR="00401964" w:rsidRPr="00401964" w:rsidTr="00401964">
        <w:trPr>
          <w:tblHeader/>
          <w:tblCellSpacing w:w="15" w:type="dxa"/>
        </w:trPr>
        <w:tc>
          <w:tcPr>
            <w:tcW w:w="0" w:type="auto"/>
            <w:vMerge/>
            <w:vAlign w:val="center"/>
            <w:hideMark/>
          </w:tcPr>
          <w:p w:rsidR="00401964" w:rsidRPr="00401964" w:rsidRDefault="00401964" w:rsidP="00401964">
            <w:pPr>
              <w:spacing w:after="0" w:line="240" w:lineRule="auto"/>
              <w:rPr>
                <w:rFonts w:ascii="Times New Roman" w:eastAsia="Times New Roman" w:hAnsi="Times New Roman" w:cs="Times New Roman"/>
                <w:b/>
                <w:bCs/>
                <w:sz w:val="24"/>
                <w:szCs w:val="24"/>
              </w:rPr>
            </w:pPr>
          </w:p>
        </w:tc>
        <w:tc>
          <w:tcPr>
            <w:tcW w:w="0" w:type="auto"/>
            <w:vAlign w:val="center"/>
            <w:hideMark/>
          </w:tcPr>
          <w:p w:rsidR="00401964" w:rsidRPr="00401964" w:rsidRDefault="00401964" w:rsidP="00401964">
            <w:pPr>
              <w:spacing w:after="0" w:line="240" w:lineRule="auto"/>
              <w:jc w:val="center"/>
              <w:rPr>
                <w:rFonts w:ascii="Times New Roman" w:eastAsia="Times New Roman" w:hAnsi="Times New Roman" w:cs="Times New Roman"/>
                <w:b/>
                <w:bCs/>
                <w:sz w:val="24"/>
                <w:szCs w:val="24"/>
              </w:rPr>
            </w:pPr>
            <w:hyperlink r:id="rId983" w:tooltip="Basic access authentication" w:history="1">
              <w:r w:rsidRPr="00401964">
                <w:rPr>
                  <w:rFonts w:ascii="Times New Roman" w:eastAsia="Times New Roman" w:hAnsi="Times New Roman" w:cs="Times New Roman"/>
                  <w:b/>
                  <w:bCs/>
                  <w:color w:val="0000FF"/>
                  <w:sz w:val="24"/>
                  <w:szCs w:val="24"/>
                  <w:u w:val="single"/>
                </w:rPr>
                <w:t>basic</w:t>
              </w:r>
              <w:r w:rsidRPr="00401964">
                <w:rPr>
                  <w:rFonts w:ascii="Times New Roman" w:eastAsia="Times New Roman" w:hAnsi="Times New Roman" w:cs="Times New Roman"/>
                  <w:b/>
                  <w:bCs/>
                  <w:color w:val="0000FF"/>
                  <w:sz w:val="24"/>
                  <w:szCs w:val="24"/>
                  <w:u w:val="single"/>
                </w:rPr>
                <w:br/>
                <w:t>access</w:t>
              </w:r>
              <w:r w:rsidRPr="00401964">
                <w:rPr>
                  <w:rFonts w:ascii="Times New Roman" w:eastAsia="Times New Roman" w:hAnsi="Times New Roman" w:cs="Times New Roman"/>
                  <w:b/>
                  <w:bCs/>
                  <w:color w:val="0000FF"/>
                  <w:sz w:val="24"/>
                  <w:szCs w:val="24"/>
                  <w:u w:val="single"/>
                </w:rPr>
                <w:br/>
                <w:t>authentication</w:t>
              </w:r>
            </w:hyperlink>
          </w:p>
        </w:tc>
        <w:tc>
          <w:tcPr>
            <w:tcW w:w="0" w:type="auto"/>
            <w:vAlign w:val="center"/>
            <w:hideMark/>
          </w:tcPr>
          <w:p w:rsidR="00401964" w:rsidRPr="00401964" w:rsidRDefault="00401964" w:rsidP="00401964">
            <w:pPr>
              <w:spacing w:after="0" w:line="240" w:lineRule="auto"/>
              <w:jc w:val="center"/>
              <w:rPr>
                <w:rFonts w:ascii="Times New Roman" w:eastAsia="Times New Roman" w:hAnsi="Times New Roman" w:cs="Times New Roman"/>
                <w:b/>
                <w:bCs/>
                <w:sz w:val="24"/>
                <w:szCs w:val="24"/>
              </w:rPr>
            </w:pPr>
            <w:hyperlink r:id="rId984" w:tooltip="Digest access authentication" w:history="1">
              <w:r w:rsidRPr="00401964">
                <w:rPr>
                  <w:rFonts w:ascii="Times New Roman" w:eastAsia="Times New Roman" w:hAnsi="Times New Roman" w:cs="Times New Roman"/>
                  <w:b/>
                  <w:bCs/>
                  <w:color w:val="0000FF"/>
                  <w:sz w:val="24"/>
                  <w:szCs w:val="24"/>
                  <w:u w:val="single"/>
                </w:rPr>
                <w:t>digest</w:t>
              </w:r>
              <w:r w:rsidRPr="00401964">
                <w:rPr>
                  <w:rFonts w:ascii="Times New Roman" w:eastAsia="Times New Roman" w:hAnsi="Times New Roman" w:cs="Times New Roman"/>
                  <w:b/>
                  <w:bCs/>
                  <w:color w:val="0000FF"/>
                  <w:sz w:val="24"/>
                  <w:szCs w:val="24"/>
                  <w:u w:val="single"/>
                </w:rPr>
                <w:br/>
                <w:t>access</w:t>
              </w:r>
              <w:r w:rsidRPr="00401964">
                <w:rPr>
                  <w:rFonts w:ascii="Times New Roman" w:eastAsia="Times New Roman" w:hAnsi="Times New Roman" w:cs="Times New Roman"/>
                  <w:b/>
                  <w:bCs/>
                  <w:color w:val="0000FF"/>
                  <w:sz w:val="24"/>
                  <w:szCs w:val="24"/>
                  <w:u w:val="single"/>
                </w:rPr>
                <w:br/>
                <w:t>authentication</w:t>
              </w:r>
            </w:hyperlink>
          </w:p>
        </w:tc>
        <w:tc>
          <w:tcPr>
            <w:tcW w:w="0" w:type="auto"/>
            <w:vAlign w:val="center"/>
            <w:hideMark/>
          </w:tcPr>
          <w:p w:rsidR="00401964" w:rsidRPr="00401964" w:rsidRDefault="00401964" w:rsidP="00401964">
            <w:pPr>
              <w:spacing w:after="0" w:line="240" w:lineRule="auto"/>
              <w:jc w:val="center"/>
              <w:rPr>
                <w:rFonts w:ascii="Times New Roman" w:eastAsia="Times New Roman" w:hAnsi="Times New Roman" w:cs="Times New Roman"/>
                <w:b/>
                <w:bCs/>
                <w:sz w:val="24"/>
                <w:szCs w:val="24"/>
              </w:rPr>
            </w:pPr>
            <w:hyperlink r:id="rId985" w:tooltip="Transport Layer Security" w:history="1">
              <w:r w:rsidRPr="00401964">
                <w:rPr>
                  <w:rFonts w:ascii="Times New Roman" w:eastAsia="Times New Roman" w:hAnsi="Times New Roman" w:cs="Times New Roman"/>
                  <w:b/>
                  <w:bCs/>
                  <w:color w:val="0000FF"/>
                  <w:sz w:val="24"/>
                  <w:szCs w:val="24"/>
                  <w:u w:val="single"/>
                </w:rPr>
                <w:t>SSL/TLS</w:t>
              </w:r>
            </w:hyperlink>
            <w:r w:rsidRPr="00401964">
              <w:rPr>
                <w:rFonts w:ascii="Times New Roman" w:eastAsia="Times New Roman" w:hAnsi="Times New Roman" w:cs="Times New Roman"/>
                <w:b/>
                <w:bCs/>
                <w:sz w:val="24"/>
                <w:szCs w:val="24"/>
              </w:rPr>
              <w:br/>
            </w:r>
            <w:hyperlink r:id="rId986" w:tooltip="HTTP Secure" w:history="1">
              <w:r w:rsidRPr="00401964">
                <w:rPr>
                  <w:rFonts w:ascii="Times New Roman" w:eastAsia="Times New Roman" w:hAnsi="Times New Roman" w:cs="Times New Roman"/>
                  <w:b/>
                  <w:bCs/>
                  <w:color w:val="0000FF"/>
                  <w:sz w:val="24"/>
                  <w:szCs w:val="24"/>
                  <w:u w:val="single"/>
                </w:rPr>
                <w:t>https</w:t>
              </w:r>
            </w:hyperlink>
          </w:p>
        </w:tc>
        <w:tc>
          <w:tcPr>
            <w:tcW w:w="0" w:type="auto"/>
            <w:vAlign w:val="center"/>
            <w:hideMark/>
          </w:tcPr>
          <w:p w:rsidR="00401964" w:rsidRPr="00401964" w:rsidRDefault="00401964" w:rsidP="00401964">
            <w:pPr>
              <w:spacing w:after="0" w:line="240" w:lineRule="auto"/>
              <w:jc w:val="center"/>
              <w:rPr>
                <w:rFonts w:ascii="Times New Roman" w:eastAsia="Times New Roman" w:hAnsi="Times New Roman" w:cs="Times New Roman"/>
                <w:b/>
                <w:bCs/>
                <w:sz w:val="24"/>
                <w:szCs w:val="24"/>
              </w:rPr>
            </w:pPr>
            <w:hyperlink r:id="rId987" w:tooltip="Shared web hosting service" w:history="1">
              <w:r w:rsidRPr="00401964">
                <w:rPr>
                  <w:rFonts w:ascii="Times New Roman" w:eastAsia="Times New Roman" w:hAnsi="Times New Roman" w:cs="Times New Roman"/>
                  <w:b/>
                  <w:bCs/>
                  <w:color w:val="0000FF"/>
                  <w:sz w:val="24"/>
                  <w:szCs w:val="24"/>
                  <w:u w:val="single"/>
                </w:rPr>
                <w:t>virtual</w:t>
              </w:r>
              <w:r w:rsidRPr="00401964">
                <w:rPr>
                  <w:rFonts w:ascii="Times New Roman" w:eastAsia="Times New Roman" w:hAnsi="Times New Roman" w:cs="Times New Roman"/>
                  <w:b/>
                  <w:bCs/>
                  <w:color w:val="0000FF"/>
                  <w:sz w:val="24"/>
                  <w:szCs w:val="24"/>
                  <w:u w:val="single"/>
                </w:rPr>
                <w:br/>
                <w:t>hosting</w:t>
              </w:r>
            </w:hyperlink>
          </w:p>
        </w:tc>
        <w:tc>
          <w:tcPr>
            <w:tcW w:w="0" w:type="auto"/>
            <w:vAlign w:val="center"/>
            <w:hideMark/>
          </w:tcPr>
          <w:p w:rsidR="00401964" w:rsidRPr="00401964" w:rsidRDefault="00401964" w:rsidP="00401964">
            <w:pPr>
              <w:spacing w:after="0" w:line="240" w:lineRule="auto"/>
              <w:jc w:val="center"/>
              <w:rPr>
                <w:rFonts w:ascii="Times New Roman" w:eastAsia="Times New Roman" w:hAnsi="Times New Roman" w:cs="Times New Roman"/>
                <w:b/>
                <w:bCs/>
                <w:sz w:val="24"/>
                <w:szCs w:val="24"/>
              </w:rPr>
            </w:pPr>
            <w:hyperlink r:id="rId988" w:tooltip="Common Gateway Interface" w:history="1">
              <w:r w:rsidRPr="00401964">
                <w:rPr>
                  <w:rFonts w:ascii="Times New Roman" w:eastAsia="Times New Roman" w:hAnsi="Times New Roman" w:cs="Times New Roman"/>
                  <w:b/>
                  <w:bCs/>
                  <w:color w:val="0000FF"/>
                  <w:sz w:val="24"/>
                  <w:szCs w:val="24"/>
                  <w:u w:val="single"/>
                </w:rPr>
                <w:t>CGI</w:t>
              </w:r>
            </w:hyperlink>
          </w:p>
        </w:tc>
        <w:tc>
          <w:tcPr>
            <w:tcW w:w="0" w:type="auto"/>
            <w:vAlign w:val="center"/>
            <w:hideMark/>
          </w:tcPr>
          <w:p w:rsidR="00401964" w:rsidRPr="00401964" w:rsidRDefault="00401964" w:rsidP="00401964">
            <w:pPr>
              <w:spacing w:after="0" w:line="240" w:lineRule="auto"/>
              <w:jc w:val="center"/>
              <w:rPr>
                <w:rFonts w:ascii="Times New Roman" w:eastAsia="Times New Roman" w:hAnsi="Times New Roman" w:cs="Times New Roman"/>
                <w:b/>
                <w:bCs/>
                <w:sz w:val="24"/>
                <w:szCs w:val="24"/>
              </w:rPr>
            </w:pPr>
            <w:hyperlink r:id="rId989" w:tooltip="FastCGI" w:history="1">
              <w:r w:rsidRPr="00401964">
                <w:rPr>
                  <w:rFonts w:ascii="Times New Roman" w:eastAsia="Times New Roman" w:hAnsi="Times New Roman" w:cs="Times New Roman"/>
                  <w:b/>
                  <w:bCs/>
                  <w:color w:val="0000FF"/>
                  <w:sz w:val="24"/>
                  <w:szCs w:val="24"/>
                  <w:u w:val="single"/>
                </w:rPr>
                <w:t>FCGI</w:t>
              </w:r>
            </w:hyperlink>
          </w:p>
        </w:tc>
        <w:tc>
          <w:tcPr>
            <w:tcW w:w="0" w:type="auto"/>
            <w:vAlign w:val="center"/>
            <w:hideMark/>
          </w:tcPr>
          <w:p w:rsidR="00401964" w:rsidRPr="00401964" w:rsidRDefault="00401964" w:rsidP="00401964">
            <w:pPr>
              <w:spacing w:after="0" w:line="240" w:lineRule="auto"/>
              <w:jc w:val="center"/>
              <w:rPr>
                <w:rFonts w:ascii="Times New Roman" w:eastAsia="Times New Roman" w:hAnsi="Times New Roman" w:cs="Times New Roman"/>
                <w:b/>
                <w:bCs/>
                <w:sz w:val="24"/>
                <w:szCs w:val="24"/>
              </w:rPr>
            </w:pPr>
            <w:hyperlink r:id="rId990" w:tooltip="Simple Common Gateway Interface" w:history="1">
              <w:r w:rsidRPr="00401964">
                <w:rPr>
                  <w:rFonts w:ascii="Times New Roman" w:eastAsia="Times New Roman" w:hAnsi="Times New Roman" w:cs="Times New Roman"/>
                  <w:b/>
                  <w:bCs/>
                  <w:color w:val="0000FF"/>
                  <w:sz w:val="24"/>
                  <w:szCs w:val="24"/>
                  <w:u w:val="single"/>
                </w:rPr>
                <w:t>SCGI</w:t>
              </w:r>
            </w:hyperlink>
          </w:p>
        </w:tc>
        <w:tc>
          <w:tcPr>
            <w:tcW w:w="0" w:type="auto"/>
            <w:vAlign w:val="center"/>
            <w:hideMark/>
          </w:tcPr>
          <w:p w:rsidR="00401964" w:rsidRPr="00401964" w:rsidRDefault="00401964" w:rsidP="00401964">
            <w:pPr>
              <w:spacing w:after="0" w:line="240" w:lineRule="auto"/>
              <w:jc w:val="center"/>
              <w:rPr>
                <w:rFonts w:ascii="Times New Roman" w:eastAsia="Times New Roman" w:hAnsi="Times New Roman" w:cs="Times New Roman"/>
                <w:b/>
                <w:bCs/>
                <w:sz w:val="24"/>
                <w:szCs w:val="24"/>
              </w:rPr>
            </w:pPr>
            <w:hyperlink r:id="rId991" w:tooltip="Web Server Gateway Interface" w:history="1">
              <w:r w:rsidRPr="00401964">
                <w:rPr>
                  <w:rFonts w:ascii="Times New Roman" w:eastAsia="Times New Roman" w:hAnsi="Times New Roman" w:cs="Times New Roman"/>
                  <w:b/>
                  <w:bCs/>
                  <w:color w:val="0000FF"/>
                  <w:sz w:val="24"/>
                  <w:szCs w:val="24"/>
                  <w:u w:val="single"/>
                </w:rPr>
                <w:t>WSGI</w:t>
              </w:r>
            </w:hyperlink>
          </w:p>
        </w:tc>
        <w:tc>
          <w:tcPr>
            <w:tcW w:w="0" w:type="auto"/>
            <w:vAlign w:val="center"/>
            <w:hideMark/>
          </w:tcPr>
          <w:p w:rsidR="00401964" w:rsidRPr="00401964" w:rsidRDefault="00401964" w:rsidP="00401964">
            <w:pPr>
              <w:spacing w:after="0" w:line="240" w:lineRule="auto"/>
              <w:jc w:val="center"/>
              <w:rPr>
                <w:rFonts w:ascii="Times New Roman" w:eastAsia="Times New Roman" w:hAnsi="Times New Roman" w:cs="Times New Roman"/>
                <w:b/>
                <w:bCs/>
                <w:sz w:val="24"/>
                <w:szCs w:val="24"/>
              </w:rPr>
            </w:pPr>
            <w:hyperlink r:id="rId992" w:tooltip="Java Servlets" w:history="1">
              <w:r w:rsidRPr="00401964">
                <w:rPr>
                  <w:rFonts w:ascii="Times New Roman" w:eastAsia="Times New Roman" w:hAnsi="Times New Roman" w:cs="Times New Roman"/>
                  <w:b/>
                  <w:bCs/>
                  <w:color w:val="0000FF"/>
                  <w:sz w:val="24"/>
                  <w:szCs w:val="24"/>
                  <w:u w:val="single"/>
                </w:rPr>
                <w:t>Java</w:t>
              </w:r>
              <w:r w:rsidRPr="00401964">
                <w:rPr>
                  <w:rFonts w:ascii="Times New Roman" w:eastAsia="Times New Roman" w:hAnsi="Times New Roman" w:cs="Times New Roman"/>
                  <w:b/>
                  <w:bCs/>
                  <w:color w:val="0000FF"/>
                  <w:sz w:val="24"/>
                  <w:szCs w:val="24"/>
                  <w:u w:val="single"/>
                </w:rPr>
                <w:br/>
                <w:t>Servlets</w:t>
              </w:r>
            </w:hyperlink>
          </w:p>
        </w:tc>
        <w:tc>
          <w:tcPr>
            <w:tcW w:w="0" w:type="auto"/>
            <w:vAlign w:val="center"/>
            <w:hideMark/>
          </w:tcPr>
          <w:p w:rsidR="00401964" w:rsidRPr="00401964" w:rsidRDefault="00401964" w:rsidP="00401964">
            <w:pPr>
              <w:spacing w:after="0" w:line="240" w:lineRule="auto"/>
              <w:jc w:val="center"/>
              <w:rPr>
                <w:rFonts w:ascii="Times New Roman" w:eastAsia="Times New Roman" w:hAnsi="Times New Roman" w:cs="Times New Roman"/>
                <w:b/>
                <w:bCs/>
                <w:sz w:val="24"/>
                <w:szCs w:val="24"/>
              </w:rPr>
            </w:pPr>
            <w:hyperlink r:id="rId993" w:tooltip="Server Side Includes" w:history="1">
              <w:r w:rsidRPr="00401964">
                <w:rPr>
                  <w:rFonts w:ascii="Times New Roman" w:eastAsia="Times New Roman" w:hAnsi="Times New Roman" w:cs="Times New Roman"/>
                  <w:b/>
                  <w:bCs/>
                  <w:color w:val="0000FF"/>
                  <w:sz w:val="24"/>
                  <w:szCs w:val="24"/>
                  <w:u w:val="single"/>
                </w:rPr>
                <w:t>SSI</w:t>
              </w:r>
            </w:hyperlink>
          </w:p>
        </w:tc>
        <w:tc>
          <w:tcPr>
            <w:tcW w:w="0" w:type="auto"/>
            <w:vAlign w:val="center"/>
            <w:hideMark/>
          </w:tcPr>
          <w:p w:rsidR="00401964" w:rsidRPr="00401964" w:rsidRDefault="00401964" w:rsidP="00401964">
            <w:pPr>
              <w:spacing w:after="0" w:line="240" w:lineRule="auto"/>
              <w:jc w:val="center"/>
              <w:rPr>
                <w:rFonts w:ascii="Times New Roman" w:eastAsia="Times New Roman" w:hAnsi="Times New Roman" w:cs="Times New Roman"/>
                <w:b/>
                <w:bCs/>
                <w:sz w:val="24"/>
                <w:szCs w:val="24"/>
              </w:rPr>
            </w:pPr>
            <w:hyperlink r:id="rId994" w:tooltip="Internet Server Application Programming Interface" w:history="1">
              <w:r w:rsidRPr="00401964">
                <w:rPr>
                  <w:rFonts w:ascii="Times New Roman" w:eastAsia="Times New Roman" w:hAnsi="Times New Roman" w:cs="Times New Roman"/>
                  <w:b/>
                  <w:bCs/>
                  <w:color w:val="0000FF"/>
                  <w:sz w:val="24"/>
                  <w:szCs w:val="24"/>
                  <w:u w:val="single"/>
                </w:rPr>
                <w:t>ISAPI</w:t>
              </w:r>
            </w:hyperlink>
          </w:p>
        </w:tc>
        <w:tc>
          <w:tcPr>
            <w:tcW w:w="0" w:type="auto"/>
            <w:vAlign w:val="center"/>
            <w:hideMark/>
          </w:tcPr>
          <w:p w:rsidR="00401964" w:rsidRPr="00401964" w:rsidRDefault="00401964" w:rsidP="00401964">
            <w:pPr>
              <w:spacing w:after="0" w:line="240" w:lineRule="auto"/>
              <w:jc w:val="center"/>
              <w:rPr>
                <w:rFonts w:ascii="Times New Roman" w:eastAsia="Times New Roman" w:hAnsi="Times New Roman" w:cs="Times New Roman"/>
                <w:b/>
                <w:bCs/>
                <w:sz w:val="24"/>
                <w:szCs w:val="24"/>
              </w:rPr>
            </w:pPr>
            <w:hyperlink r:id="rId995" w:anchor="Server-side_JavaScript" w:tooltip="JavaScript" w:history="1">
              <w:r w:rsidRPr="00401964">
                <w:rPr>
                  <w:rFonts w:ascii="Times New Roman" w:eastAsia="Times New Roman" w:hAnsi="Times New Roman" w:cs="Times New Roman"/>
                  <w:b/>
                  <w:bCs/>
                  <w:color w:val="0000FF"/>
                  <w:sz w:val="24"/>
                  <w:szCs w:val="24"/>
                  <w:u w:val="single"/>
                </w:rPr>
                <w:t>SSJS</w:t>
              </w:r>
            </w:hyperlink>
          </w:p>
        </w:tc>
        <w:tc>
          <w:tcPr>
            <w:tcW w:w="0" w:type="auto"/>
            <w:vAlign w:val="center"/>
            <w:hideMark/>
          </w:tcPr>
          <w:p w:rsidR="00401964" w:rsidRPr="00401964" w:rsidRDefault="00401964" w:rsidP="00401964">
            <w:pPr>
              <w:spacing w:after="0" w:line="240" w:lineRule="auto"/>
              <w:jc w:val="center"/>
              <w:rPr>
                <w:rFonts w:ascii="Times New Roman" w:eastAsia="Times New Roman" w:hAnsi="Times New Roman" w:cs="Times New Roman"/>
                <w:b/>
                <w:bCs/>
                <w:sz w:val="24"/>
                <w:szCs w:val="24"/>
              </w:rPr>
            </w:pPr>
            <w:r w:rsidRPr="00401964">
              <w:rPr>
                <w:rFonts w:ascii="Times New Roman" w:eastAsia="Times New Roman" w:hAnsi="Times New Roman" w:cs="Times New Roman"/>
                <w:b/>
                <w:bCs/>
                <w:sz w:val="24"/>
                <w:szCs w:val="24"/>
              </w:rPr>
              <w:t xml:space="preserve">Runs in </w:t>
            </w:r>
            <w:hyperlink r:id="rId996" w:tooltip="User space" w:history="1">
              <w:r w:rsidRPr="00401964">
                <w:rPr>
                  <w:rFonts w:ascii="Times New Roman" w:eastAsia="Times New Roman" w:hAnsi="Times New Roman" w:cs="Times New Roman"/>
                  <w:b/>
                  <w:bCs/>
                  <w:color w:val="0000FF"/>
                  <w:sz w:val="24"/>
                  <w:szCs w:val="24"/>
                  <w:u w:val="single"/>
                </w:rPr>
                <w:t>user space</w:t>
              </w:r>
            </w:hyperlink>
            <w:r w:rsidRPr="00401964">
              <w:rPr>
                <w:rFonts w:ascii="Times New Roman" w:eastAsia="Times New Roman" w:hAnsi="Times New Roman" w:cs="Times New Roman"/>
                <w:b/>
                <w:bCs/>
                <w:sz w:val="24"/>
                <w:szCs w:val="24"/>
              </w:rPr>
              <w:br/>
              <w:t xml:space="preserve">or </w:t>
            </w:r>
            <w:hyperlink r:id="rId997" w:tooltip="Kernel space" w:history="1">
              <w:r w:rsidRPr="00401964">
                <w:rPr>
                  <w:rFonts w:ascii="Times New Roman" w:eastAsia="Times New Roman" w:hAnsi="Times New Roman" w:cs="Times New Roman"/>
                  <w:b/>
                  <w:bCs/>
                  <w:color w:val="0000FF"/>
                  <w:sz w:val="24"/>
                  <w:szCs w:val="24"/>
                  <w:u w:val="single"/>
                </w:rPr>
                <w:t>kernel space</w:t>
              </w:r>
            </w:hyperlink>
          </w:p>
        </w:tc>
        <w:tc>
          <w:tcPr>
            <w:tcW w:w="0" w:type="auto"/>
            <w:vAlign w:val="center"/>
            <w:hideMark/>
          </w:tcPr>
          <w:p w:rsidR="00401964" w:rsidRPr="00401964" w:rsidRDefault="00401964" w:rsidP="00401964">
            <w:pPr>
              <w:spacing w:after="0" w:line="240" w:lineRule="auto"/>
              <w:jc w:val="center"/>
              <w:rPr>
                <w:rFonts w:ascii="Times New Roman" w:eastAsia="Times New Roman" w:hAnsi="Times New Roman" w:cs="Times New Roman"/>
                <w:b/>
                <w:bCs/>
                <w:sz w:val="24"/>
                <w:szCs w:val="24"/>
              </w:rPr>
            </w:pPr>
            <w:r w:rsidRPr="00401964">
              <w:rPr>
                <w:rFonts w:ascii="Times New Roman" w:eastAsia="Times New Roman" w:hAnsi="Times New Roman" w:cs="Times New Roman"/>
                <w:b/>
                <w:bCs/>
                <w:sz w:val="24"/>
                <w:szCs w:val="24"/>
              </w:rPr>
              <w:t>Administration</w:t>
            </w:r>
            <w:r w:rsidRPr="00401964">
              <w:rPr>
                <w:rFonts w:ascii="Times New Roman" w:eastAsia="Times New Roman" w:hAnsi="Times New Roman" w:cs="Times New Roman"/>
                <w:b/>
                <w:bCs/>
                <w:sz w:val="24"/>
                <w:szCs w:val="24"/>
              </w:rPr>
              <w:br/>
              <w:t>console</w:t>
            </w:r>
          </w:p>
        </w:tc>
        <w:tc>
          <w:tcPr>
            <w:tcW w:w="0" w:type="auto"/>
            <w:vAlign w:val="center"/>
            <w:hideMark/>
          </w:tcPr>
          <w:p w:rsidR="00401964" w:rsidRPr="00401964" w:rsidRDefault="00401964" w:rsidP="00401964">
            <w:pPr>
              <w:spacing w:after="0" w:line="240" w:lineRule="auto"/>
              <w:jc w:val="center"/>
              <w:rPr>
                <w:rFonts w:ascii="Times New Roman" w:eastAsia="Times New Roman" w:hAnsi="Times New Roman" w:cs="Times New Roman"/>
                <w:b/>
                <w:bCs/>
                <w:sz w:val="24"/>
                <w:szCs w:val="24"/>
              </w:rPr>
            </w:pPr>
            <w:r w:rsidRPr="00401964">
              <w:rPr>
                <w:rFonts w:ascii="Times New Roman" w:eastAsia="Times New Roman" w:hAnsi="Times New Roman" w:cs="Times New Roman"/>
                <w:b/>
                <w:bCs/>
                <w:sz w:val="24"/>
                <w:szCs w:val="24"/>
              </w:rPr>
              <w:t>IPv6</w:t>
            </w:r>
          </w:p>
        </w:tc>
        <w:tc>
          <w:tcPr>
            <w:tcW w:w="0" w:type="auto"/>
            <w:vAlign w:val="center"/>
            <w:hideMark/>
          </w:tcPr>
          <w:p w:rsidR="00401964" w:rsidRPr="00401964" w:rsidRDefault="00401964" w:rsidP="00401964">
            <w:pPr>
              <w:spacing w:after="0" w:line="240" w:lineRule="auto"/>
              <w:jc w:val="center"/>
              <w:rPr>
                <w:rFonts w:ascii="Times New Roman" w:eastAsia="Times New Roman" w:hAnsi="Times New Roman" w:cs="Times New Roman"/>
                <w:b/>
                <w:bCs/>
                <w:sz w:val="24"/>
                <w:szCs w:val="24"/>
              </w:rPr>
            </w:pPr>
            <w:hyperlink r:id="rId998" w:tooltip="HTTP/2" w:history="1">
              <w:r w:rsidRPr="00401964">
                <w:rPr>
                  <w:rFonts w:ascii="Times New Roman" w:eastAsia="Times New Roman" w:hAnsi="Times New Roman" w:cs="Times New Roman"/>
                  <w:b/>
                  <w:bCs/>
                  <w:color w:val="0000FF"/>
                  <w:sz w:val="24"/>
                  <w:szCs w:val="24"/>
                  <w:u w:val="single"/>
                </w:rPr>
                <w:t>HTTP/2</w:t>
              </w:r>
            </w:hyperlink>
          </w:p>
        </w:tc>
      </w:tr>
      <w:tr w:rsidR="00401964" w:rsidRPr="00401964" w:rsidTr="00401964">
        <w:trPr>
          <w:tblCellSpacing w:w="15" w:type="dxa"/>
        </w:trPr>
        <w:tc>
          <w:tcPr>
            <w:tcW w:w="0" w:type="auto"/>
            <w:vAlign w:val="center"/>
            <w:hideMark/>
          </w:tcPr>
          <w:p w:rsidR="00401964" w:rsidRPr="00401964" w:rsidRDefault="00401964" w:rsidP="00401964">
            <w:pPr>
              <w:spacing w:after="0" w:line="240" w:lineRule="auto"/>
              <w:rPr>
                <w:rFonts w:ascii="Times New Roman" w:eastAsia="Times New Roman" w:hAnsi="Times New Roman" w:cs="Times New Roman"/>
                <w:b/>
                <w:bCs/>
                <w:sz w:val="24"/>
                <w:szCs w:val="24"/>
              </w:rPr>
            </w:pPr>
            <w:hyperlink r:id="rId999" w:tooltip="AOLserver" w:history="1">
              <w:r w:rsidRPr="00401964">
                <w:rPr>
                  <w:rFonts w:ascii="Times New Roman" w:eastAsia="Times New Roman" w:hAnsi="Times New Roman" w:cs="Times New Roman"/>
                  <w:b/>
                  <w:bCs/>
                  <w:color w:val="0000FF"/>
                  <w:sz w:val="24"/>
                  <w:szCs w:val="24"/>
                  <w:u w:val="single"/>
                </w:rPr>
                <w:t>AOLserver</w:t>
              </w:r>
            </w:hyperlink>
          </w:p>
        </w:tc>
        <w:tc>
          <w:tcPr>
            <w:tcW w:w="0" w:type="auto"/>
            <w:shd w:val="clear" w:color="auto" w:fill="99FF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Yes</w:t>
            </w:r>
          </w:p>
        </w:tc>
        <w:tc>
          <w:tcPr>
            <w:tcW w:w="0" w:type="auto"/>
            <w:shd w:val="clear" w:color="auto" w:fill="FF99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No</w:t>
            </w:r>
          </w:p>
        </w:tc>
        <w:tc>
          <w:tcPr>
            <w:tcW w:w="0" w:type="auto"/>
            <w:shd w:val="clear" w:color="auto" w:fill="99FF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Yes</w:t>
            </w:r>
            <w:hyperlink r:id="rId1000" w:anchor="cite_note-RSA_BSAFE-3" w:history="1">
              <w:r w:rsidRPr="00401964">
                <w:rPr>
                  <w:rFonts w:ascii="Times New Roman" w:eastAsia="Times New Roman" w:hAnsi="Times New Roman" w:cs="Times New Roman"/>
                  <w:color w:val="0000FF"/>
                  <w:sz w:val="24"/>
                  <w:szCs w:val="24"/>
                  <w:u w:val="single"/>
                  <w:vertAlign w:val="superscript"/>
                </w:rPr>
                <w:t>[b]</w:t>
              </w:r>
            </w:hyperlink>
            <w:hyperlink r:id="rId1001" w:anchor="cite_note-openSSL-4" w:history="1">
              <w:r w:rsidRPr="00401964">
                <w:rPr>
                  <w:rFonts w:ascii="Times New Roman" w:eastAsia="Times New Roman" w:hAnsi="Times New Roman" w:cs="Times New Roman"/>
                  <w:color w:val="0000FF"/>
                  <w:sz w:val="24"/>
                  <w:szCs w:val="24"/>
                  <w:u w:val="single"/>
                  <w:vertAlign w:val="superscript"/>
                </w:rPr>
                <w:t>[c]</w:t>
              </w:r>
            </w:hyperlink>
            <w:hyperlink r:id="rId1002" w:anchor="cite_note-NSS-5" w:history="1">
              <w:r w:rsidRPr="00401964">
                <w:rPr>
                  <w:rFonts w:ascii="Times New Roman" w:eastAsia="Times New Roman" w:hAnsi="Times New Roman" w:cs="Times New Roman"/>
                  <w:color w:val="0000FF"/>
                  <w:sz w:val="24"/>
                  <w:szCs w:val="24"/>
                  <w:u w:val="single"/>
                  <w:vertAlign w:val="superscript"/>
                </w:rPr>
                <w:t>[d]</w:t>
              </w:r>
            </w:hyperlink>
            <w:hyperlink r:id="rId1003" w:anchor="cite_note-6" w:history="1">
              <w:r w:rsidRPr="00401964">
                <w:rPr>
                  <w:rFonts w:ascii="Times New Roman" w:eastAsia="Times New Roman" w:hAnsi="Times New Roman" w:cs="Times New Roman"/>
                  <w:color w:val="0000FF"/>
                  <w:sz w:val="24"/>
                  <w:szCs w:val="24"/>
                  <w:u w:val="single"/>
                  <w:vertAlign w:val="superscript"/>
                </w:rPr>
                <w:t>[2]</w:t>
              </w:r>
            </w:hyperlink>
          </w:p>
        </w:tc>
        <w:tc>
          <w:tcPr>
            <w:tcW w:w="0" w:type="auto"/>
            <w:shd w:val="clear" w:color="auto" w:fill="99FF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Yes</w:t>
            </w:r>
          </w:p>
        </w:tc>
        <w:tc>
          <w:tcPr>
            <w:tcW w:w="0" w:type="auto"/>
            <w:shd w:val="clear" w:color="auto" w:fill="99FF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Yes</w:t>
            </w:r>
          </w:p>
        </w:tc>
        <w:tc>
          <w:tcPr>
            <w:tcW w:w="0" w:type="auto"/>
            <w:shd w:val="clear" w:color="auto" w:fill="FF99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No</w:t>
            </w:r>
          </w:p>
        </w:tc>
        <w:tc>
          <w:tcPr>
            <w:tcW w:w="0" w:type="auto"/>
            <w:shd w:val="clear" w:color="auto" w:fill="ECECEC"/>
            <w:vAlign w:val="center"/>
            <w:hideMark/>
          </w:tcPr>
          <w:p w:rsidR="00401964" w:rsidRPr="00401964" w:rsidRDefault="00401964" w:rsidP="00401964">
            <w:pPr>
              <w:spacing w:after="0" w:line="240" w:lineRule="auto"/>
              <w:jc w:val="center"/>
              <w:rPr>
                <w:rFonts w:ascii="Times New Roman" w:eastAsia="Times New Roman" w:hAnsi="Times New Roman" w:cs="Times New Roman"/>
                <w:color w:val="2C2C2C"/>
                <w:sz w:val="20"/>
                <w:szCs w:val="20"/>
              </w:rPr>
            </w:pPr>
            <w:r w:rsidRPr="00401964">
              <w:rPr>
                <w:rFonts w:ascii="Times New Roman" w:eastAsia="Times New Roman" w:hAnsi="Times New Roman" w:cs="Times New Roman"/>
                <w:color w:val="2C2C2C"/>
                <w:sz w:val="20"/>
                <w:szCs w:val="20"/>
              </w:rPr>
              <w:t>Unknown</w:t>
            </w:r>
          </w:p>
        </w:tc>
        <w:tc>
          <w:tcPr>
            <w:tcW w:w="0" w:type="auto"/>
            <w:shd w:val="clear" w:color="auto" w:fill="FF99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No</w:t>
            </w:r>
          </w:p>
        </w:tc>
        <w:tc>
          <w:tcPr>
            <w:tcW w:w="0" w:type="auto"/>
            <w:shd w:val="clear" w:color="auto" w:fill="FF99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No</w:t>
            </w:r>
          </w:p>
        </w:tc>
        <w:tc>
          <w:tcPr>
            <w:tcW w:w="0" w:type="auto"/>
            <w:shd w:val="clear" w:color="auto" w:fill="99FF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Yes</w:t>
            </w:r>
          </w:p>
        </w:tc>
        <w:tc>
          <w:tcPr>
            <w:tcW w:w="0" w:type="auto"/>
            <w:shd w:val="clear" w:color="auto" w:fill="ECECEC"/>
            <w:vAlign w:val="center"/>
            <w:hideMark/>
          </w:tcPr>
          <w:p w:rsidR="00401964" w:rsidRPr="00401964" w:rsidRDefault="00401964" w:rsidP="00401964">
            <w:pPr>
              <w:spacing w:after="0" w:line="240" w:lineRule="auto"/>
              <w:jc w:val="center"/>
              <w:rPr>
                <w:rFonts w:ascii="Times New Roman" w:eastAsia="Times New Roman" w:hAnsi="Times New Roman" w:cs="Times New Roman"/>
                <w:color w:val="2C2C2C"/>
                <w:sz w:val="20"/>
                <w:szCs w:val="20"/>
              </w:rPr>
            </w:pPr>
            <w:r w:rsidRPr="00401964">
              <w:rPr>
                <w:rFonts w:ascii="Times New Roman" w:eastAsia="Times New Roman" w:hAnsi="Times New Roman" w:cs="Times New Roman"/>
                <w:color w:val="2C2C2C"/>
                <w:sz w:val="20"/>
                <w:szCs w:val="20"/>
              </w:rPr>
              <w:t>Unknown</w:t>
            </w:r>
          </w:p>
        </w:tc>
        <w:tc>
          <w:tcPr>
            <w:tcW w:w="0" w:type="auto"/>
            <w:shd w:val="clear" w:color="auto" w:fill="ECECEC"/>
            <w:vAlign w:val="center"/>
            <w:hideMark/>
          </w:tcPr>
          <w:p w:rsidR="00401964" w:rsidRPr="00401964" w:rsidRDefault="00401964" w:rsidP="00401964">
            <w:pPr>
              <w:spacing w:after="0" w:line="240" w:lineRule="auto"/>
              <w:jc w:val="center"/>
              <w:rPr>
                <w:rFonts w:ascii="Times New Roman" w:eastAsia="Times New Roman" w:hAnsi="Times New Roman" w:cs="Times New Roman"/>
                <w:color w:val="2C2C2C"/>
                <w:sz w:val="20"/>
                <w:szCs w:val="20"/>
              </w:rPr>
            </w:pPr>
            <w:r w:rsidRPr="00401964">
              <w:rPr>
                <w:rFonts w:ascii="Times New Roman" w:eastAsia="Times New Roman" w:hAnsi="Times New Roman" w:cs="Times New Roman"/>
                <w:color w:val="2C2C2C"/>
                <w:sz w:val="20"/>
                <w:szCs w:val="20"/>
              </w:rPr>
              <w:t>Unknown</w:t>
            </w:r>
          </w:p>
        </w:tc>
        <w:tc>
          <w:tcPr>
            <w:tcW w:w="0" w:type="auto"/>
            <w:vAlign w:val="center"/>
            <w:hideMark/>
          </w:tcPr>
          <w:p w:rsidR="00401964" w:rsidRPr="00401964" w:rsidRDefault="00401964" w:rsidP="00401964">
            <w:pPr>
              <w:spacing w:after="0" w:line="240" w:lineRule="auto"/>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user</w:t>
            </w:r>
          </w:p>
        </w:tc>
        <w:tc>
          <w:tcPr>
            <w:tcW w:w="0" w:type="auto"/>
            <w:shd w:val="clear" w:color="auto" w:fill="ECECEC"/>
            <w:vAlign w:val="center"/>
            <w:hideMark/>
          </w:tcPr>
          <w:p w:rsidR="00401964" w:rsidRPr="00401964" w:rsidRDefault="00401964" w:rsidP="00401964">
            <w:pPr>
              <w:spacing w:after="0" w:line="240" w:lineRule="auto"/>
              <w:jc w:val="center"/>
              <w:rPr>
                <w:rFonts w:ascii="Times New Roman" w:eastAsia="Times New Roman" w:hAnsi="Times New Roman" w:cs="Times New Roman"/>
                <w:color w:val="2C2C2C"/>
                <w:sz w:val="20"/>
                <w:szCs w:val="20"/>
              </w:rPr>
            </w:pPr>
            <w:r w:rsidRPr="00401964">
              <w:rPr>
                <w:rFonts w:ascii="Times New Roman" w:eastAsia="Times New Roman" w:hAnsi="Times New Roman" w:cs="Times New Roman"/>
                <w:color w:val="2C2C2C"/>
                <w:sz w:val="20"/>
                <w:szCs w:val="20"/>
              </w:rPr>
              <w:t>Unknown</w:t>
            </w:r>
          </w:p>
        </w:tc>
        <w:tc>
          <w:tcPr>
            <w:tcW w:w="0" w:type="auto"/>
            <w:shd w:val="clear" w:color="auto" w:fill="ECECEC"/>
            <w:vAlign w:val="center"/>
            <w:hideMark/>
          </w:tcPr>
          <w:p w:rsidR="00401964" w:rsidRPr="00401964" w:rsidRDefault="00401964" w:rsidP="00401964">
            <w:pPr>
              <w:spacing w:after="0" w:line="240" w:lineRule="auto"/>
              <w:jc w:val="center"/>
              <w:rPr>
                <w:rFonts w:ascii="Times New Roman" w:eastAsia="Times New Roman" w:hAnsi="Times New Roman" w:cs="Times New Roman"/>
                <w:color w:val="2C2C2C"/>
                <w:sz w:val="20"/>
                <w:szCs w:val="20"/>
              </w:rPr>
            </w:pPr>
            <w:r w:rsidRPr="00401964">
              <w:rPr>
                <w:rFonts w:ascii="Times New Roman" w:eastAsia="Times New Roman" w:hAnsi="Times New Roman" w:cs="Times New Roman"/>
                <w:color w:val="2C2C2C"/>
                <w:sz w:val="20"/>
                <w:szCs w:val="20"/>
              </w:rPr>
              <w:t>Unknown</w:t>
            </w:r>
          </w:p>
        </w:tc>
        <w:tc>
          <w:tcPr>
            <w:tcW w:w="0" w:type="auto"/>
            <w:shd w:val="clear" w:color="auto" w:fill="ECECEC"/>
            <w:vAlign w:val="center"/>
            <w:hideMark/>
          </w:tcPr>
          <w:p w:rsidR="00401964" w:rsidRPr="00401964" w:rsidRDefault="00401964" w:rsidP="00401964">
            <w:pPr>
              <w:spacing w:after="0" w:line="240" w:lineRule="auto"/>
              <w:jc w:val="center"/>
              <w:rPr>
                <w:rFonts w:ascii="Times New Roman" w:eastAsia="Times New Roman" w:hAnsi="Times New Roman" w:cs="Times New Roman"/>
                <w:color w:val="2C2C2C"/>
                <w:sz w:val="20"/>
                <w:szCs w:val="20"/>
              </w:rPr>
            </w:pPr>
            <w:r w:rsidRPr="00401964">
              <w:rPr>
                <w:rFonts w:ascii="Times New Roman" w:eastAsia="Times New Roman" w:hAnsi="Times New Roman" w:cs="Times New Roman"/>
                <w:color w:val="2C2C2C"/>
                <w:sz w:val="20"/>
                <w:szCs w:val="20"/>
              </w:rPr>
              <w:t>Unknown</w:t>
            </w:r>
          </w:p>
        </w:tc>
      </w:tr>
      <w:tr w:rsidR="00401964" w:rsidRPr="00401964" w:rsidTr="00401964">
        <w:trPr>
          <w:tblCellSpacing w:w="15" w:type="dxa"/>
        </w:trPr>
        <w:tc>
          <w:tcPr>
            <w:tcW w:w="0" w:type="auto"/>
            <w:vAlign w:val="center"/>
            <w:hideMark/>
          </w:tcPr>
          <w:p w:rsidR="00401964" w:rsidRPr="00401964" w:rsidRDefault="00401964" w:rsidP="00401964">
            <w:pPr>
              <w:spacing w:after="0" w:line="240" w:lineRule="auto"/>
              <w:rPr>
                <w:rFonts w:ascii="Times New Roman" w:eastAsia="Times New Roman" w:hAnsi="Times New Roman" w:cs="Times New Roman"/>
                <w:b/>
                <w:bCs/>
                <w:sz w:val="24"/>
                <w:szCs w:val="24"/>
              </w:rPr>
            </w:pPr>
            <w:hyperlink r:id="rId1004" w:tooltip="Apache HTTP Server" w:history="1">
              <w:r w:rsidRPr="00401964">
                <w:rPr>
                  <w:rFonts w:ascii="Times New Roman" w:eastAsia="Times New Roman" w:hAnsi="Times New Roman" w:cs="Times New Roman"/>
                  <w:b/>
                  <w:bCs/>
                  <w:color w:val="0000FF"/>
                  <w:sz w:val="24"/>
                  <w:szCs w:val="24"/>
                  <w:u w:val="single"/>
                </w:rPr>
                <w:t>Apache HTTP Server</w:t>
              </w:r>
            </w:hyperlink>
          </w:p>
        </w:tc>
        <w:tc>
          <w:tcPr>
            <w:tcW w:w="0" w:type="auto"/>
            <w:shd w:val="clear" w:color="auto" w:fill="99FF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Yes</w:t>
            </w:r>
          </w:p>
        </w:tc>
        <w:tc>
          <w:tcPr>
            <w:tcW w:w="0" w:type="auto"/>
            <w:shd w:val="clear" w:color="auto" w:fill="99FF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Yes</w:t>
            </w:r>
          </w:p>
        </w:tc>
        <w:tc>
          <w:tcPr>
            <w:tcW w:w="0" w:type="auto"/>
            <w:shd w:val="clear" w:color="auto" w:fill="99FF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Yes</w:t>
            </w:r>
            <w:hyperlink r:id="rId1005" w:anchor="cite_note-modules-7" w:history="1">
              <w:r w:rsidRPr="00401964">
                <w:rPr>
                  <w:rFonts w:ascii="Times New Roman" w:eastAsia="Times New Roman" w:hAnsi="Times New Roman" w:cs="Times New Roman"/>
                  <w:color w:val="0000FF"/>
                  <w:sz w:val="24"/>
                  <w:szCs w:val="24"/>
                  <w:u w:val="single"/>
                  <w:vertAlign w:val="superscript"/>
                </w:rPr>
                <w:t>[e]</w:t>
              </w:r>
            </w:hyperlink>
            <w:hyperlink r:id="rId1006" w:anchor="cite_note-openSSL-4" w:history="1">
              <w:r w:rsidRPr="00401964">
                <w:rPr>
                  <w:rFonts w:ascii="Times New Roman" w:eastAsia="Times New Roman" w:hAnsi="Times New Roman" w:cs="Times New Roman"/>
                  <w:color w:val="0000FF"/>
                  <w:sz w:val="24"/>
                  <w:szCs w:val="24"/>
                  <w:u w:val="single"/>
                  <w:vertAlign w:val="superscript"/>
                </w:rPr>
                <w:t>[c]</w:t>
              </w:r>
            </w:hyperlink>
            <w:hyperlink r:id="rId1007" w:anchor="cite_note-8" w:history="1">
              <w:r w:rsidRPr="00401964">
                <w:rPr>
                  <w:rFonts w:ascii="Times New Roman" w:eastAsia="Times New Roman" w:hAnsi="Times New Roman" w:cs="Times New Roman"/>
                  <w:color w:val="0000FF"/>
                  <w:sz w:val="24"/>
                  <w:szCs w:val="24"/>
                  <w:u w:val="single"/>
                  <w:vertAlign w:val="superscript"/>
                </w:rPr>
                <w:t>[3]</w:t>
              </w:r>
            </w:hyperlink>
            <w:hyperlink r:id="rId1008" w:anchor="cite_note-GnuTLS-9" w:history="1">
              <w:r w:rsidRPr="00401964">
                <w:rPr>
                  <w:rFonts w:ascii="Times New Roman" w:eastAsia="Times New Roman" w:hAnsi="Times New Roman" w:cs="Times New Roman"/>
                  <w:color w:val="0000FF"/>
                  <w:sz w:val="24"/>
                  <w:szCs w:val="24"/>
                  <w:u w:val="single"/>
                  <w:vertAlign w:val="superscript"/>
                </w:rPr>
                <w:t>[f]</w:t>
              </w:r>
            </w:hyperlink>
            <w:hyperlink r:id="rId1009" w:anchor="cite_note-10" w:history="1">
              <w:r w:rsidRPr="00401964">
                <w:rPr>
                  <w:rFonts w:ascii="Times New Roman" w:eastAsia="Times New Roman" w:hAnsi="Times New Roman" w:cs="Times New Roman"/>
                  <w:color w:val="0000FF"/>
                  <w:sz w:val="24"/>
                  <w:szCs w:val="24"/>
                  <w:u w:val="single"/>
                  <w:vertAlign w:val="superscript"/>
                </w:rPr>
                <w:t>[4]</w:t>
              </w:r>
            </w:hyperlink>
          </w:p>
        </w:tc>
        <w:tc>
          <w:tcPr>
            <w:tcW w:w="0" w:type="auto"/>
            <w:shd w:val="clear" w:color="auto" w:fill="99FF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Yes</w:t>
            </w:r>
          </w:p>
        </w:tc>
        <w:tc>
          <w:tcPr>
            <w:tcW w:w="0" w:type="auto"/>
            <w:shd w:val="clear" w:color="auto" w:fill="99FF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Yes</w:t>
            </w:r>
          </w:p>
        </w:tc>
        <w:tc>
          <w:tcPr>
            <w:tcW w:w="0" w:type="auto"/>
            <w:shd w:val="clear" w:color="auto" w:fill="99FF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Yes</w:t>
            </w:r>
          </w:p>
        </w:tc>
        <w:tc>
          <w:tcPr>
            <w:tcW w:w="0" w:type="auto"/>
            <w:shd w:val="clear" w:color="auto" w:fill="99FF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Yes</w:t>
            </w:r>
          </w:p>
        </w:tc>
        <w:tc>
          <w:tcPr>
            <w:tcW w:w="0" w:type="auto"/>
            <w:shd w:val="clear" w:color="auto" w:fill="99FF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Yes</w:t>
            </w:r>
            <w:hyperlink r:id="rId1010" w:anchor="cite_note-modules-7" w:history="1">
              <w:r w:rsidRPr="00401964">
                <w:rPr>
                  <w:rFonts w:ascii="Times New Roman" w:eastAsia="Times New Roman" w:hAnsi="Times New Roman" w:cs="Times New Roman"/>
                  <w:color w:val="0000FF"/>
                  <w:sz w:val="24"/>
                  <w:szCs w:val="24"/>
                  <w:u w:val="single"/>
                  <w:vertAlign w:val="superscript"/>
                </w:rPr>
                <w:t>[e]</w:t>
              </w:r>
            </w:hyperlink>
          </w:p>
        </w:tc>
        <w:tc>
          <w:tcPr>
            <w:tcW w:w="0" w:type="auto"/>
            <w:shd w:val="clear" w:color="auto" w:fill="FF99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No</w:t>
            </w:r>
            <w:hyperlink r:id="rId1011" w:anchor="cite_note-AJP-11" w:history="1">
              <w:r w:rsidRPr="00401964">
                <w:rPr>
                  <w:rFonts w:ascii="Times New Roman" w:eastAsia="Times New Roman" w:hAnsi="Times New Roman" w:cs="Times New Roman"/>
                  <w:color w:val="0000FF"/>
                  <w:sz w:val="24"/>
                  <w:szCs w:val="24"/>
                  <w:u w:val="single"/>
                  <w:vertAlign w:val="superscript"/>
                </w:rPr>
                <w:t>[g]</w:t>
              </w:r>
            </w:hyperlink>
          </w:p>
        </w:tc>
        <w:tc>
          <w:tcPr>
            <w:tcW w:w="0" w:type="auto"/>
            <w:shd w:val="clear" w:color="auto" w:fill="99FF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Yes</w:t>
            </w:r>
          </w:p>
        </w:tc>
        <w:tc>
          <w:tcPr>
            <w:tcW w:w="0" w:type="auto"/>
            <w:shd w:val="clear" w:color="auto" w:fill="99FF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Yes</w:t>
            </w:r>
            <w:hyperlink r:id="rId1012" w:anchor="cite_note-mod_isapi-12" w:history="1">
              <w:r w:rsidRPr="00401964">
                <w:rPr>
                  <w:rFonts w:ascii="Times New Roman" w:eastAsia="Times New Roman" w:hAnsi="Times New Roman" w:cs="Times New Roman"/>
                  <w:color w:val="0000FF"/>
                  <w:sz w:val="24"/>
                  <w:szCs w:val="24"/>
                  <w:u w:val="single"/>
                  <w:vertAlign w:val="superscript"/>
                </w:rPr>
                <w:t>[h]</w:t>
              </w:r>
            </w:hyperlink>
          </w:p>
        </w:tc>
        <w:tc>
          <w:tcPr>
            <w:tcW w:w="0" w:type="auto"/>
            <w:shd w:val="clear" w:color="auto" w:fill="ECECEC"/>
            <w:vAlign w:val="center"/>
            <w:hideMark/>
          </w:tcPr>
          <w:p w:rsidR="00401964" w:rsidRPr="00401964" w:rsidRDefault="00401964" w:rsidP="00401964">
            <w:pPr>
              <w:spacing w:after="0" w:line="240" w:lineRule="auto"/>
              <w:jc w:val="center"/>
              <w:rPr>
                <w:rFonts w:ascii="Times New Roman" w:eastAsia="Times New Roman" w:hAnsi="Times New Roman" w:cs="Times New Roman"/>
                <w:color w:val="2C2C2C"/>
                <w:sz w:val="20"/>
                <w:szCs w:val="20"/>
              </w:rPr>
            </w:pPr>
            <w:r w:rsidRPr="00401964">
              <w:rPr>
                <w:rFonts w:ascii="Times New Roman" w:eastAsia="Times New Roman" w:hAnsi="Times New Roman" w:cs="Times New Roman"/>
                <w:color w:val="2C2C2C"/>
                <w:sz w:val="20"/>
                <w:szCs w:val="20"/>
              </w:rPr>
              <w:t>Unknown</w:t>
            </w:r>
          </w:p>
        </w:tc>
        <w:tc>
          <w:tcPr>
            <w:tcW w:w="0" w:type="auto"/>
            <w:vAlign w:val="center"/>
            <w:hideMark/>
          </w:tcPr>
          <w:p w:rsidR="00401964" w:rsidRPr="00401964" w:rsidRDefault="00401964" w:rsidP="00401964">
            <w:pPr>
              <w:spacing w:after="0" w:line="240" w:lineRule="auto"/>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user</w:t>
            </w:r>
          </w:p>
        </w:tc>
        <w:tc>
          <w:tcPr>
            <w:tcW w:w="0" w:type="auto"/>
            <w:shd w:val="clear" w:color="auto" w:fill="99FF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Yes</w:t>
            </w:r>
            <w:hyperlink r:id="rId1013" w:anchor="cite_note-13" w:history="1">
              <w:r w:rsidRPr="00401964">
                <w:rPr>
                  <w:rFonts w:ascii="Times New Roman" w:eastAsia="Times New Roman" w:hAnsi="Times New Roman" w:cs="Times New Roman"/>
                  <w:color w:val="0000FF"/>
                  <w:sz w:val="24"/>
                  <w:szCs w:val="24"/>
                  <w:u w:val="single"/>
                  <w:vertAlign w:val="superscript"/>
                </w:rPr>
                <w:t>[i]</w:t>
              </w:r>
            </w:hyperlink>
          </w:p>
        </w:tc>
        <w:tc>
          <w:tcPr>
            <w:tcW w:w="0" w:type="auto"/>
            <w:shd w:val="clear" w:color="auto" w:fill="99FF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Yes</w:t>
            </w:r>
          </w:p>
        </w:tc>
        <w:tc>
          <w:tcPr>
            <w:tcW w:w="0" w:type="auto"/>
            <w:shd w:val="clear" w:color="auto" w:fill="99FF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Yes</w:t>
            </w:r>
          </w:p>
        </w:tc>
      </w:tr>
      <w:tr w:rsidR="00401964" w:rsidRPr="00401964" w:rsidTr="00401964">
        <w:trPr>
          <w:tblCellSpacing w:w="15" w:type="dxa"/>
        </w:trPr>
        <w:tc>
          <w:tcPr>
            <w:tcW w:w="0" w:type="auto"/>
            <w:vAlign w:val="center"/>
            <w:hideMark/>
          </w:tcPr>
          <w:p w:rsidR="00401964" w:rsidRPr="00401964" w:rsidRDefault="00401964" w:rsidP="00401964">
            <w:pPr>
              <w:spacing w:after="0" w:line="240" w:lineRule="auto"/>
              <w:rPr>
                <w:rFonts w:ascii="Times New Roman" w:eastAsia="Times New Roman" w:hAnsi="Times New Roman" w:cs="Times New Roman"/>
                <w:b/>
                <w:bCs/>
                <w:sz w:val="24"/>
                <w:szCs w:val="24"/>
              </w:rPr>
            </w:pPr>
            <w:hyperlink r:id="rId1014" w:tooltip="Apache Tomcat" w:history="1">
              <w:r w:rsidRPr="00401964">
                <w:rPr>
                  <w:rFonts w:ascii="Times New Roman" w:eastAsia="Times New Roman" w:hAnsi="Times New Roman" w:cs="Times New Roman"/>
                  <w:b/>
                  <w:bCs/>
                  <w:color w:val="0000FF"/>
                  <w:sz w:val="24"/>
                  <w:szCs w:val="24"/>
                  <w:u w:val="single"/>
                </w:rPr>
                <w:t>Apache Tomcat</w:t>
              </w:r>
            </w:hyperlink>
          </w:p>
        </w:tc>
        <w:tc>
          <w:tcPr>
            <w:tcW w:w="0" w:type="auto"/>
            <w:shd w:val="clear" w:color="auto" w:fill="99FF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Yes</w:t>
            </w:r>
          </w:p>
        </w:tc>
        <w:tc>
          <w:tcPr>
            <w:tcW w:w="0" w:type="auto"/>
            <w:shd w:val="clear" w:color="auto" w:fill="99FF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Yes</w:t>
            </w:r>
          </w:p>
        </w:tc>
        <w:tc>
          <w:tcPr>
            <w:tcW w:w="0" w:type="auto"/>
            <w:shd w:val="clear" w:color="auto" w:fill="99FF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Yes</w:t>
            </w:r>
            <w:hyperlink r:id="rId1015" w:anchor="cite_note-jsse-14" w:history="1">
              <w:r w:rsidRPr="00401964">
                <w:rPr>
                  <w:rFonts w:ascii="Times New Roman" w:eastAsia="Times New Roman" w:hAnsi="Times New Roman" w:cs="Times New Roman"/>
                  <w:color w:val="0000FF"/>
                  <w:sz w:val="24"/>
                  <w:szCs w:val="24"/>
                  <w:u w:val="single"/>
                  <w:vertAlign w:val="superscript"/>
                </w:rPr>
                <w:t>[j]</w:t>
              </w:r>
            </w:hyperlink>
            <w:hyperlink r:id="rId1016" w:anchor="cite_note-15" w:history="1">
              <w:r w:rsidRPr="00401964">
                <w:rPr>
                  <w:rFonts w:ascii="Times New Roman" w:eastAsia="Times New Roman" w:hAnsi="Times New Roman" w:cs="Times New Roman"/>
                  <w:color w:val="0000FF"/>
                  <w:sz w:val="24"/>
                  <w:szCs w:val="24"/>
                  <w:u w:val="single"/>
                  <w:vertAlign w:val="superscript"/>
                </w:rPr>
                <w:t>[5]</w:t>
              </w:r>
            </w:hyperlink>
          </w:p>
        </w:tc>
        <w:tc>
          <w:tcPr>
            <w:tcW w:w="0" w:type="auto"/>
            <w:shd w:val="clear" w:color="auto" w:fill="99FF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Yes</w:t>
            </w:r>
          </w:p>
        </w:tc>
        <w:tc>
          <w:tcPr>
            <w:tcW w:w="0" w:type="auto"/>
            <w:shd w:val="clear" w:color="auto" w:fill="99FF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Yes</w:t>
            </w:r>
          </w:p>
        </w:tc>
        <w:tc>
          <w:tcPr>
            <w:tcW w:w="0" w:type="auto"/>
            <w:shd w:val="clear" w:color="auto" w:fill="FF99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No</w:t>
            </w:r>
          </w:p>
        </w:tc>
        <w:tc>
          <w:tcPr>
            <w:tcW w:w="0" w:type="auto"/>
            <w:shd w:val="clear" w:color="auto" w:fill="ECECEC"/>
            <w:vAlign w:val="center"/>
            <w:hideMark/>
          </w:tcPr>
          <w:p w:rsidR="00401964" w:rsidRPr="00401964" w:rsidRDefault="00401964" w:rsidP="00401964">
            <w:pPr>
              <w:spacing w:after="0" w:line="240" w:lineRule="auto"/>
              <w:jc w:val="center"/>
              <w:rPr>
                <w:rFonts w:ascii="Times New Roman" w:eastAsia="Times New Roman" w:hAnsi="Times New Roman" w:cs="Times New Roman"/>
                <w:color w:val="2C2C2C"/>
                <w:sz w:val="20"/>
                <w:szCs w:val="20"/>
              </w:rPr>
            </w:pPr>
            <w:r w:rsidRPr="00401964">
              <w:rPr>
                <w:rFonts w:ascii="Times New Roman" w:eastAsia="Times New Roman" w:hAnsi="Times New Roman" w:cs="Times New Roman"/>
                <w:color w:val="2C2C2C"/>
                <w:sz w:val="20"/>
                <w:szCs w:val="20"/>
              </w:rPr>
              <w:t>Unknown</w:t>
            </w:r>
          </w:p>
        </w:tc>
        <w:tc>
          <w:tcPr>
            <w:tcW w:w="0" w:type="auto"/>
            <w:shd w:val="clear" w:color="auto" w:fill="FF99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No</w:t>
            </w:r>
          </w:p>
        </w:tc>
        <w:tc>
          <w:tcPr>
            <w:tcW w:w="0" w:type="auto"/>
            <w:shd w:val="clear" w:color="auto" w:fill="99FF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Yes</w:t>
            </w:r>
          </w:p>
        </w:tc>
        <w:tc>
          <w:tcPr>
            <w:tcW w:w="0" w:type="auto"/>
            <w:shd w:val="clear" w:color="auto" w:fill="99FF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Yes</w:t>
            </w:r>
          </w:p>
        </w:tc>
        <w:tc>
          <w:tcPr>
            <w:tcW w:w="0" w:type="auto"/>
            <w:shd w:val="clear" w:color="auto" w:fill="FF99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No</w:t>
            </w:r>
            <w:hyperlink r:id="rId1017" w:anchor="cite_note-ApacheTomcatISAPI-16" w:history="1">
              <w:r w:rsidRPr="00401964">
                <w:rPr>
                  <w:rFonts w:ascii="Times New Roman" w:eastAsia="Times New Roman" w:hAnsi="Times New Roman" w:cs="Times New Roman"/>
                  <w:color w:val="0000FF"/>
                  <w:sz w:val="24"/>
                  <w:szCs w:val="24"/>
                  <w:u w:val="single"/>
                  <w:vertAlign w:val="superscript"/>
                </w:rPr>
                <w:t>[k]</w:t>
              </w:r>
            </w:hyperlink>
          </w:p>
        </w:tc>
        <w:tc>
          <w:tcPr>
            <w:tcW w:w="0" w:type="auto"/>
            <w:shd w:val="clear" w:color="auto" w:fill="ECECEC"/>
            <w:vAlign w:val="center"/>
            <w:hideMark/>
          </w:tcPr>
          <w:p w:rsidR="00401964" w:rsidRPr="00401964" w:rsidRDefault="00401964" w:rsidP="00401964">
            <w:pPr>
              <w:spacing w:after="0" w:line="240" w:lineRule="auto"/>
              <w:jc w:val="center"/>
              <w:rPr>
                <w:rFonts w:ascii="Times New Roman" w:eastAsia="Times New Roman" w:hAnsi="Times New Roman" w:cs="Times New Roman"/>
                <w:color w:val="2C2C2C"/>
                <w:sz w:val="20"/>
                <w:szCs w:val="20"/>
              </w:rPr>
            </w:pPr>
            <w:r w:rsidRPr="00401964">
              <w:rPr>
                <w:rFonts w:ascii="Times New Roman" w:eastAsia="Times New Roman" w:hAnsi="Times New Roman" w:cs="Times New Roman"/>
                <w:color w:val="2C2C2C"/>
                <w:sz w:val="20"/>
                <w:szCs w:val="20"/>
              </w:rPr>
              <w:t>Unknown</w:t>
            </w:r>
          </w:p>
        </w:tc>
        <w:tc>
          <w:tcPr>
            <w:tcW w:w="0" w:type="auto"/>
            <w:vAlign w:val="center"/>
            <w:hideMark/>
          </w:tcPr>
          <w:p w:rsidR="00401964" w:rsidRPr="00401964" w:rsidRDefault="00401964" w:rsidP="00401964">
            <w:pPr>
              <w:spacing w:after="0" w:line="240" w:lineRule="auto"/>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user</w:t>
            </w:r>
          </w:p>
        </w:tc>
        <w:tc>
          <w:tcPr>
            <w:tcW w:w="0" w:type="auto"/>
            <w:shd w:val="clear" w:color="auto" w:fill="99FF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Yes</w:t>
            </w:r>
          </w:p>
        </w:tc>
        <w:tc>
          <w:tcPr>
            <w:tcW w:w="0" w:type="auto"/>
            <w:shd w:val="clear" w:color="auto" w:fill="99FF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Yes</w:t>
            </w:r>
            <w:hyperlink r:id="rId1018" w:anchor="cite_note-RequiresJVMIPv6Support-17" w:history="1">
              <w:r w:rsidRPr="00401964">
                <w:rPr>
                  <w:rFonts w:ascii="Times New Roman" w:eastAsia="Times New Roman" w:hAnsi="Times New Roman" w:cs="Times New Roman"/>
                  <w:color w:val="0000FF"/>
                  <w:sz w:val="24"/>
                  <w:szCs w:val="24"/>
                  <w:u w:val="single"/>
                  <w:vertAlign w:val="superscript"/>
                </w:rPr>
                <w:t>[l]</w:t>
              </w:r>
            </w:hyperlink>
          </w:p>
        </w:tc>
        <w:tc>
          <w:tcPr>
            <w:tcW w:w="0" w:type="auto"/>
            <w:shd w:val="clear" w:color="auto" w:fill="ECECEC"/>
            <w:vAlign w:val="center"/>
            <w:hideMark/>
          </w:tcPr>
          <w:p w:rsidR="00401964" w:rsidRPr="00401964" w:rsidRDefault="00401964" w:rsidP="00401964">
            <w:pPr>
              <w:spacing w:after="0" w:line="240" w:lineRule="auto"/>
              <w:jc w:val="center"/>
              <w:rPr>
                <w:rFonts w:ascii="Times New Roman" w:eastAsia="Times New Roman" w:hAnsi="Times New Roman" w:cs="Times New Roman"/>
                <w:color w:val="2C2C2C"/>
                <w:sz w:val="20"/>
                <w:szCs w:val="20"/>
              </w:rPr>
            </w:pPr>
            <w:r w:rsidRPr="00401964">
              <w:rPr>
                <w:rFonts w:ascii="Times New Roman" w:eastAsia="Times New Roman" w:hAnsi="Times New Roman" w:cs="Times New Roman"/>
                <w:color w:val="2C2C2C"/>
                <w:sz w:val="20"/>
                <w:szCs w:val="20"/>
              </w:rPr>
              <w:t>Unknown</w:t>
            </w:r>
          </w:p>
        </w:tc>
      </w:tr>
      <w:tr w:rsidR="00401964" w:rsidRPr="00401964" w:rsidTr="00401964">
        <w:trPr>
          <w:tblCellSpacing w:w="15" w:type="dxa"/>
        </w:trPr>
        <w:tc>
          <w:tcPr>
            <w:tcW w:w="0" w:type="auto"/>
            <w:vAlign w:val="center"/>
            <w:hideMark/>
          </w:tcPr>
          <w:p w:rsidR="00401964" w:rsidRPr="00401964" w:rsidRDefault="00401964" w:rsidP="00401964">
            <w:pPr>
              <w:spacing w:after="0" w:line="240" w:lineRule="auto"/>
              <w:rPr>
                <w:rFonts w:ascii="Times New Roman" w:eastAsia="Times New Roman" w:hAnsi="Times New Roman" w:cs="Times New Roman"/>
                <w:b/>
                <w:bCs/>
                <w:sz w:val="24"/>
                <w:szCs w:val="24"/>
              </w:rPr>
            </w:pPr>
            <w:hyperlink r:id="rId1019" w:tooltip="Barracuda Web Server" w:history="1">
              <w:r w:rsidRPr="00401964">
                <w:rPr>
                  <w:rFonts w:ascii="Times New Roman" w:eastAsia="Times New Roman" w:hAnsi="Times New Roman" w:cs="Times New Roman"/>
                  <w:b/>
                  <w:bCs/>
                  <w:color w:val="0000FF"/>
                  <w:sz w:val="24"/>
                  <w:szCs w:val="24"/>
                  <w:u w:val="single"/>
                </w:rPr>
                <w:t>Barra</w:t>
              </w:r>
              <w:r w:rsidRPr="00401964">
                <w:rPr>
                  <w:rFonts w:ascii="Times New Roman" w:eastAsia="Times New Roman" w:hAnsi="Times New Roman" w:cs="Times New Roman"/>
                  <w:b/>
                  <w:bCs/>
                  <w:color w:val="0000FF"/>
                  <w:sz w:val="24"/>
                  <w:szCs w:val="24"/>
                  <w:u w:val="single"/>
                </w:rPr>
                <w:lastRenderedPageBreak/>
                <w:t>cuda Web Server</w:t>
              </w:r>
            </w:hyperlink>
          </w:p>
        </w:tc>
        <w:tc>
          <w:tcPr>
            <w:tcW w:w="0" w:type="auto"/>
            <w:shd w:val="clear" w:color="auto" w:fill="99FF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lastRenderedPageBreak/>
              <w:t>Yes</w:t>
            </w:r>
          </w:p>
        </w:tc>
        <w:tc>
          <w:tcPr>
            <w:tcW w:w="0" w:type="auto"/>
            <w:shd w:val="clear" w:color="auto" w:fill="99FF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Yes</w:t>
            </w:r>
          </w:p>
        </w:tc>
        <w:tc>
          <w:tcPr>
            <w:tcW w:w="0" w:type="auto"/>
            <w:shd w:val="clear" w:color="auto" w:fill="99FF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Yes</w:t>
            </w:r>
          </w:p>
        </w:tc>
        <w:tc>
          <w:tcPr>
            <w:tcW w:w="0" w:type="auto"/>
            <w:shd w:val="clear" w:color="auto" w:fill="99FF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Yes</w:t>
            </w:r>
          </w:p>
        </w:tc>
        <w:tc>
          <w:tcPr>
            <w:tcW w:w="0" w:type="auto"/>
            <w:shd w:val="clear" w:color="auto" w:fill="FF99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No</w:t>
            </w:r>
          </w:p>
        </w:tc>
        <w:tc>
          <w:tcPr>
            <w:tcW w:w="0" w:type="auto"/>
            <w:shd w:val="clear" w:color="auto" w:fill="FF99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No</w:t>
            </w:r>
          </w:p>
        </w:tc>
        <w:tc>
          <w:tcPr>
            <w:tcW w:w="0" w:type="auto"/>
            <w:shd w:val="clear" w:color="auto" w:fill="FF99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No</w:t>
            </w:r>
          </w:p>
        </w:tc>
        <w:tc>
          <w:tcPr>
            <w:tcW w:w="0" w:type="auto"/>
            <w:shd w:val="clear" w:color="auto" w:fill="FF99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No</w:t>
            </w:r>
          </w:p>
        </w:tc>
        <w:tc>
          <w:tcPr>
            <w:tcW w:w="0" w:type="auto"/>
            <w:shd w:val="clear" w:color="auto" w:fill="FF99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No</w:t>
            </w:r>
          </w:p>
        </w:tc>
        <w:tc>
          <w:tcPr>
            <w:tcW w:w="0" w:type="auto"/>
            <w:shd w:val="clear" w:color="auto" w:fill="99FF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Yes</w:t>
            </w:r>
          </w:p>
        </w:tc>
        <w:tc>
          <w:tcPr>
            <w:tcW w:w="0" w:type="auto"/>
            <w:shd w:val="clear" w:color="auto" w:fill="FF99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No</w:t>
            </w:r>
          </w:p>
        </w:tc>
        <w:tc>
          <w:tcPr>
            <w:tcW w:w="0" w:type="auto"/>
            <w:shd w:val="clear" w:color="auto" w:fill="FF99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No</w:t>
            </w:r>
          </w:p>
        </w:tc>
        <w:tc>
          <w:tcPr>
            <w:tcW w:w="0" w:type="auto"/>
            <w:vAlign w:val="center"/>
            <w:hideMark/>
          </w:tcPr>
          <w:p w:rsidR="00401964" w:rsidRPr="00401964" w:rsidRDefault="00401964" w:rsidP="00401964">
            <w:pPr>
              <w:spacing w:after="0" w:line="240" w:lineRule="auto"/>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use</w:t>
            </w:r>
            <w:r w:rsidRPr="00401964">
              <w:rPr>
                <w:rFonts w:ascii="Times New Roman" w:eastAsia="Times New Roman" w:hAnsi="Times New Roman" w:cs="Times New Roman"/>
                <w:sz w:val="24"/>
                <w:szCs w:val="24"/>
              </w:rPr>
              <w:lastRenderedPageBreak/>
              <w:t>r</w:t>
            </w:r>
          </w:p>
        </w:tc>
        <w:tc>
          <w:tcPr>
            <w:tcW w:w="0" w:type="auto"/>
            <w:shd w:val="clear" w:color="auto" w:fill="99FF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lastRenderedPageBreak/>
              <w:t>Yes</w:t>
            </w:r>
          </w:p>
        </w:tc>
        <w:tc>
          <w:tcPr>
            <w:tcW w:w="0" w:type="auto"/>
            <w:shd w:val="clear" w:color="auto" w:fill="99FF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Yes</w:t>
            </w:r>
          </w:p>
        </w:tc>
        <w:tc>
          <w:tcPr>
            <w:tcW w:w="0" w:type="auto"/>
            <w:shd w:val="clear" w:color="auto" w:fill="ECECEC"/>
            <w:vAlign w:val="center"/>
            <w:hideMark/>
          </w:tcPr>
          <w:p w:rsidR="00401964" w:rsidRPr="00401964" w:rsidRDefault="00401964" w:rsidP="00401964">
            <w:pPr>
              <w:spacing w:after="0" w:line="240" w:lineRule="auto"/>
              <w:jc w:val="center"/>
              <w:rPr>
                <w:rFonts w:ascii="Times New Roman" w:eastAsia="Times New Roman" w:hAnsi="Times New Roman" w:cs="Times New Roman"/>
                <w:color w:val="2C2C2C"/>
                <w:sz w:val="20"/>
                <w:szCs w:val="20"/>
              </w:rPr>
            </w:pPr>
            <w:r w:rsidRPr="00401964">
              <w:rPr>
                <w:rFonts w:ascii="Times New Roman" w:eastAsia="Times New Roman" w:hAnsi="Times New Roman" w:cs="Times New Roman"/>
                <w:color w:val="2C2C2C"/>
                <w:sz w:val="20"/>
                <w:szCs w:val="20"/>
              </w:rPr>
              <w:t>Unk</w:t>
            </w:r>
            <w:r w:rsidRPr="00401964">
              <w:rPr>
                <w:rFonts w:ascii="Times New Roman" w:eastAsia="Times New Roman" w:hAnsi="Times New Roman" w:cs="Times New Roman"/>
                <w:color w:val="2C2C2C"/>
                <w:sz w:val="20"/>
                <w:szCs w:val="20"/>
              </w:rPr>
              <w:lastRenderedPageBreak/>
              <w:t>nown</w:t>
            </w:r>
          </w:p>
        </w:tc>
      </w:tr>
      <w:tr w:rsidR="00401964" w:rsidRPr="00401964" w:rsidTr="00401964">
        <w:trPr>
          <w:tblCellSpacing w:w="15" w:type="dxa"/>
        </w:trPr>
        <w:tc>
          <w:tcPr>
            <w:tcW w:w="0" w:type="auto"/>
            <w:vAlign w:val="center"/>
            <w:hideMark/>
          </w:tcPr>
          <w:p w:rsidR="00401964" w:rsidRPr="00401964" w:rsidRDefault="00401964" w:rsidP="00401964">
            <w:pPr>
              <w:spacing w:after="0" w:line="240" w:lineRule="auto"/>
              <w:rPr>
                <w:rFonts w:ascii="Times New Roman" w:eastAsia="Times New Roman" w:hAnsi="Times New Roman" w:cs="Times New Roman"/>
                <w:b/>
                <w:bCs/>
                <w:sz w:val="24"/>
                <w:szCs w:val="24"/>
              </w:rPr>
            </w:pPr>
            <w:hyperlink r:id="rId1020" w:tooltip="Boa (web server)" w:history="1">
              <w:r w:rsidRPr="00401964">
                <w:rPr>
                  <w:rFonts w:ascii="Times New Roman" w:eastAsia="Times New Roman" w:hAnsi="Times New Roman" w:cs="Times New Roman"/>
                  <w:b/>
                  <w:bCs/>
                  <w:color w:val="0000FF"/>
                  <w:sz w:val="24"/>
                  <w:szCs w:val="24"/>
                  <w:u w:val="single"/>
                </w:rPr>
                <w:t>Boa</w:t>
              </w:r>
            </w:hyperlink>
          </w:p>
        </w:tc>
        <w:tc>
          <w:tcPr>
            <w:tcW w:w="0" w:type="auto"/>
            <w:shd w:val="clear" w:color="auto" w:fill="FF99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No</w:t>
            </w:r>
          </w:p>
        </w:tc>
        <w:tc>
          <w:tcPr>
            <w:tcW w:w="0" w:type="auto"/>
            <w:shd w:val="clear" w:color="auto" w:fill="FF99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No</w:t>
            </w:r>
          </w:p>
        </w:tc>
        <w:tc>
          <w:tcPr>
            <w:tcW w:w="0" w:type="auto"/>
            <w:shd w:val="clear" w:color="auto" w:fill="99FF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Yes</w:t>
            </w:r>
            <w:hyperlink r:id="rId1021" w:anchor="cite_note-18" w:history="1">
              <w:r w:rsidRPr="00401964">
                <w:rPr>
                  <w:rFonts w:ascii="Times New Roman" w:eastAsia="Times New Roman" w:hAnsi="Times New Roman" w:cs="Times New Roman"/>
                  <w:color w:val="0000FF"/>
                  <w:sz w:val="24"/>
                  <w:szCs w:val="24"/>
                  <w:u w:val="single"/>
                  <w:vertAlign w:val="superscript"/>
                </w:rPr>
                <w:t>[m]</w:t>
              </w:r>
            </w:hyperlink>
          </w:p>
        </w:tc>
        <w:tc>
          <w:tcPr>
            <w:tcW w:w="0" w:type="auto"/>
            <w:shd w:val="clear" w:color="auto" w:fill="99FF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Yes</w:t>
            </w:r>
          </w:p>
        </w:tc>
        <w:tc>
          <w:tcPr>
            <w:tcW w:w="0" w:type="auto"/>
            <w:shd w:val="clear" w:color="auto" w:fill="99FF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Yes</w:t>
            </w:r>
          </w:p>
        </w:tc>
        <w:tc>
          <w:tcPr>
            <w:tcW w:w="0" w:type="auto"/>
            <w:shd w:val="clear" w:color="auto" w:fill="FF99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No</w:t>
            </w:r>
          </w:p>
        </w:tc>
        <w:tc>
          <w:tcPr>
            <w:tcW w:w="0" w:type="auto"/>
            <w:shd w:val="clear" w:color="auto" w:fill="ECECEC"/>
            <w:vAlign w:val="center"/>
            <w:hideMark/>
          </w:tcPr>
          <w:p w:rsidR="00401964" w:rsidRPr="00401964" w:rsidRDefault="00401964" w:rsidP="00401964">
            <w:pPr>
              <w:spacing w:after="0" w:line="240" w:lineRule="auto"/>
              <w:jc w:val="center"/>
              <w:rPr>
                <w:rFonts w:ascii="Times New Roman" w:eastAsia="Times New Roman" w:hAnsi="Times New Roman" w:cs="Times New Roman"/>
                <w:color w:val="2C2C2C"/>
                <w:sz w:val="20"/>
                <w:szCs w:val="20"/>
              </w:rPr>
            </w:pPr>
            <w:r w:rsidRPr="00401964">
              <w:rPr>
                <w:rFonts w:ascii="Times New Roman" w:eastAsia="Times New Roman" w:hAnsi="Times New Roman" w:cs="Times New Roman"/>
                <w:color w:val="2C2C2C"/>
                <w:sz w:val="20"/>
                <w:szCs w:val="20"/>
              </w:rPr>
              <w:t>Unknown</w:t>
            </w:r>
          </w:p>
        </w:tc>
        <w:tc>
          <w:tcPr>
            <w:tcW w:w="0" w:type="auto"/>
            <w:shd w:val="clear" w:color="auto" w:fill="FF99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No</w:t>
            </w:r>
          </w:p>
        </w:tc>
        <w:tc>
          <w:tcPr>
            <w:tcW w:w="0" w:type="auto"/>
            <w:shd w:val="clear" w:color="auto" w:fill="FF99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No</w:t>
            </w:r>
          </w:p>
        </w:tc>
        <w:tc>
          <w:tcPr>
            <w:tcW w:w="0" w:type="auto"/>
            <w:shd w:val="clear" w:color="auto" w:fill="FF99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No</w:t>
            </w:r>
          </w:p>
        </w:tc>
        <w:tc>
          <w:tcPr>
            <w:tcW w:w="0" w:type="auto"/>
            <w:shd w:val="clear" w:color="auto" w:fill="FF99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No</w:t>
            </w:r>
          </w:p>
        </w:tc>
        <w:tc>
          <w:tcPr>
            <w:tcW w:w="0" w:type="auto"/>
            <w:shd w:val="clear" w:color="auto" w:fill="ECECEC"/>
            <w:vAlign w:val="center"/>
            <w:hideMark/>
          </w:tcPr>
          <w:p w:rsidR="00401964" w:rsidRPr="00401964" w:rsidRDefault="00401964" w:rsidP="00401964">
            <w:pPr>
              <w:spacing w:after="0" w:line="240" w:lineRule="auto"/>
              <w:jc w:val="center"/>
              <w:rPr>
                <w:rFonts w:ascii="Times New Roman" w:eastAsia="Times New Roman" w:hAnsi="Times New Roman" w:cs="Times New Roman"/>
                <w:color w:val="2C2C2C"/>
                <w:sz w:val="20"/>
                <w:szCs w:val="20"/>
              </w:rPr>
            </w:pPr>
            <w:r w:rsidRPr="00401964">
              <w:rPr>
                <w:rFonts w:ascii="Times New Roman" w:eastAsia="Times New Roman" w:hAnsi="Times New Roman" w:cs="Times New Roman"/>
                <w:color w:val="2C2C2C"/>
                <w:sz w:val="20"/>
                <w:szCs w:val="20"/>
              </w:rPr>
              <w:t>Unknown</w:t>
            </w:r>
          </w:p>
        </w:tc>
        <w:tc>
          <w:tcPr>
            <w:tcW w:w="0" w:type="auto"/>
            <w:vAlign w:val="center"/>
            <w:hideMark/>
          </w:tcPr>
          <w:p w:rsidR="00401964" w:rsidRPr="00401964" w:rsidRDefault="00401964" w:rsidP="00401964">
            <w:pPr>
              <w:spacing w:after="0" w:line="240" w:lineRule="auto"/>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user</w:t>
            </w:r>
          </w:p>
        </w:tc>
        <w:tc>
          <w:tcPr>
            <w:tcW w:w="0" w:type="auto"/>
            <w:shd w:val="clear" w:color="auto" w:fill="ECECEC"/>
            <w:vAlign w:val="center"/>
            <w:hideMark/>
          </w:tcPr>
          <w:p w:rsidR="00401964" w:rsidRPr="00401964" w:rsidRDefault="00401964" w:rsidP="00401964">
            <w:pPr>
              <w:spacing w:after="0" w:line="240" w:lineRule="auto"/>
              <w:jc w:val="center"/>
              <w:rPr>
                <w:rFonts w:ascii="Times New Roman" w:eastAsia="Times New Roman" w:hAnsi="Times New Roman" w:cs="Times New Roman"/>
                <w:color w:val="2C2C2C"/>
                <w:sz w:val="20"/>
                <w:szCs w:val="20"/>
              </w:rPr>
            </w:pPr>
            <w:r w:rsidRPr="00401964">
              <w:rPr>
                <w:rFonts w:ascii="Times New Roman" w:eastAsia="Times New Roman" w:hAnsi="Times New Roman" w:cs="Times New Roman"/>
                <w:color w:val="2C2C2C"/>
                <w:sz w:val="20"/>
                <w:szCs w:val="20"/>
              </w:rPr>
              <w:t>Unknown</w:t>
            </w:r>
          </w:p>
        </w:tc>
        <w:tc>
          <w:tcPr>
            <w:tcW w:w="0" w:type="auto"/>
            <w:shd w:val="clear" w:color="auto" w:fill="99FF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Yes</w:t>
            </w:r>
          </w:p>
        </w:tc>
        <w:tc>
          <w:tcPr>
            <w:tcW w:w="0" w:type="auto"/>
            <w:shd w:val="clear" w:color="auto" w:fill="ECECEC"/>
            <w:vAlign w:val="center"/>
            <w:hideMark/>
          </w:tcPr>
          <w:p w:rsidR="00401964" w:rsidRPr="00401964" w:rsidRDefault="00401964" w:rsidP="00401964">
            <w:pPr>
              <w:spacing w:after="0" w:line="240" w:lineRule="auto"/>
              <w:jc w:val="center"/>
              <w:rPr>
                <w:rFonts w:ascii="Times New Roman" w:eastAsia="Times New Roman" w:hAnsi="Times New Roman" w:cs="Times New Roman"/>
                <w:color w:val="2C2C2C"/>
                <w:sz w:val="20"/>
                <w:szCs w:val="20"/>
              </w:rPr>
            </w:pPr>
            <w:r w:rsidRPr="00401964">
              <w:rPr>
                <w:rFonts w:ascii="Times New Roman" w:eastAsia="Times New Roman" w:hAnsi="Times New Roman" w:cs="Times New Roman"/>
                <w:color w:val="2C2C2C"/>
                <w:sz w:val="20"/>
                <w:szCs w:val="20"/>
              </w:rPr>
              <w:t>Unknown</w:t>
            </w:r>
          </w:p>
        </w:tc>
      </w:tr>
      <w:tr w:rsidR="00401964" w:rsidRPr="00401964" w:rsidTr="00401964">
        <w:trPr>
          <w:tblCellSpacing w:w="15" w:type="dxa"/>
        </w:trPr>
        <w:tc>
          <w:tcPr>
            <w:tcW w:w="0" w:type="auto"/>
            <w:vAlign w:val="center"/>
            <w:hideMark/>
          </w:tcPr>
          <w:p w:rsidR="00401964" w:rsidRPr="00401964" w:rsidRDefault="00401964" w:rsidP="00401964">
            <w:pPr>
              <w:spacing w:after="0" w:line="240" w:lineRule="auto"/>
              <w:rPr>
                <w:rFonts w:ascii="Times New Roman" w:eastAsia="Times New Roman" w:hAnsi="Times New Roman" w:cs="Times New Roman"/>
                <w:b/>
                <w:bCs/>
                <w:sz w:val="24"/>
                <w:szCs w:val="24"/>
              </w:rPr>
            </w:pPr>
            <w:hyperlink r:id="rId1022" w:tooltip="The bozotic HTTP server (web server) (page does not exist)" w:history="1">
              <w:r w:rsidRPr="00401964">
                <w:rPr>
                  <w:rFonts w:ascii="Times New Roman" w:eastAsia="Times New Roman" w:hAnsi="Times New Roman" w:cs="Times New Roman"/>
                  <w:b/>
                  <w:bCs/>
                  <w:color w:val="0000FF"/>
                  <w:sz w:val="24"/>
                  <w:szCs w:val="24"/>
                  <w:u w:val="single"/>
                </w:rPr>
                <w:t>bozohttpd</w:t>
              </w:r>
            </w:hyperlink>
          </w:p>
        </w:tc>
        <w:tc>
          <w:tcPr>
            <w:tcW w:w="0" w:type="auto"/>
            <w:shd w:val="clear" w:color="auto" w:fill="99FF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Yes</w:t>
            </w:r>
          </w:p>
        </w:tc>
        <w:tc>
          <w:tcPr>
            <w:tcW w:w="0" w:type="auto"/>
            <w:shd w:val="clear" w:color="auto" w:fill="FF99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No</w:t>
            </w:r>
          </w:p>
        </w:tc>
        <w:tc>
          <w:tcPr>
            <w:tcW w:w="0" w:type="auto"/>
            <w:shd w:val="clear" w:color="auto" w:fill="99FF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Yes</w:t>
            </w:r>
          </w:p>
        </w:tc>
        <w:tc>
          <w:tcPr>
            <w:tcW w:w="0" w:type="auto"/>
            <w:shd w:val="clear" w:color="auto" w:fill="99FF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Yes</w:t>
            </w:r>
          </w:p>
        </w:tc>
        <w:tc>
          <w:tcPr>
            <w:tcW w:w="0" w:type="auto"/>
            <w:shd w:val="clear" w:color="auto" w:fill="99FF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Yes</w:t>
            </w:r>
          </w:p>
        </w:tc>
        <w:tc>
          <w:tcPr>
            <w:tcW w:w="0" w:type="auto"/>
            <w:shd w:val="clear" w:color="auto" w:fill="FF99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No</w:t>
            </w:r>
          </w:p>
        </w:tc>
        <w:tc>
          <w:tcPr>
            <w:tcW w:w="0" w:type="auto"/>
            <w:shd w:val="clear" w:color="auto" w:fill="ECECEC"/>
            <w:vAlign w:val="center"/>
            <w:hideMark/>
          </w:tcPr>
          <w:p w:rsidR="00401964" w:rsidRPr="00401964" w:rsidRDefault="00401964" w:rsidP="00401964">
            <w:pPr>
              <w:spacing w:after="0" w:line="240" w:lineRule="auto"/>
              <w:jc w:val="center"/>
              <w:rPr>
                <w:rFonts w:ascii="Times New Roman" w:eastAsia="Times New Roman" w:hAnsi="Times New Roman" w:cs="Times New Roman"/>
                <w:color w:val="2C2C2C"/>
                <w:sz w:val="20"/>
                <w:szCs w:val="20"/>
              </w:rPr>
            </w:pPr>
            <w:r w:rsidRPr="00401964">
              <w:rPr>
                <w:rFonts w:ascii="Times New Roman" w:eastAsia="Times New Roman" w:hAnsi="Times New Roman" w:cs="Times New Roman"/>
                <w:color w:val="2C2C2C"/>
                <w:sz w:val="20"/>
                <w:szCs w:val="20"/>
              </w:rPr>
              <w:t>Unknown</w:t>
            </w:r>
          </w:p>
        </w:tc>
        <w:tc>
          <w:tcPr>
            <w:tcW w:w="0" w:type="auto"/>
            <w:shd w:val="clear" w:color="auto" w:fill="ECECEC"/>
            <w:vAlign w:val="center"/>
            <w:hideMark/>
          </w:tcPr>
          <w:p w:rsidR="00401964" w:rsidRPr="00401964" w:rsidRDefault="00401964" w:rsidP="00401964">
            <w:pPr>
              <w:spacing w:after="0" w:line="240" w:lineRule="auto"/>
              <w:jc w:val="center"/>
              <w:rPr>
                <w:rFonts w:ascii="Times New Roman" w:eastAsia="Times New Roman" w:hAnsi="Times New Roman" w:cs="Times New Roman"/>
                <w:color w:val="2C2C2C"/>
                <w:sz w:val="20"/>
                <w:szCs w:val="20"/>
              </w:rPr>
            </w:pPr>
            <w:r w:rsidRPr="00401964">
              <w:rPr>
                <w:rFonts w:ascii="Times New Roman" w:eastAsia="Times New Roman" w:hAnsi="Times New Roman" w:cs="Times New Roman"/>
                <w:color w:val="2C2C2C"/>
                <w:sz w:val="20"/>
                <w:szCs w:val="20"/>
              </w:rPr>
              <w:t>Unknown</w:t>
            </w:r>
          </w:p>
        </w:tc>
        <w:tc>
          <w:tcPr>
            <w:tcW w:w="0" w:type="auto"/>
            <w:shd w:val="clear" w:color="auto" w:fill="FF99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No</w:t>
            </w:r>
            <w:hyperlink r:id="rId1023" w:anchor="cite_note-19" w:history="1">
              <w:r w:rsidRPr="00401964">
                <w:rPr>
                  <w:rFonts w:ascii="Times New Roman" w:eastAsia="Times New Roman" w:hAnsi="Times New Roman" w:cs="Times New Roman"/>
                  <w:color w:val="0000FF"/>
                  <w:sz w:val="24"/>
                  <w:szCs w:val="24"/>
                  <w:u w:val="single"/>
                  <w:vertAlign w:val="superscript"/>
                </w:rPr>
                <w:t>[n]</w:t>
              </w:r>
            </w:hyperlink>
          </w:p>
        </w:tc>
        <w:tc>
          <w:tcPr>
            <w:tcW w:w="0" w:type="auto"/>
            <w:shd w:val="clear" w:color="auto" w:fill="FF99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No</w:t>
            </w:r>
          </w:p>
        </w:tc>
        <w:tc>
          <w:tcPr>
            <w:tcW w:w="0" w:type="auto"/>
            <w:shd w:val="clear" w:color="auto" w:fill="FF99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No</w:t>
            </w:r>
          </w:p>
        </w:tc>
        <w:tc>
          <w:tcPr>
            <w:tcW w:w="0" w:type="auto"/>
            <w:shd w:val="clear" w:color="auto" w:fill="ECECEC"/>
            <w:vAlign w:val="center"/>
            <w:hideMark/>
          </w:tcPr>
          <w:p w:rsidR="00401964" w:rsidRPr="00401964" w:rsidRDefault="00401964" w:rsidP="00401964">
            <w:pPr>
              <w:spacing w:after="0" w:line="240" w:lineRule="auto"/>
              <w:jc w:val="center"/>
              <w:rPr>
                <w:rFonts w:ascii="Times New Roman" w:eastAsia="Times New Roman" w:hAnsi="Times New Roman" w:cs="Times New Roman"/>
                <w:color w:val="2C2C2C"/>
                <w:sz w:val="20"/>
                <w:szCs w:val="20"/>
              </w:rPr>
            </w:pPr>
            <w:r w:rsidRPr="00401964">
              <w:rPr>
                <w:rFonts w:ascii="Times New Roman" w:eastAsia="Times New Roman" w:hAnsi="Times New Roman" w:cs="Times New Roman"/>
                <w:color w:val="2C2C2C"/>
                <w:sz w:val="20"/>
                <w:szCs w:val="20"/>
              </w:rPr>
              <w:t>Unknown</w:t>
            </w:r>
          </w:p>
        </w:tc>
        <w:tc>
          <w:tcPr>
            <w:tcW w:w="0" w:type="auto"/>
            <w:vAlign w:val="center"/>
            <w:hideMark/>
          </w:tcPr>
          <w:p w:rsidR="00401964" w:rsidRPr="00401964" w:rsidRDefault="00401964" w:rsidP="00401964">
            <w:pPr>
              <w:spacing w:after="0" w:line="240" w:lineRule="auto"/>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user</w:t>
            </w:r>
          </w:p>
        </w:tc>
        <w:tc>
          <w:tcPr>
            <w:tcW w:w="0" w:type="auto"/>
            <w:shd w:val="clear" w:color="auto" w:fill="FF99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No</w:t>
            </w:r>
          </w:p>
        </w:tc>
        <w:tc>
          <w:tcPr>
            <w:tcW w:w="0" w:type="auto"/>
            <w:shd w:val="clear" w:color="auto" w:fill="99FF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Yes</w:t>
            </w:r>
          </w:p>
        </w:tc>
        <w:tc>
          <w:tcPr>
            <w:tcW w:w="0" w:type="auto"/>
            <w:shd w:val="clear" w:color="auto" w:fill="ECECEC"/>
            <w:vAlign w:val="center"/>
            <w:hideMark/>
          </w:tcPr>
          <w:p w:rsidR="00401964" w:rsidRPr="00401964" w:rsidRDefault="00401964" w:rsidP="00401964">
            <w:pPr>
              <w:spacing w:after="0" w:line="240" w:lineRule="auto"/>
              <w:jc w:val="center"/>
              <w:rPr>
                <w:rFonts w:ascii="Times New Roman" w:eastAsia="Times New Roman" w:hAnsi="Times New Roman" w:cs="Times New Roman"/>
                <w:color w:val="2C2C2C"/>
                <w:sz w:val="20"/>
                <w:szCs w:val="20"/>
              </w:rPr>
            </w:pPr>
            <w:r w:rsidRPr="00401964">
              <w:rPr>
                <w:rFonts w:ascii="Times New Roman" w:eastAsia="Times New Roman" w:hAnsi="Times New Roman" w:cs="Times New Roman"/>
                <w:color w:val="2C2C2C"/>
                <w:sz w:val="20"/>
                <w:szCs w:val="20"/>
              </w:rPr>
              <w:t>Unknown</w:t>
            </w:r>
          </w:p>
        </w:tc>
      </w:tr>
      <w:tr w:rsidR="00401964" w:rsidRPr="00401964" w:rsidTr="00401964">
        <w:trPr>
          <w:tblCellSpacing w:w="15" w:type="dxa"/>
        </w:trPr>
        <w:tc>
          <w:tcPr>
            <w:tcW w:w="0" w:type="auto"/>
            <w:vAlign w:val="center"/>
            <w:hideMark/>
          </w:tcPr>
          <w:p w:rsidR="00401964" w:rsidRPr="00401964" w:rsidRDefault="00401964" w:rsidP="00401964">
            <w:pPr>
              <w:spacing w:after="0" w:line="240" w:lineRule="auto"/>
              <w:rPr>
                <w:rFonts w:ascii="Times New Roman" w:eastAsia="Times New Roman" w:hAnsi="Times New Roman" w:cs="Times New Roman"/>
                <w:b/>
                <w:bCs/>
                <w:sz w:val="24"/>
                <w:szCs w:val="24"/>
              </w:rPr>
            </w:pPr>
            <w:hyperlink r:id="rId1024" w:tooltip="Caddy (web server)" w:history="1">
              <w:r w:rsidRPr="00401964">
                <w:rPr>
                  <w:rFonts w:ascii="Times New Roman" w:eastAsia="Times New Roman" w:hAnsi="Times New Roman" w:cs="Times New Roman"/>
                  <w:b/>
                  <w:bCs/>
                  <w:color w:val="0000FF"/>
                  <w:sz w:val="24"/>
                  <w:szCs w:val="24"/>
                  <w:u w:val="single"/>
                </w:rPr>
                <w:t>Caddy</w:t>
              </w:r>
            </w:hyperlink>
          </w:p>
        </w:tc>
        <w:tc>
          <w:tcPr>
            <w:tcW w:w="0" w:type="auto"/>
            <w:shd w:val="clear" w:color="auto" w:fill="99FF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Yes</w:t>
            </w:r>
          </w:p>
        </w:tc>
        <w:tc>
          <w:tcPr>
            <w:tcW w:w="0" w:type="auto"/>
            <w:shd w:val="clear" w:color="auto" w:fill="FF99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No</w:t>
            </w:r>
          </w:p>
        </w:tc>
        <w:tc>
          <w:tcPr>
            <w:tcW w:w="0" w:type="auto"/>
            <w:shd w:val="clear" w:color="auto" w:fill="99FF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Yes</w:t>
            </w:r>
          </w:p>
        </w:tc>
        <w:tc>
          <w:tcPr>
            <w:tcW w:w="0" w:type="auto"/>
            <w:shd w:val="clear" w:color="auto" w:fill="99FF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Yes</w:t>
            </w:r>
          </w:p>
        </w:tc>
        <w:tc>
          <w:tcPr>
            <w:tcW w:w="0" w:type="auto"/>
            <w:shd w:val="clear" w:color="auto" w:fill="FFFFBB"/>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Partial</w:t>
            </w:r>
            <w:hyperlink r:id="rId1025" w:anchor="cite_note-20" w:history="1">
              <w:r w:rsidRPr="00401964">
                <w:rPr>
                  <w:rFonts w:ascii="Times New Roman" w:eastAsia="Times New Roman" w:hAnsi="Times New Roman" w:cs="Times New Roman"/>
                  <w:color w:val="0000FF"/>
                  <w:sz w:val="24"/>
                  <w:szCs w:val="24"/>
                  <w:u w:val="single"/>
                  <w:vertAlign w:val="superscript"/>
                </w:rPr>
                <w:t>[o]</w:t>
              </w:r>
            </w:hyperlink>
          </w:p>
        </w:tc>
        <w:tc>
          <w:tcPr>
            <w:tcW w:w="0" w:type="auto"/>
            <w:shd w:val="clear" w:color="auto" w:fill="99FF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Yes</w:t>
            </w:r>
          </w:p>
        </w:tc>
        <w:tc>
          <w:tcPr>
            <w:tcW w:w="0" w:type="auto"/>
            <w:shd w:val="clear" w:color="auto" w:fill="FF99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No</w:t>
            </w:r>
          </w:p>
        </w:tc>
        <w:tc>
          <w:tcPr>
            <w:tcW w:w="0" w:type="auto"/>
            <w:shd w:val="clear" w:color="auto" w:fill="FF99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No</w:t>
            </w:r>
          </w:p>
        </w:tc>
        <w:tc>
          <w:tcPr>
            <w:tcW w:w="0" w:type="auto"/>
            <w:shd w:val="clear" w:color="auto" w:fill="FF99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No</w:t>
            </w:r>
          </w:p>
        </w:tc>
        <w:tc>
          <w:tcPr>
            <w:tcW w:w="0" w:type="auto"/>
            <w:shd w:val="clear" w:color="auto" w:fill="FF99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No</w:t>
            </w:r>
            <w:hyperlink r:id="rId1026" w:anchor="cite_note-21" w:history="1">
              <w:r w:rsidRPr="00401964">
                <w:rPr>
                  <w:rFonts w:ascii="Times New Roman" w:eastAsia="Times New Roman" w:hAnsi="Times New Roman" w:cs="Times New Roman"/>
                  <w:color w:val="0000FF"/>
                  <w:sz w:val="24"/>
                  <w:szCs w:val="24"/>
                  <w:u w:val="single"/>
                  <w:vertAlign w:val="superscript"/>
                </w:rPr>
                <w:t>[p]</w:t>
              </w:r>
            </w:hyperlink>
          </w:p>
        </w:tc>
        <w:tc>
          <w:tcPr>
            <w:tcW w:w="0" w:type="auto"/>
            <w:shd w:val="clear" w:color="auto" w:fill="FF99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No</w:t>
            </w:r>
          </w:p>
        </w:tc>
        <w:tc>
          <w:tcPr>
            <w:tcW w:w="0" w:type="auto"/>
            <w:shd w:val="clear" w:color="auto" w:fill="FF99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No</w:t>
            </w:r>
          </w:p>
        </w:tc>
        <w:tc>
          <w:tcPr>
            <w:tcW w:w="0" w:type="auto"/>
            <w:vAlign w:val="center"/>
            <w:hideMark/>
          </w:tcPr>
          <w:p w:rsidR="00401964" w:rsidRPr="00401964" w:rsidRDefault="00401964" w:rsidP="00401964">
            <w:pPr>
              <w:spacing w:after="0" w:line="240" w:lineRule="auto"/>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user</w:t>
            </w:r>
          </w:p>
        </w:tc>
        <w:tc>
          <w:tcPr>
            <w:tcW w:w="0" w:type="auto"/>
            <w:shd w:val="clear" w:color="auto" w:fill="FF99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No</w:t>
            </w:r>
          </w:p>
        </w:tc>
        <w:tc>
          <w:tcPr>
            <w:tcW w:w="0" w:type="auto"/>
            <w:shd w:val="clear" w:color="auto" w:fill="99FF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Yes</w:t>
            </w:r>
          </w:p>
        </w:tc>
        <w:tc>
          <w:tcPr>
            <w:tcW w:w="0" w:type="auto"/>
            <w:shd w:val="clear" w:color="auto" w:fill="99FF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Yes</w:t>
            </w:r>
          </w:p>
        </w:tc>
      </w:tr>
      <w:tr w:rsidR="00401964" w:rsidRPr="00401964" w:rsidTr="00401964">
        <w:trPr>
          <w:tblCellSpacing w:w="15" w:type="dxa"/>
        </w:trPr>
        <w:tc>
          <w:tcPr>
            <w:tcW w:w="0" w:type="auto"/>
            <w:vAlign w:val="center"/>
            <w:hideMark/>
          </w:tcPr>
          <w:p w:rsidR="00401964" w:rsidRPr="00401964" w:rsidRDefault="00401964" w:rsidP="00401964">
            <w:pPr>
              <w:spacing w:after="0" w:line="240" w:lineRule="auto"/>
              <w:rPr>
                <w:rFonts w:ascii="Times New Roman" w:eastAsia="Times New Roman" w:hAnsi="Times New Roman" w:cs="Times New Roman"/>
                <w:b/>
                <w:bCs/>
                <w:sz w:val="24"/>
                <w:szCs w:val="24"/>
              </w:rPr>
            </w:pPr>
            <w:hyperlink r:id="rId1027" w:tooltip="Resin Server" w:history="1">
              <w:r w:rsidRPr="00401964">
                <w:rPr>
                  <w:rFonts w:ascii="Times New Roman" w:eastAsia="Times New Roman" w:hAnsi="Times New Roman" w:cs="Times New Roman"/>
                  <w:b/>
                  <w:bCs/>
                  <w:color w:val="0000FF"/>
                  <w:sz w:val="24"/>
                  <w:szCs w:val="24"/>
                  <w:u w:val="single"/>
                </w:rPr>
                <w:t>Caucho Resin Server</w:t>
              </w:r>
            </w:hyperlink>
          </w:p>
        </w:tc>
        <w:tc>
          <w:tcPr>
            <w:tcW w:w="0" w:type="auto"/>
            <w:shd w:val="clear" w:color="auto" w:fill="99FF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Yes</w:t>
            </w:r>
          </w:p>
        </w:tc>
        <w:tc>
          <w:tcPr>
            <w:tcW w:w="0" w:type="auto"/>
            <w:shd w:val="clear" w:color="auto" w:fill="99FF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Yes</w:t>
            </w:r>
          </w:p>
        </w:tc>
        <w:tc>
          <w:tcPr>
            <w:tcW w:w="0" w:type="auto"/>
            <w:shd w:val="clear" w:color="auto" w:fill="FFEEDD"/>
            <w:vAlign w:val="center"/>
            <w:hideMark/>
          </w:tcPr>
          <w:p w:rsidR="00401964" w:rsidRPr="00401964" w:rsidRDefault="00401964" w:rsidP="00401964">
            <w:pPr>
              <w:spacing w:after="0" w:line="240" w:lineRule="auto"/>
              <w:jc w:val="center"/>
              <w:rPr>
                <w:rFonts w:ascii="Times New Roman" w:eastAsia="Times New Roman" w:hAnsi="Times New Roman" w:cs="Times New Roman"/>
                <w:color w:val="000000"/>
                <w:sz w:val="24"/>
                <w:szCs w:val="24"/>
              </w:rPr>
            </w:pPr>
            <w:r w:rsidRPr="00401964">
              <w:rPr>
                <w:rFonts w:ascii="Times New Roman" w:eastAsia="Times New Roman" w:hAnsi="Times New Roman" w:cs="Times New Roman"/>
                <w:color w:val="000000"/>
                <w:sz w:val="24"/>
                <w:szCs w:val="24"/>
              </w:rPr>
              <w:t>paid version</w:t>
            </w:r>
            <w:hyperlink r:id="rId1028" w:anchor="cite_note-openSSL-4" w:history="1">
              <w:r w:rsidRPr="00401964">
                <w:rPr>
                  <w:rFonts w:ascii="Times New Roman" w:eastAsia="Times New Roman" w:hAnsi="Times New Roman" w:cs="Times New Roman"/>
                  <w:color w:val="0000FF"/>
                  <w:sz w:val="24"/>
                  <w:szCs w:val="24"/>
                  <w:u w:val="single"/>
                  <w:vertAlign w:val="superscript"/>
                </w:rPr>
                <w:t>[c]</w:t>
              </w:r>
            </w:hyperlink>
          </w:p>
        </w:tc>
        <w:tc>
          <w:tcPr>
            <w:tcW w:w="0" w:type="auto"/>
            <w:shd w:val="clear" w:color="auto" w:fill="99FF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Yes</w:t>
            </w:r>
          </w:p>
        </w:tc>
        <w:tc>
          <w:tcPr>
            <w:tcW w:w="0" w:type="auto"/>
            <w:shd w:val="clear" w:color="auto" w:fill="99FF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Yes</w:t>
            </w:r>
          </w:p>
        </w:tc>
        <w:tc>
          <w:tcPr>
            <w:tcW w:w="0" w:type="auto"/>
            <w:shd w:val="clear" w:color="auto" w:fill="99FF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Yes</w:t>
            </w:r>
          </w:p>
        </w:tc>
        <w:tc>
          <w:tcPr>
            <w:tcW w:w="0" w:type="auto"/>
            <w:shd w:val="clear" w:color="auto" w:fill="ECECEC"/>
            <w:vAlign w:val="center"/>
            <w:hideMark/>
          </w:tcPr>
          <w:p w:rsidR="00401964" w:rsidRPr="00401964" w:rsidRDefault="00401964" w:rsidP="00401964">
            <w:pPr>
              <w:spacing w:after="0" w:line="240" w:lineRule="auto"/>
              <w:jc w:val="center"/>
              <w:rPr>
                <w:rFonts w:ascii="Times New Roman" w:eastAsia="Times New Roman" w:hAnsi="Times New Roman" w:cs="Times New Roman"/>
                <w:color w:val="2C2C2C"/>
                <w:sz w:val="20"/>
                <w:szCs w:val="20"/>
              </w:rPr>
            </w:pPr>
            <w:r w:rsidRPr="00401964">
              <w:rPr>
                <w:rFonts w:ascii="Times New Roman" w:eastAsia="Times New Roman" w:hAnsi="Times New Roman" w:cs="Times New Roman"/>
                <w:color w:val="2C2C2C"/>
                <w:sz w:val="20"/>
                <w:szCs w:val="20"/>
              </w:rPr>
              <w:t>Unknown</w:t>
            </w:r>
          </w:p>
        </w:tc>
        <w:tc>
          <w:tcPr>
            <w:tcW w:w="0" w:type="auto"/>
            <w:shd w:val="clear" w:color="auto" w:fill="FF99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No</w:t>
            </w:r>
          </w:p>
        </w:tc>
        <w:tc>
          <w:tcPr>
            <w:tcW w:w="0" w:type="auto"/>
            <w:shd w:val="clear" w:color="auto" w:fill="99FF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Yes</w:t>
            </w:r>
          </w:p>
        </w:tc>
        <w:tc>
          <w:tcPr>
            <w:tcW w:w="0" w:type="auto"/>
            <w:shd w:val="clear" w:color="auto" w:fill="99FF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Yes</w:t>
            </w:r>
          </w:p>
        </w:tc>
        <w:tc>
          <w:tcPr>
            <w:tcW w:w="0" w:type="auto"/>
            <w:shd w:val="clear" w:color="auto" w:fill="FF99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No</w:t>
            </w:r>
          </w:p>
        </w:tc>
        <w:tc>
          <w:tcPr>
            <w:tcW w:w="0" w:type="auto"/>
            <w:shd w:val="clear" w:color="auto" w:fill="ECECEC"/>
            <w:vAlign w:val="center"/>
            <w:hideMark/>
          </w:tcPr>
          <w:p w:rsidR="00401964" w:rsidRPr="00401964" w:rsidRDefault="00401964" w:rsidP="00401964">
            <w:pPr>
              <w:spacing w:after="0" w:line="240" w:lineRule="auto"/>
              <w:jc w:val="center"/>
              <w:rPr>
                <w:rFonts w:ascii="Times New Roman" w:eastAsia="Times New Roman" w:hAnsi="Times New Roman" w:cs="Times New Roman"/>
                <w:color w:val="2C2C2C"/>
                <w:sz w:val="20"/>
                <w:szCs w:val="20"/>
              </w:rPr>
            </w:pPr>
            <w:r w:rsidRPr="00401964">
              <w:rPr>
                <w:rFonts w:ascii="Times New Roman" w:eastAsia="Times New Roman" w:hAnsi="Times New Roman" w:cs="Times New Roman"/>
                <w:color w:val="2C2C2C"/>
                <w:sz w:val="20"/>
                <w:szCs w:val="20"/>
              </w:rPr>
              <w:t>Unknown</w:t>
            </w:r>
          </w:p>
        </w:tc>
        <w:tc>
          <w:tcPr>
            <w:tcW w:w="0" w:type="auto"/>
            <w:vAlign w:val="center"/>
            <w:hideMark/>
          </w:tcPr>
          <w:p w:rsidR="00401964" w:rsidRPr="00401964" w:rsidRDefault="00401964" w:rsidP="00401964">
            <w:pPr>
              <w:spacing w:after="0" w:line="240" w:lineRule="auto"/>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user</w:t>
            </w:r>
          </w:p>
        </w:tc>
        <w:tc>
          <w:tcPr>
            <w:tcW w:w="0" w:type="auto"/>
            <w:shd w:val="clear" w:color="auto" w:fill="99FF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Yes</w:t>
            </w:r>
          </w:p>
        </w:tc>
        <w:tc>
          <w:tcPr>
            <w:tcW w:w="0" w:type="auto"/>
            <w:shd w:val="clear" w:color="auto" w:fill="99FF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Yes</w:t>
            </w:r>
          </w:p>
        </w:tc>
        <w:tc>
          <w:tcPr>
            <w:tcW w:w="0" w:type="auto"/>
            <w:shd w:val="clear" w:color="auto" w:fill="ECECEC"/>
            <w:vAlign w:val="center"/>
            <w:hideMark/>
          </w:tcPr>
          <w:p w:rsidR="00401964" w:rsidRPr="00401964" w:rsidRDefault="00401964" w:rsidP="00401964">
            <w:pPr>
              <w:spacing w:after="0" w:line="240" w:lineRule="auto"/>
              <w:jc w:val="center"/>
              <w:rPr>
                <w:rFonts w:ascii="Times New Roman" w:eastAsia="Times New Roman" w:hAnsi="Times New Roman" w:cs="Times New Roman"/>
                <w:color w:val="2C2C2C"/>
                <w:sz w:val="20"/>
                <w:szCs w:val="20"/>
              </w:rPr>
            </w:pPr>
            <w:r w:rsidRPr="00401964">
              <w:rPr>
                <w:rFonts w:ascii="Times New Roman" w:eastAsia="Times New Roman" w:hAnsi="Times New Roman" w:cs="Times New Roman"/>
                <w:color w:val="2C2C2C"/>
                <w:sz w:val="20"/>
                <w:szCs w:val="20"/>
              </w:rPr>
              <w:t>Unknown</w:t>
            </w:r>
          </w:p>
        </w:tc>
      </w:tr>
      <w:tr w:rsidR="00401964" w:rsidRPr="00401964" w:rsidTr="00401964">
        <w:trPr>
          <w:tblCellSpacing w:w="15" w:type="dxa"/>
        </w:trPr>
        <w:tc>
          <w:tcPr>
            <w:tcW w:w="0" w:type="auto"/>
            <w:vAlign w:val="center"/>
            <w:hideMark/>
          </w:tcPr>
          <w:p w:rsidR="00401964" w:rsidRPr="00401964" w:rsidRDefault="00401964" w:rsidP="00401964">
            <w:pPr>
              <w:spacing w:after="0" w:line="240" w:lineRule="auto"/>
              <w:rPr>
                <w:rFonts w:ascii="Times New Roman" w:eastAsia="Times New Roman" w:hAnsi="Times New Roman" w:cs="Times New Roman"/>
                <w:b/>
                <w:bCs/>
                <w:sz w:val="24"/>
                <w:szCs w:val="24"/>
              </w:rPr>
            </w:pPr>
            <w:hyperlink r:id="rId1029" w:tooltip="Caudium (web server)" w:history="1">
              <w:r w:rsidRPr="00401964">
                <w:rPr>
                  <w:rFonts w:ascii="Times New Roman" w:eastAsia="Times New Roman" w:hAnsi="Times New Roman" w:cs="Times New Roman"/>
                  <w:b/>
                  <w:bCs/>
                  <w:color w:val="0000FF"/>
                  <w:sz w:val="24"/>
                  <w:szCs w:val="24"/>
                  <w:u w:val="single"/>
                </w:rPr>
                <w:t>Caudium</w:t>
              </w:r>
            </w:hyperlink>
          </w:p>
        </w:tc>
        <w:tc>
          <w:tcPr>
            <w:tcW w:w="0" w:type="auto"/>
            <w:shd w:val="clear" w:color="auto" w:fill="99FF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Yes</w:t>
            </w:r>
          </w:p>
        </w:tc>
        <w:tc>
          <w:tcPr>
            <w:tcW w:w="0" w:type="auto"/>
            <w:shd w:val="clear" w:color="auto" w:fill="99FF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Yes</w:t>
            </w:r>
          </w:p>
        </w:tc>
        <w:tc>
          <w:tcPr>
            <w:tcW w:w="0" w:type="auto"/>
            <w:shd w:val="clear" w:color="auto" w:fill="99FF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Yes</w:t>
            </w:r>
          </w:p>
        </w:tc>
        <w:tc>
          <w:tcPr>
            <w:tcW w:w="0" w:type="auto"/>
            <w:shd w:val="clear" w:color="auto" w:fill="99FF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Yes</w:t>
            </w:r>
          </w:p>
        </w:tc>
        <w:tc>
          <w:tcPr>
            <w:tcW w:w="0" w:type="auto"/>
            <w:shd w:val="clear" w:color="auto" w:fill="99FF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Yes</w:t>
            </w:r>
          </w:p>
        </w:tc>
        <w:tc>
          <w:tcPr>
            <w:tcW w:w="0" w:type="auto"/>
            <w:shd w:val="clear" w:color="auto" w:fill="99FF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Yes</w:t>
            </w:r>
          </w:p>
        </w:tc>
        <w:tc>
          <w:tcPr>
            <w:tcW w:w="0" w:type="auto"/>
            <w:shd w:val="clear" w:color="auto" w:fill="ECECEC"/>
            <w:vAlign w:val="center"/>
            <w:hideMark/>
          </w:tcPr>
          <w:p w:rsidR="00401964" w:rsidRPr="00401964" w:rsidRDefault="00401964" w:rsidP="00401964">
            <w:pPr>
              <w:spacing w:after="0" w:line="240" w:lineRule="auto"/>
              <w:jc w:val="center"/>
              <w:rPr>
                <w:rFonts w:ascii="Times New Roman" w:eastAsia="Times New Roman" w:hAnsi="Times New Roman" w:cs="Times New Roman"/>
                <w:color w:val="2C2C2C"/>
                <w:sz w:val="20"/>
                <w:szCs w:val="20"/>
              </w:rPr>
            </w:pPr>
            <w:r w:rsidRPr="00401964">
              <w:rPr>
                <w:rFonts w:ascii="Times New Roman" w:eastAsia="Times New Roman" w:hAnsi="Times New Roman" w:cs="Times New Roman"/>
                <w:color w:val="2C2C2C"/>
                <w:sz w:val="20"/>
                <w:szCs w:val="20"/>
              </w:rPr>
              <w:t>Unknown</w:t>
            </w:r>
          </w:p>
        </w:tc>
        <w:tc>
          <w:tcPr>
            <w:tcW w:w="0" w:type="auto"/>
            <w:shd w:val="clear" w:color="auto" w:fill="FF99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No</w:t>
            </w:r>
          </w:p>
        </w:tc>
        <w:tc>
          <w:tcPr>
            <w:tcW w:w="0" w:type="auto"/>
            <w:shd w:val="clear" w:color="auto" w:fill="99FF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Yes</w:t>
            </w:r>
          </w:p>
        </w:tc>
        <w:tc>
          <w:tcPr>
            <w:tcW w:w="0" w:type="auto"/>
            <w:shd w:val="clear" w:color="auto" w:fill="99FF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Yes</w:t>
            </w:r>
          </w:p>
        </w:tc>
        <w:tc>
          <w:tcPr>
            <w:tcW w:w="0" w:type="auto"/>
            <w:shd w:val="clear" w:color="auto" w:fill="ECECEC"/>
            <w:vAlign w:val="center"/>
            <w:hideMark/>
          </w:tcPr>
          <w:p w:rsidR="00401964" w:rsidRPr="00401964" w:rsidRDefault="00401964" w:rsidP="00401964">
            <w:pPr>
              <w:spacing w:after="0" w:line="240" w:lineRule="auto"/>
              <w:jc w:val="center"/>
              <w:rPr>
                <w:rFonts w:ascii="Times New Roman" w:eastAsia="Times New Roman" w:hAnsi="Times New Roman" w:cs="Times New Roman"/>
                <w:color w:val="2C2C2C"/>
                <w:sz w:val="20"/>
                <w:szCs w:val="20"/>
              </w:rPr>
            </w:pPr>
            <w:r w:rsidRPr="00401964">
              <w:rPr>
                <w:rFonts w:ascii="Times New Roman" w:eastAsia="Times New Roman" w:hAnsi="Times New Roman" w:cs="Times New Roman"/>
                <w:color w:val="2C2C2C"/>
                <w:sz w:val="20"/>
                <w:szCs w:val="20"/>
              </w:rPr>
              <w:t>Unknown</w:t>
            </w:r>
          </w:p>
        </w:tc>
        <w:tc>
          <w:tcPr>
            <w:tcW w:w="0" w:type="auto"/>
            <w:shd w:val="clear" w:color="auto" w:fill="ECECEC"/>
            <w:vAlign w:val="center"/>
            <w:hideMark/>
          </w:tcPr>
          <w:p w:rsidR="00401964" w:rsidRPr="00401964" w:rsidRDefault="00401964" w:rsidP="00401964">
            <w:pPr>
              <w:spacing w:after="0" w:line="240" w:lineRule="auto"/>
              <w:jc w:val="center"/>
              <w:rPr>
                <w:rFonts w:ascii="Times New Roman" w:eastAsia="Times New Roman" w:hAnsi="Times New Roman" w:cs="Times New Roman"/>
                <w:color w:val="2C2C2C"/>
                <w:sz w:val="20"/>
                <w:szCs w:val="20"/>
              </w:rPr>
            </w:pPr>
            <w:r w:rsidRPr="00401964">
              <w:rPr>
                <w:rFonts w:ascii="Times New Roman" w:eastAsia="Times New Roman" w:hAnsi="Times New Roman" w:cs="Times New Roman"/>
                <w:color w:val="2C2C2C"/>
                <w:sz w:val="20"/>
                <w:szCs w:val="20"/>
              </w:rPr>
              <w:t>Unknown</w:t>
            </w:r>
          </w:p>
        </w:tc>
        <w:tc>
          <w:tcPr>
            <w:tcW w:w="0" w:type="auto"/>
            <w:vAlign w:val="center"/>
            <w:hideMark/>
          </w:tcPr>
          <w:p w:rsidR="00401964" w:rsidRPr="00401964" w:rsidRDefault="00401964" w:rsidP="00401964">
            <w:pPr>
              <w:spacing w:after="0" w:line="240" w:lineRule="auto"/>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user</w:t>
            </w:r>
          </w:p>
        </w:tc>
        <w:tc>
          <w:tcPr>
            <w:tcW w:w="0" w:type="auto"/>
            <w:shd w:val="clear" w:color="auto" w:fill="99FF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Yes</w:t>
            </w:r>
          </w:p>
        </w:tc>
        <w:tc>
          <w:tcPr>
            <w:tcW w:w="0" w:type="auto"/>
            <w:shd w:val="clear" w:color="auto" w:fill="99FF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Yes</w:t>
            </w:r>
            <w:hyperlink r:id="rId1030" w:anchor="cite_note-CIPVN-22" w:history="1">
              <w:r w:rsidRPr="00401964">
                <w:rPr>
                  <w:rFonts w:ascii="Times New Roman" w:eastAsia="Times New Roman" w:hAnsi="Times New Roman" w:cs="Times New Roman"/>
                  <w:color w:val="0000FF"/>
                  <w:sz w:val="24"/>
                  <w:szCs w:val="24"/>
                  <w:u w:val="single"/>
                  <w:vertAlign w:val="superscript"/>
                </w:rPr>
                <w:t>[q]</w:t>
              </w:r>
            </w:hyperlink>
          </w:p>
        </w:tc>
        <w:tc>
          <w:tcPr>
            <w:tcW w:w="0" w:type="auto"/>
            <w:shd w:val="clear" w:color="auto" w:fill="ECECEC"/>
            <w:vAlign w:val="center"/>
            <w:hideMark/>
          </w:tcPr>
          <w:p w:rsidR="00401964" w:rsidRPr="00401964" w:rsidRDefault="00401964" w:rsidP="00401964">
            <w:pPr>
              <w:spacing w:after="0" w:line="240" w:lineRule="auto"/>
              <w:jc w:val="center"/>
              <w:rPr>
                <w:rFonts w:ascii="Times New Roman" w:eastAsia="Times New Roman" w:hAnsi="Times New Roman" w:cs="Times New Roman"/>
                <w:color w:val="2C2C2C"/>
                <w:sz w:val="20"/>
                <w:szCs w:val="20"/>
              </w:rPr>
            </w:pPr>
            <w:r w:rsidRPr="00401964">
              <w:rPr>
                <w:rFonts w:ascii="Times New Roman" w:eastAsia="Times New Roman" w:hAnsi="Times New Roman" w:cs="Times New Roman"/>
                <w:color w:val="2C2C2C"/>
                <w:sz w:val="20"/>
                <w:szCs w:val="20"/>
              </w:rPr>
              <w:t>Unknown</w:t>
            </w:r>
          </w:p>
        </w:tc>
      </w:tr>
      <w:tr w:rsidR="00401964" w:rsidRPr="00401964" w:rsidTr="00401964">
        <w:trPr>
          <w:tblCellSpacing w:w="15" w:type="dxa"/>
        </w:trPr>
        <w:tc>
          <w:tcPr>
            <w:tcW w:w="0" w:type="auto"/>
            <w:vAlign w:val="center"/>
            <w:hideMark/>
          </w:tcPr>
          <w:p w:rsidR="00401964" w:rsidRPr="00401964" w:rsidRDefault="00401964" w:rsidP="00401964">
            <w:pPr>
              <w:spacing w:after="0" w:line="240" w:lineRule="auto"/>
              <w:rPr>
                <w:rFonts w:ascii="Times New Roman" w:eastAsia="Times New Roman" w:hAnsi="Times New Roman" w:cs="Times New Roman"/>
                <w:b/>
                <w:bCs/>
                <w:sz w:val="24"/>
                <w:szCs w:val="24"/>
              </w:rPr>
            </w:pPr>
            <w:hyperlink r:id="rId1031" w:tooltip="Cherokee HTTP Server" w:history="1">
              <w:r w:rsidRPr="00401964">
                <w:rPr>
                  <w:rFonts w:ascii="Times New Roman" w:eastAsia="Times New Roman" w:hAnsi="Times New Roman" w:cs="Times New Roman"/>
                  <w:b/>
                  <w:bCs/>
                  <w:color w:val="0000FF"/>
                  <w:sz w:val="24"/>
                  <w:szCs w:val="24"/>
                  <w:u w:val="single"/>
                </w:rPr>
                <w:t>Cherokee HTTP Server</w:t>
              </w:r>
            </w:hyperlink>
          </w:p>
        </w:tc>
        <w:tc>
          <w:tcPr>
            <w:tcW w:w="0" w:type="auto"/>
            <w:shd w:val="clear" w:color="auto" w:fill="99FF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Yes</w:t>
            </w:r>
          </w:p>
        </w:tc>
        <w:tc>
          <w:tcPr>
            <w:tcW w:w="0" w:type="auto"/>
            <w:shd w:val="clear" w:color="auto" w:fill="99FF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Yes</w:t>
            </w:r>
          </w:p>
        </w:tc>
        <w:tc>
          <w:tcPr>
            <w:tcW w:w="0" w:type="auto"/>
            <w:shd w:val="clear" w:color="auto" w:fill="99FF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Yes</w:t>
            </w:r>
          </w:p>
        </w:tc>
        <w:tc>
          <w:tcPr>
            <w:tcW w:w="0" w:type="auto"/>
            <w:shd w:val="clear" w:color="auto" w:fill="99FF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Yes</w:t>
            </w:r>
          </w:p>
        </w:tc>
        <w:tc>
          <w:tcPr>
            <w:tcW w:w="0" w:type="auto"/>
            <w:shd w:val="clear" w:color="auto" w:fill="99FF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Yes</w:t>
            </w:r>
          </w:p>
        </w:tc>
        <w:tc>
          <w:tcPr>
            <w:tcW w:w="0" w:type="auto"/>
            <w:shd w:val="clear" w:color="auto" w:fill="99FF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Yes</w:t>
            </w:r>
          </w:p>
        </w:tc>
        <w:tc>
          <w:tcPr>
            <w:tcW w:w="0" w:type="auto"/>
            <w:shd w:val="clear" w:color="auto" w:fill="99FF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Yes</w:t>
            </w:r>
          </w:p>
        </w:tc>
        <w:tc>
          <w:tcPr>
            <w:tcW w:w="0" w:type="auto"/>
            <w:shd w:val="clear" w:color="auto" w:fill="99FF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Yes</w:t>
            </w:r>
          </w:p>
        </w:tc>
        <w:tc>
          <w:tcPr>
            <w:tcW w:w="0" w:type="auto"/>
            <w:shd w:val="clear" w:color="auto" w:fill="FF99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No</w:t>
            </w:r>
          </w:p>
        </w:tc>
        <w:tc>
          <w:tcPr>
            <w:tcW w:w="0" w:type="auto"/>
            <w:shd w:val="clear" w:color="auto" w:fill="99FF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Yes</w:t>
            </w:r>
          </w:p>
        </w:tc>
        <w:tc>
          <w:tcPr>
            <w:tcW w:w="0" w:type="auto"/>
            <w:shd w:val="clear" w:color="auto" w:fill="FF99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No</w:t>
            </w:r>
          </w:p>
        </w:tc>
        <w:tc>
          <w:tcPr>
            <w:tcW w:w="0" w:type="auto"/>
            <w:shd w:val="clear" w:color="auto" w:fill="ECECEC"/>
            <w:vAlign w:val="center"/>
            <w:hideMark/>
          </w:tcPr>
          <w:p w:rsidR="00401964" w:rsidRPr="00401964" w:rsidRDefault="00401964" w:rsidP="00401964">
            <w:pPr>
              <w:spacing w:after="0" w:line="240" w:lineRule="auto"/>
              <w:jc w:val="center"/>
              <w:rPr>
                <w:rFonts w:ascii="Times New Roman" w:eastAsia="Times New Roman" w:hAnsi="Times New Roman" w:cs="Times New Roman"/>
                <w:color w:val="2C2C2C"/>
                <w:sz w:val="20"/>
                <w:szCs w:val="20"/>
              </w:rPr>
            </w:pPr>
            <w:r w:rsidRPr="00401964">
              <w:rPr>
                <w:rFonts w:ascii="Times New Roman" w:eastAsia="Times New Roman" w:hAnsi="Times New Roman" w:cs="Times New Roman"/>
                <w:color w:val="2C2C2C"/>
                <w:sz w:val="20"/>
                <w:szCs w:val="20"/>
              </w:rPr>
              <w:t>Unknown</w:t>
            </w:r>
          </w:p>
        </w:tc>
        <w:tc>
          <w:tcPr>
            <w:tcW w:w="0" w:type="auto"/>
            <w:vAlign w:val="center"/>
            <w:hideMark/>
          </w:tcPr>
          <w:p w:rsidR="00401964" w:rsidRPr="00401964" w:rsidRDefault="00401964" w:rsidP="00401964">
            <w:pPr>
              <w:spacing w:after="0" w:line="240" w:lineRule="auto"/>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user</w:t>
            </w:r>
          </w:p>
        </w:tc>
        <w:tc>
          <w:tcPr>
            <w:tcW w:w="0" w:type="auto"/>
            <w:shd w:val="clear" w:color="auto" w:fill="99FF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Yes</w:t>
            </w:r>
          </w:p>
        </w:tc>
        <w:tc>
          <w:tcPr>
            <w:tcW w:w="0" w:type="auto"/>
            <w:shd w:val="clear" w:color="auto" w:fill="99FF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Yes</w:t>
            </w:r>
            <w:hyperlink r:id="rId1032" w:anchor="cite_note-23" w:history="1">
              <w:r w:rsidRPr="00401964">
                <w:rPr>
                  <w:rFonts w:ascii="Times New Roman" w:eastAsia="Times New Roman" w:hAnsi="Times New Roman" w:cs="Times New Roman"/>
                  <w:color w:val="0000FF"/>
                  <w:sz w:val="24"/>
                  <w:szCs w:val="24"/>
                  <w:u w:val="single"/>
                  <w:vertAlign w:val="superscript"/>
                </w:rPr>
                <w:t>[6]</w:t>
              </w:r>
            </w:hyperlink>
          </w:p>
        </w:tc>
        <w:tc>
          <w:tcPr>
            <w:tcW w:w="0" w:type="auto"/>
            <w:shd w:val="clear" w:color="auto" w:fill="ECECEC"/>
            <w:vAlign w:val="center"/>
            <w:hideMark/>
          </w:tcPr>
          <w:p w:rsidR="00401964" w:rsidRPr="00401964" w:rsidRDefault="00401964" w:rsidP="00401964">
            <w:pPr>
              <w:spacing w:after="0" w:line="240" w:lineRule="auto"/>
              <w:jc w:val="center"/>
              <w:rPr>
                <w:rFonts w:ascii="Times New Roman" w:eastAsia="Times New Roman" w:hAnsi="Times New Roman" w:cs="Times New Roman"/>
                <w:color w:val="2C2C2C"/>
                <w:sz w:val="20"/>
                <w:szCs w:val="20"/>
              </w:rPr>
            </w:pPr>
            <w:r w:rsidRPr="00401964">
              <w:rPr>
                <w:rFonts w:ascii="Times New Roman" w:eastAsia="Times New Roman" w:hAnsi="Times New Roman" w:cs="Times New Roman"/>
                <w:color w:val="2C2C2C"/>
                <w:sz w:val="20"/>
                <w:szCs w:val="20"/>
              </w:rPr>
              <w:t>Unknown</w:t>
            </w:r>
          </w:p>
        </w:tc>
      </w:tr>
      <w:tr w:rsidR="00401964" w:rsidRPr="00401964" w:rsidTr="00401964">
        <w:trPr>
          <w:tblCellSpacing w:w="15" w:type="dxa"/>
        </w:trPr>
        <w:tc>
          <w:tcPr>
            <w:tcW w:w="0" w:type="auto"/>
            <w:vAlign w:val="center"/>
            <w:hideMark/>
          </w:tcPr>
          <w:p w:rsidR="00401964" w:rsidRPr="00401964" w:rsidRDefault="00401964" w:rsidP="00401964">
            <w:pPr>
              <w:spacing w:after="0" w:line="240" w:lineRule="auto"/>
              <w:rPr>
                <w:rFonts w:ascii="Times New Roman" w:eastAsia="Times New Roman" w:hAnsi="Times New Roman" w:cs="Times New Roman"/>
                <w:b/>
                <w:bCs/>
                <w:sz w:val="24"/>
                <w:szCs w:val="24"/>
              </w:rPr>
            </w:pPr>
            <w:hyperlink r:id="rId1033" w:tooltip="Darkhttpd (page does not exist)" w:history="1">
              <w:r w:rsidRPr="00401964">
                <w:rPr>
                  <w:rFonts w:ascii="Times New Roman" w:eastAsia="Times New Roman" w:hAnsi="Times New Roman" w:cs="Times New Roman"/>
                  <w:b/>
                  <w:bCs/>
                  <w:color w:val="0000FF"/>
                  <w:sz w:val="24"/>
                  <w:szCs w:val="24"/>
                  <w:u w:val="single"/>
                </w:rPr>
                <w:t>Darkhttpd</w:t>
              </w:r>
            </w:hyperlink>
          </w:p>
        </w:tc>
        <w:tc>
          <w:tcPr>
            <w:tcW w:w="0" w:type="auto"/>
            <w:shd w:val="clear" w:color="auto" w:fill="FF99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No</w:t>
            </w:r>
          </w:p>
        </w:tc>
        <w:tc>
          <w:tcPr>
            <w:tcW w:w="0" w:type="auto"/>
            <w:shd w:val="clear" w:color="auto" w:fill="FF99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No</w:t>
            </w:r>
          </w:p>
        </w:tc>
        <w:tc>
          <w:tcPr>
            <w:tcW w:w="0" w:type="auto"/>
            <w:shd w:val="clear" w:color="auto" w:fill="ECECEC"/>
            <w:vAlign w:val="center"/>
            <w:hideMark/>
          </w:tcPr>
          <w:p w:rsidR="00401964" w:rsidRPr="00401964" w:rsidRDefault="00401964" w:rsidP="00401964">
            <w:pPr>
              <w:spacing w:after="0" w:line="240" w:lineRule="auto"/>
              <w:jc w:val="center"/>
              <w:rPr>
                <w:rFonts w:ascii="Times New Roman" w:eastAsia="Times New Roman" w:hAnsi="Times New Roman" w:cs="Times New Roman"/>
                <w:color w:val="2C2C2C"/>
                <w:sz w:val="20"/>
                <w:szCs w:val="20"/>
              </w:rPr>
            </w:pPr>
            <w:r w:rsidRPr="00401964">
              <w:rPr>
                <w:rFonts w:ascii="Times New Roman" w:eastAsia="Times New Roman" w:hAnsi="Times New Roman" w:cs="Times New Roman"/>
                <w:color w:val="2C2C2C"/>
                <w:sz w:val="20"/>
                <w:szCs w:val="20"/>
              </w:rPr>
              <w:t>Unknown</w:t>
            </w:r>
          </w:p>
        </w:tc>
        <w:tc>
          <w:tcPr>
            <w:tcW w:w="0" w:type="auto"/>
            <w:shd w:val="clear" w:color="auto" w:fill="99FF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Yes</w:t>
            </w:r>
          </w:p>
        </w:tc>
        <w:tc>
          <w:tcPr>
            <w:tcW w:w="0" w:type="auto"/>
            <w:shd w:val="clear" w:color="auto" w:fill="FF99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No</w:t>
            </w:r>
          </w:p>
        </w:tc>
        <w:tc>
          <w:tcPr>
            <w:tcW w:w="0" w:type="auto"/>
            <w:shd w:val="clear" w:color="auto" w:fill="FF99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No</w:t>
            </w:r>
          </w:p>
        </w:tc>
        <w:tc>
          <w:tcPr>
            <w:tcW w:w="0" w:type="auto"/>
            <w:shd w:val="clear" w:color="auto" w:fill="FF99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No</w:t>
            </w:r>
          </w:p>
        </w:tc>
        <w:tc>
          <w:tcPr>
            <w:tcW w:w="0" w:type="auto"/>
            <w:shd w:val="clear" w:color="auto" w:fill="FF99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No</w:t>
            </w:r>
          </w:p>
        </w:tc>
        <w:tc>
          <w:tcPr>
            <w:tcW w:w="0" w:type="auto"/>
            <w:shd w:val="clear" w:color="auto" w:fill="FF99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No</w:t>
            </w:r>
          </w:p>
        </w:tc>
        <w:tc>
          <w:tcPr>
            <w:tcW w:w="0" w:type="auto"/>
            <w:shd w:val="clear" w:color="auto" w:fill="FF99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No</w:t>
            </w:r>
          </w:p>
        </w:tc>
        <w:tc>
          <w:tcPr>
            <w:tcW w:w="0" w:type="auto"/>
            <w:shd w:val="clear" w:color="auto" w:fill="FF99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No</w:t>
            </w:r>
          </w:p>
        </w:tc>
        <w:tc>
          <w:tcPr>
            <w:tcW w:w="0" w:type="auto"/>
            <w:shd w:val="clear" w:color="auto" w:fill="FF99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No</w:t>
            </w:r>
          </w:p>
        </w:tc>
        <w:tc>
          <w:tcPr>
            <w:tcW w:w="0" w:type="auto"/>
            <w:vAlign w:val="center"/>
            <w:hideMark/>
          </w:tcPr>
          <w:p w:rsidR="00401964" w:rsidRPr="00401964" w:rsidRDefault="00401964" w:rsidP="00401964">
            <w:pPr>
              <w:spacing w:after="0" w:line="240" w:lineRule="auto"/>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user</w:t>
            </w:r>
          </w:p>
        </w:tc>
        <w:tc>
          <w:tcPr>
            <w:tcW w:w="0" w:type="auto"/>
            <w:shd w:val="clear" w:color="auto" w:fill="FF99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No</w:t>
            </w:r>
          </w:p>
        </w:tc>
        <w:tc>
          <w:tcPr>
            <w:tcW w:w="0" w:type="auto"/>
            <w:shd w:val="clear" w:color="auto" w:fill="99FF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Yes</w:t>
            </w:r>
          </w:p>
        </w:tc>
        <w:tc>
          <w:tcPr>
            <w:tcW w:w="0" w:type="auto"/>
            <w:shd w:val="clear" w:color="auto" w:fill="ECECEC"/>
            <w:vAlign w:val="center"/>
            <w:hideMark/>
          </w:tcPr>
          <w:p w:rsidR="00401964" w:rsidRPr="00401964" w:rsidRDefault="00401964" w:rsidP="00401964">
            <w:pPr>
              <w:spacing w:after="0" w:line="240" w:lineRule="auto"/>
              <w:jc w:val="center"/>
              <w:rPr>
                <w:rFonts w:ascii="Times New Roman" w:eastAsia="Times New Roman" w:hAnsi="Times New Roman" w:cs="Times New Roman"/>
                <w:color w:val="2C2C2C"/>
                <w:sz w:val="20"/>
                <w:szCs w:val="20"/>
              </w:rPr>
            </w:pPr>
            <w:r w:rsidRPr="00401964">
              <w:rPr>
                <w:rFonts w:ascii="Times New Roman" w:eastAsia="Times New Roman" w:hAnsi="Times New Roman" w:cs="Times New Roman"/>
                <w:color w:val="2C2C2C"/>
                <w:sz w:val="20"/>
                <w:szCs w:val="20"/>
              </w:rPr>
              <w:t>Unknown</w:t>
            </w:r>
          </w:p>
        </w:tc>
      </w:tr>
      <w:tr w:rsidR="00401964" w:rsidRPr="00401964" w:rsidTr="00401964">
        <w:trPr>
          <w:tblCellSpacing w:w="15" w:type="dxa"/>
        </w:trPr>
        <w:tc>
          <w:tcPr>
            <w:tcW w:w="0" w:type="auto"/>
            <w:vAlign w:val="center"/>
            <w:hideMark/>
          </w:tcPr>
          <w:p w:rsidR="00401964" w:rsidRPr="00401964" w:rsidRDefault="00401964" w:rsidP="00401964">
            <w:pPr>
              <w:spacing w:after="0" w:line="240" w:lineRule="auto"/>
              <w:rPr>
                <w:rFonts w:ascii="Times New Roman" w:eastAsia="Times New Roman" w:hAnsi="Times New Roman" w:cs="Times New Roman"/>
                <w:b/>
                <w:bCs/>
                <w:sz w:val="24"/>
                <w:szCs w:val="24"/>
              </w:rPr>
            </w:pPr>
            <w:hyperlink r:id="rId1034" w:tooltip="HTTP File Server" w:history="1">
              <w:r w:rsidRPr="00401964">
                <w:rPr>
                  <w:rFonts w:ascii="Times New Roman" w:eastAsia="Times New Roman" w:hAnsi="Times New Roman" w:cs="Times New Roman"/>
                  <w:b/>
                  <w:bCs/>
                  <w:color w:val="0000FF"/>
                  <w:sz w:val="24"/>
                  <w:szCs w:val="24"/>
                  <w:u w:val="single"/>
                </w:rPr>
                <w:t>HFS</w:t>
              </w:r>
            </w:hyperlink>
          </w:p>
        </w:tc>
        <w:tc>
          <w:tcPr>
            <w:tcW w:w="0" w:type="auto"/>
            <w:shd w:val="clear" w:color="auto" w:fill="99FF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Yes</w:t>
            </w:r>
          </w:p>
        </w:tc>
        <w:tc>
          <w:tcPr>
            <w:tcW w:w="0" w:type="auto"/>
            <w:shd w:val="clear" w:color="auto" w:fill="FF99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No</w:t>
            </w:r>
          </w:p>
        </w:tc>
        <w:tc>
          <w:tcPr>
            <w:tcW w:w="0" w:type="auto"/>
            <w:shd w:val="clear" w:color="auto" w:fill="99FF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Yes via Stunn</w:t>
            </w:r>
            <w:r w:rsidRPr="00401964">
              <w:rPr>
                <w:rFonts w:ascii="Times New Roman" w:eastAsia="Times New Roman" w:hAnsi="Times New Roman" w:cs="Times New Roman"/>
                <w:sz w:val="24"/>
                <w:szCs w:val="24"/>
              </w:rPr>
              <w:lastRenderedPageBreak/>
              <w:t>el</w:t>
            </w:r>
            <w:hyperlink r:id="rId1035" w:anchor="cite_note-24" w:history="1">
              <w:r w:rsidRPr="00401964">
                <w:rPr>
                  <w:rFonts w:ascii="Times New Roman" w:eastAsia="Times New Roman" w:hAnsi="Times New Roman" w:cs="Times New Roman"/>
                  <w:color w:val="0000FF"/>
                  <w:sz w:val="24"/>
                  <w:szCs w:val="24"/>
                  <w:u w:val="single"/>
                  <w:vertAlign w:val="superscript"/>
                </w:rPr>
                <w:t>[7]</w:t>
              </w:r>
            </w:hyperlink>
          </w:p>
        </w:tc>
        <w:tc>
          <w:tcPr>
            <w:tcW w:w="0" w:type="auto"/>
            <w:shd w:val="clear" w:color="auto" w:fill="FF99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lastRenderedPageBreak/>
              <w:t>No</w:t>
            </w:r>
          </w:p>
        </w:tc>
        <w:tc>
          <w:tcPr>
            <w:tcW w:w="0" w:type="auto"/>
            <w:shd w:val="clear" w:color="auto" w:fill="FF99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No</w:t>
            </w:r>
          </w:p>
        </w:tc>
        <w:tc>
          <w:tcPr>
            <w:tcW w:w="0" w:type="auto"/>
            <w:shd w:val="clear" w:color="auto" w:fill="FF99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No</w:t>
            </w:r>
          </w:p>
        </w:tc>
        <w:tc>
          <w:tcPr>
            <w:tcW w:w="0" w:type="auto"/>
            <w:shd w:val="clear" w:color="auto" w:fill="ECECEC"/>
            <w:vAlign w:val="center"/>
            <w:hideMark/>
          </w:tcPr>
          <w:p w:rsidR="00401964" w:rsidRPr="00401964" w:rsidRDefault="00401964" w:rsidP="00401964">
            <w:pPr>
              <w:spacing w:after="0" w:line="240" w:lineRule="auto"/>
              <w:jc w:val="center"/>
              <w:rPr>
                <w:rFonts w:ascii="Times New Roman" w:eastAsia="Times New Roman" w:hAnsi="Times New Roman" w:cs="Times New Roman"/>
                <w:color w:val="2C2C2C"/>
                <w:sz w:val="20"/>
                <w:szCs w:val="20"/>
              </w:rPr>
            </w:pPr>
            <w:r w:rsidRPr="00401964">
              <w:rPr>
                <w:rFonts w:ascii="Times New Roman" w:eastAsia="Times New Roman" w:hAnsi="Times New Roman" w:cs="Times New Roman"/>
                <w:color w:val="2C2C2C"/>
                <w:sz w:val="20"/>
                <w:szCs w:val="20"/>
              </w:rPr>
              <w:t>Unknown</w:t>
            </w:r>
          </w:p>
        </w:tc>
        <w:tc>
          <w:tcPr>
            <w:tcW w:w="0" w:type="auto"/>
            <w:shd w:val="clear" w:color="auto" w:fill="FF99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No</w:t>
            </w:r>
          </w:p>
        </w:tc>
        <w:tc>
          <w:tcPr>
            <w:tcW w:w="0" w:type="auto"/>
            <w:shd w:val="clear" w:color="auto" w:fill="FF99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No</w:t>
            </w:r>
          </w:p>
        </w:tc>
        <w:tc>
          <w:tcPr>
            <w:tcW w:w="0" w:type="auto"/>
            <w:shd w:val="clear" w:color="auto" w:fill="FF99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No</w:t>
            </w:r>
          </w:p>
        </w:tc>
        <w:tc>
          <w:tcPr>
            <w:tcW w:w="0" w:type="auto"/>
            <w:shd w:val="clear" w:color="auto" w:fill="ECECEC"/>
            <w:vAlign w:val="center"/>
            <w:hideMark/>
          </w:tcPr>
          <w:p w:rsidR="00401964" w:rsidRPr="00401964" w:rsidRDefault="00401964" w:rsidP="00401964">
            <w:pPr>
              <w:spacing w:after="0" w:line="240" w:lineRule="auto"/>
              <w:jc w:val="center"/>
              <w:rPr>
                <w:rFonts w:ascii="Times New Roman" w:eastAsia="Times New Roman" w:hAnsi="Times New Roman" w:cs="Times New Roman"/>
                <w:color w:val="2C2C2C"/>
                <w:sz w:val="20"/>
                <w:szCs w:val="20"/>
              </w:rPr>
            </w:pPr>
            <w:r w:rsidRPr="00401964">
              <w:rPr>
                <w:rFonts w:ascii="Times New Roman" w:eastAsia="Times New Roman" w:hAnsi="Times New Roman" w:cs="Times New Roman"/>
                <w:color w:val="2C2C2C"/>
                <w:sz w:val="20"/>
                <w:szCs w:val="20"/>
              </w:rPr>
              <w:t>Unknown</w:t>
            </w:r>
          </w:p>
        </w:tc>
        <w:tc>
          <w:tcPr>
            <w:tcW w:w="0" w:type="auto"/>
            <w:shd w:val="clear" w:color="auto" w:fill="ECECEC"/>
            <w:vAlign w:val="center"/>
            <w:hideMark/>
          </w:tcPr>
          <w:p w:rsidR="00401964" w:rsidRPr="00401964" w:rsidRDefault="00401964" w:rsidP="00401964">
            <w:pPr>
              <w:spacing w:after="0" w:line="240" w:lineRule="auto"/>
              <w:jc w:val="center"/>
              <w:rPr>
                <w:rFonts w:ascii="Times New Roman" w:eastAsia="Times New Roman" w:hAnsi="Times New Roman" w:cs="Times New Roman"/>
                <w:color w:val="2C2C2C"/>
                <w:sz w:val="20"/>
                <w:szCs w:val="20"/>
              </w:rPr>
            </w:pPr>
            <w:r w:rsidRPr="00401964">
              <w:rPr>
                <w:rFonts w:ascii="Times New Roman" w:eastAsia="Times New Roman" w:hAnsi="Times New Roman" w:cs="Times New Roman"/>
                <w:color w:val="2C2C2C"/>
                <w:sz w:val="20"/>
                <w:szCs w:val="20"/>
              </w:rPr>
              <w:t>Unknown</w:t>
            </w:r>
          </w:p>
        </w:tc>
        <w:tc>
          <w:tcPr>
            <w:tcW w:w="0" w:type="auto"/>
            <w:vAlign w:val="center"/>
            <w:hideMark/>
          </w:tcPr>
          <w:p w:rsidR="00401964" w:rsidRPr="00401964" w:rsidRDefault="00401964" w:rsidP="00401964">
            <w:pPr>
              <w:spacing w:after="0" w:line="240" w:lineRule="auto"/>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user</w:t>
            </w:r>
          </w:p>
        </w:tc>
        <w:tc>
          <w:tcPr>
            <w:tcW w:w="0" w:type="auto"/>
            <w:shd w:val="clear" w:color="auto" w:fill="ECECEC"/>
            <w:vAlign w:val="center"/>
            <w:hideMark/>
          </w:tcPr>
          <w:p w:rsidR="00401964" w:rsidRPr="00401964" w:rsidRDefault="00401964" w:rsidP="00401964">
            <w:pPr>
              <w:spacing w:after="0" w:line="240" w:lineRule="auto"/>
              <w:jc w:val="center"/>
              <w:rPr>
                <w:rFonts w:ascii="Times New Roman" w:eastAsia="Times New Roman" w:hAnsi="Times New Roman" w:cs="Times New Roman"/>
                <w:color w:val="2C2C2C"/>
                <w:sz w:val="20"/>
                <w:szCs w:val="20"/>
              </w:rPr>
            </w:pPr>
            <w:r w:rsidRPr="00401964">
              <w:rPr>
                <w:rFonts w:ascii="Times New Roman" w:eastAsia="Times New Roman" w:hAnsi="Times New Roman" w:cs="Times New Roman"/>
                <w:color w:val="2C2C2C"/>
                <w:sz w:val="20"/>
                <w:szCs w:val="20"/>
              </w:rPr>
              <w:t>Unknown</w:t>
            </w:r>
          </w:p>
        </w:tc>
        <w:tc>
          <w:tcPr>
            <w:tcW w:w="0" w:type="auto"/>
            <w:shd w:val="clear" w:color="auto" w:fill="FF99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No</w:t>
            </w:r>
          </w:p>
        </w:tc>
        <w:tc>
          <w:tcPr>
            <w:tcW w:w="0" w:type="auto"/>
            <w:shd w:val="clear" w:color="auto" w:fill="ECECEC"/>
            <w:vAlign w:val="center"/>
            <w:hideMark/>
          </w:tcPr>
          <w:p w:rsidR="00401964" w:rsidRPr="00401964" w:rsidRDefault="00401964" w:rsidP="00401964">
            <w:pPr>
              <w:spacing w:after="0" w:line="240" w:lineRule="auto"/>
              <w:jc w:val="center"/>
              <w:rPr>
                <w:rFonts w:ascii="Times New Roman" w:eastAsia="Times New Roman" w:hAnsi="Times New Roman" w:cs="Times New Roman"/>
                <w:color w:val="2C2C2C"/>
                <w:sz w:val="20"/>
                <w:szCs w:val="20"/>
              </w:rPr>
            </w:pPr>
            <w:r w:rsidRPr="00401964">
              <w:rPr>
                <w:rFonts w:ascii="Times New Roman" w:eastAsia="Times New Roman" w:hAnsi="Times New Roman" w:cs="Times New Roman"/>
                <w:color w:val="2C2C2C"/>
                <w:sz w:val="20"/>
                <w:szCs w:val="20"/>
              </w:rPr>
              <w:t>Unknown</w:t>
            </w:r>
          </w:p>
        </w:tc>
      </w:tr>
      <w:tr w:rsidR="00401964" w:rsidRPr="00401964" w:rsidTr="00401964">
        <w:trPr>
          <w:tblCellSpacing w:w="15" w:type="dxa"/>
        </w:trPr>
        <w:tc>
          <w:tcPr>
            <w:tcW w:w="0" w:type="auto"/>
            <w:vAlign w:val="center"/>
            <w:hideMark/>
          </w:tcPr>
          <w:p w:rsidR="00401964" w:rsidRPr="00401964" w:rsidRDefault="00401964" w:rsidP="00401964">
            <w:pPr>
              <w:spacing w:after="0" w:line="240" w:lineRule="auto"/>
              <w:rPr>
                <w:rFonts w:ascii="Times New Roman" w:eastAsia="Times New Roman" w:hAnsi="Times New Roman" w:cs="Times New Roman"/>
                <w:b/>
                <w:bCs/>
                <w:sz w:val="24"/>
                <w:szCs w:val="24"/>
              </w:rPr>
            </w:pPr>
            <w:hyperlink r:id="rId1036" w:tooltip="Hiawatha webserver" w:history="1">
              <w:r w:rsidRPr="00401964">
                <w:rPr>
                  <w:rFonts w:ascii="Times New Roman" w:eastAsia="Times New Roman" w:hAnsi="Times New Roman" w:cs="Times New Roman"/>
                  <w:b/>
                  <w:bCs/>
                  <w:color w:val="0000FF"/>
                  <w:sz w:val="24"/>
                  <w:szCs w:val="24"/>
                  <w:u w:val="single"/>
                </w:rPr>
                <w:t>Hiawatha HTTP Server</w:t>
              </w:r>
            </w:hyperlink>
          </w:p>
        </w:tc>
        <w:tc>
          <w:tcPr>
            <w:tcW w:w="0" w:type="auto"/>
            <w:shd w:val="clear" w:color="auto" w:fill="99FF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Yes</w:t>
            </w:r>
          </w:p>
        </w:tc>
        <w:tc>
          <w:tcPr>
            <w:tcW w:w="0" w:type="auto"/>
            <w:shd w:val="clear" w:color="auto" w:fill="99FF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Yes</w:t>
            </w:r>
          </w:p>
        </w:tc>
        <w:tc>
          <w:tcPr>
            <w:tcW w:w="0" w:type="auto"/>
            <w:shd w:val="clear" w:color="auto" w:fill="99FF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Yes</w:t>
            </w:r>
            <w:hyperlink r:id="rId1037" w:anchor="cite_note-PolarSSL-25" w:history="1">
              <w:r w:rsidRPr="00401964">
                <w:rPr>
                  <w:rFonts w:ascii="Times New Roman" w:eastAsia="Times New Roman" w:hAnsi="Times New Roman" w:cs="Times New Roman"/>
                  <w:color w:val="0000FF"/>
                  <w:sz w:val="24"/>
                  <w:szCs w:val="24"/>
                  <w:u w:val="single"/>
                  <w:vertAlign w:val="superscript"/>
                </w:rPr>
                <w:t>[r]</w:t>
              </w:r>
            </w:hyperlink>
            <w:hyperlink r:id="rId1038" w:anchor="cite_note-26" w:history="1">
              <w:r w:rsidRPr="00401964">
                <w:rPr>
                  <w:rFonts w:ascii="Times New Roman" w:eastAsia="Times New Roman" w:hAnsi="Times New Roman" w:cs="Times New Roman"/>
                  <w:color w:val="0000FF"/>
                  <w:sz w:val="24"/>
                  <w:szCs w:val="24"/>
                  <w:u w:val="single"/>
                  <w:vertAlign w:val="superscript"/>
                </w:rPr>
                <w:t>[8]</w:t>
              </w:r>
            </w:hyperlink>
          </w:p>
        </w:tc>
        <w:tc>
          <w:tcPr>
            <w:tcW w:w="0" w:type="auto"/>
            <w:shd w:val="clear" w:color="auto" w:fill="99FF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Yes</w:t>
            </w:r>
          </w:p>
        </w:tc>
        <w:tc>
          <w:tcPr>
            <w:tcW w:w="0" w:type="auto"/>
            <w:shd w:val="clear" w:color="auto" w:fill="99FF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Yes</w:t>
            </w:r>
          </w:p>
        </w:tc>
        <w:tc>
          <w:tcPr>
            <w:tcW w:w="0" w:type="auto"/>
            <w:shd w:val="clear" w:color="auto" w:fill="99FF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Yes</w:t>
            </w:r>
          </w:p>
        </w:tc>
        <w:tc>
          <w:tcPr>
            <w:tcW w:w="0" w:type="auto"/>
            <w:shd w:val="clear" w:color="auto" w:fill="FF99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No</w:t>
            </w:r>
          </w:p>
        </w:tc>
        <w:tc>
          <w:tcPr>
            <w:tcW w:w="0" w:type="auto"/>
            <w:shd w:val="clear" w:color="auto" w:fill="FF99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No</w:t>
            </w:r>
          </w:p>
        </w:tc>
        <w:tc>
          <w:tcPr>
            <w:tcW w:w="0" w:type="auto"/>
            <w:shd w:val="clear" w:color="auto" w:fill="FF99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No</w:t>
            </w:r>
          </w:p>
        </w:tc>
        <w:tc>
          <w:tcPr>
            <w:tcW w:w="0" w:type="auto"/>
            <w:shd w:val="clear" w:color="auto" w:fill="99FF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Yes</w:t>
            </w:r>
          </w:p>
        </w:tc>
        <w:tc>
          <w:tcPr>
            <w:tcW w:w="0" w:type="auto"/>
            <w:shd w:val="clear" w:color="auto" w:fill="FF99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No</w:t>
            </w:r>
          </w:p>
        </w:tc>
        <w:tc>
          <w:tcPr>
            <w:tcW w:w="0" w:type="auto"/>
            <w:shd w:val="clear" w:color="auto" w:fill="ECECEC"/>
            <w:vAlign w:val="center"/>
            <w:hideMark/>
          </w:tcPr>
          <w:p w:rsidR="00401964" w:rsidRPr="00401964" w:rsidRDefault="00401964" w:rsidP="00401964">
            <w:pPr>
              <w:spacing w:after="0" w:line="240" w:lineRule="auto"/>
              <w:jc w:val="center"/>
              <w:rPr>
                <w:rFonts w:ascii="Times New Roman" w:eastAsia="Times New Roman" w:hAnsi="Times New Roman" w:cs="Times New Roman"/>
                <w:color w:val="2C2C2C"/>
                <w:sz w:val="20"/>
                <w:szCs w:val="20"/>
              </w:rPr>
            </w:pPr>
            <w:r w:rsidRPr="00401964">
              <w:rPr>
                <w:rFonts w:ascii="Times New Roman" w:eastAsia="Times New Roman" w:hAnsi="Times New Roman" w:cs="Times New Roman"/>
                <w:color w:val="2C2C2C"/>
                <w:sz w:val="20"/>
                <w:szCs w:val="20"/>
              </w:rPr>
              <w:t>Unknown</w:t>
            </w:r>
          </w:p>
        </w:tc>
        <w:tc>
          <w:tcPr>
            <w:tcW w:w="0" w:type="auto"/>
            <w:vAlign w:val="center"/>
            <w:hideMark/>
          </w:tcPr>
          <w:p w:rsidR="00401964" w:rsidRPr="00401964" w:rsidRDefault="00401964" w:rsidP="00401964">
            <w:pPr>
              <w:spacing w:after="0" w:line="240" w:lineRule="auto"/>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user</w:t>
            </w:r>
          </w:p>
        </w:tc>
        <w:tc>
          <w:tcPr>
            <w:tcW w:w="0" w:type="auto"/>
            <w:shd w:val="clear" w:color="auto" w:fill="99FF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Yes</w:t>
            </w:r>
          </w:p>
        </w:tc>
        <w:tc>
          <w:tcPr>
            <w:tcW w:w="0" w:type="auto"/>
            <w:shd w:val="clear" w:color="auto" w:fill="99FF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Yes</w:t>
            </w:r>
          </w:p>
        </w:tc>
        <w:tc>
          <w:tcPr>
            <w:tcW w:w="0" w:type="auto"/>
            <w:shd w:val="clear" w:color="auto" w:fill="ECECEC"/>
            <w:vAlign w:val="center"/>
            <w:hideMark/>
          </w:tcPr>
          <w:p w:rsidR="00401964" w:rsidRPr="00401964" w:rsidRDefault="00401964" w:rsidP="00401964">
            <w:pPr>
              <w:spacing w:after="0" w:line="240" w:lineRule="auto"/>
              <w:jc w:val="center"/>
              <w:rPr>
                <w:rFonts w:ascii="Times New Roman" w:eastAsia="Times New Roman" w:hAnsi="Times New Roman" w:cs="Times New Roman"/>
                <w:color w:val="2C2C2C"/>
                <w:sz w:val="20"/>
                <w:szCs w:val="20"/>
              </w:rPr>
            </w:pPr>
            <w:r w:rsidRPr="00401964">
              <w:rPr>
                <w:rFonts w:ascii="Times New Roman" w:eastAsia="Times New Roman" w:hAnsi="Times New Roman" w:cs="Times New Roman"/>
                <w:color w:val="2C2C2C"/>
                <w:sz w:val="20"/>
                <w:szCs w:val="20"/>
              </w:rPr>
              <w:t>Unknown</w:t>
            </w:r>
          </w:p>
        </w:tc>
      </w:tr>
      <w:tr w:rsidR="00401964" w:rsidRPr="00401964" w:rsidTr="00401964">
        <w:trPr>
          <w:tblCellSpacing w:w="15" w:type="dxa"/>
        </w:trPr>
        <w:tc>
          <w:tcPr>
            <w:tcW w:w="0" w:type="auto"/>
            <w:vAlign w:val="center"/>
            <w:hideMark/>
          </w:tcPr>
          <w:p w:rsidR="00401964" w:rsidRPr="00401964" w:rsidRDefault="00401964" w:rsidP="00401964">
            <w:pPr>
              <w:spacing w:after="0" w:line="240" w:lineRule="auto"/>
              <w:rPr>
                <w:rFonts w:ascii="Times New Roman" w:eastAsia="Times New Roman" w:hAnsi="Times New Roman" w:cs="Times New Roman"/>
                <w:b/>
                <w:bCs/>
                <w:sz w:val="24"/>
                <w:szCs w:val="24"/>
              </w:rPr>
            </w:pPr>
            <w:hyperlink r:id="rId1039" w:tooltip="IBM HTTP Server" w:history="1">
              <w:r w:rsidRPr="00401964">
                <w:rPr>
                  <w:rFonts w:ascii="Times New Roman" w:eastAsia="Times New Roman" w:hAnsi="Times New Roman" w:cs="Times New Roman"/>
                  <w:b/>
                  <w:bCs/>
                  <w:color w:val="0000FF"/>
                  <w:sz w:val="24"/>
                  <w:szCs w:val="24"/>
                  <w:u w:val="single"/>
                </w:rPr>
                <w:t>IBM HTTP Server</w:t>
              </w:r>
            </w:hyperlink>
          </w:p>
        </w:tc>
        <w:tc>
          <w:tcPr>
            <w:tcW w:w="0" w:type="auto"/>
            <w:shd w:val="clear" w:color="auto" w:fill="99FF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Yes</w:t>
            </w:r>
          </w:p>
        </w:tc>
        <w:tc>
          <w:tcPr>
            <w:tcW w:w="0" w:type="auto"/>
            <w:shd w:val="clear" w:color="auto" w:fill="99FF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Yes</w:t>
            </w:r>
          </w:p>
        </w:tc>
        <w:tc>
          <w:tcPr>
            <w:tcW w:w="0" w:type="auto"/>
            <w:shd w:val="clear" w:color="auto" w:fill="99FF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Yes</w:t>
            </w:r>
          </w:p>
        </w:tc>
        <w:tc>
          <w:tcPr>
            <w:tcW w:w="0" w:type="auto"/>
            <w:shd w:val="clear" w:color="auto" w:fill="99FF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Yes</w:t>
            </w:r>
          </w:p>
        </w:tc>
        <w:tc>
          <w:tcPr>
            <w:tcW w:w="0" w:type="auto"/>
            <w:shd w:val="clear" w:color="auto" w:fill="99FF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Yes</w:t>
            </w:r>
          </w:p>
        </w:tc>
        <w:tc>
          <w:tcPr>
            <w:tcW w:w="0" w:type="auto"/>
            <w:shd w:val="clear" w:color="auto" w:fill="99FF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Yes</w:t>
            </w:r>
          </w:p>
        </w:tc>
        <w:tc>
          <w:tcPr>
            <w:tcW w:w="0" w:type="auto"/>
            <w:shd w:val="clear" w:color="auto" w:fill="ECECEC"/>
            <w:vAlign w:val="center"/>
            <w:hideMark/>
          </w:tcPr>
          <w:p w:rsidR="00401964" w:rsidRPr="00401964" w:rsidRDefault="00401964" w:rsidP="00401964">
            <w:pPr>
              <w:spacing w:after="0" w:line="240" w:lineRule="auto"/>
              <w:jc w:val="center"/>
              <w:rPr>
                <w:rFonts w:ascii="Times New Roman" w:eastAsia="Times New Roman" w:hAnsi="Times New Roman" w:cs="Times New Roman"/>
                <w:color w:val="2C2C2C"/>
                <w:sz w:val="20"/>
                <w:szCs w:val="20"/>
              </w:rPr>
            </w:pPr>
            <w:r w:rsidRPr="00401964">
              <w:rPr>
                <w:rFonts w:ascii="Times New Roman" w:eastAsia="Times New Roman" w:hAnsi="Times New Roman" w:cs="Times New Roman"/>
                <w:color w:val="2C2C2C"/>
                <w:sz w:val="20"/>
                <w:szCs w:val="20"/>
              </w:rPr>
              <w:t>Unknown</w:t>
            </w:r>
          </w:p>
        </w:tc>
        <w:tc>
          <w:tcPr>
            <w:tcW w:w="0" w:type="auto"/>
            <w:shd w:val="clear" w:color="auto" w:fill="FF99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No</w:t>
            </w:r>
          </w:p>
        </w:tc>
        <w:tc>
          <w:tcPr>
            <w:tcW w:w="0" w:type="auto"/>
            <w:shd w:val="clear" w:color="auto" w:fill="FF99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No</w:t>
            </w:r>
          </w:p>
        </w:tc>
        <w:tc>
          <w:tcPr>
            <w:tcW w:w="0" w:type="auto"/>
            <w:shd w:val="clear" w:color="auto" w:fill="99FF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Yes</w:t>
            </w:r>
          </w:p>
        </w:tc>
        <w:tc>
          <w:tcPr>
            <w:tcW w:w="0" w:type="auto"/>
            <w:shd w:val="clear" w:color="auto" w:fill="FF99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No</w:t>
            </w:r>
          </w:p>
        </w:tc>
        <w:tc>
          <w:tcPr>
            <w:tcW w:w="0" w:type="auto"/>
            <w:shd w:val="clear" w:color="auto" w:fill="ECECEC"/>
            <w:vAlign w:val="center"/>
            <w:hideMark/>
          </w:tcPr>
          <w:p w:rsidR="00401964" w:rsidRPr="00401964" w:rsidRDefault="00401964" w:rsidP="00401964">
            <w:pPr>
              <w:spacing w:after="0" w:line="240" w:lineRule="auto"/>
              <w:jc w:val="center"/>
              <w:rPr>
                <w:rFonts w:ascii="Times New Roman" w:eastAsia="Times New Roman" w:hAnsi="Times New Roman" w:cs="Times New Roman"/>
                <w:color w:val="2C2C2C"/>
                <w:sz w:val="20"/>
                <w:szCs w:val="20"/>
              </w:rPr>
            </w:pPr>
            <w:r w:rsidRPr="00401964">
              <w:rPr>
                <w:rFonts w:ascii="Times New Roman" w:eastAsia="Times New Roman" w:hAnsi="Times New Roman" w:cs="Times New Roman"/>
                <w:color w:val="2C2C2C"/>
                <w:sz w:val="20"/>
                <w:szCs w:val="20"/>
              </w:rPr>
              <w:t>Unknown</w:t>
            </w:r>
          </w:p>
        </w:tc>
        <w:tc>
          <w:tcPr>
            <w:tcW w:w="0" w:type="auto"/>
            <w:vAlign w:val="center"/>
            <w:hideMark/>
          </w:tcPr>
          <w:p w:rsidR="00401964" w:rsidRPr="00401964" w:rsidRDefault="00401964" w:rsidP="00401964">
            <w:pPr>
              <w:spacing w:after="0" w:line="240" w:lineRule="auto"/>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user</w:t>
            </w:r>
          </w:p>
        </w:tc>
        <w:tc>
          <w:tcPr>
            <w:tcW w:w="0" w:type="auto"/>
            <w:shd w:val="clear" w:color="auto" w:fill="99FF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Yes</w:t>
            </w:r>
          </w:p>
        </w:tc>
        <w:tc>
          <w:tcPr>
            <w:tcW w:w="0" w:type="auto"/>
            <w:shd w:val="clear" w:color="auto" w:fill="99FF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Yes</w:t>
            </w:r>
          </w:p>
        </w:tc>
        <w:tc>
          <w:tcPr>
            <w:tcW w:w="0" w:type="auto"/>
            <w:shd w:val="clear" w:color="auto" w:fill="ECECEC"/>
            <w:vAlign w:val="center"/>
            <w:hideMark/>
          </w:tcPr>
          <w:p w:rsidR="00401964" w:rsidRPr="00401964" w:rsidRDefault="00401964" w:rsidP="00401964">
            <w:pPr>
              <w:spacing w:after="0" w:line="240" w:lineRule="auto"/>
              <w:jc w:val="center"/>
              <w:rPr>
                <w:rFonts w:ascii="Times New Roman" w:eastAsia="Times New Roman" w:hAnsi="Times New Roman" w:cs="Times New Roman"/>
                <w:color w:val="2C2C2C"/>
                <w:sz w:val="20"/>
                <w:szCs w:val="20"/>
              </w:rPr>
            </w:pPr>
            <w:r w:rsidRPr="00401964">
              <w:rPr>
                <w:rFonts w:ascii="Times New Roman" w:eastAsia="Times New Roman" w:hAnsi="Times New Roman" w:cs="Times New Roman"/>
                <w:color w:val="2C2C2C"/>
                <w:sz w:val="20"/>
                <w:szCs w:val="20"/>
              </w:rPr>
              <w:t>Unknown</w:t>
            </w:r>
          </w:p>
        </w:tc>
      </w:tr>
      <w:tr w:rsidR="00401964" w:rsidRPr="00401964" w:rsidTr="00401964">
        <w:trPr>
          <w:tblCellSpacing w:w="15" w:type="dxa"/>
        </w:trPr>
        <w:tc>
          <w:tcPr>
            <w:tcW w:w="0" w:type="auto"/>
            <w:vAlign w:val="center"/>
            <w:hideMark/>
          </w:tcPr>
          <w:p w:rsidR="00401964" w:rsidRPr="00401964" w:rsidRDefault="00401964" w:rsidP="00401964">
            <w:pPr>
              <w:spacing w:after="0" w:line="240" w:lineRule="auto"/>
              <w:rPr>
                <w:rFonts w:ascii="Times New Roman" w:eastAsia="Times New Roman" w:hAnsi="Times New Roman" w:cs="Times New Roman"/>
                <w:b/>
                <w:bCs/>
                <w:sz w:val="24"/>
                <w:szCs w:val="24"/>
              </w:rPr>
            </w:pPr>
            <w:hyperlink r:id="rId1040" w:tooltip="Internet Information Services" w:history="1">
              <w:r w:rsidRPr="00401964">
                <w:rPr>
                  <w:rFonts w:ascii="Times New Roman" w:eastAsia="Times New Roman" w:hAnsi="Times New Roman" w:cs="Times New Roman"/>
                  <w:b/>
                  <w:bCs/>
                  <w:color w:val="0000FF"/>
                  <w:sz w:val="24"/>
                  <w:szCs w:val="24"/>
                  <w:u w:val="single"/>
                </w:rPr>
                <w:t>Internet Information Services</w:t>
              </w:r>
            </w:hyperlink>
          </w:p>
        </w:tc>
        <w:tc>
          <w:tcPr>
            <w:tcW w:w="0" w:type="auto"/>
            <w:shd w:val="clear" w:color="auto" w:fill="99FF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Yes</w:t>
            </w:r>
          </w:p>
        </w:tc>
        <w:tc>
          <w:tcPr>
            <w:tcW w:w="0" w:type="auto"/>
            <w:shd w:val="clear" w:color="auto" w:fill="99FF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Yes</w:t>
            </w:r>
          </w:p>
        </w:tc>
        <w:tc>
          <w:tcPr>
            <w:tcW w:w="0" w:type="auto"/>
            <w:shd w:val="clear" w:color="auto" w:fill="99FF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Yes</w:t>
            </w:r>
          </w:p>
        </w:tc>
        <w:tc>
          <w:tcPr>
            <w:tcW w:w="0" w:type="auto"/>
            <w:shd w:val="clear" w:color="auto" w:fill="99FF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Yes</w:t>
            </w:r>
          </w:p>
        </w:tc>
        <w:tc>
          <w:tcPr>
            <w:tcW w:w="0" w:type="auto"/>
            <w:shd w:val="clear" w:color="auto" w:fill="99FF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Yes</w:t>
            </w:r>
          </w:p>
        </w:tc>
        <w:tc>
          <w:tcPr>
            <w:tcW w:w="0" w:type="auto"/>
            <w:shd w:val="clear" w:color="auto" w:fill="99FF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Yes</w:t>
            </w:r>
          </w:p>
        </w:tc>
        <w:tc>
          <w:tcPr>
            <w:tcW w:w="0" w:type="auto"/>
            <w:shd w:val="clear" w:color="auto" w:fill="99FF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Yes</w:t>
            </w:r>
          </w:p>
        </w:tc>
        <w:tc>
          <w:tcPr>
            <w:tcW w:w="0" w:type="auto"/>
            <w:shd w:val="clear" w:color="auto" w:fill="FF99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No</w:t>
            </w:r>
          </w:p>
        </w:tc>
        <w:tc>
          <w:tcPr>
            <w:tcW w:w="0" w:type="auto"/>
            <w:shd w:val="clear" w:color="auto" w:fill="FF99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No</w:t>
            </w:r>
            <w:hyperlink r:id="rId1041" w:anchor="cite_note-IIS_Java-27" w:history="1">
              <w:r w:rsidRPr="00401964">
                <w:rPr>
                  <w:rFonts w:ascii="Times New Roman" w:eastAsia="Times New Roman" w:hAnsi="Times New Roman" w:cs="Times New Roman"/>
                  <w:color w:val="0000FF"/>
                  <w:sz w:val="24"/>
                  <w:szCs w:val="24"/>
                  <w:u w:val="single"/>
                  <w:vertAlign w:val="superscript"/>
                </w:rPr>
                <w:t>[s]</w:t>
              </w:r>
            </w:hyperlink>
          </w:p>
        </w:tc>
        <w:tc>
          <w:tcPr>
            <w:tcW w:w="0" w:type="auto"/>
            <w:shd w:val="clear" w:color="auto" w:fill="99FF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Yes</w:t>
            </w:r>
          </w:p>
        </w:tc>
        <w:tc>
          <w:tcPr>
            <w:tcW w:w="0" w:type="auto"/>
            <w:shd w:val="clear" w:color="auto" w:fill="99FF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Yes</w:t>
            </w:r>
          </w:p>
        </w:tc>
        <w:tc>
          <w:tcPr>
            <w:tcW w:w="0" w:type="auto"/>
            <w:shd w:val="clear" w:color="auto" w:fill="99FF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Yes</w:t>
            </w:r>
          </w:p>
        </w:tc>
        <w:tc>
          <w:tcPr>
            <w:tcW w:w="0" w:type="auto"/>
            <w:vAlign w:val="center"/>
            <w:hideMark/>
          </w:tcPr>
          <w:p w:rsidR="00401964" w:rsidRPr="00401964" w:rsidRDefault="00401964" w:rsidP="00401964">
            <w:pPr>
              <w:spacing w:after="0" w:line="240" w:lineRule="auto"/>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kernel and user</w:t>
            </w:r>
            <w:hyperlink r:id="rId1042" w:anchor="cite_note-28" w:history="1">
              <w:r w:rsidRPr="00401964">
                <w:rPr>
                  <w:rFonts w:ascii="Times New Roman" w:eastAsia="Times New Roman" w:hAnsi="Times New Roman" w:cs="Times New Roman"/>
                  <w:color w:val="0000FF"/>
                  <w:sz w:val="24"/>
                  <w:szCs w:val="24"/>
                  <w:u w:val="single"/>
                  <w:vertAlign w:val="superscript"/>
                </w:rPr>
                <w:t>[9]</w:t>
              </w:r>
            </w:hyperlink>
          </w:p>
        </w:tc>
        <w:tc>
          <w:tcPr>
            <w:tcW w:w="0" w:type="auto"/>
            <w:shd w:val="clear" w:color="auto" w:fill="99FF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Yes</w:t>
            </w:r>
          </w:p>
        </w:tc>
        <w:tc>
          <w:tcPr>
            <w:tcW w:w="0" w:type="auto"/>
            <w:shd w:val="clear" w:color="auto" w:fill="99FF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Yes</w:t>
            </w:r>
          </w:p>
        </w:tc>
        <w:tc>
          <w:tcPr>
            <w:tcW w:w="0" w:type="auto"/>
            <w:shd w:val="clear" w:color="auto" w:fill="99FF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Yes</w:t>
            </w:r>
          </w:p>
        </w:tc>
      </w:tr>
      <w:tr w:rsidR="00401964" w:rsidRPr="00401964" w:rsidTr="00401964">
        <w:trPr>
          <w:tblCellSpacing w:w="15" w:type="dxa"/>
        </w:trPr>
        <w:tc>
          <w:tcPr>
            <w:tcW w:w="0" w:type="auto"/>
            <w:vAlign w:val="center"/>
            <w:hideMark/>
          </w:tcPr>
          <w:p w:rsidR="00401964" w:rsidRPr="00401964" w:rsidRDefault="00401964" w:rsidP="00401964">
            <w:pPr>
              <w:spacing w:after="0" w:line="240" w:lineRule="auto"/>
              <w:rPr>
                <w:rFonts w:ascii="Times New Roman" w:eastAsia="Times New Roman" w:hAnsi="Times New Roman" w:cs="Times New Roman"/>
                <w:b/>
                <w:bCs/>
                <w:sz w:val="24"/>
                <w:szCs w:val="24"/>
              </w:rPr>
            </w:pPr>
            <w:hyperlink r:id="rId1043" w:tooltip="Jetty (web server)" w:history="1">
              <w:r w:rsidRPr="00401964">
                <w:rPr>
                  <w:rFonts w:ascii="Times New Roman" w:eastAsia="Times New Roman" w:hAnsi="Times New Roman" w:cs="Times New Roman"/>
                  <w:b/>
                  <w:bCs/>
                  <w:color w:val="0000FF"/>
                  <w:sz w:val="24"/>
                  <w:szCs w:val="24"/>
                  <w:u w:val="single"/>
                </w:rPr>
                <w:t>Jetty</w:t>
              </w:r>
            </w:hyperlink>
          </w:p>
        </w:tc>
        <w:tc>
          <w:tcPr>
            <w:tcW w:w="0" w:type="auto"/>
            <w:shd w:val="clear" w:color="auto" w:fill="99FF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Yes</w:t>
            </w:r>
          </w:p>
        </w:tc>
        <w:tc>
          <w:tcPr>
            <w:tcW w:w="0" w:type="auto"/>
            <w:shd w:val="clear" w:color="auto" w:fill="99FF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Yes</w:t>
            </w:r>
          </w:p>
        </w:tc>
        <w:tc>
          <w:tcPr>
            <w:tcW w:w="0" w:type="auto"/>
            <w:shd w:val="clear" w:color="auto" w:fill="99FF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Yes</w:t>
            </w:r>
          </w:p>
        </w:tc>
        <w:tc>
          <w:tcPr>
            <w:tcW w:w="0" w:type="auto"/>
            <w:shd w:val="clear" w:color="auto" w:fill="99FF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Yes</w:t>
            </w:r>
          </w:p>
        </w:tc>
        <w:tc>
          <w:tcPr>
            <w:tcW w:w="0" w:type="auto"/>
            <w:shd w:val="clear" w:color="auto" w:fill="99FF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Yes</w:t>
            </w:r>
          </w:p>
        </w:tc>
        <w:tc>
          <w:tcPr>
            <w:tcW w:w="0" w:type="auto"/>
            <w:shd w:val="clear" w:color="auto" w:fill="ECECEC"/>
            <w:vAlign w:val="center"/>
            <w:hideMark/>
          </w:tcPr>
          <w:p w:rsidR="00401964" w:rsidRPr="00401964" w:rsidRDefault="00401964" w:rsidP="00401964">
            <w:pPr>
              <w:spacing w:after="0" w:line="240" w:lineRule="auto"/>
              <w:jc w:val="center"/>
              <w:rPr>
                <w:rFonts w:ascii="Times New Roman" w:eastAsia="Times New Roman" w:hAnsi="Times New Roman" w:cs="Times New Roman"/>
                <w:color w:val="2C2C2C"/>
                <w:sz w:val="20"/>
                <w:szCs w:val="20"/>
              </w:rPr>
            </w:pPr>
            <w:r w:rsidRPr="00401964">
              <w:rPr>
                <w:rFonts w:ascii="Times New Roman" w:eastAsia="Times New Roman" w:hAnsi="Times New Roman" w:cs="Times New Roman"/>
                <w:color w:val="2C2C2C"/>
                <w:sz w:val="20"/>
                <w:szCs w:val="20"/>
              </w:rPr>
              <w:t>Unknown</w:t>
            </w:r>
          </w:p>
        </w:tc>
        <w:tc>
          <w:tcPr>
            <w:tcW w:w="0" w:type="auto"/>
            <w:shd w:val="clear" w:color="auto" w:fill="ECECEC"/>
            <w:vAlign w:val="center"/>
            <w:hideMark/>
          </w:tcPr>
          <w:p w:rsidR="00401964" w:rsidRPr="00401964" w:rsidRDefault="00401964" w:rsidP="00401964">
            <w:pPr>
              <w:spacing w:after="0" w:line="240" w:lineRule="auto"/>
              <w:jc w:val="center"/>
              <w:rPr>
                <w:rFonts w:ascii="Times New Roman" w:eastAsia="Times New Roman" w:hAnsi="Times New Roman" w:cs="Times New Roman"/>
                <w:color w:val="2C2C2C"/>
                <w:sz w:val="20"/>
                <w:szCs w:val="20"/>
              </w:rPr>
            </w:pPr>
            <w:r w:rsidRPr="00401964">
              <w:rPr>
                <w:rFonts w:ascii="Times New Roman" w:eastAsia="Times New Roman" w:hAnsi="Times New Roman" w:cs="Times New Roman"/>
                <w:color w:val="2C2C2C"/>
                <w:sz w:val="20"/>
                <w:szCs w:val="20"/>
              </w:rPr>
              <w:t>Unknown</w:t>
            </w:r>
          </w:p>
        </w:tc>
        <w:tc>
          <w:tcPr>
            <w:tcW w:w="0" w:type="auto"/>
            <w:shd w:val="clear" w:color="auto" w:fill="FF99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No</w:t>
            </w:r>
          </w:p>
        </w:tc>
        <w:tc>
          <w:tcPr>
            <w:tcW w:w="0" w:type="auto"/>
            <w:shd w:val="clear" w:color="auto" w:fill="99FF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Yes</w:t>
            </w:r>
          </w:p>
        </w:tc>
        <w:tc>
          <w:tcPr>
            <w:tcW w:w="0" w:type="auto"/>
            <w:shd w:val="clear" w:color="auto" w:fill="ECECEC"/>
            <w:vAlign w:val="center"/>
            <w:hideMark/>
          </w:tcPr>
          <w:p w:rsidR="00401964" w:rsidRPr="00401964" w:rsidRDefault="00401964" w:rsidP="00401964">
            <w:pPr>
              <w:spacing w:after="0" w:line="240" w:lineRule="auto"/>
              <w:jc w:val="center"/>
              <w:rPr>
                <w:rFonts w:ascii="Times New Roman" w:eastAsia="Times New Roman" w:hAnsi="Times New Roman" w:cs="Times New Roman"/>
                <w:color w:val="2C2C2C"/>
                <w:sz w:val="20"/>
                <w:szCs w:val="20"/>
              </w:rPr>
            </w:pPr>
            <w:r w:rsidRPr="00401964">
              <w:rPr>
                <w:rFonts w:ascii="Times New Roman" w:eastAsia="Times New Roman" w:hAnsi="Times New Roman" w:cs="Times New Roman"/>
                <w:color w:val="2C2C2C"/>
                <w:sz w:val="20"/>
                <w:szCs w:val="20"/>
              </w:rPr>
              <w:t>Unknown</w:t>
            </w:r>
          </w:p>
        </w:tc>
        <w:tc>
          <w:tcPr>
            <w:tcW w:w="0" w:type="auto"/>
            <w:shd w:val="clear" w:color="auto" w:fill="ECECEC"/>
            <w:vAlign w:val="center"/>
            <w:hideMark/>
          </w:tcPr>
          <w:p w:rsidR="00401964" w:rsidRPr="00401964" w:rsidRDefault="00401964" w:rsidP="00401964">
            <w:pPr>
              <w:spacing w:after="0" w:line="240" w:lineRule="auto"/>
              <w:jc w:val="center"/>
              <w:rPr>
                <w:rFonts w:ascii="Times New Roman" w:eastAsia="Times New Roman" w:hAnsi="Times New Roman" w:cs="Times New Roman"/>
                <w:color w:val="2C2C2C"/>
                <w:sz w:val="20"/>
                <w:szCs w:val="20"/>
              </w:rPr>
            </w:pPr>
            <w:r w:rsidRPr="00401964">
              <w:rPr>
                <w:rFonts w:ascii="Times New Roman" w:eastAsia="Times New Roman" w:hAnsi="Times New Roman" w:cs="Times New Roman"/>
                <w:color w:val="2C2C2C"/>
                <w:sz w:val="20"/>
                <w:szCs w:val="20"/>
              </w:rPr>
              <w:t>Unknown</w:t>
            </w:r>
          </w:p>
        </w:tc>
        <w:tc>
          <w:tcPr>
            <w:tcW w:w="0" w:type="auto"/>
            <w:shd w:val="clear" w:color="auto" w:fill="99FF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Yes</w:t>
            </w:r>
          </w:p>
        </w:tc>
        <w:tc>
          <w:tcPr>
            <w:tcW w:w="0" w:type="auto"/>
            <w:vAlign w:val="center"/>
            <w:hideMark/>
          </w:tcPr>
          <w:p w:rsidR="00401964" w:rsidRPr="00401964" w:rsidRDefault="00401964" w:rsidP="00401964">
            <w:pPr>
              <w:spacing w:after="0" w:line="240" w:lineRule="auto"/>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user</w:t>
            </w:r>
          </w:p>
        </w:tc>
        <w:tc>
          <w:tcPr>
            <w:tcW w:w="0" w:type="auto"/>
            <w:shd w:val="clear" w:color="auto" w:fill="ECECEC"/>
            <w:vAlign w:val="center"/>
            <w:hideMark/>
          </w:tcPr>
          <w:p w:rsidR="00401964" w:rsidRPr="00401964" w:rsidRDefault="00401964" w:rsidP="00401964">
            <w:pPr>
              <w:spacing w:after="0" w:line="240" w:lineRule="auto"/>
              <w:jc w:val="center"/>
              <w:rPr>
                <w:rFonts w:ascii="Times New Roman" w:eastAsia="Times New Roman" w:hAnsi="Times New Roman" w:cs="Times New Roman"/>
                <w:color w:val="2C2C2C"/>
                <w:sz w:val="20"/>
                <w:szCs w:val="20"/>
              </w:rPr>
            </w:pPr>
            <w:r w:rsidRPr="00401964">
              <w:rPr>
                <w:rFonts w:ascii="Times New Roman" w:eastAsia="Times New Roman" w:hAnsi="Times New Roman" w:cs="Times New Roman"/>
                <w:color w:val="2C2C2C"/>
                <w:sz w:val="20"/>
                <w:szCs w:val="20"/>
              </w:rPr>
              <w:t>Unknown</w:t>
            </w:r>
          </w:p>
        </w:tc>
        <w:tc>
          <w:tcPr>
            <w:tcW w:w="0" w:type="auto"/>
            <w:shd w:val="clear" w:color="auto" w:fill="ECECEC"/>
            <w:vAlign w:val="center"/>
            <w:hideMark/>
          </w:tcPr>
          <w:p w:rsidR="00401964" w:rsidRPr="00401964" w:rsidRDefault="00401964" w:rsidP="00401964">
            <w:pPr>
              <w:spacing w:after="0" w:line="240" w:lineRule="auto"/>
              <w:jc w:val="center"/>
              <w:rPr>
                <w:rFonts w:ascii="Times New Roman" w:eastAsia="Times New Roman" w:hAnsi="Times New Roman" w:cs="Times New Roman"/>
                <w:color w:val="2C2C2C"/>
                <w:sz w:val="20"/>
                <w:szCs w:val="20"/>
              </w:rPr>
            </w:pPr>
            <w:r w:rsidRPr="00401964">
              <w:rPr>
                <w:rFonts w:ascii="Times New Roman" w:eastAsia="Times New Roman" w:hAnsi="Times New Roman" w:cs="Times New Roman"/>
                <w:color w:val="2C2C2C"/>
                <w:sz w:val="20"/>
                <w:szCs w:val="20"/>
              </w:rPr>
              <w:t>Unknown</w:t>
            </w:r>
          </w:p>
        </w:tc>
        <w:tc>
          <w:tcPr>
            <w:tcW w:w="0" w:type="auto"/>
            <w:shd w:val="clear" w:color="auto" w:fill="ECECEC"/>
            <w:vAlign w:val="center"/>
            <w:hideMark/>
          </w:tcPr>
          <w:p w:rsidR="00401964" w:rsidRPr="00401964" w:rsidRDefault="00401964" w:rsidP="00401964">
            <w:pPr>
              <w:spacing w:after="0" w:line="240" w:lineRule="auto"/>
              <w:jc w:val="center"/>
              <w:rPr>
                <w:rFonts w:ascii="Times New Roman" w:eastAsia="Times New Roman" w:hAnsi="Times New Roman" w:cs="Times New Roman"/>
                <w:color w:val="2C2C2C"/>
                <w:sz w:val="20"/>
                <w:szCs w:val="20"/>
              </w:rPr>
            </w:pPr>
            <w:r w:rsidRPr="00401964">
              <w:rPr>
                <w:rFonts w:ascii="Times New Roman" w:eastAsia="Times New Roman" w:hAnsi="Times New Roman" w:cs="Times New Roman"/>
                <w:color w:val="2C2C2C"/>
                <w:sz w:val="20"/>
                <w:szCs w:val="20"/>
              </w:rPr>
              <w:t>Unknown</w:t>
            </w:r>
          </w:p>
        </w:tc>
      </w:tr>
      <w:tr w:rsidR="00401964" w:rsidRPr="00401964" w:rsidTr="00401964">
        <w:trPr>
          <w:tblCellSpacing w:w="15" w:type="dxa"/>
        </w:trPr>
        <w:tc>
          <w:tcPr>
            <w:tcW w:w="0" w:type="auto"/>
            <w:vAlign w:val="center"/>
            <w:hideMark/>
          </w:tcPr>
          <w:p w:rsidR="00401964" w:rsidRPr="00401964" w:rsidRDefault="00401964" w:rsidP="00401964">
            <w:pPr>
              <w:spacing w:after="0" w:line="240" w:lineRule="auto"/>
              <w:rPr>
                <w:rFonts w:ascii="Times New Roman" w:eastAsia="Times New Roman" w:hAnsi="Times New Roman" w:cs="Times New Roman"/>
                <w:b/>
                <w:bCs/>
                <w:sz w:val="24"/>
                <w:szCs w:val="24"/>
              </w:rPr>
            </w:pPr>
            <w:hyperlink r:id="rId1044" w:tooltip="Jexus" w:history="1">
              <w:r w:rsidRPr="00401964">
                <w:rPr>
                  <w:rFonts w:ascii="Times New Roman" w:eastAsia="Times New Roman" w:hAnsi="Times New Roman" w:cs="Times New Roman"/>
                  <w:b/>
                  <w:bCs/>
                  <w:color w:val="0000FF"/>
                  <w:sz w:val="24"/>
                  <w:szCs w:val="24"/>
                  <w:u w:val="single"/>
                </w:rPr>
                <w:t>Jexus</w:t>
              </w:r>
            </w:hyperlink>
          </w:p>
        </w:tc>
        <w:tc>
          <w:tcPr>
            <w:tcW w:w="0" w:type="auto"/>
            <w:shd w:val="clear" w:color="auto" w:fill="FF99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No</w:t>
            </w:r>
          </w:p>
        </w:tc>
        <w:tc>
          <w:tcPr>
            <w:tcW w:w="0" w:type="auto"/>
            <w:shd w:val="clear" w:color="auto" w:fill="FF99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No</w:t>
            </w:r>
          </w:p>
        </w:tc>
        <w:tc>
          <w:tcPr>
            <w:tcW w:w="0" w:type="auto"/>
            <w:shd w:val="clear" w:color="auto" w:fill="99FF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Yes</w:t>
            </w:r>
          </w:p>
        </w:tc>
        <w:tc>
          <w:tcPr>
            <w:tcW w:w="0" w:type="auto"/>
            <w:shd w:val="clear" w:color="auto" w:fill="99FF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Yes</w:t>
            </w:r>
          </w:p>
        </w:tc>
        <w:tc>
          <w:tcPr>
            <w:tcW w:w="0" w:type="auto"/>
            <w:shd w:val="clear" w:color="auto" w:fill="FF99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No</w:t>
            </w:r>
          </w:p>
        </w:tc>
        <w:tc>
          <w:tcPr>
            <w:tcW w:w="0" w:type="auto"/>
            <w:shd w:val="clear" w:color="auto" w:fill="99FF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Yes</w:t>
            </w:r>
          </w:p>
        </w:tc>
        <w:tc>
          <w:tcPr>
            <w:tcW w:w="0" w:type="auto"/>
            <w:shd w:val="clear" w:color="auto" w:fill="FF99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No</w:t>
            </w:r>
          </w:p>
        </w:tc>
        <w:tc>
          <w:tcPr>
            <w:tcW w:w="0" w:type="auto"/>
            <w:shd w:val="clear" w:color="auto" w:fill="FF99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No</w:t>
            </w:r>
          </w:p>
        </w:tc>
        <w:tc>
          <w:tcPr>
            <w:tcW w:w="0" w:type="auto"/>
            <w:shd w:val="clear" w:color="auto" w:fill="FF99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No</w:t>
            </w:r>
          </w:p>
        </w:tc>
        <w:tc>
          <w:tcPr>
            <w:tcW w:w="0" w:type="auto"/>
            <w:shd w:val="clear" w:color="auto" w:fill="FF99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No</w:t>
            </w:r>
          </w:p>
        </w:tc>
        <w:tc>
          <w:tcPr>
            <w:tcW w:w="0" w:type="auto"/>
            <w:shd w:val="clear" w:color="auto" w:fill="FF99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No</w:t>
            </w:r>
          </w:p>
        </w:tc>
        <w:tc>
          <w:tcPr>
            <w:tcW w:w="0" w:type="auto"/>
            <w:shd w:val="clear" w:color="auto" w:fill="99FF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Yes</w:t>
            </w:r>
          </w:p>
        </w:tc>
        <w:tc>
          <w:tcPr>
            <w:tcW w:w="0" w:type="auto"/>
            <w:vAlign w:val="center"/>
            <w:hideMark/>
          </w:tcPr>
          <w:p w:rsidR="00401964" w:rsidRPr="00401964" w:rsidRDefault="00401964" w:rsidP="00401964">
            <w:pPr>
              <w:spacing w:after="0" w:line="240" w:lineRule="auto"/>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user</w:t>
            </w:r>
          </w:p>
        </w:tc>
        <w:tc>
          <w:tcPr>
            <w:tcW w:w="0" w:type="auto"/>
            <w:shd w:val="clear" w:color="auto" w:fill="99FF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Yes</w:t>
            </w:r>
          </w:p>
        </w:tc>
        <w:tc>
          <w:tcPr>
            <w:tcW w:w="0" w:type="auto"/>
            <w:shd w:val="clear" w:color="auto" w:fill="FF99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No</w:t>
            </w:r>
          </w:p>
        </w:tc>
        <w:tc>
          <w:tcPr>
            <w:tcW w:w="0" w:type="auto"/>
            <w:shd w:val="clear" w:color="auto" w:fill="ECECEC"/>
            <w:vAlign w:val="center"/>
            <w:hideMark/>
          </w:tcPr>
          <w:p w:rsidR="00401964" w:rsidRPr="00401964" w:rsidRDefault="00401964" w:rsidP="00401964">
            <w:pPr>
              <w:spacing w:after="0" w:line="240" w:lineRule="auto"/>
              <w:jc w:val="center"/>
              <w:rPr>
                <w:rFonts w:ascii="Times New Roman" w:eastAsia="Times New Roman" w:hAnsi="Times New Roman" w:cs="Times New Roman"/>
                <w:color w:val="2C2C2C"/>
                <w:sz w:val="20"/>
                <w:szCs w:val="20"/>
              </w:rPr>
            </w:pPr>
            <w:r w:rsidRPr="00401964">
              <w:rPr>
                <w:rFonts w:ascii="Times New Roman" w:eastAsia="Times New Roman" w:hAnsi="Times New Roman" w:cs="Times New Roman"/>
                <w:color w:val="2C2C2C"/>
                <w:sz w:val="20"/>
                <w:szCs w:val="20"/>
              </w:rPr>
              <w:t>Unknown</w:t>
            </w:r>
          </w:p>
        </w:tc>
      </w:tr>
      <w:tr w:rsidR="00401964" w:rsidRPr="00401964" w:rsidTr="00401964">
        <w:trPr>
          <w:tblCellSpacing w:w="15" w:type="dxa"/>
        </w:trPr>
        <w:tc>
          <w:tcPr>
            <w:tcW w:w="0" w:type="auto"/>
            <w:vAlign w:val="center"/>
            <w:hideMark/>
          </w:tcPr>
          <w:p w:rsidR="00401964" w:rsidRPr="00401964" w:rsidRDefault="00401964" w:rsidP="00401964">
            <w:pPr>
              <w:spacing w:after="0" w:line="240" w:lineRule="auto"/>
              <w:rPr>
                <w:rFonts w:ascii="Times New Roman" w:eastAsia="Times New Roman" w:hAnsi="Times New Roman" w:cs="Times New Roman"/>
                <w:b/>
                <w:bCs/>
                <w:sz w:val="24"/>
                <w:szCs w:val="24"/>
              </w:rPr>
            </w:pPr>
            <w:hyperlink r:id="rId1045" w:tooltip="Lighttpd" w:history="1">
              <w:r w:rsidRPr="00401964">
                <w:rPr>
                  <w:rFonts w:ascii="Times New Roman" w:eastAsia="Times New Roman" w:hAnsi="Times New Roman" w:cs="Times New Roman"/>
                  <w:b/>
                  <w:bCs/>
                  <w:color w:val="0000FF"/>
                  <w:sz w:val="24"/>
                  <w:szCs w:val="24"/>
                  <w:u w:val="single"/>
                </w:rPr>
                <w:t>lighttpd</w:t>
              </w:r>
            </w:hyperlink>
          </w:p>
        </w:tc>
        <w:tc>
          <w:tcPr>
            <w:tcW w:w="0" w:type="auto"/>
            <w:shd w:val="clear" w:color="auto" w:fill="99FF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Yes</w:t>
            </w:r>
          </w:p>
        </w:tc>
        <w:tc>
          <w:tcPr>
            <w:tcW w:w="0" w:type="auto"/>
            <w:shd w:val="clear" w:color="auto" w:fill="99FF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Yes</w:t>
            </w:r>
          </w:p>
        </w:tc>
        <w:tc>
          <w:tcPr>
            <w:tcW w:w="0" w:type="auto"/>
            <w:shd w:val="clear" w:color="auto" w:fill="99FF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Yes</w:t>
            </w:r>
            <w:hyperlink r:id="rId1046" w:anchor="cite_note-openSSL-4" w:history="1">
              <w:r w:rsidRPr="00401964">
                <w:rPr>
                  <w:rFonts w:ascii="Times New Roman" w:eastAsia="Times New Roman" w:hAnsi="Times New Roman" w:cs="Times New Roman"/>
                  <w:color w:val="0000FF"/>
                  <w:sz w:val="24"/>
                  <w:szCs w:val="24"/>
                  <w:u w:val="single"/>
                  <w:vertAlign w:val="superscript"/>
                </w:rPr>
                <w:t>[c]</w:t>
              </w:r>
            </w:hyperlink>
            <w:hyperlink r:id="rId1047" w:anchor="cite_note-29" w:history="1">
              <w:r w:rsidRPr="00401964">
                <w:rPr>
                  <w:rFonts w:ascii="Times New Roman" w:eastAsia="Times New Roman" w:hAnsi="Times New Roman" w:cs="Times New Roman"/>
                  <w:color w:val="0000FF"/>
                  <w:sz w:val="24"/>
                  <w:szCs w:val="24"/>
                  <w:u w:val="single"/>
                  <w:vertAlign w:val="superscript"/>
                </w:rPr>
                <w:t>[10]</w:t>
              </w:r>
            </w:hyperlink>
          </w:p>
        </w:tc>
        <w:tc>
          <w:tcPr>
            <w:tcW w:w="0" w:type="auto"/>
            <w:shd w:val="clear" w:color="auto" w:fill="99FF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Yes</w:t>
            </w:r>
          </w:p>
        </w:tc>
        <w:tc>
          <w:tcPr>
            <w:tcW w:w="0" w:type="auto"/>
            <w:shd w:val="clear" w:color="auto" w:fill="99FF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Yes</w:t>
            </w:r>
          </w:p>
        </w:tc>
        <w:tc>
          <w:tcPr>
            <w:tcW w:w="0" w:type="auto"/>
            <w:shd w:val="clear" w:color="auto" w:fill="99FF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Yes</w:t>
            </w:r>
          </w:p>
        </w:tc>
        <w:tc>
          <w:tcPr>
            <w:tcW w:w="0" w:type="auto"/>
            <w:shd w:val="clear" w:color="auto" w:fill="99FF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Yes</w:t>
            </w:r>
          </w:p>
        </w:tc>
        <w:tc>
          <w:tcPr>
            <w:tcW w:w="0" w:type="auto"/>
            <w:shd w:val="clear" w:color="auto" w:fill="FF99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No</w:t>
            </w:r>
          </w:p>
        </w:tc>
        <w:tc>
          <w:tcPr>
            <w:tcW w:w="0" w:type="auto"/>
            <w:shd w:val="clear" w:color="auto" w:fill="FF99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No</w:t>
            </w:r>
            <w:hyperlink r:id="rId1048" w:anchor="cite_note-AJP-11" w:history="1">
              <w:r w:rsidRPr="00401964">
                <w:rPr>
                  <w:rFonts w:ascii="Times New Roman" w:eastAsia="Times New Roman" w:hAnsi="Times New Roman" w:cs="Times New Roman"/>
                  <w:color w:val="0000FF"/>
                  <w:sz w:val="24"/>
                  <w:szCs w:val="24"/>
                  <w:u w:val="single"/>
                  <w:vertAlign w:val="superscript"/>
                </w:rPr>
                <w:t>[g]</w:t>
              </w:r>
            </w:hyperlink>
          </w:p>
        </w:tc>
        <w:tc>
          <w:tcPr>
            <w:tcW w:w="0" w:type="auto"/>
            <w:shd w:val="clear" w:color="auto" w:fill="99FF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Yes</w:t>
            </w:r>
          </w:p>
        </w:tc>
        <w:tc>
          <w:tcPr>
            <w:tcW w:w="0" w:type="auto"/>
            <w:shd w:val="clear" w:color="auto" w:fill="FF99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No</w:t>
            </w:r>
          </w:p>
        </w:tc>
        <w:tc>
          <w:tcPr>
            <w:tcW w:w="0" w:type="auto"/>
            <w:shd w:val="clear" w:color="auto" w:fill="ECECEC"/>
            <w:vAlign w:val="center"/>
            <w:hideMark/>
          </w:tcPr>
          <w:p w:rsidR="00401964" w:rsidRPr="00401964" w:rsidRDefault="00401964" w:rsidP="00401964">
            <w:pPr>
              <w:spacing w:after="0" w:line="240" w:lineRule="auto"/>
              <w:jc w:val="center"/>
              <w:rPr>
                <w:rFonts w:ascii="Times New Roman" w:eastAsia="Times New Roman" w:hAnsi="Times New Roman" w:cs="Times New Roman"/>
                <w:color w:val="2C2C2C"/>
                <w:sz w:val="20"/>
                <w:szCs w:val="20"/>
              </w:rPr>
            </w:pPr>
            <w:r w:rsidRPr="00401964">
              <w:rPr>
                <w:rFonts w:ascii="Times New Roman" w:eastAsia="Times New Roman" w:hAnsi="Times New Roman" w:cs="Times New Roman"/>
                <w:color w:val="2C2C2C"/>
                <w:sz w:val="20"/>
                <w:szCs w:val="20"/>
              </w:rPr>
              <w:t>Unknown</w:t>
            </w:r>
          </w:p>
        </w:tc>
        <w:tc>
          <w:tcPr>
            <w:tcW w:w="0" w:type="auto"/>
            <w:vAlign w:val="center"/>
            <w:hideMark/>
          </w:tcPr>
          <w:p w:rsidR="00401964" w:rsidRPr="00401964" w:rsidRDefault="00401964" w:rsidP="00401964">
            <w:pPr>
              <w:spacing w:after="0" w:line="240" w:lineRule="auto"/>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user</w:t>
            </w:r>
          </w:p>
        </w:tc>
        <w:tc>
          <w:tcPr>
            <w:tcW w:w="0" w:type="auto"/>
            <w:shd w:val="clear" w:color="auto" w:fill="FF99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No</w:t>
            </w:r>
          </w:p>
        </w:tc>
        <w:tc>
          <w:tcPr>
            <w:tcW w:w="0" w:type="auto"/>
            <w:shd w:val="clear" w:color="auto" w:fill="99FF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Yes</w:t>
            </w:r>
          </w:p>
        </w:tc>
        <w:tc>
          <w:tcPr>
            <w:tcW w:w="0" w:type="auto"/>
            <w:shd w:val="clear" w:color="auto" w:fill="ECECEC"/>
            <w:vAlign w:val="center"/>
            <w:hideMark/>
          </w:tcPr>
          <w:p w:rsidR="00401964" w:rsidRPr="00401964" w:rsidRDefault="00401964" w:rsidP="00401964">
            <w:pPr>
              <w:spacing w:after="0" w:line="240" w:lineRule="auto"/>
              <w:jc w:val="center"/>
              <w:rPr>
                <w:rFonts w:ascii="Times New Roman" w:eastAsia="Times New Roman" w:hAnsi="Times New Roman" w:cs="Times New Roman"/>
                <w:color w:val="2C2C2C"/>
                <w:sz w:val="20"/>
                <w:szCs w:val="20"/>
              </w:rPr>
            </w:pPr>
            <w:r w:rsidRPr="00401964">
              <w:rPr>
                <w:rFonts w:ascii="Times New Roman" w:eastAsia="Times New Roman" w:hAnsi="Times New Roman" w:cs="Times New Roman"/>
                <w:color w:val="2C2C2C"/>
                <w:sz w:val="20"/>
                <w:szCs w:val="20"/>
              </w:rPr>
              <w:t>Unknown</w:t>
            </w:r>
          </w:p>
        </w:tc>
      </w:tr>
      <w:tr w:rsidR="00401964" w:rsidRPr="00401964" w:rsidTr="00401964">
        <w:trPr>
          <w:tblCellSpacing w:w="15" w:type="dxa"/>
        </w:trPr>
        <w:tc>
          <w:tcPr>
            <w:tcW w:w="0" w:type="auto"/>
            <w:vAlign w:val="center"/>
            <w:hideMark/>
          </w:tcPr>
          <w:p w:rsidR="00401964" w:rsidRPr="00401964" w:rsidRDefault="00401964" w:rsidP="00401964">
            <w:pPr>
              <w:spacing w:after="0" w:line="240" w:lineRule="auto"/>
              <w:rPr>
                <w:rFonts w:ascii="Times New Roman" w:eastAsia="Times New Roman" w:hAnsi="Times New Roman" w:cs="Times New Roman"/>
                <w:b/>
                <w:bCs/>
                <w:sz w:val="24"/>
                <w:szCs w:val="24"/>
              </w:rPr>
            </w:pPr>
            <w:hyperlink r:id="rId1049" w:tooltip="LiteSpeed Web Server" w:history="1">
              <w:r w:rsidRPr="00401964">
                <w:rPr>
                  <w:rFonts w:ascii="Times New Roman" w:eastAsia="Times New Roman" w:hAnsi="Times New Roman" w:cs="Times New Roman"/>
                  <w:b/>
                  <w:bCs/>
                  <w:color w:val="0000FF"/>
                  <w:sz w:val="24"/>
                  <w:szCs w:val="24"/>
                  <w:u w:val="single"/>
                </w:rPr>
                <w:t>LiteSpeed Web Server</w:t>
              </w:r>
            </w:hyperlink>
          </w:p>
        </w:tc>
        <w:tc>
          <w:tcPr>
            <w:tcW w:w="0" w:type="auto"/>
            <w:shd w:val="clear" w:color="auto" w:fill="99FF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Yes</w:t>
            </w:r>
          </w:p>
        </w:tc>
        <w:tc>
          <w:tcPr>
            <w:tcW w:w="0" w:type="auto"/>
            <w:shd w:val="clear" w:color="auto" w:fill="99FF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Yes</w:t>
            </w:r>
          </w:p>
        </w:tc>
        <w:tc>
          <w:tcPr>
            <w:tcW w:w="0" w:type="auto"/>
            <w:shd w:val="clear" w:color="auto" w:fill="99FF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Yes</w:t>
            </w:r>
          </w:p>
        </w:tc>
        <w:tc>
          <w:tcPr>
            <w:tcW w:w="0" w:type="auto"/>
            <w:shd w:val="clear" w:color="auto" w:fill="99FF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Yes</w:t>
            </w:r>
          </w:p>
        </w:tc>
        <w:tc>
          <w:tcPr>
            <w:tcW w:w="0" w:type="auto"/>
            <w:shd w:val="clear" w:color="auto" w:fill="99FF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Yes</w:t>
            </w:r>
          </w:p>
        </w:tc>
        <w:tc>
          <w:tcPr>
            <w:tcW w:w="0" w:type="auto"/>
            <w:shd w:val="clear" w:color="auto" w:fill="99FF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Yes</w:t>
            </w:r>
          </w:p>
        </w:tc>
        <w:tc>
          <w:tcPr>
            <w:tcW w:w="0" w:type="auto"/>
            <w:shd w:val="clear" w:color="auto" w:fill="ECECEC"/>
            <w:vAlign w:val="center"/>
            <w:hideMark/>
          </w:tcPr>
          <w:p w:rsidR="00401964" w:rsidRPr="00401964" w:rsidRDefault="00401964" w:rsidP="00401964">
            <w:pPr>
              <w:spacing w:after="0" w:line="240" w:lineRule="auto"/>
              <w:jc w:val="center"/>
              <w:rPr>
                <w:rFonts w:ascii="Times New Roman" w:eastAsia="Times New Roman" w:hAnsi="Times New Roman" w:cs="Times New Roman"/>
                <w:color w:val="2C2C2C"/>
                <w:sz w:val="20"/>
                <w:szCs w:val="20"/>
              </w:rPr>
            </w:pPr>
            <w:r w:rsidRPr="00401964">
              <w:rPr>
                <w:rFonts w:ascii="Times New Roman" w:eastAsia="Times New Roman" w:hAnsi="Times New Roman" w:cs="Times New Roman"/>
                <w:color w:val="2C2C2C"/>
                <w:sz w:val="20"/>
                <w:szCs w:val="20"/>
              </w:rPr>
              <w:t>Unknown</w:t>
            </w:r>
          </w:p>
        </w:tc>
        <w:tc>
          <w:tcPr>
            <w:tcW w:w="0" w:type="auto"/>
            <w:shd w:val="clear" w:color="auto" w:fill="FF99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No</w:t>
            </w:r>
          </w:p>
        </w:tc>
        <w:tc>
          <w:tcPr>
            <w:tcW w:w="0" w:type="auto"/>
            <w:shd w:val="clear" w:color="auto" w:fill="FF99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No</w:t>
            </w:r>
            <w:hyperlink r:id="rId1050" w:anchor="cite_note-AJP-11" w:history="1">
              <w:r w:rsidRPr="00401964">
                <w:rPr>
                  <w:rFonts w:ascii="Times New Roman" w:eastAsia="Times New Roman" w:hAnsi="Times New Roman" w:cs="Times New Roman"/>
                  <w:color w:val="0000FF"/>
                  <w:sz w:val="24"/>
                  <w:szCs w:val="24"/>
                  <w:u w:val="single"/>
                  <w:vertAlign w:val="superscript"/>
                </w:rPr>
                <w:t>[g]</w:t>
              </w:r>
            </w:hyperlink>
          </w:p>
        </w:tc>
        <w:tc>
          <w:tcPr>
            <w:tcW w:w="0" w:type="auto"/>
            <w:shd w:val="clear" w:color="auto" w:fill="99FF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Yes</w:t>
            </w:r>
          </w:p>
        </w:tc>
        <w:tc>
          <w:tcPr>
            <w:tcW w:w="0" w:type="auto"/>
            <w:shd w:val="clear" w:color="auto" w:fill="FF99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No</w:t>
            </w:r>
          </w:p>
        </w:tc>
        <w:tc>
          <w:tcPr>
            <w:tcW w:w="0" w:type="auto"/>
            <w:shd w:val="clear" w:color="auto" w:fill="ECECEC"/>
            <w:vAlign w:val="center"/>
            <w:hideMark/>
          </w:tcPr>
          <w:p w:rsidR="00401964" w:rsidRPr="00401964" w:rsidRDefault="00401964" w:rsidP="00401964">
            <w:pPr>
              <w:spacing w:after="0" w:line="240" w:lineRule="auto"/>
              <w:jc w:val="center"/>
              <w:rPr>
                <w:rFonts w:ascii="Times New Roman" w:eastAsia="Times New Roman" w:hAnsi="Times New Roman" w:cs="Times New Roman"/>
                <w:color w:val="2C2C2C"/>
                <w:sz w:val="20"/>
                <w:szCs w:val="20"/>
              </w:rPr>
            </w:pPr>
            <w:r w:rsidRPr="00401964">
              <w:rPr>
                <w:rFonts w:ascii="Times New Roman" w:eastAsia="Times New Roman" w:hAnsi="Times New Roman" w:cs="Times New Roman"/>
                <w:color w:val="2C2C2C"/>
                <w:sz w:val="20"/>
                <w:szCs w:val="20"/>
              </w:rPr>
              <w:t>Unknown</w:t>
            </w:r>
          </w:p>
        </w:tc>
        <w:tc>
          <w:tcPr>
            <w:tcW w:w="0" w:type="auto"/>
            <w:vAlign w:val="center"/>
            <w:hideMark/>
          </w:tcPr>
          <w:p w:rsidR="00401964" w:rsidRPr="00401964" w:rsidRDefault="00401964" w:rsidP="00401964">
            <w:pPr>
              <w:spacing w:after="0" w:line="240" w:lineRule="auto"/>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user</w:t>
            </w:r>
          </w:p>
        </w:tc>
        <w:tc>
          <w:tcPr>
            <w:tcW w:w="0" w:type="auto"/>
            <w:shd w:val="clear" w:color="auto" w:fill="99FF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Yes</w:t>
            </w:r>
          </w:p>
        </w:tc>
        <w:tc>
          <w:tcPr>
            <w:tcW w:w="0" w:type="auto"/>
            <w:shd w:val="clear" w:color="auto" w:fill="99FF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Yes</w:t>
            </w:r>
          </w:p>
        </w:tc>
        <w:tc>
          <w:tcPr>
            <w:tcW w:w="0" w:type="auto"/>
            <w:shd w:val="clear" w:color="auto" w:fill="99FF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Yes</w:t>
            </w:r>
          </w:p>
        </w:tc>
      </w:tr>
      <w:tr w:rsidR="00401964" w:rsidRPr="00401964" w:rsidTr="00401964">
        <w:trPr>
          <w:tblCellSpacing w:w="15" w:type="dxa"/>
        </w:trPr>
        <w:tc>
          <w:tcPr>
            <w:tcW w:w="0" w:type="auto"/>
            <w:vAlign w:val="center"/>
            <w:hideMark/>
          </w:tcPr>
          <w:p w:rsidR="00401964" w:rsidRPr="00401964" w:rsidRDefault="00401964" w:rsidP="00401964">
            <w:pPr>
              <w:spacing w:after="0" w:line="240" w:lineRule="auto"/>
              <w:rPr>
                <w:rFonts w:ascii="Times New Roman" w:eastAsia="Times New Roman" w:hAnsi="Times New Roman" w:cs="Times New Roman"/>
                <w:b/>
                <w:bCs/>
                <w:sz w:val="24"/>
                <w:szCs w:val="24"/>
              </w:rPr>
            </w:pPr>
            <w:hyperlink r:id="rId1051" w:tooltip="Mongoose (web server)" w:history="1">
              <w:r w:rsidRPr="00401964">
                <w:rPr>
                  <w:rFonts w:ascii="Times New Roman" w:eastAsia="Times New Roman" w:hAnsi="Times New Roman" w:cs="Times New Roman"/>
                  <w:b/>
                  <w:bCs/>
                  <w:color w:val="0000FF"/>
                  <w:sz w:val="24"/>
                  <w:szCs w:val="24"/>
                  <w:u w:val="single"/>
                </w:rPr>
                <w:t>Mongoose</w:t>
              </w:r>
            </w:hyperlink>
          </w:p>
        </w:tc>
        <w:tc>
          <w:tcPr>
            <w:tcW w:w="0" w:type="auto"/>
            <w:shd w:val="clear" w:color="auto" w:fill="99FF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Yes</w:t>
            </w:r>
          </w:p>
        </w:tc>
        <w:tc>
          <w:tcPr>
            <w:tcW w:w="0" w:type="auto"/>
            <w:shd w:val="clear" w:color="auto" w:fill="99FF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Yes</w:t>
            </w:r>
          </w:p>
        </w:tc>
        <w:tc>
          <w:tcPr>
            <w:tcW w:w="0" w:type="auto"/>
            <w:shd w:val="clear" w:color="auto" w:fill="99FF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Yes</w:t>
            </w:r>
          </w:p>
        </w:tc>
        <w:tc>
          <w:tcPr>
            <w:tcW w:w="0" w:type="auto"/>
            <w:shd w:val="clear" w:color="auto" w:fill="99FF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Yes</w:t>
            </w:r>
          </w:p>
        </w:tc>
        <w:tc>
          <w:tcPr>
            <w:tcW w:w="0" w:type="auto"/>
            <w:shd w:val="clear" w:color="auto" w:fill="99FF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Yes</w:t>
            </w:r>
          </w:p>
        </w:tc>
        <w:tc>
          <w:tcPr>
            <w:tcW w:w="0" w:type="auto"/>
            <w:shd w:val="clear" w:color="auto" w:fill="FF99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No</w:t>
            </w:r>
          </w:p>
        </w:tc>
        <w:tc>
          <w:tcPr>
            <w:tcW w:w="0" w:type="auto"/>
            <w:shd w:val="clear" w:color="auto" w:fill="FF99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No</w:t>
            </w:r>
          </w:p>
        </w:tc>
        <w:tc>
          <w:tcPr>
            <w:tcW w:w="0" w:type="auto"/>
            <w:shd w:val="clear" w:color="auto" w:fill="FF99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No</w:t>
            </w:r>
          </w:p>
        </w:tc>
        <w:tc>
          <w:tcPr>
            <w:tcW w:w="0" w:type="auto"/>
            <w:shd w:val="clear" w:color="auto" w:fill="FF99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No</w:t>
            </w:r>
          </w:p>
        </w:tc>
        <w:tc>
          <w:tcPr>
            <w:tcW w:w="0" w:type="auto"/>
            <w:shd w:val="clear" w:color="auto" w:fill="99FF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Yes</w:t>
            </w:r>
          </w:p>
        </w:tc>
        <w:tc>
          <w:tcPr>
            <w:tcW w:w="0" w:type="auto"/>
            <w:shd w:val="clear" w:color="auto" w:fill="FF99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No</w:t>
            </w:r>
          </w:p>
        </w:tc>
        <w:tc>
          <w:tcPr>
            <w:tcW w:w="0" w:type="auto"/>
            <w:shd w:val="clear" w:color="auto" w:fill="FF99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No</w:t>
            </w:r>
          </w:p>
        </w:tc>
        <w:tc>
          <w:tcPr>
            <w:tcW w:w="0" w:type="auto"/>
            <w:vAlign w:val="center"/>
            <w:hideMark/>
          </w:tcPr>
          <w:p w:rsidR="00401964" w:rsidRPr="00401964" w:rsidRDefault="00401964" w:rsidP="00401964">
            <w:pPr>
              <w:spacing w:after="0" w:line="240" w:lineRule="auto"/>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user</w:t>
            </w:r>
          </w:p>
        </w:tc>
        <w:tc>
          <w:tcPr>
            <w:tcW w:w="0" w:type="auto"/>
            <w:shd w:val="clear" w:color="auto" w:fill="99FF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Yes</w:t>
            </w:r>
          </w:p>
        </w:tc>
        <w:tc>
          <w:tcPr>
            <w:tcW w:w="0" w:type="auto"/>
            <w:shd w:val="clear" w:color="auto" w:fill="99FF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Yes</w:t>
            </w:r>
          </w:p>
        </w:tc>
        <w:tc>
          <w:tcPr>
            <w:tcW w:w="0" w:type="auto"/>
            <w:shd w:val="clear" w:color="auto" w:fill="ECECEC"/>
            <w:vAlign w:val="center"/>
            <w:hideMark/>
          </w:tcPr>
          <w:p w:rsidR="00401964" w:rsidRPr="00401964" w:rsidRDefault="00401964" w:rsidP="00401964">
            <w:pPr>
              <w:spacing w:after="0" w:line="240" w:lineRule="auto"/>
              <w:jc w:val="center"/>
              <w:rPr>
                <w:rFonts w:ascii="Times New Roman" w:eastAsia="Times New Roman" w:hAnsi="Times New Roman" w:cs="Times New Roman"/>
                <w:color w:val="2C2C2C"/>
                <w:sz w:val="20"/>
                <w:szCs w:val="20"/>
              </w:rPr>
            </w:pPr>
            <w:r w:rsidRPr="00401964">
              <w:rPr>
                <w:rFonts w:ascii="Times New Roman" w:eastAsia="Times New Roman" w:hAnsi="Times New Roman" w:cs="Times New Roman"/>
                <w:color w:val="2C2C2C"/>
                <w:sz w:val="20"/>
                <w:szCs w:val="20"/>
              </w:rPr>
              <w:t>Unknown</w:t>
            </w:r>
          </w:p>
        </w:tc>
      </w:tr>
      <w:tr w:rsidR="00401964" w:rsidRPr="00401964" w:rsidTr="00401964">
        <w:trPr>
          <w:tblCellSpacing w:w="15" w:type="dxa"/>
        </w:trPr>
        <w:tc>
          <w:tcPr>
            <w:tcW w:w="0" w:type="auto"/>
            <w:vAlign w:val="center"/>
            <w:hideMark/>
          </w:tcPr>
          <w:p w:rsidR="00401964" w:rsidRPr="00401964" w:rsidRDefault="00401964" w:rsidP="00401964">
            <w:pPr>
              <w:spacing w:after="0" w:line="240" w:lineRule="auto"/>
              <w:rPr>
                <w:rFonts w:ascii="Times New Roman" w:eastAsia="Times New Roman" w:hAnsi="Times New Roman" w:cs="Times New Roman"/>
                <w:b/>
                <w:bCs/>
                <w:sz w:val="24"/>
                <w:szCs w:val="24"/>
              </w:rPr>
            </w:pPr>
            <w:hyperlink r:id="rId1052" w:tooltip="Monkey HTTP Server" w:history="1">
              <w:r w:rsidRPr="00401964">
                <w:rPr>
                  <w:rFonts w:ascii="Times New Roman" w:eastAsia="Times New Roman" w:hAnsi="Times New Roman" w:cs="Times New Roman"/>
                  <w:b/>
                  <w:bCs/>
                  <w:color w:val="0000FF"/>
                  <w:sz w:val="24"/>
                  <w:szCs w:val="24"/>
                  <w:u w:val="single"/>
                </w:rPr>
                <w:t>Monkey HTTP Server</w:t>
              </w:r>
            </w:hyperlink>
          </w:p>
        </w:tc>
        <w:tc>
          <w:tcPr>
            <w:tcW w:w="0" w:type="auto"/>
            <w:shd w:val="clear" w:color="auto" w:fill="99FF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Yes</w:t>
            </w:r>
          </w:p>
        </w:tc>
        <w:tc>
          <w:tcPr>
            <w:tcW w:w="0" w:type="auto"/>
            <w:shd w:val="clear" w:color="auto" w:fill="FF99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No</w:t>
            </w:r>
          </w:p>
        </w:tc>
        <w:tc>
          <w:tcPr>
            <w:tcW w:w="0" w:type="auto"/>
            <w:shd w:val="clear" w:color="auto" w:fill="99FF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Yes</w:t>
            </w:r>
            <w:hyperlink r:id="rId1053" w:anchor="cite_note-PolarSSL-25" w:history="1">
              <w:r w:rsidRPr="00401964">
                <w:rPr>
                  <w:rFonts w:ascii="Times New Roman" w:eastAsia="Times New Roman" w:hAnsi="Times New Roman" w:cs="Times New Roman"/>
                  <w:color w:val="0000FF"/>
                  <w:sz w:val="24"/>
                  <w:szCs w:val="24"/>
                  <w:u w:val="single"/>
                  <w:vertAlign w:val="superscript"/>
                </w:rPr>
                <w:t>[r]</w:t>
              </w:r>
            </w:hyperlink>
          </w:p>
        </w:tc>
        <w:tc>
          <w:tcPr>
            <w:tcW w:w="0" w:type="auto"/>
            <w:shd w:val="clear" w:color="auto" w:fill="99FF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Yes</w:t>
            </w:r>
          </w:p>
        </w:tc>
        <w:tc>
          <w:tcPr>
            <w:tcW w:w="0" w:type="auto"/>
            <w:shd w:val="clear" w:color="auto" w:fill="99FF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Yes</w:t>
            </w:r>
          </w:p>
        </w:tc>
        <w:tc>
          <w:tcPr>
            <w:tcW w:w="0" w:type="auto"/>
            <w:shd w:val="clear" w:color="auto" w:fill="99FF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Yes</w:t>
            </w:r>
          </w:p>
        </w:tc>
        <w:tc>
          <w:tcPr>
            <w:tcW w:w="0" w:type="auto"/>
            <w:shd w:val="clear" w:color="auto" w:fill="FF99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No</w:t>
            </w:r>
          </w:p>
        </w:tc>
        <w:tc>
          <w:tcPr>
            <w:tcW w:w="0" w:type="auto"/>
            <w:shd w:val="clear" w:color="auto" w:fill="FF99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No</w:t>
            </w:r>
          </w:p>
        </w:tc>
        <w:tc>
          <w:tcPr>
            <w:tcW w:w="0" w:type="auto"/>
            <w:shd w:val="clear" w:color="auto" w:fill="FF99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No</w:t>
            </w:r>
          </w:p>
        </w:tc>
        <w:tc>
          <w:tcPr>
            <w:tcW w:w="0" w:type="auto"/>
            <w:shd w:val="clear" w:color="auto" w:fill="FF99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No</w:t>
            </w:r>
          </w:p>
        </w:tc>
        <w:tc>
          <w:tcPr>
            <w:tcW w:w="0" w:type="auto"/>
            <w:shd w:val="clear" w:color="auto" w:fill="FF99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No</w:t>
            </w:r>
          </w:p>
        </w:tc>
        <w:tc>
          <w:tcPr>
            <w:tcW w:w="0" w:type="auto"/>
            <w:shd w:val="clear" w:color="auto" w:fill="FF99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No</w:t>
            </w:r>
          </w:p>
        </w:tc>
        <w:tc>
          <w:tcPr>
            <w:tcW w:w="0" w:type="auto"/>
            <w:vAlign w:val="center"/>
            <w:hideMark/>
          </w:tcPr>
          <w:p w:rsidR="00401964" w:rsidRPr="00401964" w:rsidRDefault="00401964" w:rsidP="00401964">
            <w:pPr>
              <w:spacing w:after="0" w:line="240" w:lineRule="auto"/>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user</w:t>
            </w:r>
          </w:p>
        </w:tc>
        <w:tc>
          <w:tcPr>
            <w:tcW w:w="0" w:type="auto"/>
            <w:shd w:val="clear" w:color="auto" w:fill="FF99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No</w:t>
            </w:r>
          </w:p>
        </w:tc>
        <w:tc>
          <w:tcPr>
            <w:tcW w:w="0" w:type="auto"/>
            <w:shd w:val="clear" w:color="auto" w:fill="99FF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Yes</w:t>
            </w:r>
          </w:p>
        </w:tc>
        <w:tc>
          <w:tcPr>
            <w:tcW w:w="0" w:type="auto"/>
            <w:shd w:val="clear" w:color="auto" w:fill="ECECEC"/>
            <w:vAlign w:val="center"/>
            <w:hideMark/>
          </w:tcPr>
          <w:p w:rsidR="00401964" w:rsidRPr="00401964" w:rsidRDefault="00401964" w:rsidP="00401964">
            <w:pPr>
              <w:spacing w:after="0" w:line="240" w:lineRule="auto"/>
              <w:jc w:val="center"/>
              <w:rPr>
                <w:rFonts w:ascii="Times New Roman" w:eastAsia="Times New Roman" w:hAnsi="Times New Roman" w:cs="Times New Roman"/>
                <w:color w:val="2C2C2C"/>
                <w:sz w:val="20"/>
                <w:szCs w:val="20"/>
              </w:rPr>
            </w:pPr>
            <w:r w:rsidRPr="00401964">
              <w:rPr>
                <w:rFonts w:ascii="Times New Roman" w:eastAsia="Times New Roman" w:hAnsi="Times New Roman" w:cs="Times New Roman"/>
                <w:color w:val="2C2C2C"/>
                <w:sz w:val="20"/>
                <w:szCs w:val="20"/>
              </w:rPr>
              <w:t>Unknown</w:t>
            </w:r>
          </w:p>
        </w:tc>
      </w:tr>
      <w:tr w:rsidR="00401964" w:rsidRPr="00401964" w:rsidTr="00401964">
        <w:trPr>
          <w:tblCellSpacing w:w="15" w:type="dxa"/>
        </w:trPr>
        <w:tc>
          <w:tcPr>
            <w:tcW w:w="0" w:type="auto"/>
            <w:vAlign w:val="center"/>
            <w:hideMark/>
          </w:tcPr>
          <w:p w:rsidR="00401964" w:rsidRPr="00401964" w:rsidRDefault="00401964" w:rsidP="00401964">
            <w:pPr>
              <w:spacing w:after="0" w:line="240" w:lineRule="auto"/>
              <w:rPr>
                <w:rFonts w:ascii="Times New Roman" w:eastAsia="Times New Roman" w:hAnsi="Times New Roman" w:cs="Times New Roman"/>
                <w:b/>
                <w:bCs/>
                <w:sz w:val="24"/>
                <w:szCs w:val="24"/>
              </w:rPr>
            </w:pPr>
            <w:hyperlink r:id="rId1054" w:tooltip="NaviServer" w:history="1">
              <w:r w:rsidRPr="00401964">
                <w:rPr>
                  <w:rFonts w:ascii="Times New Roman" w:eastAsia="Times New Roman" w:hAnsi="Times New Roman" w:cs="Times New Roman"/>
                  <w:b/>
                  <w:bCs/>
                  <w:color w:val="0000FF"/>
                  <w:sz w:val="24"/>
                  <w:szCs w:val="24"/>
                  <w:u w:val="single"/>
                </w:rPr>
                <w:t>NaviServer</w:t>
              </w:r>
            </w:hyperlink>
          </w:p>
        </w:tc>
        <w:tc>
          <w:tcPr>
            <w:tcW w:w="0" w:type="auto"/>
            <w:shd w:val="clear" w:color="auto" w:fill="99FF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Yes</w:t>
            </w:r>
          </w:p>
        </w:tc>
        <w:tc>
          <w:tcPr>
            <w:tcW w:w="0" w:type="auto"/>
            <w:shd w:val="clear" w:color="auto" w:fill="FF99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No</w:t>
            </w:r>
          </w:p>
        </w:tc>
        <w:tc>
          <w:tcPr>
            <w:tcW w:w="0" w:type="auto"/>
            <w:shd w:val="clear" w:color="auto" w:fill="99FF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Yes</w:t>
            </w:r>
          </w:p>
        </w:tc>
        <w:tc>
          <w:tcPr>
            <w:tcW w:w="0" w:type="auto"/>
            <w:shd w:val="clear" w:color="auto" w:fill="99FF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Yes</w:t>
            </w:r>
          </w:p>
        </w:tc>
        <w:tc>
          <w:tcPr>
            <w:tcW w:w="0" w:type="auto"/>
            <w:shd w:val="clear" w:color="auto" w:fill="99FF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Yes</w:t>
            </w:r>
          </w:p>
        </w:tc>
        <w:tc>
          <w:tcPr>
            <w:tcW w:w="0" w:type="auto"/>
            <w:shd w:val="clear" w:color="auto" w:fill="FF99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No</w:t>
            </w:r>
          </w:p>
        </w:tc>
        <w:tc>
          <w:tcPr>
            <w:tcW w:w="0" w:type="auto"/>
            <w:shd w:val="clear" w:color="auto" w:fill="ECECEC"/>
            <w:vAlign w:val="center"/>
            <w:hideMark/>
          </w:tcPr>
          <w:p w:rsidR="00401964" w:rsidRPr="00401964" w:rsidRDefault="00401964" w:rsidP="00401964">
            <w:pPr>
              <w:spacing w:after="0" w:line="240" w:lineRule="auto"/>
              <w:jc w:val="center"/>
              <w:rPr>
                <w:rFonts w:ascii="Times New Roman" w:eastAsia="Times New Roman" w:hAnsi="Times New Roman" w:cs="Times New Roman"/>
                <w:color w:val="2C2C2C"/>
                <w:sz w:val="20"/>
                <w:szCs w:val="20"/>
              </w:rPr>
            </w:pPr>
            <w:r w:rsidRPr="00401964">
              <w:rPr>
                <w:rFonts w:ascii="Times New Roman" w:eastAsia="Times New Roman" w:hAnsi="Times New Roman" w:cs="Times New Roman"/>
                <w:color w:val="2C2C2C"/>
                <w:sz w:val="20"/>
                <w:szCs w:val="20"/>
              </w:rPr>
              <w:t>Unknown</w:t>
            </w:r>
          </w:p>
        </w:tc>
        <w:tc>
          <w:tcPr>
            <w:tcW w:w="0" w:type="auto"/>
            <w:shd w:val="clear" w:color="auto" w:fill="FF99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No</w:t>
            </w:r>
          </w:p>
        </w:tc>
        <w:tc>
          <w:tcPr>
            <w:tcW w:w="0" w:type="auto"/>
            <w:shd w:val="clear" w:color="auto" w:fill="FF99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No</w:t>
            </w:r>
          </w:p>
        </w:tc>
        <w:tc>
          <w:tcPr>
            <w:tcW w:w="0" w:type="auto"/>
            <w:shd w:val="clear" w:color="auto" w:fill="FF99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No</w:t>
            </w:r>
          </w:p>
        </w:tc>
        <w:tc>
          <w:tcPr>
            <w:tcW w:w="0" w:type="auto"/>
            <w:shd w:val="clear" w:color="auto" w:fill="ECECEC"/>
            <w:vAlign w:val="center"/>
            <w:hideMark/>
          </w:tcPr>
          <w:p w:rsidR="00401964" w:rsidRPr="00401964" w:rsidRDefault="00401964" w:rsidP="00401964">
            <w:pPr>
              <w:spacing w:after="0" w:line="240" w:lineRule="auto"/>
              <w:jc w:val="center"/>
              <w:rPr>
                <w:rFonts w:ascii="Times New Roman" w:eastAsia="Times New Roman" w:hAnsi="Times New Roman" w:cs="Times New Roman"/>
                <w:color w:val="2C2C2C"/>
                <w:sz w:val="20"/>
                <w:szCs w:val="20"/>
              </w:rPr>
            </w:pPr>
            <w:r w:rsidRPr="00401964">
              <w:rPr>
                <w:rFonts w:ascii="Times New Roman" w:eastAsia="Times New Roman" w:hAnsi="Times New Roman" w:cs="Times New Roman"/>
                <w:color w:val="2C2C2C"/>
                <w:sz w:val="20"/>
                <w:szCs w:val="20"/>
              </w:rPr>
              <w:t>Unknown</w:t>
            </w:r>
          </w:p>
        </w:tc>
        <w:tc>
          <w:tcPr>
            <w:tcW w:w="0" w:type="auto"/>
            <w:shd w:val="clear" w:color="auto" w:fill="ECECEC"/>
            <w:vAlign w:val="center"/>
            <w:hideMark/>
          </w:tcPr>
          <w:p w:rsidR="00401964" w:rsidRPr="00401964" w:rsidRDefault="00401964" w:rsidP="00401964">
            <w:pPr>
              <w:spacing w:after="0" w:line="240" w:lineRule="auto"/>
              <w:jc w:val="center"/>
              <w:rPr>
                <w:rFonts w:ascii="Times New Roman" w:eastAsia="Times New Roman" w:hAnsi="Times New Roman" w:cs="Times New Roman"/>
                <w:color w:val="2C2C2C"/>
                <w:sz w:val="20"/>
                <w:szCs w:val="20"/>
              </w:rPr>
            </w:pPr>
            <w:r w:rsidRPr="00401964">
              <w:rPr>
                <w:rFonts w:ascii="Times New Roman" w:eastAsia="Times New Roman" w:hAnsi="Times New Roman" w:cs="Times New Roman"/>
                <w:color w:val="2C2C2C"/>
                <w:sz w:val="20"/>
                <w:szCs w:val="20"/>
              </w:rPr>
              <w:t>Unknown</w:t>
            </w:r>
          </w:p>
        </w:tc>
        <w:tc>
          <w:tcPr>
            <w:tcW w:w="0" w:type="auto"/>
            <w:vAlign w:val="center"/>
            <w:hideMark/>
          </w:tcPr>
          <w:p w:rsidR="00401964" w:rsidRPr="00401964" w:rsidRDefault="00401964" w:rsidP="00401964">
            <w:pPr>
              <w:spacing w:after="0" w:line="240" w:lineRule="auto"/>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user</w:t>
            </w:r>
          </w:p>
        </w:tc>
        <w:tc>
          <w:tcPr>
            <w:tcW w:w="0" w:type="auto"/>
            <w:shd w:val="clear" w:color="auto" w:fill="99FF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Yes</w:t>
            </w:r>
          </w:p>
        </w:tc>
        <w:tc>
          <w:tcPr>
            <w:tcW w:w="0" w:type="auto"/>
            <w:shd w:val="clear" w:color="auto" w:fill="ECECEC"/>
            <w:vAlign w:val="center"/>
            <w:hideMark/>
          </w:tcPr>
          <w:p w:rsidR="00401964" w:rsidRPr="00401964" w:rsidRDefault="00401964" w:rsidP="00401964">
            <w:pPr>
              <w:spacing w:after="0" w:line="240" w:lineRule="auto"/>
              <w:jc w:val="center"/>
              <w:rPr>
                <w:rFonts w:ascii="Times New Roman" w:eastAsia="Times New Roman" w:hAnsi="Times New Roman" w:cs="Times New Roman"/>
                <w:color w:val="2C2C2C"/>
                <w:sz w:val="20"/>
                <w:szCs w:val="20"/>
              </w:rPr>
            </w:pPr>
            <w:r w:rsidRPr="00401964">
              <w:rPr>
                <w:rFonts w:ascii="Times New Roman" w:eastAsia="Times New Roman" w:hAnsi="Times New Roman" w:cs="Times New Roman"/>
                <w:color w:val="2C2C2C"/>
                <w:sz w:val="20"/>
                <w:szCs w:val="20"/>
              </w:rPr>
              <w:t>Unknown</w:t>
            </w:r>
          </w:p>
        </w:tc>
        <w:tc>
          <w:tcPr>
            <w:tcW w:w="0" w:type="auto"/>
            <w:shd w:val="clear" w:color="auto" w:fill="ECECEC"/>
            <w:vAlign w:val="center"/>
            <w:hideMark/>
          </w:tcPr>
          <w:p w:rsidR="00401964" w:rsidRPr="00401964" w:rsidRDefault="00401964" w:rsidP="00401964">
            <w:pPr>
              <w:spacing w:after="0" w:line="240" w:lineRule="auto"/>
              <w:jc w:val="center"/>
              <w:rPr>
                <w:rFonts w:ascii="Times New Roman" w:eastAsia="Times New Roman" w:hAnsi="Times New Roman" w:cs="Times New Roman"/>
                <w:color w:val="2C2C2C"/>
                <w:sz w:val="20"/>
                <w:szCs w:val="20"/>
              </w:rPr>
            </w:pPr>
            <w:r w:rsidRPr="00401964">
              <w:rPr>
                <w:rFonts w:ascii="Times New Roman" w:eastAsia="Times New Roman" w:hAnsi="Times New Roman" w:cs="Times New Roman"/>
                <w:color w:val="2C2C2C"/>
                <w:sz w:val="20"/>
                <w:szCs w:val="20"/>
              </w:rPr>
              <w:t>Unknown</w:t>
            </w:r>
          </w:p>
        </w:tc>
      </w:tr>
      <w:tr w:rsidR="00401964" w:rsidRPr="00401964" w:rsidTr="00401964">
        <w:trPr>
          <w:tblCellSpacing w:w="15" w:type="dxa"/>
        </w:trPr>
        <w:tc>
          <w:tcPr>
            <w:tcW w:w="0" w:type="auto"/>
            <w:vAlign w:val="center"/>
            <w:hideMark/>
          </w:tcPr>
          <w:p w:rsidR="00401964" w:rsidRPr="00401964" w:rsidRDefault="00401964" w:rsidP="00401964">
            <w:pPr>
              <w:spacing w:after="0" w:line="240" w:lineRule="auto"/>
              <w:rPr>
                <w:rFonts w:ascii="Times New Roman" w:eastAsia="Times New Roman" w:hAnsi="Times New Roman" w:cs="Times New Roman"/>
                <w:b/>
                <w:bCs/>
                <w:sz w:val="24"/>
                <w:szCs w:val="24"/>
              </w:rPr>
            </w:pPr>
            <w:hyperlink r:id="rId1055" w:tooltip="NCSA HTTPd" w:history="1">
              <w:r w:rsidRPr="00401964">
                <w:rPr>
                  <w:rFonts w:ascii="Times New Roman" w:eastAsia="Times New Roman" w:hAnsi="Times New Roman" w:cs="Times New Roman"/>
                  <w:b/>
                  <w:bCs/>
                  <w:color w:val="0000FF"/>
                  <w:sz w:val="24"/>
                  <w:szCs w:val="24"/>
                  <w:u w:val="single"/>
                </w:rPr>
                <w:t>NCSA HTTPd</w:t>
              </w:r>
            </w:hyperlink>
          </w:p>
        </w:tc>
        <w:tc>
          <w:tcPr>
            <w:tcW w:w="0" w:type="auto"/>
            <w:shd w:val="clear" w:color="auto" w:fill="99FF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Yes</w:t>
            </w:r>
          </w:p>
        </w:tc>
        <w:tc>
          <w:tcPr>
            <w:tcW w:w="0" w:type="auto"/>
            <w:shd w:val="clear" w:color="auto" w:fill="99FF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Yes</w:t>
            </w:r>
          </w:p>
        </w:tc>
        <w:tc>
          <w:tcPr>
            <w:tcW w:w="0" w:type="auto"/>
            <w:shd w:val="clear" w:color="auto" w:fill="ECECEC"/>
            <w:vAlign w:val="center"/>
            <w:hideMark/>
          </w:tcPr>
          <w:p w:rsidR="00401964" w:rsidRPr="00401964" w:rsidRDefault="00401964" w:rsidP="00401964">
            <w:pPr>
              <w:spacing w:after="0" w:line="240" w:lineRule="auto"/>
              <w:jc w:val="center"/>
              <w:rPr>
                <w:rFonts w:ascii="Times New Roman" w:eastAsia="Times New Roman" w:hAnsi="Times New Roman" w:cs="Times New Roman"/>
                <w:color w:val="2C2C2C"/>
                <w:sz w:val="20"/>
                <w:szCs w:val="20"/>
              </w:rPr>
            </w:pPr>
            <w:r w:rsidRPr="00401964">
              <w:rPr>
                <w:rFonts w:ascii="Times New Roman" w:eastAsia="Times New Roman" w:hAnsi="Times New Roman" w:cs="Times New Roman"/>
                <w:color w:val="2C2C2C"/>
                <w:sz w:val="20"/>
                <w:szCs w:val="20"/>
              </w:rPr>
              <w:t>Unknown</w:t>
            </w:r>
          </w:p>
        </w:tc>
        <w:tc>
          <w:tcPr>
            <w:tcW w:w="0" w:type="auto"/>
            <w:shd w:val="clear" w:color="auto" w:fill="FFFFBB"/>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Partial</w:t>
            </w:r>
            <w:hyperlink r:id="rId1056" w:anchor="cite_note-NCSA_virtual_hosting-30" w:history="1">
              <w:r w:rsidRPr="00401964">
                <w:rPr>
                  <w:rFonts w:ascii="Times New Roman" w:eastAsia="Times New Roman" w:hAnsi="Times New Roman" w:cs="Times New Roman"/>
                  <w:color w:val="0000FF"/>
                  <w:sz w:val="24"/>
                  <w:szCs w:val="24"/>
                  <w:u w:val="single"/>
                  <w:vertAlign w:val="superscript"/>
                </w:rPr>
                <w:t>[t]</w:t>
              </w:r>
            </w:hyperlink>
          </w:p>
        </w:tc>
        <w:tc>
          <w:tcPr>
            <w:tcW w:w="0" w:type="auto"/>
            <w:shd w:val="clear" w:color="auto" w:fill="99FF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Yes</w:t>
            </w:r>
          </w:p>
        </w:tc>
        <w:tc>
          <w:tcPr>
            <w:tcW w:w="0" w:type="auto"/>
            <w:shd w:val="clear" w:color="auto" w:fill="ECECEC"/>
            <w:vAlign w:val="center"/>
            <w:hideMark/>
          </w:tcPr>
          <w:p w:rsidR="00401964" w:rsidRPr="00401964" w:rsidRDefault="00401964" w:rsidP="00401964">
            <w:pPr>
              <w:spacing w:after="0" w:line="240" w:lineRule="auto"/>
              <w:jc w:val="center"/>
              <w:rPr>
                <w:rFonts w:ascii="Times New Roman" w:eastAsia="Times New Roman" w:hAnsi="Times New Roman" w:cs="Times New Roman"/>
                <w:color w:val="2C2C2C"/>
                <w:sz w:val="20"/>
                <w:szCs w:val="20"/>
              </w:rPr>
            </w:pPr>
            <w:r w:rsidRPr="00401964">
              <w:rPr>
                <w:rFonts w:ascii="Times New Roman" w:eastAsia="Times New Roman" w:hAnsi="Times New Roman" w:cs="Times New Roman"/>
                <w:color w:val="2C2C2C"/>
                <w:sz w:val="20"/>
                <w:szCs w:val="20"/>
              </w:rPr>
              <w:t>Unknown</w:t>
            </w:r>
          </w:p>
        </w:tc>
        <w:tc>
          <w:tcPr>
            <w:tcW w:w="0" w:type="auto"/>
            <w:shd w:val="clear" w:color="auto" w:fill="ECECEC"/>
            <w:vAlign w:val="center"/>
            <w:hideMark/>
          </w:tcPr>
          <w:p w:rsidR="00401964" w:rsidRPr="00401964" w:rsidRDefault="00401964" w:rsidP="00401964">
            <w:pPr>
              <w:spacing w:after="0" w:line="240" w:lineRule="auto"/>
              <w:jc w:val="center"/>
              <w:rPr>
                <w:rFonts w:ascii="Times New Roman" w:eastAsia="Times New Roman" w:hAnsi="Times New Roman" w:cs="Times New Roman"/>
                <w:color w:val="2C2C2C"/>
                <w:sz w:val="20"/>
                <w:szCs w:val="20"/>
              </w:rPr>
            </w:pPr>
            <w:r w:rsidRPr="00401964">
              <w:rPr>
                <w:rFonts w:ascii="Times New Roman" w:eastAsia="Times New Roman" w:hAnsi="Times New Roman" w:cs="Times New Roman"/>
                <w:color w:val="2C2C2C"/>
                <w:sz w:val="20"/>
                <w:szCs w:val="20"/>
              </w:rPr>
              <w:t>Unknown</w:t>
            </w:r>
          </w:p>
        </w:tc>
        <w:tc>
          <w:tcPr>
            <w:tcW w:w="0" w:type="auto"/>
            <w:shd w:val="clear" w:color="auto" w:fill="FF99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No</w:t>
            </w:r>
          </w:p>
        </w:tc>
        <w:tc>
          <w:tcPr>
            <w:tcW w:w="0" w:type="auto"/>
            <w:shd w:val="clear" w:color="auto" w:fill="FF99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No</w:t>
            </w:r>
          </w:p>
        </w:tc>
        <w:tc>
          <w:tcPr>
            <w:tcW w:w="0" w:type="auto"/>
            <w:shd w:val="clear" w:color="auto" w:fill="99FF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Yes</w:t>
            </w:r>
          </w:p>
        </w:tc>
        <w:tc>
          <w:tcPr>
            <w:tcW w:w="0" w:type="auto"/>
            <w:shd w:val="clear" w:color="auto" w:fill="FF99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No</w:t>
            </w:r>
          </w:p>
        </w:tc>
        <w:tc>
          <w:tcPr>
            <w:tcW w:w="0" w:type="auto"/>
            <w:shd w:val="clear" w:color="auto" w:fill="ECECEC"/>
            <w:vAlign w:val="center"/>
            <w:hideMark/>
          </w:tcPr>
          <w:p w:rsidR="00401964" w:rsidRPr="00401964" w:rsidRDefault="00401964" w:rsidP="00401964">
            <w:pPr>
              <w:spacing w:after="0" w:line="240" w:lineRule="auto"/>
              <w:jc w:val="center"/>
              <w:rPr>
                <w:rFonts w:ascii="Times New Roman" w:eastAsia="Times New Roman" w:hAnsi="Times New Roman" w:cs="Times New Roman"/>
                <w:color w:val="2C2C2C"/>
                <w:sz w:val="20"/>
                <w:szCs w:val="20"/>
              </w:rPr>
            </w:pPr>
            <w:r w:rsidRPr="00401964">
              <w:rPr>
                <w:rFonts w:ascii="Times New Roman" w:eastAsia="Times New Roman" w:hAnsi="Times New Roman" w:cs="Times New Roman"/>
                <w:color w:val="2C2C2C"/>
                <w:sz w:val="20"/>
                <w:szCs w:val="20"/>
              </w:rPr>
              <w:t>Unknown</w:t>
            </w:r>
          </w:p>
        </w:tc>
        <w:tc>
          <w:tcPr>
            <w:tcW w:w="0" w:type="auto"/>
            <w:vAlign w:val="center"/>
            <w:hideMark/>
          </w:tcPr>
          <w:p w:rsidR="00401964" w:rsidRPr="00401964" w:rsidRDefault="00401964" w:rsidP="00401964">
            <w:pPr>
              <w:spacing w:after="0" w:line="240" w:lineRule="auto"/>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user</w:t>
            </w:r>
          </w:p>
        </w:tc>
        <w:tc>
          <w:tcPr>
            <w:tcW w:w="0" w:type="auto"/>
            <w:shd w:val="clear" w:color="auto" w:fill="ECECEC"/>
            <w:vAlign w:val="center"/>
            <w:hideMark/>
          </w:tcPr>
          <w:p w:rsidR="00401964" w:rsidRPr="00401964" w:rsidRDefault="00401964" w:rsidP="00401964">
            <w:pPr>
              <w:spacing w:after="0" w:line="240" w:lineRule="auto"/>
              <w:jc w:val="center"/>
              <w:rPr>
                <w:rFonts w:ascii="Times New Roman" w:eastAsia="Times New Roman" w:hAnsi="Times New Roman" w:cs="Times New Roman"/>
                <w:color w:val="2C2C2C"/>
                <w:sz w:val="20"/>
                <w:szCs w:val="20"/>
              </w:rPr>
            </w:pPr>
            <w:r w:rsidRPr="00401964">
              <w:rPr>
                <w:rFonts w:ascii="Times New Roman" w:eastAsia="Times New Roman" w:hAnsi="Times New Roman" w:cs="Times New Roman"/>
                <w:color w:val="2C2C2C"/>
                <w:sz w:val="20"/>
                <w:szCs w:val="20"/>
              </w:rPr>
              <w:t>Unknown</w:t>
            </w:r>
          </w:p>
        </w:tc>
        <w:tc>
          <w:tcPr>
            <w:tcW w:w="0" w:type="auto"/>
            <w:shd w:val="clear" w:color="auto" w:fill="ECECEC"/>
            <w:vAlign w:val="center"/>
            <w:hideMark/>
          </w:tcPr>
          <w:p w:rsidR="00401964" w:rsidRPr="00401964" w:rsidRDefault="00401964" w:rsidP="00401964">
            <w:pPr>
              <w:spacing w:after="0" w:line="240" w:lineRule="auto"/>
              <w:jc w:val="center"/>
              <w:rPr>
                <w:rFonts w:ascii="Times New Roman" w:eastAsia="Times New Roman" w:hAnsi="Times New Roman" w:cs="Times New Roman"/>
                <w:color w:val="2C2C2C"/>
                <w:sz w:val="20"/>
                <w:szCs w:val="20"/>
              </w:rPr>
            </w:pPr>
            <w:r w:rsidRPr="00401964">
              <w:rPr>
                <w:rFonts w:ascii="Times New Roman" w:eastAsia="Times New Roman" w:hAnsi="Times New Roman" w:cs="Times New Roman"/>
                <w:color w:val="2C2C2C"/>
                <w:sz w:val="20"/>
                <w:szCs w:val="20"/>
              </w:rPr>
              <w:t>Unknown</w:t>
            </w:r>
          </w:p>
        </w:tc>
        <w:tc>
          <w:tcPr>
            <w:tcW w:w="0" w:type="auto"/>
            <w:shd w:val="clear" w:color="auto" w:fill="ECECEC"/>
            <w:vAlign w:val="center"/>
            <w:hideMark/>
          </w:tcPr>
          <w:p w:rsidR="00401964" w:rsidRPr="00401964" w:rsidRDefault="00401964" w:rsidP="00401964">
            <w:pPr>
              <w:spacing w:after="0" w:line="240" w:lineRule="auto"/>
              <w:jc w:val="center"/>
              <w:rPr>
                <w:rFonts w:ascii="Times New Roman" w:eastAsia="Times New Roman" w:hAnsi="Times New Roman" w:cs="Times New Roman"/>
                <w:color w:val="2C2C2C"/>
                <w:sz w:val="20"/>
                <w:szCs w:val="20"/>
              </w:rPr>
            </w:pPr>
            <w:r w:rsidRPr="00401964">
              <w:rPr>
                <w:rFonts w:ascii="Times New Roman" w:eastAsia="Times New Roman" w:hAnsi="Times New Roman" w:cs="Times New Roman"/>
                <w:color w:val="2C2C2C"/>
                <w:sz w:val="20"/>
                <w:szCs w:val="20"/>
              </w:rPr>
              <w:t>Unknown</w:t>
            </w:r>
          </w:p>
        </w:tc>
      </w:tr>
      <w:tr w:rsidR="00401964" w:rsidRPr="00401964" w:rsidTr="00401964">
        <w:trPr>
          <w:tblCellSpacing w:w="15" w:type="dxa"/>
        </w:trPr>
        <w:tc>
          <w:tcPr>
            <w:tcW w:w="0" w:type="auto"/>
            <w:vAlign w:val="center"/>
            <w:hideMark/>
          </w:tcPr>
          <w:p w:rsidR="00401964" w:rsidRPr="00401964" w:rsidRDefault="00401964" w:rsidP="00401964">
            <w:pPr>
              <w:spacing w:after="0" w:line="240" w:lineRule="auto"/>
              <w:rPr>
                <w:rFonts w:ascii="Times New Roman" w:eastAsia="Times New Roman" w:hAnsi="Times New Roman" w:cs="Times New Roman"/>
                <w:b/>
                <w:bCs/>
                <w:sz w:val="24"/>
                <w:szCs w:val="24"/>
              </w:rPr>
            </w:pPr>
            <w:hyperlink r:id="rId1057" w:tooltip="Nginx" w:history="1">
              <w:r w:rsidRPr="00401964">
                <w:rPr>
                  <w:rFonts w:ascii="Times New Roman" w:eastAsia="Times New Roman" w:hAnsi="Times New Roman" w:cs="Times New Roman"/>
                  <w:b/>
                  <w:bCs/>
                  <w:color w:val="0000FF"/>
                  <w:sz w:val="24"/>
                  <w:szCs w:val="24"/>
                  <w:u w:val="single"/>
                </w:rPr>
                <w:t>nginx</w:t>
              </w:r>
            </w:hyperlink>
          </w:p>
        </w:tc>
        <w:tc>
          <w:tcPr>
            <w:tcW w:w="0" w:type="auto"/>
            <w:shd w:val="clear" w:color="auto" w:fill="99FF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Yes</w:t>
            </w:r>
          </w:p>
        </w:tc>
        <w:tc>
          <w:tcPr>
            <w:tcW w:w="0" w:type="auto"/>
            <w:shd w:val="clear" w:color="auto" w:fill="99FF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Yes (module)</w:t>
            </w:r>
          </w:p>
        </w:tc>
        <w:tc>
          <w:tcPr>
            <w:tcW w:w="0" w:type="auto"/>
            <w:shd w:val="clear" w:color="auto" w:fill="99FF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Yes</w:t>
            </w:r>
          </w:p>
        </w:tc>
        <w:tc>
          <w:tcPr>
            <w:tcW w:w="0" w:type="auto"/>
            <w:shd w:val="clear" w:color="auto" w:fill="99FF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Yes</w:t>
            </w:r>
          </w:p>
        </w:tc>
        <w:tc>
          <w:tcPr>
            <w:tcW w:w="0" w:type="auto"/>
            <w:shd w:val="clear" w:color="auto" w:fill="FF99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No</w:t>
            </w:r>
          </w:p>
        </w:tc>
        <w:tc>
          <w:tcPr>
            <w:tcW w:w="0" w:type="auto"/>
            <w:shd w:val="clear" w:color="auto" w:fill="99FF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Yes</w:t>
            </w:r>
          </w:p>
        </w:tc>
        <w:tc>
          <w:tcPr>
            <w:tcW w:w="0" w:type="auto"/>
            <w:shd w:val="clear" w:color="auto" w:fill="99FF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Yes</w:t>
            </w:r>
          </w:p>
        </w:tc>
        <w:tc>
          <w:tcPr>
            <w:tcW w:w="0" w:type="auto"/>
            <w:shd w:val="clear" w:color="auto" w:fill="99FF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Yes</w:t>
            </w:r>
          </w:p>
        </w:tc>
        <w:tc>
          <w:tcPr>
            <w:tcW w:w="0" w:type="auto"/>
            <w:shd w:val="clear" w:color="auto" w:fill="FF99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No</w:t>
            </w:r>
            <w:hyperlink r:id="rId1058" w:anchor="cite_note-31" w:history="1">
              <w:r w:rsidRPr="00401964">
                <w:rPr>
                  <w:rFonts w:ascii="Times New Roman" w:eastAsia="Times New Roman" w:hAnsi="Times New Roman" w:cs="Times New Roman"/>
                  <w:color w:val="0000FF"/>
                  <w:sz w:val="24"/>
                  <w:szCs w:val="24"/>
                  <w:u w:val="single"/>
                  <w:vertAlign w:val="superscript"/>
                </w:rPr>
                <w:t>[11]</w:t>
              </w:r>
            </w:hyperlink>
          </w:p>
        </w:tc>
        <w:tc>
          <w:tcPr>
            <w:tcW w:w="0" w:type="auto"/>
            <w:shd w:val="clear" w:color="auto" w:fill="99FF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Yes</w:t>
            </w:r>
          </w:p>
        </w:tc>
        <w:tc>
          <w:tcPr>
            <w:tcW w:w="0" w:type="auto"/>
            <w:shd w:val="clear" w:color="auto" w:fill="FF99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No</w:t>
            </w:r>
          </w:p>
        </w:tc>
        <w:tc>
          <w:tcPr>
            <w:tcW w:w="0" w:type="auto"/>
            <w:shd w:val="clear" w:color="auto" w:fill="ECECEC"/>
            <w:vAlign w:val="center"/>
            <w:hideMark/>
          </w:tcPr>
          <w:p w:rsidR="00401964" w:rsidRPr="00401964" w:rsidRDefault="00401964" w:rsidP="00401964">
            <w:pPr>
              <w:spacing w:after="0" w:line="240" w:lineRule="auto"/>
              <w:jc w:val="center"/>
              <w:rPr>
                <w:rFonts w:ascii="Times New Roman" w:eastAsia="Times New Roman" w:hAnsi="Times New Roman" w:cs="Times New Roman"/>
                <w:color w:val="2C2C2C"/>
                <w:sz w:val="20"/>
                <w:szCs w:val="20"/>
              </w:rPr>
            </w:pPr>
            <w:r w:rsidRPr="00401964">
              <w:rPr>
                <w:rFonts w:ascii="Times New Roman" w:eastAsia="Times New Roman" w:hAnsi="Times New Roman" w:cs="Times New Roman"/>
                <w:color w:val="2C2C2C"/>
                <w:sz w:val="20"/>
                <w:szCs w:val="20"/>
              </w:rPr>
              <w:t>Unknown</w:t>
            </w:r>
          </w:p>
        </w:tc>
        <w:tc>
          <w:tcPr>
            <w:tcW w:w="0" w:type="auto"/>
            <w:vAlign w:val="center"/>
            <w:hideMark/>
          </w:tcPr>
          <w:p w:rsidR="00401964" w:rsidRPr="00401964" w:rsidRDefault="00401964" w:rsidP="00401964">
            <w:pPr>
              <w:spacing w:after="0" w:line="240" w:lineRule="auto"/>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user</w:t>
            </w:r>
          </w:p>
        </w:tc>
        <w:tc>
          <w:tcPr>
            <w:tcW w:w="0" w:type="auto"/>
            <w:shd w:val="clear" w:color="auto" w:fill="99FF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Yes</w:t>
            </w:r>
            <w:hyperlink r:id="rId1059" w:anchor="cite_note-32" w:history="1">
              <w:r w:rsidRPr="00401964">
                <w:rPr>
                  <w:rFonts w:ascii="Times New Roman" w:eastAsia="Times New Roman" w:hAnsi="Times New Roman" w:cs="Times New Roman"/>
                  <w:color w:val="0000FF"/>
                  <w:sz w:val="24"/>
                  <w:szCs w:val="24"/>
                  <w:u w:val="single"/>
                  <w:vertAlign w:val="superscript"/>
                </w:rPr>
                <w:t>[12]</w:t>
              </w:r>
            </w:hyperlink>
          </w:p>
        </w:tc>
        <w:tc>
          <w:tcPr>
            <w:tcW w:w="0" w:type="auto"/>
            <w:shd w:val="clear" w:color="auto" w:fill="99FF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Yes</w:t>
            </w:r>
            <w:hyperlink r:id="rId1060" w:anchor="cite_note-33" w:history="1">
              <w:r w:rsidRPr="00401964">
                <w:rPr>
                  <w:rFonts w:ascii="Times New Roman" w:eastAsia="Times New Roman" w:hAnsi="Times New Roman" w:cs="Times New Roman"/>
                  <w:color w:val="0000FF"/>
                  <w:sz w:val="24"/>
                  <w:szCs w:val="24"/>
                  <w:u w:val="single"/>
                  <w:vertAlign w:val="superscript"/>
                </w:rPr>
                <w:t>[13]</w:t>
              </w:r>
            </w:hyperlink>
          </w:p>
        </w:tc>
        <w:tc>
          <w:tcPr>
            <w:tcW w:w="0" w:type="auto"/>
            <w:shd w:val="clear" w:color="auto" w:fill="99FF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Yes</w:t>
            </w:r>
            <w:hyperlink r:id="rId1061" w:anchor="cite_note-34" w:history="1">
              <w:r w:rsidRPr="00401964">
                <w:rPr>
                  <w:rFonts w:ascii="Times New Roman" w:eastAsia="Times New Roman" w:hAnsi="Times New Roman" w:cs="Times New Roman"/>
                  <w:color w:val="0000FF"/>
                  <w:sz w:val="24"/>
                  <w:szCs w:val="24"/>
                  <w:u w:val="single"/>
                  <w:vertAlign w:val="superscript"/>
                </w:rPr>
                <w:t>[14]</w:t>
              </w:r>
            </w:hyperlink>
          </w:p>
        </w:tc>
      </w:tr>
      <w:tr w:rsidR="00401964" w:rsidRPr="00401964" w:rsidTr="00401964">
        <w:trPr>
          <w:tblCellSpacing w:w="15" w:type="dxa"/>
        </w:trPr>
        <w:tc>
          <w:tcPr>
            <w:tcW w:w="0" w:type="auto"/>
            <w:vAlign w:val="center"/>
            <w:hideMark/>
          </w:tcPr>
          <w:p w:rsidR="00401964" w:rsidRPr="00401964" w:rsidRDefault="00401964" w:rsidP="00401964">
            <w:pPr>
              <w:spacing w:after="0" w:line="240" w:lineRule="auto"/>
              <w:rPr>
                <w:rFonts w:ascii="Times New Roman" w:eastAsia="Times New Roman" w:hAnsi="Times New Roman" w:cs="Times New Roman"/>
                <w:b/>
                <w:bCs/>
                <w:sz w:val="24"/>
                <w:szCs w:val="24"/>
              </w:rPr>
            </w:pPr>
            <w:hyperlink r:id="rId1062" w:tooltip="Virtuoso Universal Server" w:history="1">
              <w:r w:rsidRPr="00401964">
                <w:rPr>
                  <w:rFonts w:ascii="Times New Roman" w:eastAsia="Times New Roman" w:hAnsi="Times New Roman" w:cs="Times New Roman"/>
                  <w:b/>
                  <w:bCs/>
                  <w:color w:val="0000FF"/>
                  <w:sz w:val="24"/>
                  <w:szCs w:val="24"/>
                  <w:u w:val="single"/>
                </w:rPr>
                <w:t>OpenLink Virtuoso</w:t>
              </w:r>
            </w:hyperlink>
          </w:p>
        </w:tc>
        <w:tc>
          <w:tcPr>
            <w:tcW w:w="0" w:type="auto"/>
            <w:shd w:val="clear" w:color="auto" w:fill="99FF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Yes</w:t>
            </w:r>
          </w:p>
        </w:tc>
        <w:tc>
          <w:tcPr>
            <w:tcW w:w="0" w:type="auto"/>
            <w:shd w:val="clear" w:color="auto" w:fill="99FF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Yes</w:t>
            </w:r>
          </w:p>
        </w:tc>
        <w:tc>
          <w:tcPr>
            <w:tcW w:w="0" w:type="auto"/>
            <w:shd w:val="clear" w:color="auto" w:fill="99FF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Yes</w:t>
            </w:r>
          </w:p>
        </w:tc>
        <w:tc>
          <w:tcPr>
            <w:tcW w:w="0" w:type="auto"/>
            <w:shd w:val="clear" w:color="auto" w:fill="99FF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Yes</w:t>
            </w:r>
          </w:p>
        </w:tc>
        <w:tc>
          <w:tcPr>
            <w:tcW w:w="0" w:type="auto"/>
            <w:shd w:val="clear" w:color="auto" w:fill="FF99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No</w:t>
            </w:r>
          </w:p>
        </w:tc>
        <w:tc>
          <w:tcPr>
            <w:tcW w:w="0" w:type="auto"/>
            <w:shd w:val="clear" w:color="auto" w:fill="FF99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No</w:t>
            </w:r>
          </w:p>
        </w:tc>
        <w:tc>
          <w:tcPr>
            <w:tcW w:w="0" w:type="auto"/>
            <w:shd w:val="clear" w:color="auto" w:fill="ECECEC"/>
            <w:vAlign w:val="center"/>
            <w:hideMark/>
          </w:tcPr>
          <w:p w:rsidR="00401964" w:rsidRPr="00401964" w:rsidRDefault="00401964" w:rsidP="00401964">
            <w:pPr>
              <w:spacing w:after="0" w:line="240" w:lineRule="auto"/>
              <w:jc w:val="center"/>
              <w:rPr>
                <w:rFonts w:ascii="Times New Roman" w:eastAsia="Times New Roman" w:hAnsi="Times New Roman" w:cs="Times New Roman"/>
                <w:color w:val="2C2C2C"/>
                <w:sz w:val="20"/>
                <w:szCs w:val="20"/>
              </w:rPr>
            </w:pPr>
            <w:r w:rsidRPr="00401964">
              <w:rPr>
                <w:rFonts w:ascii="Times New Roman" w:eastAsia="Times New Roman" w:hAnsi="Times New Roman" w:cs="Times New Roman"/>
                <w:color w:val="2C2C2C"/>
                <w:sz w:val="20"/>
                <w:szCs w:val="20"/>
              </w:rPr>
              <w:t>Unknown</w:t>
            </w:r>
          </w:p>
        </w:tc>
        <w:tc>
          <w:tcPr>
            <w:tcW w:w="0" w:type="auto"/>
            <w:shd w:val="clear" w:color="auto" w:fill="FF99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No</w:t>
            </w:r>
          </w:p>
        </w:tc>
        <w:tc>
          <w:tcPr>
            <w:tcW w:w="0" w:type="auto"/>
            <w:shd w:val="clear" w:color="auto" w:fill="99FF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Yes</w:t>
            </w:r>
          </w:p>
        </w:tc>
        <w:tc>
          <w:tcPr>
            <w:tcW w:w="0" w:type="auto"/>
            <w:shd w:val="clear" w:color="auto" w:fill="99FF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Yes</w:t>
            </w:r>
          </w:p>
        </w:tc>
        <w:tc>
          <w:tcPr>
            <w:tcW w:w="0" w:type="auto"/>
            <w:shd w:val="clear" w:color="auto" w:fill="ECECEC"/>
            <w:vAlign w:val="center"/>
            <w:hideMark/>
          </w:tcPr>
          <w:p w:rsidR="00401964" w:rsidRPr="00401964" w:rsidRDefault="00401964" w:rsidP="00401964">
            <w:pPr>
              <w:spacing w:after="0" w:line="240" w:lineRule="auto"/>
              <w:jc w:val="center"/>
              <w:rPr>
                <w:rFonts w:ascii="Times New Roman" w:eastAsia="Times New Roman" w:hAnsi="Times New Roman" w:cs="Times New Roman"/>
                <w:color w:val="2C2C2C"/>
                <w:sz w:val="20"/>
                <w:szCs w:val="20"/>
              </w:rPr>
            </w:pPr>
            <w:r w:rsidRPr="00401964">
              <w:rPr>
                <w:rFonts w:ascii="Times New Roman" w:eastAsia="Times New Roman" w:hAnsi="Times New Roman" w:cs="Times New Roman"/>
                <w:color w:val="2C2C2C"/>
                <w:sz w:val="20"/>
                <w:szCs w:val="20"/>
              </w:rPr>
              <w:t>Unknown</w:t>
            </w:r>
          </w:p>
        </w:tc>
        <w:tc>
          <w:tcPr>
            <w:tcW w:w="0" w:type="auto"/>
            <w:shd w:val="clear" w:color="auto" w:fill="ECECEC"/>
            <w:vAlign w:val="center"/>
            <w:hideMark/>
          </w:tcPr>
          <w:p w:rsidR="00401964" w:rsidRPr="00401964" w:rsidRDefault="00401964" w:rsidP="00401964">
            <w:pPr>
              <w:spacing w:after="0" w:line="240" w:lineRule="auto"/>
              <w:jc w:val="center"/>
              <w:rPr>
                <w:rFonts w:ascii="Times New Roman" w:eastAsia="Times New Roman" w:hAnsi="Times New Roman" w:cs="Times New Roman"/>
                <w:color w:val="2C2C2C"/>
                <w:sz w:val="20"/>
                <w:szCs w:val="20"/>
              </w:rPr>
            </w:pPr>
            <w:r w:rsidRPr="00401964">
              <w:rPr>
                <w:rFonts w:ascii="Times New Roman" w:eastAsia="Times New Roman" w:hAnsi="Times New Roman" w:cs="Times New Roman"/>
                <w:color w:val="2C2C2C"/>
                <w:sz w:val="20"/>
                <w:szCs w:val="20"/>
              </w:rPr>
              <w:t>Unknown</w:t>
            </w:r>
          </w:p>
        </w:tc>
        <w:tc>
          <w:tcPr>
            <w:tcW w:w="0" w:type="auto"/>
            <w:shd w:val="clear" w:color="auto" w:fill="ECECEC"/>
            <w:vAlign w:val="center"/>
            <w:hideMark/>
          </w:tcPr>
          <w:p w:rsidR="00401964" w:rsidRPr="00401964" w:rsidRDefault="00401964" w:rsidP="00401964">
            <w:pPr>
              <w:spacing w:after="0" w:line="240" w:lineRule="auto"/>
              <w:jc w:val="center"/>
              <w:rPr>
                <w:rFonts w:ascii="Times New Roman" w:eastAsia="Times New Roman" w:hAnsi="Times New Roman" w:cs="Times New Roman"/>
                <w:color w:val="2C2C2C"/>
                <w:sz w:val="20"/>
                <w:szCs w:val="20"/>
              </w:rPr>
            </w:pPr>
            <w:r w:rsidRPr="00401964">
              <w:rPr>
                <w:rFonts w:ascii="Times New Roman" w:eastAsia="Times New Roman" w:hAnsi="Times New Roman" w:cs="Times New Roman"/>
                <w:color w:val="2C2C2C"/>
                <w:sz w:val="20"/>
                <w:szCs w:val="20"/>
              </w:rPr>
              <w:t>Unknown</w:t>
            </w:r>
          </w:p>
        </w:tc>
        <w:tc>
          <w:tcPr>
            <w:tcW w:w="0" w:type="auto"/>
            <w:shd w:val="clear" w:color="auto" w:fill="ECECEC"/>
            <w:vAlign w:val="center"/>
            <w:hideMark/>
          </w:tcPr>
          <w:p w:rsidR="00401964" w:rsidRPr="00401964" w:rsidRDefault="00401964" w:rsidP="00401964">
            <w:pPr>
              <w:spacing w:after="0" w:line="240" w:lineRule="auto"/>
              <w:jc w:val="center"/>
              <w:rPr>
                <w:rFonts w:ascii="Times New Roman" w:eastAsia="Times New Roman" w:hAnsi="Times New Roman" w:cs="Times New Roman"/>
                <w:color w:val="2C2C2C"/>
                <w:sz w:val="20"/>
                <w:szCs w:val="20"/>
              </w:rPr>
            </w:pPr>
            <w:r w:rsidRPr="00401964">
              <w:rPr>
                <w:rFonts w:ascii="Times New Roman" w:eastAsia="Times New Roman" w:hAnsi="Times New Roman" w:cs="Times New Roman"/>
                <w:color w:val="2C2C2C"/>
                <w:sz w:val="20"/>
                <w:szCs w:val="20"/>
              </w:rPr>
              <w:t>Unknown</w:t>
            </w:r>
          </w:p>
        </w:tc>
        <w:tc>
          <w:tcPr>
            <w:tcW w:w="0" w:type="auto"/>
            <w:shd w:val="clear" w:color="auto" w:fill="ECECEC"/>
            <w:vAlign w:val="center"/>
            <w:hideMark/>
          </w:tcPr>
          <w:p w:rsidR="00401964" w:rsidRPr="00401964" w:rsidRDefault="00401964" w:rsidP="00401964">
            <w:pPr>
              <w:spacing w:after="0" w:line="240" w:lineRule="auto"/>
              <w:jc w:val="center"/>
              <w:rPr>
                <w:rFonts w:ascii="Times New Roman" w:eastAsia="Times New Roman" w:hAnsi="Times New Roman" w:cs="Times New Roman"/>
                <w:color w:val="2C2C2C"/>
                <w:sz w:val="20"/>
                <w:szCs w:val="20"/>
              </w:rPr>
            </w:pPr>
            <w:r w:rsidRPr="00401964">
              <w:rPr>
                <w:rFonts w:ascii="Times New Roman" w:eastAsia="Times New Roman" w:hAnsi="Times New Roman" w:cs="Times New Roman"/>
                <w:color w:val="2C2C2C"/>
                <w:sz w:val="20"/>
                <w:szCs w:val="20"/>
              </w:rPr>
              <w:t>Unknown</w:t>
            </w:r>
          </w:p>
        </w:tc>
        <w:tc>
          <w:tcPr>
            <w:tcW w:w="0" w:type="auto"/>
            <w:shd w:val="clear" w:color="auto" w:fill="ECECEC"/>
            <w:vAlign w:val="center"/>
            <w:hideMark/>
          </w:tcPr>
          <w:p w:rsidR="00401964" w:rsidRPr="00401964" w:rsidRDefault="00401964" w:rsidP="00401964">
            <w:pPr>
              <w:spacing w:after="0" w:line="240" w:lineRule="auto"/>
              <w:jc w:val="center"/>
              <w:rPr>
                <w:rFonts w:ascii="Times New Roman" w:eastAsia="Times New Roman" w:hAnsi="Times New Roman" w:cs="Times New Roman"/>
                <w:color w:val="2C2C2C"/>
                <w:sz w:val="20"/>
                <w:szCs w:val="20"/>
              </w:rPr>
            </w:pPr>
            <w:r w:rsidRPr="00401964">
              <w:rPr>
                <w:rFonts w:ascii="Times New Roman" w:eastAsia="Times New Roman" w:hAnsi="Times New Roman" w:cs="Times New Roman"/>
                <w:color w:val="2C2C2C"/>
                <w:sz w:val="20"/>
                <w:szCs w:val="20"/>
              </w:rPr>
              <w:t>Unknown</w:t>
            </w:r>
          </w:p>
        </w:tc>
      </w:tr>
      <w:tr w:rsidR="00401964" w:rsidRPr="00401964" w:rsidTr="00401964">
        <w:trPr>
          <w:tblCellSpacing w:w="15" w:type="dxa"/>
        </w:trPr>
        <w:tc>
          <w:tcPr>
            <w:tcW w:w="0" w:type="auto"/>
            <w:vAlign w:val="center"/>
            <w:hideMark/>
          </w:tcPr>
          <w:p w:rsidR="00401964" w:rsidRPr="00401964" w:rsidRDefault="00401964" w:rsidP="00401964">
            <w:pPr>
              <w:spacing w:after="0" w:line="240" w:lineRule="auto"/>
              <w:rPr>
                <w:rFonts w:ascii="Times New Roman" w:eastAsia="Times New Roman" w:hAnsi="Times New Roman" w:cs="Times New Roman"/>
                <w:b/>
                <w:bCs/>
                <w:sz w:val="24"/>
                <w:szCs w:val="24"/>
              </w:rPr>
            </w:pPr>
            <w:hyperlink r:id="rId1063" w:tooltip="Oracle HTTP Server" w:history="1">
              <w:r w:rsidRPr="00401964">
                <w:rPr>
                  <w:rFonts w:ascii="Times New Roman" w:eastAsia="Times New Roman" w:hAnsi="Times New Roman" w:cs="Times New Roman"/>
                  <w:b/>
                  <w:bCs/>
                  <w:color w:val="0000FF"/>
                  <w:sz w:val="24"/>
                  <w:szCs w:val="24"/>
                  <w:u w:val="single"/>
                </w:rPr>
                <w:t>Oracle HTTP Server</w:t>
              </w:r>
            </w:hyperlink>
            <w:hyperlink r:id="rId1064" w:anchor="cite_note-35" w:history="1">
              <w:r w:rsidRPr="00401964">
                <w:rPr>
                  <w:rFonts w:ascii="Times New Roman" w:eastAsia="Times New Roman" w:hAnsi="Times New Roman" w:cs="Times New Roman"/>
                  <w:b/>
                  <w:bCs/>
                  <w:color w:val="0000FF"/>
                  <w:sz w:val="24"/>
                  <w:szCs w:val="24"/>
                  <w:u w:val="single"/>
                  <w:vertAlign w:val="superscript"/>
                </w:rPr>
                <w:t>[15]</w:t>
              </w:r>
            </w:hyperlink>
          </w:p>
        </w:tc>
        <w:tc>
          <w:tcPr>
            <w:tcW w:w="0" w:type="auto"/>
            <w:shd w:val="clear" w:color="auto" w:fill="99FF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Yes</w:t>
            </w:r>
          </w:p>
        </w:tc>
        <w:tc>
          <w:tcPr>
            <w:tcW w:w="0" w:type="auto"/>
            <w:shd w:val="clear" w:color="auto" w:fill="99FF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Yes</w:t>
            </w:r>
          </w:p>
        </w:tc>
        <w:tc>
          <w:tcPr>
            <w:tcW w:w="0" w:type="auto"/>
            <w:shd w:val="clear" w:color="auto" w:fill="99FF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Yes</w:t>
            </w:r>
          </w:p>
        </w:tc>
        <w:tc>
          <w:tcPr>
            <w:tcW w:w="0" w:type="auto"/>
            <w:shd w:val="clear" w:color="auto" w:fill="99FF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Yes</w:t>
            </w:r>
          </w:p>
        </w:tc>
        <w:tc>
          <w:tcPr>
            <w:tcW w:w="0" w:type="auto"/>
            <w:shd w:val="clear" w:color="auto" w:fill="99FF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Yes</w:t>
            </w:r>
          </w:p>
        </w:tc>
        <w:tc>
          <w:tcPr>
            <w:tcW w:w="0" w:type="auto"/>
            <w:shd w:val="clear" w:color="auto" w:fill="99FF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Yes</w:t>
            </w:r>
          </w:p>
        </w:tc>
        <w:tc>
          <w:tcPr>
            <w:tcW w:w="0" w:type="auto"/>
            <w:shd w:val="clear" w:color="auto" w:fill="ECECEC"/>
            <w:vAlign w:val="center"/>
            <w:hideMark/>
          </w:tcPr>
          <w:p w:rsidR="00401964" w:rsidRPr="00401964" w:rsidRDefault="00401964" w:rsidP="00401964">
            <w:pPr>
              <w:spacing w:after="0" w:line="240" w:lineRule="auto"/>
              <w:jc w:val="center"/>
              <w:rPr>
                <w:rFonts w:ascii="Times New Roman" w:eastAsia="Times New Roman" w:hAnsi="Times New Roman" w:cs="Times New Roman"/>
                <w:color w:val="2C2C2C"/>
                <w:sz w:val="20"/>
                <w:szCs w:val="20"/>
              </w:rPr>
            </w:pPr>
            <w:r w:rsidRPr="00401964">
              <w:rPr>
                <w:rFonts w:ascii="Times New Roman" w:eastAsia="Times New Roman" w:hAnsi="Times New Roman" w:cs="Times New Roman"/>
                <w:color w:val="2C2C2C"/>
                <w:sz w:val="20"/>
                <w:szCs w:val="20"/>
              </w:rPr>
              <w:t>Unknown</w:t>
            </w:r>
          </w:p>
        </w:tc>
        <w:tc>
          <w:tcPr>
            <w:tcW w:w="0" w:type="auto"/>
            <w:shd w:val="clear" w:color="auto" w:fill="FF99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No</w:t>
            </w:r>
          </w:p>
        </w:tc>
        <w:tc>
          <w:tcPr>
            <w:tcW w:w="0" w:type="auto"/>
            <w:shd w:val="clear" w:color="auto" w:fill="FF99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No</w:t>
            </w:r>
          </w:p>
        </w:tc>
        <w:tc>
          <w:tcPr>
            <w:tcW w:w="0" w:type="auto"/>
            <w:shd w:val="clear" w:color="auto" w:fill="99FF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Yes</w:t>
            </w:r>
          </w:p>
        </w:tc>
        <w:tc>
          <w:tcPr>
            <w:tcW w:w="0" w:type="auto"/>
            <w:shd w:val="clear" w:color="auto" w:fill="FF99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No</w:t>
            </w:r>
          </w:p>
        </w:tc>
        <w:tc>
          <w:tcPr>
            <w:tcW w:w="0" w:type="auto"/>
            <w:shd w:val="clear" w:color="auto" w:fill="ECECEC"/>
            <w:vAlign w:val="center"/>
            <w:hideMark/>
          </w:tcPr>
          <w:p w:rsidR="00401964" w:rsidRPr="00401964" w:rsidRDefault="00401964" w:rsidP="00401964">
            <w:pPr>
              <w:spacing w:after="0" w:line="240" w:lineRule="auto"/>
              <w:jc w:val="center"/>
              <w:rPr>
                <w:rFonts w:ascii="Times New Roman" w:eastAsia="Times New Roman" w:hAnsi="Times New Roman" w:cs="Times New Roman"/>
                <w:color w:val="2C2C2C"/>
                <w:sz w:val="20"/>
                <w:szCs w:val="20"/>
              </w:rPr>
            </w:pPr>
            <w:r w:rsidRPr="00401964">
              <w:rPr>
                <w:rFonts w:ascii="Times New Roman" w:eastAsia="Times New Roman" w:hAnsi="Times New Roman" w:cs="Times New Roman"/>
                <w:color w:val="2C2C2C"/>
                <w:sz w:val="20"/>
                <w:szCs w:val="20"/>
              </w:rPr>
              <w:t>Unknown</w:t>
            </w:r>
          </w:p>
        </w:tc>
        <w:tc>
          <w:tcPr>
            <w:tcW w:w="0" w:type="auto"/>
            <w:vAlign w:val="center"/>
            <w:hideMark/>
          </w:tcPr>
          <w:p w:rsidR="00401964" w:rsidRPr="00401964" w:rsidRDefault="00401964" w:rsidP="00401964">
            <w:pPr>
              <w:spacing w:after="0" w:line="240" w:lineRule="auto"/>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user</w:t>
            </w:r>
          </w:p>
        </w:tc>
        <w:tc>
          <w:tcPr>
            <w:tcW w:w="0" w:type="auto"/>
            <w:shd w:val="clear" w:color="auto" w:fill="99FF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Yes</w:t>
            </w:r>
            <w:hyperlink r:id="rId1065" w:anchor="cite_note-36" w:history="1">
              <w:r w:rsidRPr="00401964">
                <w:rPr>
                  <w:rFonts w:ascii="Times New Roman" w:eastAsia="Times New Roman" w:hAnsi="Times New Roman" w:cs="Times New Roman"/>
                  <w:color w:val="0000FF"/>
                  <w:sz w:val="24"/>
                  <w:szCs w:val="24"/>
                  <w:u w:val="single"/>
                  <w:vertAlign w:val="superscript"/>
                </w:rPr>
                <w:t>[u]</w:t>
              </w:r>
            </w:hyperlink>
          </w:p>
        </w:tc>
        <w:tc>
          <w:tcPr>
            <w:tcW w:w="0" w:type="auto"/>
            <w:shd w:val="clear" w:color="auto" w:fill="99FF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Yes</w:t>
            </w:r>
          </w:p>
        </w:tc>
        <w:tc>
          <w:tcPr>
            <w:tcW w:w="0" w:type="auto"/>
            <w:shd w:val="clear" w:color="auto" w:fill="ECECEC"/>
            <w:vAlign w:val="center"/>
            <w:hideMark/>
          </w:tcPr>
          <w:p w:rsidR="00401964" w:rsidRPr="00401964" w:rsidRDefault="00401964" w:rsidP="00401964">
            <w:pPr>
              <w:spacing w:after="0" w:line="240" w:lineRule="auto"/>
              <w:jc w:val="center"/>
              <w:rPr>
                <w:rFonts w:ascii="Times New Roman" w:eastAsia="Times New Roman" w:hAnsi="Times New Roman" w:cs="Times New Roman"/>
                <w:color w:val="2C2C2C"/>
                <w:sz w:val="20"/>
                <w:szCs w:val="20"/>
              </w:rPr>
            </w:pPr>
            <w:r w:rsidRPr="00401964">
              <w:rPr>
                <w:rFonts w:ascii="Times New Roman" w:eastAsia="Times New Roman" w:hAnsi="Times New Roman" w:cs="Times New Roman"/>
                <w:color w:val="2C2C2C"/>
                <w:sz w:val="20"/>
                <w:szCs w:val="20"/>
              </w:rPr>
              <w:t>Unknown</w:t>
            </w:r>
          </w:p>
        </w:tc>
      </w:tr>
      <w:tr w:rsidR="00401964" w:rsidRPr="00401964" w:rsidTr="00401964">
        <w:trPr>
          <w:tblCellSpacing w:w="15" w:type="dxa"/>
        </w:trPr>
        <w:tc>
          <w:tcPr>
            <w:tcW w:w="0" w:type="auto"/>
            <w:vAlign w:val="center"/>
            <w:hideMark/>
          </w:tcPr>
          <w:p w:rsidR="00401964" w:rsidRPr="00401964" w:rsidRDefault="00401964" w:rsidP="00401964">
            <w:pPr>
              <w:spacing w:after="0" w:line="240" w:lineRule="auto"/>
              <w:rPr>
                <w:rFonts w:ascii="Times New Roman" w:eastAsia="Times New Roman" w:hAnsi="Times New Roman" w:cs="Times New Roman"/>
                <w:b/>
                <w:bCs/>
                <w:sz w:val="24"/>
                <w:szCs w:val="24"/>
              </w:rPr>
            </w:pPr>
            <w:hyperlink r:id="rId1066" w:tooltip="Oracle iPlanet Web Server" w:history="1">
              <w:r w:rsidRPr="00401964">
                <w:rPr>
                  <w:rFonts w:ascii="Times New Roman" w:eastAsia="Times New Roman" w:hAnsi="Times New Roman" w:cs="Times New Roman"/>
                  <w:b/>
                  <w:bCs/>
                  <w:color w:val="0000FF"/>
                  <w:sz w:val="24"/>
                  <w:szCs w:val="24"/>
                  <w:u w:val="single"/>
                </w:rPr>
                <w:t>Oracle iPlan</w:t>
              </w:r>
              <w:r w:rsidRPr="00401964">
                <w:rPr>
                  <w:rFonts w:ascii="Times New Roman" w:eastAsia="Times New Roman" w:hAnsi="Times New Roman" w:cs="Times New Roman"/>
                  <w:b/>
                  <w:bCs/>
                  <w:color w:val="0000FF"/>
                  <w:sz w:val="24"/>
                  <w:szCs w:val="24"/>
                  <w:u w:val="single"/>
                </w:rPr>
                <w:lastRenderedPageBreak/>
                <w:t>et Web Server</w:t>
              </w:r>
            </w:hyperlink>
          </w:p>
        </w:tc>
        <w:tc>
          <w:tcPr>
            <w:tcW w:w="0" w:type="auto"/>
            <w:shd w:val="clear" w:color="auto" w:fill="99FF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lastRenderedPageBreak/>
              <w:t>Yes</w:t>
            </w:r>
          </w:p>
        </w:tc>
        <w:tc>
          <w:tcPr>
            <w:tcW w:w="0" w:type="auto"/>
            <w:shd w:val="clear" w:color="auto" w:fill="99FF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Yes</w:t>
            </w:r>
          </w:p>
        </w:tc>
        <w:tc>
          <w:tcPr>
            <w:tcW w:w="0" w:type="auto"/>
            <w:shd w:val="clear" w:color="auto" w:fill="99FF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Yes</w:t>
            </w:r>
          </w:p>
        </w:tc>
        <w:tc>
          <w:tcPr>
            <w:tcW w:w="0" w:type="auto"/>
            <w:shd w:val="clear" w:color="auto" w:fill="99FF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Yes</w:t>
            </w:r>
          </w:p>
        </w:tc>
        <w:tc>
          <w:tcPr>
            <w:tcW w:w="0" w:type="auto"/>
            <w:shd w:val="clear" w:color="auto" w:fill="99FF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Yes</w:t>
            </w:r>
          </w:p>
        </w:tc>
        <w:tc>
          <w:tcPr>
            <w:tcW w:w="0" w:type="auto"/>
            <w:shd w:val="clear" w:color="auto" w:fill="99FF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Yes</w:t>
            </w:r>
          </w:p>
        </w:tc>
        <w:tc>
          <w:tcPr>
            <w:tcW w:w="0" w:type="auto"/>
            <w:shd w:val="clear" w:color="auto" w:fill="ECECEC"/>
            <w:vAlign w:val="center"/>
            <w:hideMark/>
          </w:tcPr>
          <w:p w:rsidR="00401964" w:rsidRPr="00401964" w:rsidRDefault="00401964" w:rsidP="00401964">
            <w:pPr>
              <w:spacing w:after="0" w:line="240" w:lineRule="auto"/>
              <w:jc w:val="center"/>
              <w:rPr>
                <w:rFonts w:ascii="Times New Roman" w:eastAsia="Times New Roman" w:hAnsi="Times New Roman" w:cs="Times New Roman"/>
                <w:color w:val="2C2C2C"/>
                <w:sz w:val="20"/>
                <w:szCs w:val="20"/>
              </w:rPr>
            </w:pPr>
            <w:r w:rsidRPr="00401964">
              <w:rPr>
                <w:rFonts w:ascii="Times New Roman" w:eastAsia="Times New Roman" w:hAnsi="Times New Roman" w:cs="Times New Roman"/>
                <w:color w:val="2C2C2C"/>
                <w:sz w:val="20"/>
                <w:szCs w:val="20"/>
              </w:rPr>
              <w:t>Unknown</w:t>
            </w:r>
          </w:p>
        </w:tc>
        <w:tc>
          <w:tcPr>
            <w:tcW w:w="0" w:type="auto"/>
            <w:shd w:val="clear" w:color="auto" w:fill="FF99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No</w:t>
            </w:r>
          </w:p>
        </w:tc>
        <w:tc>
          <w:tcPr>
            <w:tcW w:w="0" w:type="auto"/>
            <w:shd w:val="clear" w:color="auto" w:fill="99FF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Yes</w:t>
            </w:r>
          </w:p>
        </w:tc>
        <w:tc>
          <w:tcPr>
            <w:tcW w:w="0" w:type="auto"/>
            <w:shd w:val="clear" w:color="auto" w:fill="99FF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Yes</w:t>
            </w:r>
          </w:p>
        </w:tc>
        <w:tc>
          <w:tcPr>
            <w:tcW w:w="0" w:type="auto"/>
            <w:shd w:val="clear" w:color="auto" w:fill="FF99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No</w:t>
            </w:r>
          </w:p>
        </w:tc>
        <w:tc>
          <w:tcPr>
            <w:tcW w:w="0" w:type="auto"/>
            <w:shd w:val="clear" w:color="auto" w:fill="99FF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Yes</w:t>
            </w:r>
          </w:p>
        </w:tc>
        <w:tc>
          <w:tcPr>
            <w:tcW w:w="0" w:type="auto"/>
            <w:vAlign w:val="center"/>
            <w:hideMark/>
          </w:tcPr>
          <w:p w:rsidR="00401964" w:rsidRPr="00401964" w:rsidRDefault="00401964" w:rsidP="00401964">
            <w:pPr>
              <w:spacing w:after="0" w:line="240" w:lineRule="auto"/>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user</w:t>
            </w:r>
          </w:p>
        </w:tc>
        <w:tc>
          <w:tcPr>
            <w:tcW w:w="0" w:type="auto"/>
            <w:shd w:val="clear" w:color="auto" w:fill="99FF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Yes</w:t>
            </w:r>
          </w:p>
        </w:tc>
        <w:tc>
          <w:tcPr>
            <w:tcW w:w="0" w:type="auto"/>
            <w:shd w:val="clear" w:color="auto" w:fill="99FF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Yes</w:t>
            </w:r>
          </w:p>
        </w:tc>
        <w:tc>
          <w:tcPr>
            <w:tcW w:w="0" w:type="auto"/>
            <w:shd w:val="clear" w:color="auto" w:fill="ECECEC"/>
            <w:vAlign w:val="center"/>
            <w:hideMark/>
          </w:tcPr>
          <w:p w:rsidR="00401964" w:rsidRPr="00401964" w:rsidRDefault="00401964" w:rsidP="00401964">
            <w:pPr>
              <w:spacing w:after="0" w:line="240" w:lineRule="auto"/>
              <w:jc w:val="center"/>
              <w:rPr>
                <w:rFonts w:ascii="Times New Roman" w:eastAsia="Times New Roman" w:hAnsi="Times New Roman" w:cs="Times New Roman"/>
                <w:color w:val="2C2C2C"/>
                <w:sz w:val="20"/>
                <w:szCs w:val="20"/>
              </w:rPr>
            </w:pPr>
            <w:r w:rsidRPr="00401964">
              <w:rPr>
                <w:rFonts w:ascii="Times New Roman" w:eastAsia="Times New Roman" w:hAnsi="Times New Roman" w:cs="Times New Roman"/>
                <w:color w:val="2C2C2C"/>
                <w:sz w:val="20"/>
                <w:szCs w:val="20"/>
              </w:rPr>
              <w:t>Unknown</w:t>
            </w:r>
          </w:p>
        </w:tc>
      </w:tr>
      <w:tr w:rsidR="00401964" w:rsidRPr="00401964" w:rsidTr="00401964">
        <w:trPr>
          <w:tblCellSpacing w:w="15" w:type="dxa"/>
        </w:trPr>
        <w:tc>
          <w:tcPr>
            <w:tcW w:w="0" w:type="auto"/>
            <w:vAlign w:val="center"/>
            <w:hideMark/>
          </w:tcPr>
          <w:p w:rsidR="00401964" w:rsidRPr="00401964" w:rsidRDefault="00401964" w:rsidP="00401964">
            <w:pPr>
              <w:spacing w:after="0" w:line="240" w:lineRule="auto"/>
              <w:rPr>
                <w:rFonts w:ascii="Times New Roman" w:eastAsia="Times New Roman" w:hAnsi="Times New Roman" w:cs="Times New Roman"/>
                <w:b/>
                <w:bCs/>
                <w:sz w:val="24"/>
                <w:szCs w:val="24"/>
              </w:rPr>
            </w:pPr>
            <w:hyperlink r:id="rId1067" w:tooltip="Saetta Web Server" w:history="1">
              <w:r w:rsidRPr="00401964">
                <w:rPr>
                  <w:rFonts w:ascii="Times New Roman" w:eastAsia="Times New Roman" w:hAnsi="Times New Roman" w:cs="Times New Roman"/>
                  <w:b/>
                  <w:bCs/>
                  <w:color w:val="0000FF"/>
                  <w:sz w:val="24"/>
                  <w:szCs w:val="24"/>
                  <w:u w:val="single"/>
                </w:rPr>
                <w:t>Saetta Web Server</w:t>
              </w:r>
            </w:hyperlink>
          </w:p>
        </w:tc>
        <w:tc>
          <w:tcPr>
            <w:tcW w:w="0" w:type="auto"/>
            <w:shd w:val="clear" w:color="auto" w:fill="99FF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Yes</w:t>
            </w:r>
          </w:p>
        </w:tc>
        <w:tc>
          <w:tcPr>
            <w:tcW w:w="0" w:type="auto"/>
            <w:shd w:val="clear" w:color="auto" w:fill="99FF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Yes</w:t>
            </w:r>
          </w:p>
        </w:tc>
        <w:tc>
          <w:tcPr>
            <w:tcW w:w="0" w:type="auto"/>
            <w:shd w:val="clear" w:color="auto" w:fill="99FF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Yes</w:t>
            </w:r>
          </w:p>
        </w:tc>
        <w:tc>
          <w:tcPr>
            <w:tcW w:w="0" w:type="auto"/>
            <w:shd w:val="clear" w:color="auto" w:fill="99FF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Yes</w:t>
            </w:r>
          </w:p>
        </w:tc>
        <w:tc>
          <w:tcPr>
            <w:tcW w:w="0" w:type="auto"/>
            <w:shd w:val="clear" w:color="auto" w:fill="99FF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Yes</w:t>
            </w:r>
          </w:p>
        </w:tc>
        <w:tc>
          <w:tcPr>
            <w:tcW w:w="0" w:type="auto"/>
            <w:shd w:val="clear" w:color="auto" w:fill="FF99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No</w:t>
            </w:r>
          </w:p>
        </w:tc>
        <w:tc>
          <w:tcPr>
            <w:tcW w:w="0" w:type="auto"/>
            <w:shd w:val="clear" w:color="auto" w:fill="FF99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No</w:t>
            </w:r>
          </w:p>
        </w:tc>
        <w:tc>
          <w:tcPr>
            <w:tcW w:w="0" w:type="auto"/>
            <w:shd w:val="clear" w:color="auto" w:fill="FF99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No</w:t>
            </w:r>
          </w:p>
        </w:tc>
        <w:tc>
          <w:tcPr>
            <w:tcW w:w="0" w:type="auto"/>
            <w:shd w:val="clear" w:color="auto" w:fill="FF99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No</w:t>
            </w:r>
          </w:p>
        </w:tc>
        <w:tc>
          <w:tcPr>
            <w:tcW w:w="0" w:type="auto"/>
            <w:shd w:val="clear" w:color="auto" w:fill="FF99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No</w:t>
            </w:r>
          </w:p>
        </w:tc>
        <w:tc>
          <w:tcPr>
            <w:tcW w:w="0" w:type="auto"/>
            <w:shd w:val="clear" w:color="auto" w:fill="FF99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No</w:t>
            </w:r>
          </w:p>
        </w:tc>
        <w:tc>
          <w:tcPr>
            <w:tcW w:w="0" w:type="auto"/>
            <w:shd w:val="clear" w:color="auto" w:fill="ECECEC"/>
            <w:vAlign w:val="center"/>
            <w:hideMark/>
          </w:tcPr>
          <w:p w:rsidR="00401964" w:rsidRPr="00401964" w:rsidRDefault="00401964" w:rsidP="00401964">
            <w:pPr>
              <w:spacing w:after="0" w:line="240" w:lineRule="auto"/>
              <w:jc w:val="center"/>
              <w:rPr>
                <w:rFonts w:ascii="Times New Roman" w:eastAsia="Times New Roman" w:hAnsi="Times New Roman" w:cs="Times New Roman"/>
                <w:color w:val="2C2C2C"/>
                <w:sz w:val="20"/>
                <w:szCs w:val="20"/>
              </w:rPr>
            </w:pPr>
            <w:r w:rsidRPr="00401964">
              <w:rPr>
                <w:rFonts w:ascii="Times New Roman" w:eastAsia="Times New Roman" w:hAnsi="Times New Roman" w:cs="Times New Roman"/>
                <w:color w:val="2C2C2C"/>
                <w:sz w:val="20"/>
                <w:szCs w:val="20"/>
              </w:rPr>
              <w:t>Unknown</w:t>
            </w:r>
          </w:p>
        </w:tc>
        <w:tc>
          <w:tcPr>
            <w:tcW w:w="0" w:type="auto"/>
            <w:vAlign w:val="center"/>
            <w:hideMark/>
          </w:tcPr>
          <w:p w:rsidR="00401964" w:rsidRPr="00401964" w:rsidRDefault="00401964" w:rsidP="00401964">
            <w:pPr>
              <w:spacing w:after="0" w:line="240" w:lineRule="auto"/>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user</w:t>
            </w:r>
          </w:p>
        </w:tc>
        <w:tc>
          <w:tcPr>
            <w:tcW w:w="0" w:type="auto"/>
            <w:shd w:val="clear" w:color="auto" w:fill="FF99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No</w:t>
            </w:r>
          </w:p>
        </w:tc>
        <w:tc>
          <w:tcPr>
            <w:tcW w:w="0" w:type="auto"/>
            <w:shd w:val="clear" w:color="auto" w:fill="99FF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Yes</w:t>
            </w:r>
          </w:p>
        </w:tc>
        <w:tc>
          <w:tcPr>
            <w:tcW w:w="0" w:type="auto"/>
            <w:shd w:val="clear" w:color="auto" w:fill="ECECEC"/>
            <w:vAlign w:val="center"/>
            <w:hideMark/>
          </w:tcPr>
          <w:p w:rsidR="00401964" w:rsidRPr="00401964" w:rsidRDefault="00401964" w:rsidP="00401964">
            <w:pPr>
              <w:spacing w:after="0" w:line="240" w:lineRule="auto"/>
              <w:jc w:val="center"/>
              <w:rPr>
                <w:rFonts w:ascii="Times New Roman" w:eastAsia="Times New Roman" w:hAnsi="Times New Roman" w:cs="Times New Roman"/>
                <w:color w:val="2C2C2C"/>
                <w:sz w:val="20"/>
                <w:szCs w:val="20"/>
              </w:rPr>
            </w:pPr>
            <w:r w:rsidRPr="00401964">
              <w:rPr>
                <w:rFonts w:ascii="Times New Roman" w:eastAsia="Times New Roman" w:hAnsi="Times New Roman" w:cs="Times New Roman"/>
                <w:color w:val="2C2C2C"/>
                <w:sz w:val="20"/>
                <w:szCs w:val="20"/>
              </w:rPr>
              <w:t>Unknown</w:t>
            </w:r>
          </w:p>
        </w:tc>
      </w:tr>
      <w:tr w:rsidR="00401964" w:rsidRPr="00401964" w:rsidTr="00401964">
        <w:trPr>
          <w:tblCellSpacing w:w="15" w:type="dxa"/>
        </w:trPr>
        <w:tc>
          <w:tcPr>
            <w:tcW w:w="0" w:type="auto"/>
            <w:vAlign w:val="center"/>
            <w:hideMark/>
          </w:tcPr>
          <w:p w:rsidR="00401964" w:rsidRPr="00401964" w:rsidRDefault="00401964" w:rsidP="00401964">
            <w:pPr>
              <w:spacing w:after="0" w:line="240" w:lineRule="auto"/>
              <w:rPr>
                <w:rFonts w:ascii="Times New Roman" w:eastAsia="Times New Roman" w:hAnsi="Times New Roman" w:cs="Times New Roman"/>
                <w:b/>
                <w:bCs/>
                <w:sz w:val="24"/>
                <w:szCs w:val="24"/>
              </w:rPr>
            </w:pPr>
            <w:hyperlink r:id="rId1068" w:tooltip="Thttpd" w:history="1">
              <w:r w:rsidRPr="00401964">
                <w:rPr>
                  <w:rFonts w:ascii="Times New Roman" w:eastAsia="Times New Roman" w:hAnsi="Times New Roman" w:cs="Times New Roman"/>
                  <w:b/>
                  <w:bCs/>
                  <w:color w:val="0000FF"/>
                  <w:sz w:val="24"/>
                  <w:szCs w:val="24"/>
                  <w:u w:val="single"/>
                </w:rPr>
                <w:t>thttpd</w:t>
              </w:r>
            </w:hyperlink>
          </w:p>
        </w:tc>
        <w:tc>
          <w:tcPr>
            <w:tcW w:w="0" w:type="auto"/>
            <w:shd w:val="clear" w:color="auto" w:fill="99FF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Yes</w:t>
            </w:r>
          </w:p>
        </w:tc>
        <w:tc>
          <w:tcPr>
            <w:tcW w:w="0" w:type="auto"/>
            <w:shd w:val="clear" w:color="auto" w:fill="ECECEC"/>
            <w:vAlign w:val="center"/>
            <w:hideMark/>
          </w:tcPr>
          <w:p w:rsidR="00401964" w:rsidRPr="00401964" w:rsidRDefault="00401964" w:rsidP="00401964">
            <w:pPr>
              <w:spacing w:after="0" w:line="240" w:lineRule="auto"/>
              <w:jc w:val="center"/>
              <w:rPr>
                <w:rFonts w:ascii="Times New Roman" w:eastAsia="Times New Roman" w:hAnsi="Times New Roman" w:cs="Times New Roman"/>
                <w:color w:val="2C2C2C"/>
                <w:sz w:val="20"/>
                <w:szCs w:val="20"/>
              </w:rPr>
            </w:pPr>
            <w:r w:rsidRPr="00401964">
              <w:rPr>
                <w:rFonts w:ascii="Times New Roman" w:eastAsia="Times New Roman" w:hAnsi="Times New Roman" w:cs="Times New Roman"/>
                <w:color w:val="2C2C2C"/>
                <w:sz w:val="20"/>
                <w:szCs w:val="20"/>
              </w:rPr>
              <w:t>Unknown</w:t>
            </w:r>
          </w:p>
        </w:tc>
        <w:tc>
          <w:tcPr>
            <w:tcW w:w="0" w:type="auto"/>
            <w:shd w:val="clear" w:color="auto" w:fill="FF99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No</w:t>
            </w:r>
          </w:p>
        </w:tc>
        <w:tc>
          <w:tcPr>
            <w:tcW w:w="0" w:type="auto"/>
            <w:shd w:val="clear" w:color="auto" w:fill="99FF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Yes</w:t>
            </w:r>
          </w:p>
        </w:tc>
        <w:tc>
          <w:tcPr>
            <w:tcW w:w="0" w:type="auto"/>
            <w:shd w:val="clear" w:color="auto" w:fill="99FF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Yes</w:t>
            </w:r>
          </w:p>
        </w:tc>
        <w:tc>
          <w:tcPr>
            <w:tcW w:w="0" w:type="auto"/>
            <w:shd w:val="clear" w:color="auto" w:fill="FF99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No</w:t>
            </w:r>
          </w:p>
        </w:tc>
        <w:tc>
          <w:tcPr>
            <w:tcW w:w="0" w:type="auto"/>
            <w:shd w:val="clear" w:color="auto" w:fill="ECECEC"/>
            <w:vAlign w:val="center"/>
            <w:hideMark/>
          </w:tcPr>
          <w:p w:rsidR="00401964" w:rsidRPr="00401964" w:rsidRDefault="00401964" w:rsidP="00401964">
            <w:pPr>
              <w:spacing w:after="0" w:line="240" w:lineRule="auto"/>
              <w:jc w:val="center"/>
              <w:rPr>
                <w:rFonts w:ascii="Times New Roman" w:eastAsia="Times New Roman" w:hAnsi="Times New Roman" w:cs="Times New Roman"/>
                <w:color w:val="2C2C2C"/>
                <w:sz w:val="20"/>
                <w:szCs w:val="20"/>
              </w:rPr>
            </w:pPr>
            <w:r w:rsidRPr="00401964">
              <w:rPr>
                <w:rFonts w:ascii="Times New Roman" w:eastAsia="Times New Roman" w:hAnsi="Times New Roman" w:cs="Times New Roman"/>
                <w:color w:val="2C2C2C"/>
                <w:sz w:val="20"/>
                <w:szCs w:val="20"/>
              </w:rPr>
              <w:t>Unknown</w:t>
            </w:r>
          </w:p>
        </w:tc>
        <w:tc>
          <w:tcPr>
            <w:tcW w:w="0" w:type="auto"/>
            <w:shd w:val="clear" w:color="auto" w:fill="FF99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No</w:t>
            </w:r>
          </w:p>
        </w:tc>
        <w:tc>
          <w:tcPr>
            <w:tcW w:w="0" w:type="auto"/>
            <w:shd w:val="clear" w:color="auto" w:fill="FF99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No</w:t>
            </w:r>
          </w:p>
        </w:tc>
        <w:tc>
          <w:tcPr>
            <w:tcW w:w="0" w:type="auto"/>
            <w:shd w:val="clear" w:color="auto" w:fill="FF99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No</w:t>
            </w:r>
          </w:p>
        </w:tc>
        <w:tc>
          <w:tcPr>
            <w:tcW w:w="0" w:type="auto"/>
            <w:shd w:val="clear" w:color="auto" w:fill="FF99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No</w:t>
            </w:r>
          </w:p>
        </w:tc>
        <w:tc>
          <w:tcPr>
            <w:tcW w:w="0" w:type="auto"/>
            <w:shd w:val="clear" w:color="auto" w:fill="ECECEC"/>
            <w:vAlign w:val="center"/>
            <w:hideMark/>
          </w:tcPr>
          <w:p w:rsidR="00401964" w:rsidRPr="00401964" w:rsidRDefault="00401964" w:rsidP="00401964">
            <w:pPr>
              <w:spacing w:after="0" w:line="240" w:lineRule="auto"/>
              <w:jc w:val="center"/>
              <w:rPr>
                <w:rFonts w:ascii="Times New Roman" w:eastAsia="Times New Roman" w:hAnsi="Times New Roman" w:cs="Times New Roman"/>
                <w:color w:val="2C2C2C"/>
                <w:sz w:val="20"/>
                <w:szCs w:val="20"/>
              </w:rPr>
            </w:pPr>
            <w:r w:rsidRPr="00401964">
              <w:rPr>
                <w:rFonts w:ascii="Times New Roman" w:eastAsia="Times New Roman" w:hAnsi="Times New Roman" w:cs="Times New Roman"/>
                <w:color w:val="2C2C2C"/>
                <w:sz w:val="20"/>
                <w:szCs w:val="20"/>
              </w:rPr>
              <w:t>Unknown</w:t>
            </w:r>
          </w:p>
        </w:tc>
        <w:tc>
          <w:tcPr>
            <w:tcW w:w="0" w:type="auto"/>
            <w:vAlign w:val="center"/>
            <w:hideMark/>
          </w:tcPr>
          <w:p w:rsidR="00401964" w:rsidRPr="00401964" w:rsidRDefault="00401964" w:rsidP="00401964">
            <w:pPr>
              <w:spacing w:after="0" w:line="240" w:lineRule="auto"/>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user</w:t>
            </w:r>
          </w:p>
        </w:tc>
        <w:tc>
          <w:tcPr>
            <w:tcW w:w="0" w:type="auto"/>
            <w:shd w:val="clear" w:color="auto" w:fill="FF99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No</w:t>
            </w:r>
          </w:p>
        </w:tc>
        <w:tc>
          <w:tcPr>
            <w:tcW w:w="0" w:type="auto"/>
            <w:shd w:val="clear" w:color="auto" w:fill="99FF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Yes</w:t>
            </w:r>
          </w:p>
        </w:tc>
        <w:tc>
          <w:tcPr>
            <w:tcW w:w="0" w:type="auto"/>
            <w:shd w:val="clear" w:color="auto" w:fill="ECECEC"/>
            <w:vAlign w:val="center"/>
            <w:hideMark/>
          </w:tcPr>
          <w:p w:rsidR="00401964" w:rsidRPr="00401964" w:rsidRDefault="00401964" w:rsidP="00401964">
            <w:pPr>
              <w:spacing w:after="0" w:line="240" w:lineRule="auto"/>
              <w:jc w:val="center"/>
              <w:rPr>
                <w:rFonts w:ascii="Times New Roman" w:eastAsia="Times New Roman" w:hAnsi="Times New Roman" w:cs="Times New Roman"/>
                <w:color w:val="2C2C2C"/>
                <w:sz w:val="20"/>
                <w:szCs w:val="20"/>
              </w:rPr>
            </w:pPr>
            <w:r w:rsidRPr="00401964">
              <w:rPr>
                <w:rFonts w:ascii="Times New Roman" w:eastAsia="Times New Roman" w:hAnsi="Times New Roman" w:cs="Times New Roman"/>
                <w:color w:val="2C2C2C"/>
                <w:sz w:val="20"/>
                <w:szCs w:val="20"/>
              </w:rPr>
              <w:t>Unknown</w:t>
            </w:r>
          </w:p>
        </w:tc>
      </w:tr>
      <w:tr w:rsidR="00401964" w:rsidRPr="00401964" w:rsidTr="00401964">
        <w:trPr>
          <w:tblCellSpacing w:w="15" w:type="dxa"/>
        </w:trPr>
        <w:tc>
          <w:tcPr>
            <w:tcW w:w="0" w:type="auto"/>
            <w:vAlign w:val="center"/>
            <w:hideMark/>
          </w:tcPr>
          <w:p w:rsidR="00401964" w:rsidRPr="00401964" w:rsidRDefault="00401964" w:rsidP="00401964">
            <w:pPr>
              <w:spacing w:after="0" w:line="240" w:lineRule="auto"/>
              <w:rPr>
                <w:rFonts w:ascii="Times New Roman" w:eastAsia="Times New Roman" w:hAnsi="Times New Roman" w:cs="Times New Roman"/>
                <w:b/>
                <w:bCs/>
                <w:sz w:val="24"/>
                <w:szCs w:val="24"/>
              </w:rPr>
            </w:pPr>
            <w:hyperlink r:id="rId1069" w:tooltip="TUX web server" w:history="1">
              <w:r w:rsidRPr="00401964">
                <w:rPr>
                  <w:rFonts w:ascii="Times New Roman" w:eastAsia="Times New Roman" w:hAnsi="Times New Roman" w:cs="Times New Roman"/>
                  <w:b/>
                  <w:bCs/>
                  <w:color w:val="0000FF"/>
                  <w:sz w:val="24"/>
                  <w:szCs w:val="24"/>
                  <w:u w:val="single"/>
                </w:rPr>
                <w:t>TUX web server</w:t>
              </w:r>
            </w:hyperlink>
          </w:p>
        </w:tc>
        <w:tc>
          <w:tcPr>
            <w:tcW w:w="0" w:type="auto"/>
            <w:shd w:val="clear" w:color="auto" w:fill="FF99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No</w:t>
            </w:r>
          </w:p>
        </w:tc>
        <w:tc>
          <w:tcPr>
            <w:tcW w:w="0" w:type="auto"/>
            <w:shd w:val="clear" w:color="auto" w:fill="FF99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No</w:t>
            </w:r>
          </w:p>
        </w:tc>
        <w:tc>
          <w:tcPr>
            <w:tcW w:w="0" w:type="auto"/>
            <w:shd w:val="clear" w:color="auto" w:fill="FF99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No</w:t>
            </w:r>
          </w:p>
        </w:tc>
        <w:tc>
          <w:tcPr>
            <w:tcW w:w="0" w:type="auto"/>
            <w:shd w:val="clear" w:color="auto" w:fill="99FF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Yes</w:t>
            </w:r>
          </w:p>
        </w:tc>
        <w:tc>
          <w:tcPr>
            <w:tcW w:w="0" w:type="auto"/>
            <w:shd w:val="clear" w:color="auto" w:fill="99FF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Yes</w:t>
            </w:r>
          </w:p>
        </w:tc>
        <w:tc>
          <w:tcPr>
            <w:tcW w:w="0" w:type="auto"/>
            <w:shd w:val="clear" w:color="auto" w:fill="FF99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No</w:t>
            </w:r>
          </w:p>
        </w:tc>
        <w:tc>
          <w:tcPr>
            <w:tcW w:w="0" w:type="auto"/>
            <w:shd w:val="clear" w:color="auto" w:fill="ECECEC"/>
            <w:vAlign w:val="center"/>
            <w:hideMark/>
          </w:tcPr>
          <w:p w:rsidR="00401964" w:rsidRPr="00401964" w:rsidRDefault="00401964" w:rsidP="00401964">
            <w:pPr>
              <w:spacing w:after="0" w:line="240" w:lineRule="auto"/>
              <w:jc w:val="center"/>
              <w:rPr>
                <w:rFonts w:ascii="Times New Roman" w:eastAsia="Times New Roman" w:hAnsi="Times New Roman" w:cs="Times New Roman"/>
                <w:color w:val="2C2C2C"/>
                <w:sz w:val="20"/>
                <w:szCs w:val="20"/>
              </w:rPr>
            </w:pPr>
            <w:r w:rsidRPr="00401964">
              <w:rPr>
                <w:rFonts w:ascii="Times New Roman" w:eastAsia="Times New Roman" w:hAnsi="Times New Roman" w:cs="Times New Roman"/>
                <w:color w:val="2C2C2C"/>
                <w:sz w:val="20"/>
                <w:szCs w:val="20"/>
              </w:rPr>
              <w:t>Unknown</w:t>
            </w:r>
          </w:p>
        </w:tc>
        <w:tc>
          <w:tcPr>
            <w:tcW w:w="0" w:type="auto"/>
            <w:shd w:val="clear" w:color="auto" w:fill="FF99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No</w:t>
            </w:r>
          </w:p>
        </w:tc>
        <w:tc>
          <w:tcPr>
            <w:tcW w:w="0" w:type="auto"/>
            <w:shd w:val="clear" w:color="auto" w:fill="FF99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No</w:t>
            </w:r>
          </w:p>
        </w:tc>
        <w:tc>
          <w:tcPr>
            <w:tcW w:w="0" w:type="auto"/>
            <w:shd w:val="clear" w:color="auto" w:fill="FF99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No</w:t>
            </w:r>
          </w:p>
        </w:tc>
        <w:tc>
          <w:tcPr>
            <w:tcW w:w="0" w:type="auto"/>
            <w:shd w:val="clear" w:color="auto" w:fill="FF99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No</w:t>
            </w:r>
          </w:p>
        </w:tc>
        <w:tc>
          <w:tcPr>
            <w:tcW w:w="0" w:type="auto"/>
            <w:shd w:val="clear" w:color="auto" w:fill="ECECEC"/>
            <w:vAlign w:val="center"/>
            <w:hideMark/>
          </w:tcPr>
          <w:p w:rsidR="00401964" w:rsidRPr="00401964" w:rsidRDefault="00401964" w:rsidP="00401964">
            <w:pPr>
              <w:spacing w:after="0" w:line="240" w:lineRule="auto"/>
              <w:jc w:val="center"/>
              <w:rPr>
                <w:rFonts w:ascii="Times New Roman" w:eastAsia="Times New Roman" w:hAnsi="Times New Roman" w:cs="Times New Roman"/>
                <w:color w:val="2C2C2C"/>
                <w:sz w:val="20"/>
                <w:szCs w:val="20"/>
              </w:rPr>
            </w:pPr>
            <w:r w:rsidRPr="00401964">
              <w:rPr>
                <w:rFonts w:ascii="Times New Roman" w:eastAsia="Times New Roman" w:hAnsi="Times New Roman" w:cs="Times New Roman"/>
                <w:color w:val="2C2C2C"/>
                <w:sz w:val="20"/>
                <w:szCs w:val="20"/>
              </w:rPr>
              <w:t>Unknown</w:t>
            </w:r>
          </w:p>
        </w:tc>
        <w:tc>
          <w:tcPr>
            <w:tcW w:w="0" w:type="auto"/>
            <w:vAlign w:val="center"/>
            <w:hideMark/>
          </w:tcPr>
          <w:p w:rsidR="00401964" w:rsidRPr="00401964" w:rsidRDefault="00401964" w:rsidP="00401964">
            <w:pPr>
              <w:spacing w:after="0" w:line="240" w:lineRule="auto"/>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kernel</w:t>
            </w:r>
          </w:p>
        </w:tc>
        <w:tc>
          <w:tcPr>
            <w:tcW w:w="0" w:type="auto"/>
            <w:shd w:val="clear" w:color="auto" w:fill="ECECEC"/>
            <w:vAlign w:val="center"/>
            <w:hideMark/>
          </w:tcPr>
          <w:p w:rsidR="00401964" w:rsidRPr="00401964" w:rsidRDefault="00401964" w:rsidP="00401964">
            <w:pPr>
              <w:spacing w:after="0" w:line="240" w:lineRule="auto"/>
              <w:jc w:val="center"/>
              <w:rPr>
                <w:rFonts w:ascii="Times New Roman" w:eastAsia="Times New Roman" w:hAnsi="Times New Roman" w:cs="Times New Roman"/>
                <w:color w:val="2C2C2C"/>
                <w:sz w:val="20"/>
                <w:szCs w:val="20"/>
              </w:rPr>
            </w:pPr>
            <w:r w:rsidRPr="00401964">
              <w:rPr>
                <w:rFonts w:ascii="Times New Roman" w:eastAsia="Times New Roman" w:hAnsi="Times New Roman" w:cs="Times New Roman"/>
                <w:color w:val="2C2C2C"/>
                <w:sz w:val="20"/>
                <w:szCs w:val="20"/>
              </w:rPr>
              <w:t>Unknown</w:t>
            </w:r>
          </w:p>
        </w:tc>
        <w:tc>
          <w:tcPr>
            <w:tcW w:w="0" w:type="auto"/>
            <w:shd w:val="clear" w:color="auto" w:fill="ECECEC"/>
            <w:vAlign w:val="center"/>
            <w:hideMark/>
          </w:tcPr>
          <w:p w:rsidR="00401964" w:rsidRPr="00401964" w:rsidRDefault="00401964" w:rsidP="00401964">
            <w:pPr>
              <w:spacing w:after="0" w:line="240" w:lineRule="auto"/>
              <w:jc w:val="center"/>
              <w:rPr>
                <w:rFonts w:ascii="Times New Roman" w:eastAsia="Times New Roman" w:hAnsi="Times New Roman" w:cs="Times New Roman"/>
                <w:color w:val="2C2C2C"/>
                <w:sz w:val="20"/>
                <w:szCs w:val="20"/>
              </w:rPr>
            </w:pPr>
            <w:r w:rsidRPr="00401964">
              <w:rPr>
                <w:rFonts w:ascii="Times New Roman" w:eastAsia="Times New Roman" w:hAnsi="Times New Roman" w:cs="Times New Roman"/>
                <w:color w:val="2C2C2C"/>
                <w:sz w:val="20"/>
                <w:szCs w:val="20"/>
              </w:rPr>
              <w:t>Unknown</w:t>
            </w:r>
          </w:p>
        </w:tc>
        <w:tc>
          <w:tcPr>
            <w:tcW w:w="0" w:type="auto"/>
            <w:shd w:val="clear" w:color="auto" w:fill="ECECEC"/>
            <w:vAlign w:val="center"/>
            <w:hideMark/>
          </w:tcPr>
          <w:p w:rsidR="00401964" w:rsidRPr="00401964" w:rsidRDefault="00401964" w:rsidP="00401964">
            <w:pPr>
              <w:spacing w:after="0" w:line="240" w:lineRule="auto"/>
              <w:jc w:val="center"/>
              <w:rPr>
                <w:rFonts w:ascii="Times New Roman" w:eastAsia="Times New Roman" w:hAnsi="Times New Roman" w:cs="Times New Roman"/>
                <w:color w:val="2C2C2C"/>
                <w:sz w:val="20"/>
                <w:szCs w:val="20"/>
              </w:rPr>
            </w:pPr>
            <w:r w:rsidRPr="00401964">
              <w:rPr>
                <w:rFonts w:ascii="Times New Roman" w:eastAsia="Times New Roman" w:hAnsi="Times New Roman" w:cs="Times New Roman"/>
                <w:color w:val="2C2C2C"/>
                <w:sz w:val="20"/>
                <w:szCs w:val="20"/>
              </w:rPr>
              <w:t>Unknown</w:t>
            </w:r>
          </w:p>
        </w:tc>
      </w:tr>
      <w:tr w:rsidR="00401964" w:rsidRPr="00401964" w:rsidTr="00401964">
        <w:trPr>
          <w:tblCellSpacing w:w="15" w:type="dxa"/>
        </w:trPr>
        <w:tc>
          <w:tcPr>
            <w:tcW w:w="0" w:type="auto"/>
            <w:vAlign w:val="center"/>
            <w:hideMark/>
          </w:tcPr>
          <w:p w:rsidR="00401964" w:rsidRPr="00401964" w:rsidRDefault="00401964" w:rsidP="00401964">
            <w:pPr>
              <w:spacing w:after="0" w:line="240" w:lineRule="auto"/>
              <w:rPr>
                <w:rFonts w:ascii="Times New Roman" w:eastAsia="Times New Roman" w:hAnsi="Times New Roman" w:cs="Times New Roman"/>
                <w:b/>
                <w:bCs/>
                <w:sz w:val="24"/>
                <w:szCs w:val="24"/>
              </w:rPr>
            </w:pPr>
            <w:hyperlink r:id="rId1070" w:tooltip="Wakanda (software)" w:history="1">
              <w:r w:rsidRPr="00401964">
                <w:rPr>
                  <w:rFonts w:ascii="Times New Roman" w:eastAsia="Times New Roman" w:hAnsi="Times New Roman" w:cs="Times New Roman"/>
                  <w:b/>
                  <w:bCs/>
                  <w:color w:val="0000FF"/>
                  <w:sz w:val="24"/>
                  <w:szCs w:val="24"/>
                  <w:u w:val="single"/>
                </w:rPr>
                <w:t>Wakanda Server</w:t>
              </w:r>
            </w:hyperlink>
          </w:p>
        </w:tc>
        <w:tc>
          <w:tcPr>
            <w:tcW w:w="0" w:type="auto"/>
            <w:shd w:val="clear" w:color="auto" w:fill="99FF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Yes</w:t>
            </w:r>
          </w:p>
        </w:tc>
        <w:tc>
          <w:tcPr>
            <w:tcW w:w="0" w:type="auto"/>
            <w:shd w:val="clear" w:color="auto" w:fill="99FF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Yes</w:t>
            </w:r>
          </w:p>
        </w:tc>
        <w:tc>
          <w:tcPr>
            <w:tcW w:w="0" w:type="auto"/>
            <w:shd w:val="clear" w:color="auto" w:fill="99FF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Yes</w:t>
            </w:r>
          </w:p>
        </w:tc>
        <w:tc>
          <w:tcPr>
            <w:tcW w:w="0" w:type="auto"/>
            <w:shd w:val="clear" w:color="auto" w:fill="99FF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Yes</w:t>
            </w:r>
          </w:p>
        </w:tc>
        <w:tc>
          <w:tcPr>
            <w:tcW w:w="0" w:type="auto"/>
            <w:shd w:val="clear" w:color="auto" w:fill="FF99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No</w:t>
            </w:r>
          </w:p>
        </w:tc>
        <w:tc>
          <w:tcPr>
            <w:tcW w:w="0" w:type="auto"/>
            <w:shd w:val="clear" w:color="auto" w:fill="FF99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No</w:t>
            </w:r>
          </w:p>
        </w:tc>
        <w:tc>
          <w:tcPr>
            <w:tcW w:w="0" w:type="auto"/>
            <w:shd w:val="clear" w:color="auto" w:fill="FF99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No</w:t>
            </w:r>
          </w:p>
        </w:tc>
        <w:tc>
          <w:tcPr>
            <w:tcW w:w="0" w:type="auto"/>
            <w:shd w:val="clear" w:color="auto" w:fill="FF99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No</w:t>
            </w:r>
          </w:p>
        </w:tc>
        <w:tc>
          <w:tcPr>
            <w:tcW w:w="0" w:type="auto"/>
            <w:shd w:val="clear" w:color="auto" w:fill="FF99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No</w:t>
            </w:r>
          </w:p>
        </w:tc>
        <w:tc>
          <w:tcPr>
            <w:tcW w:w="0" w:type="auto"/>
            <w:shd w:val="clear" w:color="auto" w:fill="FF99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No</w:t>
            </w:r>
          </w:p>
        </w:tc>
        <w:tc>
          <w:tcPr>
            <w:tcW w:w="0" w:type="auto"/>
            <w:shd w:val="clear" w:color="auto" w:fill="FF99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No</w:t>
            </w:r>
          </w:p>
        </w:tc>
        <w:tc>
          <w:tcPr>
            <w:tcW w:w="0" w:type="auto"/>
            <w:shd w:val="clear" w:color="auto" w:fill="99FF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Yes</w:t>
            </w:r>
          </w:p>
        </w:tc>
        <w:tc>
          <w:tcPr>
            <w:tcW w:w="0" w:type="auto"/>
            <w:vAlign w:val="center"/>
            <w:hideMark/>
          </w:tcPr>
          <w:p w:rsidR="00401964" w:rsidRPr="00401964" w:rsidRDefault="00401964" w:rsidP="00401964">
            <w:pPr>
              <w:spacing w:after="0" w:line="240" w:lineRule="auto"/>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user</w:t>
            </w:r>
          </w:p>
        </w:tc>
        <w:tc>
          <w:tcPr>
            <w:tcW w:w="0" w:type="auto"/>
            <w:shd w:val="clear" w:color="auto" w:fill="99FF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Yes</w:t>
            </w:r>
          </w:p>
        </w:tc>
        <w:tc>
          <w:tcPr>
            <w:tcW w:w="0" w:type="auto"/>
            <w:shd w:val="clear" w:color="auto" w:fill="99FF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Yes</w:t>
            </w:r>
          </w:p>
        </w:tc>
        <w:tc>
          <w:tcPr>
            <w:tcW w:w="0" w:type="auto"/>
            <w:shd w:val="clear" w:color="auto" w:fill="ECECEC"/>
            <w:vAlign w:val="center"/>
            <w:hideMark/>
          </w:tcPr>
          <w:p w:rsidR="00401964" w:rsidRPr="00401964" w:rsidRDefault="00401964" w:rsidP="00401964">
            <w:pPr>
              <w:spacing w:after="0" w:line="240" w:lineRule="auto"/>
              <w:jc w:val="center"/>
              <w:rPr>
                <w:rFonts w:ascii="Times New Roman" w:eastAsia="Times New Roman" w:hAnsi="Times New Roman" w:cs="Times New Roman"/>
                <w:color w:val="2C2C2C"/>
                <w:sz w:val="20"/>
                <w:szCs w:val="20"/>
              </w:rPr>
            </w:pPr>
            <w:r w:rsidRPr="00401964">
              <w:rPr>
                <w:rFonts w:ascii="Times New Roman" w:eastAsia="Times New Roman" w:hAnsi="Times New Roman" w:cs="Times New Roman"/>
                <w:color w:val="2C2C2C"/>
                <w:sz w:val="20"/>
                <w:szCs w:val="20"/>
              </w:rPr>
              <w:t>Unknown</w:t>
            </w:r>
          </w:p>
        </w:tc>
      </w:tr>
      <w:tr w:rsidR="00401964" w:rsidRPr="00401964" w:rsidTr="00401964">
        <w:trPr>
          <w:tblCellSpacing w:w="15" w:type="dxa"/>
        </w:trPr>
        <w:tc>
          <w:tcPr>
            <w:tcW w:w="0" w:type="auto"/>
            <w:vAlign w:val="center"/>
            <w:hideMark/>
          </w:tcPr>
          <w:p w:rsidR="00401964" w:rsidRPr="00401964" w:rsidRDefault="00401964" w:rsidP="00401964">
            <w:pPr>
              <w:spacing w:after="0" w:line="240" w:lineRule="auto"/>
              <w:rPr>
                <w:rFonts w:ascii="Times New Roman" w:eastAsia="Times New Roman" w:hAnsi="Times New Roman" w:cs="Times New Roman"/>
                <w:b/>
                <w:bCs/>
                <w:sz w:val="24"/>
                <w:szCs w:val="24"/>
              </w:rPr>
            </w:pPr>
            <w:hyperlink r:id="rId1071" w:tooltip="Xitami" w:history="1">
              <w:r w:rsidRPr="00401964">
                <w:rPr>
                  <w:rFonts w:ascii="Times New Roman" w:eastAsia="Times New Roman" w:hAnsi="Times New Roman" w:cs="Times New Roman"/>
                  <w:b/>
                  <w:bCs/>
                  <w:color w:val="0000FF"/>
                  <w:sz w:val="24"/>
                  <w:szCs w:val="24"/>
                  <w:u w:val="single"/>
                </w:rPr>
                <w:t>Xitami</w:t>
              </w:r>
            </w:hyperlink>
          </w:p>
        </w:tc>
        <w:tc>
          <w:tcPr>
            <w:tcW w:w="0" w:type="auto"/>
            <w:shd w:val="clear" w:color="auto" w:fill="99FF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Yes</w:t>
            </w:r>
          </w:p>
        </w:tc>
        <w:tc>
          <w:tcPr>
            <w:tcW w:w="0" w:type="auto"/>
            <w:shd w:val="clear" w:color="auto" w:fill="ECECEC"/>
            <w:vAlign w:val="center"/>
            <w:hideMark/>
          </w:tcPr>
          <w:p w:rsidR="00401964" w:rsidRPr="00401964" w:rsidRDefault="00401964" w:rsidP="00401964">
            <w:pPr>
              <w:spacing w:after="0" w:line="240" w:lineRule="auto"/>
              <w:jc w:val="center"/>
              <w:rPr>
                <w:rFonts w:ascii="Times New Roman" w:eastAsia="Times New Roman" w:hAnsi="Times New Roman" w:cs="Times New Roman"/>
                <w:color w:val="2C2C2C"/>
                <w:sz w:val="20"/>
                <w:szCs w:val="20"/>
              </w:rPr>
            </w:pPr>
            <w:r w:rsidRPr="00401964">
              <w:rPr>
                <w:rFonts w:ascii="Times New Roman" w:eastAsia="Times New Roman" w:hAnsi="Times New Roman" w:cs="Times New Roman"/>
                <w:color w:val="2C2C2C"/>
                <w:sz w:val="20"/>
                <w:szCs w:val="20"/>
              </w:rPr>
              <w:t>Unknown</w:t>
            </w:r>
          </w:p>
        </w:tc>
        <w:tc>
          <w:tcPr>
            <w:tcW w:w="0" w:type="auto"/>
            <w:shd w:val="clear" w:color="auto" w:fill="FFEEDD"/>
            <w:vAlign w:val="center"/>
            <w:hideMark/>
          </w:tcPr>
          <w:p w:rsidR="00401964" w:rsidRPr="00401964" w:rsidRDefault="00401964" w:rsidP="00401964">
            <w:pPr>
              <w:spacing w:after="0" w:line="240" w:lineRule="auto"/>
              <w:jc w:val="center"/>
              <w:rPr>
                <w:rFonts w:ascii="Times New Roman" w:eastAsia="Times New Roman" w:hAnsi="Times New Roman" w:cs="Times New Roman"/>
                <w:color w:val="000000"/>
                <w:sz w:val="24"/>
                <w:szCs w:val="24"/>
              </w:rPr>
            </w:pPr>
            <w:r w:rsidRPr="00401964">
              <w:rPr>
                <w:rFonts w:ascii="Times New Roman" w:eastAsia="Times New Roman" w:hAnsi="Times New Roman" w:cs="Times New Roman"/>
                <w:color w:val="000000"/>
                <w:sz w:val="24"/>
                <w:szCs w:val="24"/>
              </w:rPr>
              <w:t>paid version</w:t>
            </w:r>
          </w:p>
        </w:tc>
        <w:tc>
          <w:tcPr>
            <w:tcW w:w="0" w:type="auto"/>
            <w:shd w:val="clear" w:color="auto" w:fill="99FF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Yes</w:t>
            </w:r>
          </w:p>
        </w:tc>
        <w:tc>
          <w:tcPr>
            <w:tcW w:w="0" w:type="auto"/>
            <w:shd w:val="clear" w:color="auto" w:fill="99FF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Yes</w:t>
            </w:r>
          </w:p>
        </w:tc>
        <w:tc>
          <w:tcPr>
            <w:tcW w:w="0" w:type="auto"/>
            <w:shd w:val="clear" w:color="auto" w:fill="ECECEC"/>
            <w:vAlign w:val="center"/>
            <w:hideMark/>
          </w:tcPr>
          <w:p w:rsidR="00401964" w:rsidRPr="00401964" w:rsidRDefault="00401964" w:rsidP="00401964">
            <w:pPr>
              <w:spacing w:after="0" w:line="240" w:lineRule="auto"/>
              <w:jc w:val="center"/>
              <w:rPr>
                <w:rFonts w:ascii="Times New Roman" w:eastAsia="Times New Roman" w:hAnsi="Times New Roman" w:cs="Times New Roman"/>
                <w:color w:val="2C2C2C"/>
                <w:sz w:val="20"/>
                <w:szCs w:val="20"/>
              </w:rPr>
            </w:pPr>
            <w:r w:rsidRPr="00401964">
              <w:rPr>
                <w:rFonts w:ascii="Times New Roman" w:eastAsia="Times New Roman" w:hAnsi="Times New Roman" w:cs="Times New Roman"/>
                <w:color w:val="2C2C2C"/>
                <w:sz w:val="20"/>
                <w:szCs w:val="20"/>
              </w:rPr>
              <w:t>Unknown</w:t>
            </w:r>
          </w:p>
        </w:tc>
        <w:tc>
          <w:tcPr>
            <w:tcW w:w="0" w:type="auto"/>
            <w:shd w:val="clear" w:color="auto" w:fill="ECECEC"/>
            <w:vAlign w:val="center"/>
            <w:hideMark/>
          </w:tcPr>
          <w:p w:rsidR="00401964" w:rsidRPr="00401964" w:rsidRDefault="00401964" w:rsidP="00401964">
            <w:pPr>
              <w:spacing w:after="0" w:line="240" w:lineRule="auto"/>
              <w:jc w:val="center"/>
              <w:rPr>
                <w:rFonts w:ascii="Times New Roman" w:eastAsia="Times New Roman" w:hAnsi="Times New Roman" w:cs="Times New Roman"/>
                <w:color w:val="2C2C2C"/>
                <w:sz w:val="20"/>
                <w:szCs w:val="20"/>
              </w:rPr>
            </w:pPr>
            <w:r w:rsidRPr="00401964">
              <w:rPr>
                <w:rFonts w:ascii="Times New Roman" w:eastAsia="Times New Roman" w:hAnsi="Times New Roman" w:cs="Times New Roman"/>
                <w:color w:val="2C2C2C"/>
                <w:sz w:val="20"/>
                <w:szCs w:val="20"/>
              </w:rPr>
              <w:t>Unknown</w:t>
            </w:r>
          </w:p>
        </w:tc>
        <w:tc>
          <w:tcPr>
            <w:tcW w:w="0" w:type="auto"/>
            <w:shd w:val="clear" w:color="auto" w:fill="FF99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No</w:t>
            </w:r>
          </w:p>
        </w:tc>
        <w:tc>
          <w:tcPr>
            <w:tcW w:w="0" w:type="auto"/>
            <w:shd w:val="clear" w:color="auto" w:fill="ECECEC"/>
            <w:vAlign w:val="center"/>
            <w:hideMark/>
          </w:tcPr>
          <w:p w:rsidR="00401964" w:rsidRPr="00401964" w:rsidRDefault="00401964" w:rsidP="00401964">
            <w:pPr>
              <w:spacing w:after="0" w:line="240" w:lineRule="auto"/>
              <w:jc w:val="center"/>
              <w:rPr>
                <w:rFonts w:ascii="Times New Roman" w:eastAsia="Times New Roman" w:hAnsi="Times New Roman" w:cs="Times New Roman"/>
                <w:color w:val="2C2C2C"/>
                <w:sz w:val="20"/>
                <w:szCs w:val="20"/>
              </w:rPr>
            </w:pPr>
            <w:r w:rsidRPr="00401964">
              <w:rPr>
                <w:rFonts w:ascii="Times New Roman" w:eastAsia="Times New Roman" w:hAnsi="Times New Roman" w:cs="Times New Roman"/>
                <w:color w:val="2C2C2C"/>
                <w:sz w:val="20"/>
                <w:szCs w:val="20"/>
              </w:rPr>
              <w:t>Unknown</w:t>
            </w:r>
          </w:p>
        </w:tc>
        <w:tc>
          <w:tcPr>
            <w:tcW w:w="0" w:type="auto"/>
            <w:shd w:val="clear" w:color="auto" w:fill="99FF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Yes</w:t>
            </w:r>
          </w:p>
        </w:tc>
        <w:tc>
          <w:tcPr>
            <w:tcW w:w="0" w:type="auto"/>
            <w:shd w:val="clear" w:color="auto" w:fill="ECECEC"/>
            <w:vAlign w:val="center"/>
            <w:hideMark/>
          </w:tcPr>
          <w:p w:rsidR="00401964" w:rsidRPr="00401964" w:rsidRDefault="00401964" w:rsidP="00401964">
            <w:pPr>
              <w:spacing w:after="0" w:line="240" w:lineRule="auto"/>
              <w:jc w:val="center"/>
              <w:rPr>
                <w:rFonts w:ascii="Times New Roman" w:eastAsia="Times New Roman" w:hAnsi="Times New Roman" w:cs="Times New Roman"/>
                <w:color w:val="2C2C2C"/>
                <w:sz w:val="20"/>
                <w:szCs w:val="20"/>
              </w:rPr>
            </w:pPr>
            <w:r w:rsidRPr="00401964">
              <w:rPr>
                <w:rFonts w:ascii="Times New Roman" w:eastAsia="Times New Roman" w:hAnsi="Times New Roman" w:cs="Times New Roman"/>
                <w:color w:val="2C2C2C"/>
                <w:sz w:val="20"/>
                <w:szCs w:val="20"/>
              </w:rPr>
              <w:t>Unknown</w:t>
            </w:r>
          </w:p>
        </w:tc>
        <w:tc>
          <w:tcPr>
            <w:tcW w:w="0" w:type="auto"/>
            <w:shd w:val="clear" w:color="auto" w:fill="ECECEC"/>
            <w:vAlign w:val="center"/>
            <w:hideMark/>
          </w:tcPr>
          <w:p w:rsidR="00401964" w:rsidRPr="00401964" w:rsidRDefault="00401964" w:rsidP="00401964">
            <w:pPr>
              <w:spacing w:after="0" w:line="240" w:lineRule="auto"/>
              <w:jc w:val="center"/>
              <w:rPr>
                <w:rFonts w:ascii="Times New Roman" w:eastAsia="Times New Roman" w:hAnsi="Times New Roman" w:cs="Times New Roman"/>
                <w:color w:val="2C2C2C"/>
                <w:sz w:val="20"/>
                <w:szCs w:val="20"/>
              </w:rPr>
            </w:pPr>
            <w:r w:rsidRPr="00401964">
              <w:rPr>
                <w:rFonts w:ascii="Times New Roman" w:eastAsia="Times New Roman" w:hAnsi="Times New Roman" w:cs="Times New Roman"/>
                <w:color w:val="2C2C2C"/>
                <w:sz w:val="20"/>
                <w:szCs w:val="20"/>
              </w:rPr>
              <w:t>Unknown</w:t>
            </w:r>
          </w:p>
        </w:tc>
        <w:tc>
          <w:tcPr>
            <w:tcW w:w="0" w:type="auto"/>
            <w:vAlign w:val="center"/>
            <w:hideMark/>
          </w:tcPr>
          <w:p w:rsidR="00401964" w:rsidRPr="00401964" w:rsidRDefault="00401964" w:rsidP="00401964">
            <w:pPr>
              <w:spacing w:after="0" w:line="240" w:lineRule="auto"/>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user</w:t>
            </w:r>
          </w:p>
        </w:tc>
        <w:tc>
          <w:tcPr>
            <w:tcW w:w="0" w:type="auto"/>
            <w:shd w:val="clear" w:color="auto" w:fill="ECECEC"/>
            <w:vAlign w:val="center"/>
            <w:hideMark/>
          </w:tcPr>
          <w:p w:rsidR="00401964" w:rsidRPr="00401964" w:rsidRDefault="00401964" w:rsidP="00401964">
            <w:pPr>
              <w:spacing w:after="0" w:line="240" w:lineRule="auto"/>
              <w:jc w:val="center"/>
              <w:rPr>
                <w:rFonts w:ascii="Times New Roman" w:eastAsia="Times New Roman" w:hAnsi="Times New Roman" w:cs="Times New Roman"/>
                <w:color w:val="2C2C2C"/>
                <w:sz w:val="20"/>
                <w:szCs w:val="20"/>
              </w:rPr>
            </w:pPr>
            <w:r w:rsidRPr="00401964">
              <w:rPr>
                <w:rFonts w:ascii="Times New Roman" w:eastAsia="Times New Roman" w:hAnsi="Times New Roman" w:cs="Times New Roman"/>
                <w:color w:val="2C2C2C"/>
                <w:sz w:val="20"/>
                <w:szCs w:val="20"/>
              </w:rPr>
              <w:t>Unknown</w:t>
            </w:r>
          </w:p>
        </w:tc>
        <w:tc>
          <w:tcPr>
            <w:tcW w:w="0" w:type="auto"/>
            <w:shd w:val="clear" w:color="auto" w:fill="ECECEC"/>
            <w:vAlign w:val="center"/>
            <w:hideMark/>
          </w:tcPr>
          <w:p w:rsidR="00401964" w:rsidRPr="00401964" w:rsidRDefault="00401964" w:rsidP="00401964">
            <w:pPr>
              <w:spacing w:after="0" w:line="240" w:lineRule="auto"/>
              <w:jc w:val="center"/>
              <w:rPr>
                <w:rFonts w:ascii="Times New Roman" w:eastAsia="Times New Roman" w:hAnsi="Times New Roman" w:cs="Times New Roman"/>
                <w:color w:val="2C2C2C"/>
                <w:sz w:val="20"/>
                <w:szCs w:val="20"/>
              </w:rPr>
            </w:pPr>
            <w:r w:rsidRPr="00401964">
              <w:rPr>
                <w:rFonts w:ascii="Times New Roman" w:eastAsia="Times New Roman" w:hAnsi="Times New Roman" w:cs="Times New Roman"/>
                <w:color w:val="2C2C2C"/>
                <w:sz w:val="20"/>
                <w:szCs w:val="20"/>
              </w:rPr>
              <w:t>Unknown</w:t>
            </w:r>
          </w:p>
        </w:tc>
        <w:tc>
          <w:tcPr>
            <w:tcW w:w="0" w:type="auto"/>
            <w:shd w:val="clear" w:color="auto" w:fill="ECECEC"/>
            <w:vAlign w:val="center"/>
            <w:hideMark/>
          </w:tcPr>
          <w:p w:rsidR="00401964" w:rsidRPr="00401964" w:rsidRDefault="00401964" w:rsidP="00401964">
            <w:pPr>
              <w:spacing w:after="0" w:line="240" w:lineRule="auto"/>
              <w:jc w:val="center"/>
              <w:rPr>
                <w:rFonts w:ascii="Times New Roman" w:eastAsia="Times New Roman" w:hAnsi="Times New Roman" w:cs="Times New Roman"/>
                <w:color w:val="2C2C2C"/>
                <w:sz w:val="20"/>
                <w:szCs w:val="20"/>
              </w:rPr>
            </w:pPr>
            <w:r w:rsidRPr="00401964">
              <w:rPr>
                <w:rFonts w:ascii="Times New Roman" w:eastAsia="Times New Roman" w:hAnsi="Times New Roman" w:cs="Times New Roman"/>
                <w:color w:val="2C2C2C"/>
                <w:sz w:val="20"/>
                <w:szCs w:val="20"/>
              </w:rPr>
              <w:t>Unknown</w:t>
            </w:r>
          </w:p>
        </w:tc>
      </w:tr>
      <w:tr w:rsidR="00401964" w:rsidRPr="00401964" w:rsidTr="00401964">
        <w:trPr>
          <w:tblCellSpacing w:w="15" w:type="dxa"/>
        </w:trPr>
        <w:tc>
          <w:tcPr>
            <w:tcW w:w="0" w:type="auto"/>
            <w:vAlign w:val="center"/>
            <w:hideMark/>
          </w:tcPr>
          <w:p w:rsidR="00401964" w:rsidRPr="00401964" w:rsidRDefault="00401964" w:rsidP="00401964">
            <w:pPr>
              <w:spacing w:after="0" w:line="240" w:lineRule="auto"/>
              <w:rPr>
                <w:rFonts w:ascii="Times New Roman" w:eastAsia="Times New Roman" w:hAnsi="Times New Roman" w:cs="Times New Roman"/>
                <w:b/>
                <w:bCs/>
                <w:sz w:val="24"/>
                <w:szCs w:val="24"/>
              </w:rPr>
            </w:pPr>
            <w:hyperlink r:id="rId1072" w:tooltip="Yaws (web server)" w:history="1">
              <w:r w:rsidRPr="00401964">
                <w:rPr>
                  <w:rFonts w:ascii="Times New Roman" w:eastAsia="Times New Roman" w:hAnsi="Times New Roman" w:cs="Times New Roman"/>
                  <w:b/>
                  <w:bCs/>
                  <w:color w:val="0000FF"/>
                  <w:sz w:val="24"/>
                  <w:szCs w:val="24"/>
                  <w:u w:val="single"/>
                </w:rPr>
                <w:t>Yaws</w:t>
              </w:r>
            </w:hyperlink>
          </w:p>
        </w:tc>
        <w:tc>
          <w:tcPr>
            <w:tcW w:w="0" w:type="auto"/>
            <w:shd w:val="clear" w:color="auto" w:fill="99FF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Yes</w:t>
            </w:r>
          </w:p>
        </w:tc>
        <w:tc>
          <w:tcPr>
            <w:tcW w:w="0" w:type="auto"/>
            <w:shd w:val="clear" w:color="auto" w:fill="ECECEC"/>
            <w:vAlign w:val="center"/>
            <w:hideMark/>
          </w:tcPr>
          <w:p w:rsidR="00401964" w:rsidRPr="00401964" w:rsidRDefault="00401964" w:rsidP="00401964">
            <w:pPr>
              <w:spacing w:after="0" w:line="240" w:lineRule="auto"/>
              <w:jc w:val="center"/>
              <w:rPr>
                <w:rFonts w:ascii="Times New Roman" w:eastAsia="Times New Roman" w:hAnsi="Times New Roman" w:cs="Times New Roman"/>
                <w:color w:val="2C2C2C"/>
                <w:sz w:val="20"/>
                <w:szCs w:val="20"/>
              </w:rPr>
            </w:pPr>
            <w:r w:rsidRPr="00401964">
              <w:rPr>
                <w:rFonts w:ascii="Times New Roman" w:eastAsia="Times New Roman" w:hAnsi="Times New Roman" w:cs="Times New Roman"/>
                <w:color w:val="2C2C2C"/>
                <w:sz w:val="20"/>
                <w:szCs w:val="20"/>
              </w:rPr>
              <w:t>Unknown</w:t>
            </w:r>
          </w:p>
        </w:tc>
        <w:tc>
          <w:tcPr>
            <w:tcW w:w="0" w:type="auto"/>
            <w:shd w:val="clear" w:color="auto" w:fill="99FF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Yes</w:t>
            </w:r>
          </w:p>
        </w:tc>
        <w:tc>
          <w:tcPr>
            <w:tcW w:w="0" w:type="auto"/>
            <w:shd w:val="clear" w:color="auto" w:fill="99FF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Yes</w:t>
            </w:r>
          </w:p>
        </w:tc>
        <w:tc>
          <w:tcPr>
            <w:tcW w:w="0" w:type="auto"/>
            <w:shd w:val="clear" w:color="auto" w:fill="99FF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Yes</w:t>
            </w:r>
          </w:p>
        </w:tc>
        <w:tc>
          <w:tcPr>
            <w:tcW w:w="0" w:type="auto"/>
            <w:shd w:val="clear" w:color="auto" w:fill="99FF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Yes</w:t>
            </w:r>
          </w:p>
        </w:tc>
        <w:tc>
          <w:tcPr>
            <w:tcW w:w="0" w:type="auto"/>
            <w:shd w:val="clear" w:color="auto" w:fill="ECECEC"/>
            <w:vAlign w:val="center"/>
            <w:hideMark/>
          </w:tcPr>
          <w:p w:rsidR="00401964" w:rsidRPr="00401964" w:rsidRDefault="00401964" w:rsidP="00401964">
            <w:pPr>
              <w:spacing w:after="0" w:line="240" w:lineRule="auto"/>
              <w:jc w:val="center"/>
              <w:rPr>
                <w:rFonts w:ascii="Times New Roman" w:eastAsia="Times New Roman" w:hAnsi="Times New Roman" w:cs="Times New Roman"/>
                <w:color w:val="2C2C2C"/>
                <w:sz w:val="20"/>
                <w:szCs w:val="20"/>
              </w:rPr>
            </w:pPr>
            <w:r w:rsidRPr="00401964">
              <w:rPr>
                <w:rFonts w:ascii="Times New Roman" w:eastAsia="Times New Roman" w:hAnsi="Times New Roman" w:cs="Times New Roman"/>
                <w:color w:val="2C2C2C"/>
                <w:sz w:val="20"/>
                <w:szCs w:val="20"/>
              </w:rPr>
              <w:t>Unknown</w:t>
            </w:r>
          </w:p>
        </w:tc>
        <w:tc>
          <w:tcPr>
            <w:tcW w:w="0" w:type="auto"/>
            <w:shd w:val="clear" w:color="auto" w:fill="FF99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No</w:t>
            </w:r>
          </w:p>
        </w:tc>
        <w:tc>
          <w:tcPr>
            <w:tcW w:w="0" w:type="auto"/>
            <w:shd w:val="clear" w:color="auto" w:fill="FF99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No</w:t>
            </w:r>
          </w:p>
        </w:tc>
        <w:tc>
          <w:tcPr>
            <w:tcW w:w="0" w:type="auto"/>
            <w:shd w:val="clear" w:color="auto" w:fill="99FF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Yes</w:t>
            </w:r>
          </w:p>
        </w:tc>
        <w:tc>
          <w:tcPr>
            <w:tcW w:w="0" w:type="auto"/>
            <w:shd w:val="clear" w:color="auto" w:fill="FF99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No</w:t>
            </w:r>
          </w:p>
        </w:tc>
        <w:tc>
          <w:tcPr>
            <w:tcW w:w="0" w:type="auto"/>
            <w:shd w:val="clear" w:color="auto" w:fill="ECECEC"/>
            <w:vAlign w:val="center"/>
            <w:hideMark/>
          </w:tcPr>
          <w:p w:rsidR="00401964" w:rsidRPr="00401964" w:rsidRDefault="00401964" w:rsidP="00401964">
            <w:pPr>
              <w:spacing w:after="0" w:line="240" w:lineRule="auto"/>
              <w:jc w:val="center"/>
              <w:rPr>
                <w:rFonts w:ascii="Times New Roman" w:eastAsia="Times New Roman" w:hAnsi="Times New Roman" w:cs="Times New Roman"/>
                <w:color w:val="2C2C2C"/>
                <w:sz w:val="20"/>
                <w:szCs w:val="20"/>
              </w:rPr>
            </w:pPr>
            <w:r w:rsidRPr="00401964">
              <w:rPr>
                <w:rFonts w:ascii="Times New Roman" w:eastAsia="Times New Roman" w:hAnsi="Times New Roman" w:cs="Times New Roman"/>
                <w:color w:val="2C2C2C"/>
                <w:sz w:val="20"/>
                <w:szCs w:val="20"/>
              </w:rPr>
              <w:t>Unknown</w:t>
            </w:r>
          </w:p>
        </w:tc>
        <w:tc>
          <w:tcPr>
            <w:tcW w:w="0" w:type="auto"/>
            <w:vAlign w:val="center"/>
            <w:hideMark/>
          </w:tcPr>
          <w:p w:rsidR="00401964" w:rsidRPr="00401964" w:rsidRDefault="00401964" w:rsidP="00401964">
            <w:pPr>
              <w:spacing w:after="0" w:line="240" w:lineRule="auto"/>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user</w:t>
            </w:r>
          </w:p>
        </w:tc>
        <w:tc>
          <w:tcPr>
            <w:tcW w:w="0" w:type="auto"/>
            <w:shd w:val="clear" w:color="auto" w:fill="ECECEC"/>
            <w:vAlign w:val="center"/>
            <w:hideMark/>
          </w:tcPr>
          <w:p w:rsidR="00401964" w:rsidRPr="00401964" w:rsidRDefault="00401964" w:rsidP="00401964">
            <w:pPr>
              <w:spacing w:after="0" w:line="240" w:lineRule="auto"/>
              <w:jc w:val="center"/>
              <w:rPr>
                <w:rFonts w:ascii="Times New Roman" w:eastAsia="Times New Roman" w:hAnsi="Times New Roman" w:cs="Times New Roman"/>
                <w:color w:val="2C2C2C"/>
                <w:sz w:val="20"/>
                <w:szCs w:val="20"/>
              </w:rPr>
            </w:pPr>
            <w:r w:rsidRPr="00401964">
              <w:rPr>
                <w:rFonts w:ascii="Times New Roman" w:eastAsia="Times New Roman" w:hAnsi="Times New Roman" w:cs="Times New Roman"/>
                <w:color w:val="2C2C2C"/>
                <w:sz w:val="20"/>
                <w:szCs w:val="20"/>
              </w:rPr>
              <w:t>Unknown</w:t>
            </w:r>
          </w:p>
        </w:tc>
        <w:tc>
          <w:tcPr>
            <w:tcW w:w="0" w:type="auto"/>
            <w:shd w:val="clear" w:color="auto" w:fill="99FF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Yes</w:t>
            </w:r>
          </w:p>
        </w:tc>
        <w:tc>
          <w:tcPr>
            <w:tcW w:w="0" w:type="auto"/>
            <w:shd w:val="clear" w:color="auto" w:fill="ECECEC"/>
            <w:vAlign w:val="center"/>
            <w:hideMark/>
          </w:tcPr>
          <w:p w:rsidR="00401964" w:rsidRPr="00401964" w:rsidRDefault="00401964" w:rsidP="00401964">
            <w:pPr>
              <w:spacing w:after="0" w:line="240" w:lineRule="auto"/>
              <w:jc w:val="center"/>
              <w:rPr>
                <w:rFonts w:ascii="Times New Roman" w:eastAsia="Times New Roman" w:hAnsi="Times New Roman" w:cs="Times New Roman"/>
                <w:color w:val="2C2C2C"/>
                <w:sz w:val="20"/>
                <w:szCs w:val="20"/>
              </w:rPr>
            </w:pPr>
            <w:r w:rsidRPr="00401964">
              <w:rPr>
                <w:rFonts w:ascii="Times New Roman" w:eastAsia="Times New Roman" w:hAnsi="Times New Roman" w:cs="Times New Roman"/>
                <w:color w:val="2C2C2C"/>
                <w:sz w:val="20"/>
                <w:szCs w:val="20"/>
              </w:rPr>
              <w:t>Unknown</w:t>
            </w:r>
          </w:p>
        </w:tc>
      </w:tr>
      <w:tr w:rsidR="00401964" w:rsidRPr="00401964" w:rsidTr="00401964">
        <w:trPr>
          <w:tblCellSpacing w:w="15" w:type="dxa"/>
        </w:trPr>
        <w:tc>
          <w:tcPr>
            <w:tcW w:w="0" w:type="auto"/>
            <w:vAlign w:val="center"/>
            <w:hideMark/>
          </w:tcPr>
          <w:p w:rsidR="00401964" w:rsidRPr="00401964" w:rsidRDefault="00401964" w:rsidP="00401964">
            <w:pPr>
              <w:spacing w:after="0" w:line="240" w:lineRule="auto"/>
              <w:rPr>
                <w:rFonts w:ascii="Times New Roman" w:eastAsia="Times New Roman" w:hAnsi="Times New Roman" w:cs="Times New Roman"/>
                <w:b/>
                <w:bCs/>
                <w:sz w:val="24"/>
                <w:szCs w:val="24"/>
              </w:rPr>
            </w:pPr>
            <w:hyperlink r:id="rId1073" w:tooltip="Zeus Web Server" w:history="1">
              <w:r w:rsidRPr="00401964">
                <w:rPr>
                  <w:rFonts w:ascii="Times New Roman" w:eastAsia="Times New Roman" w:hAnsi="Times New Roman" w:cs="Times New Roman"/>
                  <w:b/>
                  <w:bCs/>
                  <w:color w:val="0000FF"/>
                  <w:sz w:val="24"/>
                  <w:szCs w:val="24"/>
                  <w:u w:val="single"/>
                </w:rPr>
                <w:t>Zeus Web Server</w:t>
              </w:r>
            </w:hyperlink>
          </w:p>
        </w:tc>
        <w:tc>
          <w:tcPr>
            <w:tcW w:w="0" w:type="auto"/>
            <w:shd w:val="clear" w:color="auto" w:fill="99FF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Yes</w:t>
            </w:r>
          </w:p>
        </w:tc>
        <w:tc>
          <w:tcPr>
            <w:tcW w:w="0" w:type="auto"/>
            <w:shd w:val="clear" w:color="auto" w:fill="99FF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Yes</w:t>
            </w:r>
          </w:p>
        </w:tc>
        <w:tc>
          <w:tcPr>
            <w:tcW w:w="0" w:type="auto"/>
            <w:shd w:val="clear" w:color="auto" w:fill="99FF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Yes</w:t>
            </w:r>
          </w:p>
        </w:tc>
        <w:tc>
          <w:tcPr>
            <w:tcW w:w="0" w:type="auto"/>
            <w:shd w:val="clear" w:color="auto" w:fill="99FF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Yes</w:t>
            </w:r>
          </w:p>
        </w:tc>
        <w:tc>
          <w:tcPr>
            <w:tcW w:w="0" w:type="auto"/>
            <w:shd w:val="clear" w:color="auto" w:fill="99FF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Yes</w:t>
            </w:r>
          </w:p>
        </w:tc>
        <w:tc>
          <w:tcPr>
            <w:tcW w:w="0" w:type="auto"/>
            <w:shd w:val="clear" w:color="auto" w:fill="99FF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Yes</w:t>
            </w:r>
          </w:p>
        </w:tc>
        <w:tc>
          <w:tcPr>
            <w:tcW w:w="0" w:type="auto"/>
            <w:shd w:val="clear" w:color="auto" w:fill="ECECEC"/>
            <w:vAlign w:val="center"/>
            <w:hideMark/>
          </w:tcPr>
          <w:p w:rsidR="00401964" w:rsidRPr="00401964" w:rsidRDefault="00401964" w:rsidP="00401964">
            <w:pPr>
              <w:spacing w:after="0" w:line="240" w:lineRule="auto"/>
              <w:jc w:val="center"/>
              <w:rPr>
                <w:rFonts w:ascii="Times New Roman" w:eastAsia="Times New Roman" w:hAnsi="Times New Roman" w:cs="Times New Roman"/>
                <w:color w:val="2C2C2C"/>
                <w:sz w:val="20"/>
                <w:szCs w:val="20"/>
              </w:rPr>
            </w:pPr>
            <w:r w:rsidRPr="00401964">
              <w:rPr>
                <w:rFonts w:ascii="Times New Roman" w:eastAsia="Times New Roman" w:hAnsi="Times New Roman" w:cs="Times New Roman"/>
                <w:color w:val="2C2C2C"/>
                <w:sz w:val="20"/>
                <w:szCs w:val="20"/>
              </w:rPr>
              <w:t>Unknown</w:t>
            </w:r>
          </w:p>
        </w:tc>
        <w:tc>
          <w:tcPr>
            <w:tcW w:w="0" w:type="auto"/>
            <w:shd w:val="clear" w:color="auto" w:fill="FF99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No</w:t>
            </w:r>
          </w:p>
        </w:tc>
        <w:tc>
          <w:tcPr>
            <w:tcW w:w="0" w:type="auto"/>
            <w:shd w:val="clear" w:color="auto" w:fill="FF99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No</w:t>
            </w:r>
            <w:hyperlink r:id="rId1074" w:anchor="cite_note-AJP-11" w:history="1">
              <w:r w:rsidRPr="00401964">
                <w:rPr>
                  <w:rFonts w:ascii="Times New Roman" w:eastAsia="Times New Roman" w:hAnsi="Times New Roman" w:cs="Times New Roman"/>
                  <w:color w:val="0000FF"/>
                  <w:sz w:val="24"/>
                  <w:szCs w:val="24"/>
                  <w:u w:val="single"/>
                  <w:vertAlign w:val="superscript"/>
                </w:rPr>
                <w:t>[g]</w:t>
              </w:r>
            </w:hyperlink>
          </w:p>
        </w:tc>
        <w:tc>
          <w:tcPr>
            <w:tcW w:w="0" w:type="auto"/>
            <w:shd w:val="clear" w:color="auto" w:fill="99FF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Yes</w:t>
            </w:r>
          </w:p>
        </w:tc>
        <w:tc>
          <w:tcPr>
            <w:tcW w:w="0" w:type="auto"/>
            <w:shd w:val="clear" w:color="auto" w:fill="99FF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Yes</w:t>
            </w:r>
          </w:p>
        </w:tc>
        <w:tc>
          <w:tcPr>
            <w:tcW w:w="0" w:type="auto"/>
            <w:shd w:val="clear" w:color="auto" w:fill="ECECEC"/>
            <w:vAlign w:val="center"/>
            <w:hideMark/>
          </w:tcPr>
          <w:p w:rsidR="00401964" w:rsidRPr="00401964" w:rsidRDefault="00401964" w:rsidP="00401964">
            <w:pPr>
              <w:spacing w:after="0" w:line="240" w:lineRule="auto"/>
              <w:jc w:val="center"/>
              <w:rPr>
                <w:rFonts w:ascii="Times New Roman" w:eastAsia="Times New Roman" w:hAnsi="Times New Roman" w:cs="Times New Roman"/>
                <w:color w:val="2C2C2C"/>
                <w:sz w:val="20"/>
                <w:szCs w:val="20"/>
              </w:rPr>
            </w:pPr>
            <w:r w:rsidRPr="00401964">
              <w:rPr>
                <w:rFonts w:ascii="Times New Roman" w:eastAsia="Times New Roman" w:hAnsi="Times New Roman" w:cs="Times New Roman"/>
                <w:color w:val="2C2C2C"/>
                <w:sz w:val="20"/>
                <w:szCs w:val="20"/>
              </w:rPr>
              <w:t>Unknown</w:t>
            </w:r>
          </w:p>
        </w:tc>
        <w:tc>
          <w:tcPr>
            <w:tcW w:w="0" w:type="auto"/>
            <w:vAlign w:val="center"/>
            <w:hideMark/>
          </w:tcPr>
          <w:p w:rsidR="00401964" w:rsidRPr="00401964" w:rsidRDefault="00401964" w:rsidP="00401964">
            <w:pPr>
              <w:spacing w:after="0" w:line="240" w:lineRule="auto"/>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user</w:t>
            </w:r>
          </w:p>
        </w:tc>
        <w:tc>
          <w:tcPr>
            <w:tcW w:w="0" w:type="auto"/>
            <w:shd w:val="clear" w:color="auto" w:fill="99FF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Yes</w:t>
            </w:r>
          </w:p>
        </w:tc>
        <w:tc>
          <w:tcPr>
            <w:tcW w:w="0" w:type="auto"/>
            <w:shd w:val="clear" w:color="auto" w:fill="FF99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No</w:t>
            </w:r>
          </w:p>
        </w:tc>
        <w:tc>
          <w:tcPr>
            <w:tcW w:w="0" w:type="auto"/>
            <w:shd w:val="clear" w:color="auto" w:fill="ECECEC"/>
            <w:vAlign w:val="center"/>
            <w:hideMark/>
          </w:tcPr>
          <w:p w:rsidR="00401964" w:rsidRPr="00401964" w:rsidRDefault="00401964" w:rsidP="00401964">
            <w:pPr>
              <w:spacing w:after="0" w:line="240" w:lineRule="auto"/>
              <w:jc w:val="center"/>
              <w:rPr>
                <w:rFonts w:ascii="Times New Roman" w:eastAsia="Times New Roman" w:hAnsi="Times New Roman" w:cs="Times New Roman"/>
                <w:color w:val="2C2C2C"/>
                <w:sz w:val="20"/>
                <w:szCs w:val="20"/>
              </w:rPr>
            </w:pPr>
            <w:r w:rsidRPr="00401964">
              <w:rPr>
                <w:rFonts w:ascii="Times New Roman" w:eastAsia="Times New Roman" w:hAnsi="Times New Roman" w:cs="Times New Roman"/>
                <w:color w:val="2C2C2C"/>
                <w:sz w:val="20"/>
                <w:szCs w:val="20"/>
              </w:rPr>
              <w:t>Unknown</w:t>
            </w:r>
          </w:p>
        </w:tc>
      </w:tr>
    </w:tbl>
    <w:p w:rsidR="00401964" w:rsidRPr="00401964" w:rsidRDefault="00401964" w:rsidP="00AB2312">
      <w:pPr>
        <w:numPr>
          <w:ilvl w:val="1"/>
          <w:numId w:val="60"/>
        </w:numPr>
        <w:spacing w:before="100" w:beforeAutospacing="1" w:after="100" w:afterAutospacing="1" w:line="240" w:lineRule="auto"/>
        <w:ind w:left="720"/>
        <w:rPr>
          <w:rFonts w:ascii="Times New Roman" w:eastAsia="Times New Roman" w:hAnsi="Times New Roman" w:cs="Times New Roman"/>
          <w:sz w:val="24"/>
          <w:szCs w:val="24"/>
        </w:rPr>
      </w:pPr>
    </w:p>
    <w:p w:rsidR="00401964" w:rsidRPr="00401964" w:rsidRDefault="00401964" w:rsidP="00401964">
      <w:pPr>
        <w:spacing w:after="0" w:line="240" w:lineRule="auto"/>
        <w:rPr>
          <w:rFonts w:ascii="Times New Roman" w:eastAsia="Times New Roman" w:hAnsi="Times New Roman" w:cs="Times New Roman"/>
          <w:sz w:val="24"/>
          <w:szCs w:val="24"/>
        </w:rPr>
      </w:pPr>
      <w:proofErr w:type="gramStart"/>
      <w:r w:rsidRPr="00401964">
        <w:rPr>
          <w:rFonts w:ascii="Times New Roman" w:eastAsia="Times New Roman" w:hAnsi="Symbol" w:cs="Times New Roman"/>
          <w:sz w:val="24"/>
          <w:szCs w:val="24"/>
        </w:rPr>
        <w:lastRenderedPageBreak/>
        <w:t></w:t>
      </w:r>
      <w:r w:rsidRPr="00401964">
        <w:rPr>
          <w:rFonts w:ascii="Times New Roman" w:eastAsia="Times New Roman" w:hAnsi="Times New Roman" w:cs="Times New Roman"/>
          <w:sz w:val="24"/>
          <w:szCs w:val="24"/>
        </w:rPr>
        <w:t xml:space="preserve">  The</w:t>
      </w:r>
      <w:proofErr w:type="gramEnd"/>
      <w:r w:rsidRPr="00401964">
        <w:rPr>
          <w:rFonts w:ascii="Times New Roman" w:eastAsia="Times New Roman" w:hAnsi="Times New Roman" w:cs="Times New Roman"/>
          <w:sz w:val="24"/>
          <w:szCs w:val="24"/>
        </w:rPr>
        <w:t xml:space="preserve"> "dynamic content" columns indicate whether the server </w:t>
      </w:r>
      <w:r w:rsidRPr="00401964">
        <w:rPr>
          <w:rFonts w:ascii="Times New Roman" w:eastAsia="Times New Roman" w:hAnsi="Times New Roman" w:cs="Times New Roman"/>
          <w:i/>
          <w:iCs/>
          <w:sz w:val="24"/>
          <w:szCs w:val="24"/>
        </w:rPr>
        <w:t>itself</w:t>
      </w:r>
      <w:r w:rsidRPr="00401964">
        <w:rPr>
          <w:rFonts w:ascii="Times New Roman" w:eastAsia="Times New Roman" w:hAnsi="Times New Roman" w:cs="Times New Roman"/>
          <w:sz w:val="24"/>
          <w:szCs w:val="24"/>
        </w:rPr>
        <w:t xml:space="preserve"> implements the given feature. Other features may be available by delegation (e.g. Apache HTTP Server can delegate to Apache Tomcat for Servlet support). </w:t>
      </w:r>
    </w:p>
    <w:p w:rsidR="00401964" w:rsidRPr="00401964" w:rsidRDefault="00401964" w:rsidP="00401964">
      <w:pPr>
        <w:spacing w:after="0" w:line="240" w:lineRule="auto"/>
        <w:rPr>
          <w:rFonts w:ascii="Times New Roman" w:eastAsia="Times New Roman" w:hAnsi="Times New Roman" w:cs="Times New Roman"/>
          <w:sz w:val="24"/>
          <w:szCs w:val="24"/>
        </w:rPr>
      </w:pPr>
      <w:proofErr w:type="gramStart"/>
      <w:r w:rsidRPr="00401964">
        <w:rPr>
          <w:rFonts w:ascii="Times New Roman" w:eastAsia="Times New Roman" w:hAnsi="Symbol" w:cs="Times New Roman"/>
          <w:sz w:val="24"/>
          <w:szCs w:val="24"/>
        </w:rPr>
        <w:t></w:t>
      </w:r>
      <w:r w:rsidRPr="00401964">
        <w:rPr>
          <w:rFonts w:ascii="Times New Roman" w:eastAsia="Times New Roman" w:hAnsi="Times New Roman" w:cs="Times New Roman"/>
          <w:sz w:val="24"/>
          <w:szCs w:val="24"/>
        </w:rPr>
        <w:t xml:space="preserve">  </w:t>
      </w:r>
      <w:r w:rsidRPr="00401964">
        <w:rPr>
          <w:rFonts w:ascii="Times New Roman" w:eastAsia="Times New Roman" w:hAnsi="Symbol" w:cs="Times New Roman"/>
          <w:sz w:val="24"/>
          <w:szCs w:val="24"/>
        </w:rPr>
        <w:t></w:t>
      </w:r>
      <w:proofErr w:type="gramEnd"/>
      <w:r w:rsidRPr="00401964">
        <w:rPr>
          <w:rFonts w:ascii="Times New Roman" w:eastAsia="Times New Roman" w:hAnsi="Times New Roman" w:cs="Times New Roman"/>
          <w:sz w:val="24"/>
          <w:szCs w:val="24"/>
        </w:rPr>
        <w:t xml:space="preserve">  support for using </w:t>
      </w:r>
      <w:hyperlink r:id="rId1075" w:tooltip="RSA BSAFE" w:history="1">
        <w:r w:rsidRPr="00401964">
          <w:rPr>
            <w:rFonts w:ascii="Times New Roman" w:eastAsia="Times New Roman" w:hAnsi="Times New Roman" w:cs="Times New Roman"/>
            <w:color w:val="0000FF"/>
            <w:sz w:val="24"/>
            <w:szCs w:val="24"/>
            <w:u w:val="single"/>
          </w:rPr>
          <w:t>RSA BSAFE</w:t>
        </w:r>
      </w:hyperlink>
      <w:r w:rsidRPr="00401964">
        <w:rPr>
          <w:rFonts w:ascii="Times New Roman" w:eastAsia="Times New Roman" w:hAnsi="Times New Roman" w:cs="Times New Roman"/>
          <w:sz w:val="24"/>
          <w:szCs w:val="24"/>
        </w:rPr>
        <w:t xml:space="preserve"> </w:t>
      </w:r>
    </w:p>
    <w:p w:rsidR="00401964" w:rsidRPr="00401964" w:rsidRDefault="00401964" w:rsidP="00401964">
      <w:pPr>
        <w:spacing w:after="0" w:line="240" w:lineRule="auto"/>
        <w:rPr>
          <w:rFonts w:ascii="Times New Roman" w:eastAsia="Times New Roman" w:hAnsi="Times New Roman" w:cs="Times New Roman"/>
          <w:sz w:val="24"/>
          <w:szCs w:val="24"/>
        </w:rPr>
      </w:pPr>
      <w:proofErr w:type="gramStart"/>
      <w:r w:rsidRPr="00401964">
        <w:rPr>
          <w:rFonts w:ascii="Times New Roman" w:eastAsia="Times New Roman" w:hAnsi="Symbol" w:cs="Times New Roman"/>
          <w:sz w:val="24"/>
          <w:szCs w:val="24"/>
        </w:rPr>
        <w:t></w:t>
      </w:r>
      <w:r w:rsidRPr="00401964">
        <w:rPr>
          <w:rFonts w:ascii="Times New Roman" w:eastAsia="Times New Roman" w:hAnsi="Times New Roman" w:cs="Times New Roman"/>
          <w:sz w:val="24"/>
          <w:szCs w:val="24"/>
        </w:rPr>
        <w:t xml:space="preserve">  </w:t>
      </w:r>
      <w:r w:rsidRPr="00401964">
        <w:rPr>
          <w:rFonts w:ascii="Times New Roman" w:eastAsia="Times New Roman" w:hAnsi="Symbol" w:cs="Times New Roman"/>
          <w:sz w:val="24"/>
          <w:szCs w:val="24"/>
        </w:rPr>
        <w:t></w:t>
      </w:r>
      <w:proofErr w:type="gramEnd"/>
      <w:r w:rsidRPr="00401964">
        <w:rPr>
          <w:rFonts w:ascii="Times New Roman" w:eastAsia="Times New Roman" w:hAnsi="Times New Roman" w:cs="Times New Roman"/>
          <w:sz w:val="24"/>
          <w:szCs w:val="24"/>
        </w:rPr>
        <w:t xml:space="preserve">  support for using </w:t>
      </w:r>
      <w:hyperlink r:id="rId1076" w:tooltip="OpenSSL" w:history="1">
        <w:r w:rsidRPr="00401964">
          <w:rPr>
            <w:rFonts w:ascii="Times New Roman" w:eastAsia="Times New Roman" w:hAnsi="Times New Roman" w:cs="Times New Roman"/>
            <w:color w:val="0000FF"/>
            <w:sz w:val="24"/>
            <w:szCs w:val="24"/>
            <w:u w:val="single"/>
          </w:rPr>
          <w:t>openSSL</w:t>
        </w:r>
      </w:hyperlink>
      <w:r w:rsidRPr="00401964">
        <w:rPr>
          <w:rFonts w:ascii="Times New Roman" w:eastAsia="Times New Roman" w:hAnsi="Times New Roman" w:cs="Times New Roman"/>
          <w:sz w:val="24"/>
          <w:szCs w:val="24"/>
        </w:rPr>
        <w:t xml:space="preserve"> </w:t>
      </w:r>
    </w:p>
    <w:p w:rsidR="00401964" w:rsidRPr="00401964" w:rsidRDefault="00401964" w:rsidP="00401964">
      <w:pPr>
        <w:spacing w:after="0" w:line="240" w:lineRule="auto"/>
        <w:rPr>
          <w:rFonts w:ascii="Times New Roman" w:eastAsia="Times New Roman" w:hAnsi="Times New Roman" w:cs="Times New Roman"/>
          <w:sz w:val="24"/>
          <w:szCs w:val="24"/>
        </w:rPr>
      </w:pPr>
      <w:proofErr w:type="gramStart"/>
      <w:r w:rsidRPr="00401964">
        <w:rPr>
          <w:rFonts w:ascii="Times New Roman" w:eastAsia="Times New Roman" w:hAnsi="Symbol" w:cs="Times New Roman"/>
          <w:sz w:val="24"/>
          <w:szCs w:val="24"/>
        </w:rPr>
        <w:t></w:t>
      </w:r>
      <w:r w:rsidRPr="00401964">
        <w:rPr>
          <w:rFonts w:ascii="Times New Roman" w:eastAsia="Times New Roman" w:hAnsi="Times New Roman" w:cs="Times New Roman"/>
          <w:sz w:val="24"/>
          <w:szCs w:val="24"/>
        </w:rPr>
        <w:t xml:space="preserve">  </w:t>
      </w:r>
      <w:r w:rsidRPr="00401964">
        <w:rPr>
          <w:rFonts w:ascii="Times New Roman" w:eastAsia="Times New Roman" w:hAnsi="Symbol" w:cs="Times New Roman"/>
          <w:sz w:val="24"/>
          <w:szCs w:val="24"/>
        </w:rPr>
        <w:t></w:t>
      </w:r>
      <w:proofErr w:type="gramEnd"/>
      <w:r w:rsidRPr="00401964">
        <w:rPr>
          <w:rFonts w:ascii="Times New Roman" w:eastAsia="Times New Roman" w:hAnsi="Times New Roman" w:cs="Times New Roman"/>
          <w:sz w:val="24"/>
          <w:szCs w:val="24"/>
        </w:rPr>
        <w:t xml:space="preserve">  support for using </w:t>
      </w:r>
      <w:hyperlink r:id="rId1077" w:tooltip="Network Security Services" w:history="1">
        <w:r w:rsidRPr="00401964">
          <w:rPr>
            <w:rFonts w:ascii="Times New Roman" w:eastAsia="Times New Roman" w:hAnsi="Times New Roman" w:cs="Times New Roman"/>
            <w:color w:val="0000FF"/>
            <w:sz w:val="24"/>
            <w:szCs w:val="24"/>
            <w:u w:val="single"/>
          </w:rPr>
          <w:t>Network Security Services</w:t>
        </w:r>
      </w:hyperlink>
      <w:r w:rsidRPr="00401964">
        <w:rPr>
          <w:rFonts w:ascii="Times New Roman" w:eastAsia="Times New Roman" w:hAnsi="Times New Roman" w:cs="Times New Roman"/>
          <w:sz w:val="24"/>
          <w:szCs w:val="24"/>
        </w:rPr>
        <w:t xml:space="preserve"> </w:t>
      </w:r>
    </w:p>
    <w:p w:rsidR="00401964" w:rsidRPr="00401964" w:rsidRDefault="00401964" w:rsidP="00401964">
      <w:pPr>
        <w:spacing w:after="0" w:line="240" w:lineRule="auto"/>
        <w:rPr>
          <w:rFonts w:ascii="Times New Roman" w:eastAsia="Times New Roman" w:hAnsi="Times New Roman" w:cs="Times New Roman"/>
          <w:sz w:val="24"/>
          <w:szCs w:val="24"/>
        </w:rPr>
      </w:pPr>
      <w:proofErr w:type="gramStart"/>
      <w:r w:rsidRPr="00401964">
        <w:rPr>
          <w:rFonts w:ascii="Times New Roman" w:eastAsia="Times New Roman" w:hAnsi="Symbol" w:cs="Times New Roman"/>
          <w:sz w:val="24"/>
          <w:szCs w:val="24"/>
        </w:rPr>
        <w:t></w:t>
      </w:r>
      <w:r w:rsidRPr="00401964">
        <w:rPr>
          <w:rFonts w:ascii="Times New Roman" w:eastAsia="Times New Roman" w:hAnsi="Times New Roman" w:cs="Times New Roman"/>
          <w:sz w:val="24"/>
          <w:szCs w:val="24"/>
        </w:rPr>
        <w:t xml:space="preserve">  </w:t>
      </w:r>
      <w:r w:rsidRPr="00401964">
        <w:rPr>
          <w:rFonts w:ascii="Times New Roman" w:eastAsia="Times New Roman" w:hAnsi="Symbol" w:cs="Times New Roman"/>
          <w:sz w:val="24"/>
          <w:szCs w:val="24"/>
        </w:rPr>
        <w:t></w:t>
      </w:r>
      <w:proofErr w:type="gramEnd"/>
      <w:r w:rsidRPr="00401964">
        <w:rPr>
          <w:rFonts w:ascii="Times New Roman" w:eastAsia="Times New Roman" w:hAnsi="Times New Roman" w:cs="Times New Roman"/>
          <w:sz w:val="24"/>
          <w:szCs w:val="24"/>
        </w:rPr>
        <w:t xml:space="preserve">  via modules </w:t>
      </w:r>
    </w:p>
    <w:p w:rsidR="00401964" w:rsidRPr="00401964" w:rsidRDefault="00401964" w:rsidP="00401964">
      <w:pPr>
        <w:spacing w:after="0" w:line="240" w:lineRule="auto"/>
        <w:rPr>
          <w:rFonts w:ascii="Times New Roman" w:eastAsia="Times New Roman" w:hAnsi="Times New Roman" w:cs="Times New Roman"/>
          <w:sz w:val="24"/>
          <w:szCs w:val="24"/>
        </w:rPr>
      </w:pPr>
      <w:proofErr w:type="gramStart"/>
      <w:r w:rsidRPr="00401964">
        <w:rPr>
          <w:rFonts w:ascii="Times New Roman" w:eastAsia="Times New Roman" w:hAnsi="Symbol" w:cs="Times New Roman"/>
          <w:sz w:val="24"/>
          <w:szCs w:val="24"/>
        </w:rPr>
        <w:t></w:t>
      </w:r>
      <w:r w:rsidRPr="00401964">
        <w:rPr>
          <w:rFonts w:ascii="Times New Roman" w:eastAsia="Times New Roman" w:hAnsi="Times New Roman" w:cs="Times New Roman"/>
          <w:sz w:val="24"/>
          <w:szCs w:val="24"/>
        </w:rPr>
        <w:t xml:space="preserve">  </w:t>
      </w:r>
      <w:r w:rsidRPr="00401964">
        <w:rPr>
          <w:rFonts w:ascii="Times New Roman" w:eastAsia="Times New Roman" w:hAnsi="Symbol" w:cs="Times New Roman"/>
          <w:sz w:val="24"/>
          <w:szCs w:val="24"/>
        </w:rPr>
        <w:t></w:t>
      </w:r>
      <w:proofErr w:type="gramEnd"/>
      <w:r w:rsidRPr="00401964">
        <w:rPr>
          <w:rFonts w:ascii="Times New Roman" w:eastAsia="Times New Roman" w:hAnsi="Times New Roman" w:cs="Times New Roman"/>
          <w:sz w:val="24"/>
          <w:szCs w:val="24"/>
        </w:rPr>
        <w:t xml:space="preserve">  support for using </w:t>
      </w:r>
      <w:hyperlink r:id="rId1078" w:tooltip="GnuTLS" w:history="1">
        <w:r w:rsidRPr="00401964">
          <w:rPr>
            <w:rFonts w:ascii="Times New Roman" w:eastAsia="Times New Roman" w:hAnsi="Times New Roman" w:cs="Times New Roman"/>
            <w:color w:val="0000FF"/>
            <w:sz w:val="24"/>
            <w:szCs w:val="24"/>
            <w:u w:val="single"/>
          </w:rPr>
          <w:t>GnuTLS</w:t>
        </w:r>
      </w:hyperlink>
      <w:r w:rsidRPr="00401964">
        <w:rPr>
          <w:rFonts w:ascii="Times New Roman" w:eastAsia="Times New Roman" w:hAnsi="Times New Roman" w:cs="Times New Roman"/>
          <w:sz w:val="24"/>
          <w:szCs w:val="24"/>
        </w:rPr>
        <w:t xml:space="preserve"> </w:t>
      </w:r>
    </w:p>
    <w:p w:rsidR="00401964" w:rsidRPr="00401964" w:rsidRDefault="00401964" w:rsidP="00401964">
      <w:pPr>
        <w:spacing w:after="0" w:line="240" w:lineRule="auto"/>
        <w:rPr>
          <w:rFonts w:ascii="Times New Roman" w:eastAsia="Times New Roman" w:hAnsi="Times New Roman" w:cs="Times New Roman"/>
          <w:sz w:val="24"/>
          <w:szCs w:val="24"/>
        </w:rPr>
      </w:pPr>
      <w:proofErr w:type="gramStart"/>
      <w:r w:rsidRPr="00401964">
        <w:rPr>
          <w:rFonts w:ascii="Times New Roman" w:eastAsia="Times New Roman" w:hAnsi="Symbol" w:cs="Times New Roman"/>
          <w:sz w:val="24"/>
          <w:szCs w:val="24"/>
        </w:rPr>
        <w:t></w:t>
      </w:r>
      <w:r w:rsidRPr="00401964">
        <w:rPr>
          <w:rFonts w:ascii="Times New Roman" w:eastAsia="Times New Roman" w:hAnsi="Times New Roman" w:cs="Times New Roman"/>
          <w:sz w:val="24"/>
          <w:szCs w:val="24"/>
        </w:rPr>
        <w:t xml:space="preserve">  </w:t>
      </w:r>
      <w:r w:rsidRPr="00401964">
        <w:rPr>
          <w:rFonts w:ascii="Times New Roman" w:eastAsia="Times New Roman" w:hAnsi="Symbol" w:cs="Times New Roman"/>
          <w:sz w:val="24"/>
          <w:szCs w:val="24"/>
        </w:rPr>
        <w:t></w:t>
      </w:r>
      <w:proofErr w:type="gramEnd"/>
      <w:r w:rsidRPr="00401964">
        <w:rPr>
          <w:rFonts w:ascii="Times New Roman" w:eastAsia="Times New Roman" w:hAnsi="Times New Roman" w:cs="Times New Roman"/>
          <w:sz w:val="24"/>
          <w:szCs w:val="24"/>
        </w:rPr>
        <w:t xml:space="preserve">  This server implements </w:t>
      </w:r>
      <w:hyperlink r:id="rId1079" w:tooltip="Apache JServ Protocol" w:history="1">
        <w:r w:rsidRPr="00401964">
          <w:rPr>
            <w:rFonts w:ascii="Times New Roman" w:eastAsia="Times New Roman" w:hAnsi="Times New Roman" w:cs="Times New Roman"/>
            <w:color w:val="0000FF"/>
            <w:sz w:val="24"/>
            <w:szCs w:val="24"/>
            <w:u w:val="single"/>
          </w:rPr>
          <w:t>AJP</w:t>
        </w:r>
      </w:hyperlink>
      <w:r w:rsidRPr="00401964">
        <w:rPr>
          <w:rFonts w:ascii="Times New Roman" w:eastAsia="Times New Roman" w:hAnsi="Times New Roman" w:cs="Times New Roman"/>
          <w:sz w:val="24"/>
          <w:szCs w:val="24"/>
        </w:rPr>
        <w:t xml:space="preserve">; compatible third-party Servlet containers can be integrated to provide seamless Servlet support. </w:t>
      </w:r>
    </w:p>
    <w:p w:rsidR="00401964" w:rsidRPr="00401964" w:rsidRDefault="00401964" w:rsidP="00401964">
      <w:pPr>
        <w:spacing w:after="0" w:line="240" w:lineRule="auto"/>
        <w:rPr>
          <w:rFonts w:ascii="Times New Roman" w:eastAsia="Times New Roman" w:hAnsi="Times New Roman" w:cs="Times New Roman"/>
          <w:sz w:val="24"/>
          <w:szCs w:val="24"/>
        </w:rPr>
      </w:pPr>
      <w:proofErr w:type="gramStart"/>
      <w:r w:rsidRPr="00401964">
        <w:rPr>
          <w:rFonts w:ascii="Times New Roman" w:eastAsia="Times New Roman" w:hAnsi="Symbol" w:cs="Times New Roman"/>
          <w:sz w:val="24"/>
          <w:szCs w:val="24"/>
        </w:rPr>
        <w:t></w:t>
      </w:r>
      <w:r w:rsidRPr="00401964">
        <w:rPr>
          <w:rFonts w:ascii="Times New Roman" w:eastAsia="Times New Roman" w:hAnsi="Times New Roman" w:cs="Times New Roman"/>
          <w:sz w:val="24"/>
          <w:szCs w:val="24"/>
        </w:rPr>
        <w:t xml:space="preserve">  </w:t>
      </w:r>
      <w:r w:rsidRPr="00401964">
        <w:rPr>
          <w:rFonts w:ascii="Times New Roman" w:eastAsia="Times New Roman" w:hAnsi="Symbol" w:cs="Times New Roman"/>
          <w:sz w:val="24"/>
          <w:szCs w:val="24"/>
        </w:rPr>
        <w:t></w:t>
      </w:r>
      <w:proofErr w:type="gramEnd"/>
      <w:r w:rsidRPr="00401964">
        <w:rPr>
          <w:rFonts w:ascii="Times New Roman" w:eastAsia="Times New Roman" w:hAnsi="Times New Roman" w:cs="Times New Roman"/>
          <w:sz w:val="24"/>
          <w:szCs w:val="24"/>
        </w:rPr>
        <w:t xml:space="preserve">  This server can use the mod_isapi module for this support. </w:t>
      </w:r>
    </w:p>
    <w:p w:rsidR="00401964" w:rsidRPr="00401964" w:rsidRDefault="00401964" w:rsidP="00401964">
      <w:pPr>
        <w:spacing w:after="0" w:line="240" w:lineRule="auto"/>
        <w:rPr>
          <w:rFonts w:ascii="Times New Roman" w:eastAsia="Times New Roman" w:hAnsi="Times New Roman" w:cs="Times New Roman"/>
          <w:sz w:val="24"/>
          <w:szCs w:val="24"/>
        </w:rPr>
      </w:pPr>
      <w:proofErr w:type="gramStart"/>
      <w:r w:rsidRPr="00401964">
        <w:rPr>
          <w:rFonts w:ascii="Times New Roman" w:eastAsia="Times New Roman" w:hAnsi="Symbol" w:cs="Times New Roman"/>
          <w:sz w:val="24"/>
          <w:szCs w:val="24"/>
        </w:rPr>
        <w:t></w:t>
      </w:r>
      <w:r w:rsidRPr="00401964">
        <w:rPr>
          <w:rFonts w:ascii="Times New Roman" w:eastAsia="Times New Roman" w:hAnsi="Times New Roman" w:cs="Times New Roman"/>
          <w:sz w:val="24"/>
          <w:szCs w:val="24"/>
        </w:rPr>
        <w:t xml:space="preserve">  </w:t>
      </w:r>
      <w:r w:rsidRPr="00401964">
        <w:rPr>
          <w:rFonts w:ascii="Times New Roman" w:eastAsia="Times New Roman" w:hAnsi="Symbol" w:cs="Times New Roman"/>
          <w:sz w:val="24"/>
          <w:szCs w:val="24"/>
        </w:rPr>
        <w:t></w:t>
      </w:r>
      <w:proofErr w:type="gramEnd"/>
      <w:r w:rsidRPr="00401964">
        <w:rPr>
          <w:rFonts w:ascii="Times New Roman" w:eastAsia="Times New Roman" w:hAnsi="Times New Roman" w:cs="Times New Roman"/>
          <w:sz w:val="24"/>
          <w:szCs w:val="24"/>
        </w:rPr>
        <w:t xml:space="preserve">  via </w:t>
      </w:r>
      <w:hyperlink r:id="rId1080" w:tooltip="Apache Geronimo" w:history="1">
        <w:r w:rsidRPr="00401964">
          <w:rPr>
            <w:rFonts w:ascii="Times New Roman" w:eastAsia="Times New Roman" w:hAnsi="Times New Roman" w:cs="Times New Roman"/>
            <w:color w:val="0000FF"/>
            <w:sz w:val="24"/>
            <w:szCs w:val="24"/>
            <w:u w:val="single"/>
          </w:rPr>
          <w:t>Geronimo</w:t>
        </w:r>
      </w:hyperlink>
      <w:r w:rsidRPr="00401964">
        <w:rPr>
          <w:rFonts w:ascii="Times New Roman" w:eastAsia="Times New Roman" w:hAnsi="Times New Roman" w:cs="Times New Roman"/>
          <w:sz w:val="24"/>
          <w:szCs w:val="24"/>
        </w:rPr>
        <w:t xml:space="preserve"> </w:t>
      </w:r>
    </w:p>
    <w:p w:rsidR="00401964" w:rsidRPr="00401964" w:rsidRDefault="00401964" w:rsidP="00401964">
      <w:pPr>
        <w:spacing w:after="0" w:line="240" w:lineRule="auto"/>
        <w:rPr>
          <w:rFonts w:ascii="Times New Roman" w:eastAsia="Times New Roman" w:hAnsi="Times New Roman" w:cs="Times New Roman"/>
          <w:sz w:val="24"/>
          <w:szCs w:val="24"/>
        </w:rPr>
      </w:pPr>
      <w:proofErr w:type="gramStart"/>
      <w:r w:rsidRPr="00401964">
        <w:rPr>
          <w:rFonts w:ascii="Times New Roman" w:eastAsia="Times New Roman" w:hAnsi="Symbol" w:cs="Times New Roman"/>
          <w:sz w:val="24"/>
          <w:szCs w:val="24"/>
        </w:rPr>
        <w:t></w:t>
      </w:r>
      <w:r w:rsidRPr="00401964">
        <w:rPr>
          <w:rFonts w:ascii="Times New Roman" w:eastAsia="Times New Roman" w:hAnsi="Times New Roman" w:cs="Times New Roman"/>
          <w:sz w:val="24"/>
          <w:szCs w:val="24"/>
        </w:rPr>
        <w:t xml:space="preserve">  </w:t>
      </w:r>
      <w:r w:rsidRPr="00401964">
        <w:rPr>
          <w:rFonts w:ascii="Times New Roman" w:eastAsia="Times New Roman" w:hAnsi="Symbol" w:cs="Times New Roman"/>
          <w:sz w:val="24"/>
          <w:szCs w:val="24"/>
        </w:rPr>
        <w:t></w:t>
      </w:r>
      <w:proofErr w:type="gramEnd"/>
      <w:r w:rsidRPr="00401964">
        <w:rPr>
          <w:rFonts w:ascii="Times New Roman" w:eastAsia="Times New Roman" w:hAnsi="Times New Roman" w:cs="Times New Roman"/>
          <w:sz w:val="24"/>
          <w:szCs w:val="24"/>
        </w:rPr>
        <w:t xml:space="preserve">  support for using </w:t>
      </w:r>
      <w:hyperlink r:id="rId1081" w:tooltip="Java Secure Socket Extension" w:history="1">
        <w:r w:rsidRPr="00401964">
          <w:rPr>
            <w:rFonts w:ascii="Times New Roman" w:eastAsia="Times New Roman" w:hAnsi="Times New Roman" w:cs="Times New Roman"/>
            <w:color w:val="0000FF"/>
            <w:sz w:val="24"/>
            <w:szCs w:val="24"/>
            <w:u w:val="single"/>
          </w:rPr>
          <w:t>Java Secure Socket Extension</w:t>
        </w:r>
      </w:hyperlink>
      <w:r w:rsidRPr="00401964">
        <w:rPr>
          <w:rFonts w:ascii="Times New Roman" w:eastAsia="Times New Roman" w:hAnsi="Times New Roman" w:cs="Times New Roman"/>
          <w:sz w:val="24"/>
          <w:szCs w:val="24"/>
        </w:rPr>
        <w:t xml:space="preserve"> </w:t>
      </w:r>
    </w:p>
    <w:p w:rsidR="00401964" w:rsidRPr="00401964" w:rsidRDefault="00401964" w:rsidP="00401964">
      <w:pPr>
        <w:spacing w:after="0" w:line="240" w:lineRule="auto"/>
        <w:rPr>
          <w:rFonts w:ascii="Times New Roman" w:eastAsia="Times New Roman" w:hAnsi="Times New Roman" w:cs="Times New Roman"/>
          <w:sz w:val="24"/>
          <w:szCs w:val="24"/>
        </w:rPr>
      </w:pPr>
      <w:proofErr w:type="gramStart"/>
      <w:r w:rsidRPr="00401964">
        <w:rPr>
          <w:rFonts w:ascii="Times New Roman" w:eastAsia="Times New Roman" w:hAnsi="Symbol" w:cs="Times New Roman"/>
          <w:sz w:val="24"/>
          <w:szCs w:val="24"/>
        </w:rPr>
        <w:t></w:t>
      </w:r>
      <w:r w:rsidRPr="00401964">
        <w:rPr>
          <w:rFonts w:ascii="Times New Roman" w:eastAsia="Times New Roman" w:hAnsi="Times New Roman" w:cs="Times New Roman"/>
          <w:sz w:val="24"/>
          <w:szCs w:val="24"/>
        </w:rPr>
        <w:t xml:space="preserve">  </w:t>
      </w:r>
      <w:r w:rsidRPr="00401964">
        <w:rPr>
          <w:rFonts w:ascii="Times New Roman" w:eastAsia="Times New Roman" w:hAnsi="Symbol" w:cs="Times New Roman"/>
          <w:sz w:val="24"/>
          <w:szCs w:val="24"/>
        </w:rPr>
        <w:t></w:t>
      </w:r>
      <w:proofErr w:type="gramEnd"/>
      <w:r w:rsidRPr="00401964">
        <w:rPr>
          <w:rFonts w:ascii="Times New Roman" w:eastAsia="Times New Roman" w:hAnsi="Times New Roman" w:cs="Times New Roman"/>
          <w:sz w:val="24"/>
          <w:szCs w:val="24"/>
        </w:rPr>
        <w:t xml:space="preserve">  While Tomcat does not implement ISAPI directly, it integrates well with Apache mod_jk which contains an ISAPI module for this purpose. </w:t>
      </w:r>
    </w:p>
    <w:p w:rsidR="00401964" w:rsidRPr="00401964" w:rsidRDefault="00401964" w:rsidP="00401964">
      <w:pPr>
        <w:spacing w:after="0" w:line="240" w:lineRule="auto"/>
        <w:rPr>
          <w:rFonts w:ascii="Times New Roman" w:eastAsia="Times New Roman" w:hAnsi="Times New Roman" w:cs="Times New Roman"/>
          <w:sz w:val="24"/>
          <w:szCs w:val="24"/>
        </w:rPr>
      </w:pPr>
      <w:proofErr w:type="gramStart"/>
      <w:r w:rsidRPr="00401964">
        <w:rPr>
          <w:rFonts w:ascii="Times New Roman" w:eastAsia="Times New Roman" w:hAnsi="Symbol" w:cs="Times New Roman"/>
          <w:sz w:val="24"/>
          <w:szCs w:val="24"/>
        </w:rPr>
        <w:t></w:t>
      </w:r>
      <w:r w:rsidRPr="00401964">
        <w:rPr>
          <w:rFonts w:ascii="Times New Roman" w:eastAsia="Times New Roman" w:hAnsi="Times New Roman" w:cs="Times New Roman"/>
          <w:sz w:val="24"/>
          <w:szCs w:val="24"/>
        </w:rPr>
        <w:t xml:space="preserve">  </w:t>
      </w:r>
      <w:r w:rsidRPr="00401964">
        <w:rPr>
          <w:rFonts w:ascii="Times New Roman" w:eastAsia="Times New Roman" w:hAnsi="Symbol" w:cs="Times New Roman"/>
          <w:sz w:val="24"/>
          <w:szCs w:val="24"/>
        </w:rPr>
        <w:t></w:t>
      </w:r>
      <w:proofErr w:type="gramEnd"/>
      <w:r w:rsidRPr="00401964">
        <w:rPr>
          <w:rFonts w:ascii="Times New Roman" w:eastAsia="Times New Roman" w:hAnsi="Times New Roman" w:cs="Times New Roman"/>
          <w:sz w:val="24"/>
          <w:szCs w:val="24"/>
        </w:rPr>
        <w:t xml:space="preserve">  Requires a JVM and OS that support IPv6. </w:t>
      </w:r>
    </w:p>
    <w:p w:rsidR="00401964" w:rsidRPr="00401964" w:rsidRDefault="00401964" w:rsidP="00401964">
      <w:pPr>
        <w:spacing w:after="0" w:line="240" w:lineRule="auto"/>
        <w:rPr>
          <w:rFonts w:ascii="Times New Roman" w:eastAsia="Times New Roman" w:hAnsi="Times New Roman" w:cs="Times New Roman"/>
          <w:sz w:val="24"/>
          <w:szCs w:val="24"/>
        </w:rPr>
      </w:pPr>
      <w:proofErr w:type="gramStart"/>
      <w:r w:rsidRPr="00401964">
        <w:rPr>
          <w:rFonts w:ascii="Times New Roman" w:eastAsia="Times New Roman" w:hAnsi="Symbol" w:cs="Times New Roman"/>
          <w:sz w:val="24"/>
          <w:szCs w:val="24"/>
        </w:rPr>
        <w:t></w:t>
      </w:r>
      <w:r w:rsidRPr="00401964">
        <w:rPr>
          <w:rFonts w:ascii="Times New Roman" w:eastAsia="Times New Roman" w:hAnsi="Times New Roman" w:cs="Times New Roman"/>
          <w:sz w:val="24"/>
          <w:szCs w:val="24"/>
        </w:rPr>
        <w:t xml:space="preserve">  </w:t>
      </w:r>
      <w:r w:rsidRPr="00401964">
        <w:rPr>
          <w:rFonts w:ascii="Times New Roman" w:eastAsia="Times New Roman" w:hAnsi="Symbol" w:cs="Times New Roman"/>
          <w:sz w:val="24"/>
          <w:szCs w:val="24"/>
        </w:rPr>
        <w:t></w:t>
      </w:r>
      <w:proofErr w:type="gramEnd"/>
      <w:r w:rsidRPr="00401964">
        <w:rPr>
          <w:rFonts w:ascii="Times New Roman" w:eastAsia="Times New Roman" w:hAnsi="Times New Roman" w:cs="Times New Roman"/>
          <w:sz w:val="24"/>
          <w:szCs w:val="24"/>
        </w:rPr>
        <w:t xml:space="preserve">  with external patch </w:t>
      </w:r>
    </w:p>
    <w:p w:rsidR="00401964" w:rsidRPr="00401964" w:rsidRDefault="00401964" w:rsidP="00401964">
      <w:pPr>
        <w:spacing w:after="0" w:line="240" w:lineRule="auto"/>
        <w:rPr>
          <w:rFonts w:ascii="Times New Roman" w:eastAsia="Times New Roman" w:hAnsi="Times New Roman" w:cs="Times New Roman"/>
          <w:sz w:val="24"/>
          <w:szCs w:val="24"/>
        </w:rPr>
      </w:pPr>
      <w:proofErr w:type="gramStart"/>
      <w:r w:rsidRPr="00401964">
        <w:rPr>
          <w:rFonts w:ascii="Times New Roman" w:eastAsia="Times New Roman" w:hAnsi="Symbol" w:cs="Times New Roman"/>
          <w:sz w:val="24"/>
          <w:szCs w:val="24"/>
        </w:rPr>
        <w:t></w:t>
      </w:r>
      <w:r w:rsidRPr="00401964">
        <w:rPr>
          <w:rFonts w:ascii="Times New Roman" w:eastAsia="Times New Roman" w:hAnsi="Times New Roman" w:cs="Times New Roman"/>
          <w:sz w:val="24"/>
          <w:szCs w:val="24"/>
        </w:rPr>
        <w:t xml:space="preserve">  </w:t>
      </w:r>
      <w:r w:rsidRPr="00401964">
        <w:rPr>
          <w:rFonts w:ascii="Times New Roman" w:eastAsia="Times New Roman" w:hAnsi="Symbol" w:cs="Times New Roman"/>
          <w:sz w:val="24"/>
          <w:szCs w:val="24"/>
        </w:rPr>
        <w:t></w:t>
      </w:r>
      <w:proofErr w:type="gramEnd"/>
      <w:r w:rsidRPr="00401964">
        <w:rPr>
          <w:rFonts w:ascii="Times New Roman" w:eastAsia="Times New Roman" w:hAnsi="Times New Roman" w:cs="Times New Roman"/>
          <w:sz w:val="24"/>
          <w:szCs w:val="24"/>
        </w:rPr>
        <w:t xml:space="preserve">  </w:t>
      </w:r>
      <w:hyperlink r:id="rId1082" w:tooltip="Lua (programming language)" w:history="1">
        <w:r w:rsidRPr="00401964">
          <w:rPr>
            <w:rFonts w:ascii="Times New Roman" w:eastAsia="Times New Roman" w:hAnsi="Times New Roman" w:cs="Times New Roman"/>
            <w:color w:val="0000FF"/>
            <w:sz w:val="24"/>
            <w:szCs w:val="24"/>
            <w:u w:val="single"/>
          </w:rPr>
          <w:t>LUA</w:t>
        </w:r>
      </w:hyperlink>
      <w:r w:rsidRPr="00401964">
        <w:rPr>
          <w:rFonts w:ascii="Times New Roman" w:eastAsia="Times New Roman" w:hAnsi="Times New Roman" w:cs="Times New Roman"/>
          <w:sz w:val="24"/>
          <w:szCs w:val="24"/>
        </w:rPr>
        <w:t xml:space="preserve">-based servlets are available instead </w:t>
      </w:r>
    </w:p>
    <w:p w:rsidR="00401964" w:rsidRPr="00401964" w:rsidRDefault="00401964" w:rsidP="00401964">
      <w:pPr>
        <w:spacing w:after="0" w:line="240" w:lineRule="auto"/>
        <w:rPr>
          <w:rFonts w:ascii="Times New Roman" w:eastAsia="Times New Roman" w:hAnsi="Times New Roman" w:cs="Times New Roman"/>
          <w:sz w:val="24"/>
          <w:szCs w:val="24"/>
        </w:rPr>
      </w:pPr>
      <w:proofErr w:type="gramStart"/>
      <w:r w:rsidRPr="00401964">
        <w:rPr>
          <w:rFonts w:ascii="Times New Roman" w:eastAsia="Times New Roman" w:hAnsi="Symbol" w:cs="Times New Roman"/>
          <w:sz w:val="24"/>
          <w:szCs w:val="24"/>
        </w:rPr>
        <w:t></w:t>
      </w:r>
      <w:r w:rsidRPr="00401964">
        <w:rPr>
          <w:rFonts w:ascii="Times New Roman" w:eastAsia="Times New Roman" w:hAnsi="Times New Roman" w:cs="Times New Roman"/>
          <w:sz w:val="24"/>
          <w:szCs w:val="24"/>
        </w:rPr>
        <w:t xml:space="preserve">  </w:t>
      </w:r>
      <w:r w:rsidRPr="00401964">
        <w:rPr>
          <w:rFonts w:ascii="Times New Roman" w:eastAsia="Times New Roman" w:hAnsi="Symbol" w:cs="Times New Roman"/>
          <w:sz w:val="24"/>
          <w:szCs w:val="24"/>
        </w:rPr>
        <w:t></w:t>
      </w:r>
      <w:proofErr w:type="gramEnd"/>
      <w:r w:rsidRPr="00401964">
        <w:rPr>
          <w:rFonts w:ascii="Times New Roman" w:eastAsia="Times New Roman" w:hAnsi="Times New Roman" w:cs="Times New Roman"/>
          <w:sz w:val="24"/>
          <w:szCs w:val="24"/>
        </w:rPr>
        <w:t xml:space="preserve">  CGI implemented for WebSocket connections </w:t>
      </w:r>
    </w:p>
    <w:p w:rsidR="00401964" w:rsidRPr="00401964" w:rsidRDefault="00401964" w:rsidP="00401964">
      <w:pPr>
        <w:spacing w:after="0" w:line="240" w:lineRule="auto"/>
        <w:rPr>
          <w:rFonts w:ascii="Times New Roman" w:eastAsia="Times New Roman" w:hAnsi="Times New Roman" w:cs="Times New Roman"/>
          <w:sz w:val="24"/>
          <w:szCs w:val="24"/>
        </w:rPr>
      </w:pPr>
      <w:proofErr w:type="gramStart"/>
      <w:r w:rsidRPr="00401964">
        <w:rPr>
          <w:rFonts w:ascii="Times New Roman" w:eastAsia="Times New Roman" w:hAnsi="Symbol" w:cs="Times New Roman"/>
          <w:sz w:val="24"/>
          <w:szCs w:val="24"/>
        </w:rPr>
        <w:t></w:t>
      </w:r>
      <w:r w:rsidRPr="00401964">
        <w:rPr>
          <w:rFonts w:ascii="Times New Roman" w:eastAsia="Times New Roman" w:hAnsi="Times New Roman" w:cs="Times New Roman"/>
          <w:sz w:val="24"/>
          <w:szCs w:val="24"/>
        </w:rPr>
        <w:t xml:space="preserve">  </w:t>
      </w:r>
      <w:r w:rsidRPr="00401964">
        <w:rPr>
          <w:rFonts w:ascii="Times New Roman" w:eastAsia="Times New Roman" w:hAnsi="Symbol" w:cs="Times New Roman"/>
          <w:sz w:val="24"/>
          <w:szCs w:val="24"/>
        </w:rPr>
        <w:t></w:t>
      </w:r>
      <w:proofErr w:type="gramEnd"/>
      <w:r w:rsidRPr="00401964">
        <w:rPr>
          <w:rFonts w:ascii="Times New Roman" w:eastAsia="Times New Roman" w:hAnsi="Times New Roman" w:cs="Times New Roman"/>
          <w:sz w:val="24"/>
          <w:szCs w:val="24"/>
        </w:rPr>
        <w:t xml:space="preserve">  Same capabilities as SSI available with templates </w:t>
      </w:r>
    </w:p>
    <w:p w:rsidR="00401964" w:rsidRPr="00401964" w:rsidRDefault="00401964" w:rsidP="00401964">
      <w:pPr>
        <w:spacing w:after="0" w:line="240" w:lineRule="auto"/>
        <w:rPr>
          <w:rFonts w:ascii="Times New Roman" w:eastAsia="Times New Roman" w:hAnsi="Times New Roman" w:cs="Times New Roman"/>
          <w:sz w:val="24"/>
          <w:szCs w:val="24"/>
        </w:rPr>
      </w:pPr>
      <w:proofErr w:type="gramStart"/>
      <w:r w:rsidRPr="00401964">
        <w:rPr>
          <w:rFonts w:ascii="Times New Roman" w:eastAsia="Times New Roman" w:hAnsi="Symbol" w:cs="Times New Roman"/>
          <w:sz w:val="24"/>
          <w:szCs w:val="24"/>
        </w:rPr>
        <w:t></w:t>
      </w:r>
      <w:r w:rsidRPr="00401964">
        <w:rPr>
          <w:rFonts w:ascii="Times New Roman" w:eastAsia="Times New Roman" w:hAnsi="Times New Roman" w:cs="Times New Roman"/>
          <w:sz w:val="24"/>
          <w:szCs w:val="24"/>
        </w:rPr>
        <w:t xml:space="preserve">  </w:t>
      </w:r>
      <w:r w:rsidRPr="00401964">
        <w:rPr>
          <w:rFonts w:ascii="Times New Roman" w:eastAsia="Times New Roman" w:hAnsi="Symbol" w:cs="Times New Roman"/>
          <w:sz w:val="24"/>
          <w:szCs w:val="24"/>
        </w:rPr>
        <w:t></w:t>
      </w:r>
      <w:proofErr w:type="gramEnd"/>
      <w:r w:rsidRPr="00401964">
        <w:rPr>
          <w:rFonts w:ascii="Times New Roman" w:eastAsia="Times New Roman" w:hAnsi="Times New Roman" w:cs="Times New Roman"/>
          <w:sz w:val="24"/>
          <w:szCs w:val="24"/>
        </w:rPr>
        <w:t xml:space="preserve">  </w:t>
      </w:r>
      <w:hyperlink r:id="rId1083" w:history="1">
        <w:r w:rsidRPr="00401964">
          <w:rPr>
            <w:rFonts w:ascii="Times New Roman" w:eastAsia="Times New Roman" w:hAnsi="Times New Roman" w:cs="Times New Roman"/>
            <w:color w:val="0000FF"/>
            <w:sz w:val="24"/>
            <w:szCs w:val="24"/>
            <w:u w:val="single"/>
          </w:rPr>
          <w:t>Version 1.4.8 of Caudium</w:t>
        </w:r>
      </w:hyperlink>
      <w:r w:rsidRPr="00401964">
        <w:rPr>
          <w:rFonts w:ascii="Times New Roman" w:eastAsia="Times New Roman" w:hAnsi="Times New Roman" w:cs="Times New Roman"/>
          <w:sz w:val="24"/>
          <w:szCs w:val="24"/>
        </w:rPr>
        <w:t xml:space="preserve"> mentions IPv6 support but this is not explicitly specified on the </w:t>
      </w:r>
      <w:hyperlink r:id="rId1084" w:history="1">
        <w:r w:rsidRPr="00401964">
          <w:rPr>
            <w:rFonts w:ascii="Times New Roman" w:eastAsia="Times New Roman" w:hAnsi="Times New Roman" w:cs="Times New Roman"/>
            <w:color w:val="0000FF"/>
            <w:sz w:val="24"/>
            <w:szCs w:val="24"/>
            <w:u w:val="single"/>
          </w:rPr>
          <w:t>official website</w:t>
        </w:r>
      </w:hyperlink>
      <w:r w:rsidRPr="00401964">
        <w:rPr>
          <w:rFonts w:ascii="Times New Roman" w:eastAsia="Times New Roman" w:hAnsi="Times New Roman" w:cs="Times New Roman"/>
          <w:sz w:val="24"/>
          <w:szCs w:val="24"/>
        </w:rPr>
        <w:t xml:space="preserve">. Maintainers have been sent a Documentation Update Query; please remove this warning notice when they update their website </w:t>
      </w:r>
    </w:p>
    <w:p w:rsidR="00401964" w:rsidRPr="00401964" w:rsidRDefault="00401964" w:rsidP="00401964">
      <w:pPr>
        <w:spacing w:after="0" w:line="240" w:lineRule="auto"/>
        <w:rPr>
          <w:rFonts w:ascii="Times New Roman" w:eastAsia="Times New Roman" w:hAnsi="Times New Roman" w:cs="Times New Roman"/>
          <w:sz w:val="24"/>
          <w:szCs w:val="24"/>
        </w:rPr>
      </w:pPr>
      <w:proofErr w:type="gramStart"/>
      <w:r w:rsidRPr="00401964">
        <w:rPr>
          <w:rFonts w:ascii="Times New Roman" w:eastAsia="Times New Roman" w:hAnsi="Symbol" w:cs="Times New Roman"/>
          <w:sz w:val="24"/>
          <w:szCs w:val="24"/>
        </w:rPr>
        <w:t></w:t>
      </w:r>
      <w:r w:rsidRPr="00401964">
        <w:rPr>
          <w:rFonts w:ascii="Times New Roman" w:eastAsia="Times New Roman" w:hAnsi="Times New Roman" w:cs="Times New Roman"/>
          <w:sz w:val="24"/>
          <w:szCs w:val="24"/>
        </w:rPr>
        <w:t xml:space="preserve">  </w:t>
      </w:r>
      <w:r w:rsidRPr="00401964">
        <w:rPr>
          <w:rFonts w:ascii="Times New Roman" w:eastAsia="Times New Roman" w:hAnsi="Symbol" w:cs="Times New Roman"/>
          <w:sz w:val="24"/>
          <w:szCs w:val="24"/>
        </w:rPr>
        <w:t></w:t>
      </w:r>
      <w:proofErr w:type="gramEnd"/>
      <w:r w:rsidRPr="00401964">
        <w:rPr>
          <w:rFonts w:ascii="Times New Roman" w:eastAsia="Times New Roman" w:hAnsi="Times New Roman" w:cs="Times New Roman"/>
          <w:sz w:val="24"/>
          <w:szCs w:val="24"/>
        </w:rPr>
        <w:t xml:space="preserve">  support for using </w:t>
      </w:r>
      <w:hyperlink r:id="rId1085" w:tooltip="PolarSSL" w:history="1">
        <w:r w:rsidRPr="00401964">
          <w:rPr>
            <w:rFonts w:ascii="Times New Roman" w:eastAsia="Times New Roman" w:hAnsi="Times New Roman" w:cs="Times New Roman"/>
            <w:color w:val="0000FF"/>
            <w:sz w:val="24"/>
            <w:szCs w:val="24"/>
            <w:u w:val="single"/>
          </w:rPr>
          <w:t>PolarSSL</w:t>
        </w:r>
      </w:hyperlink>
      <w:r w:rsidRPr="00401964">
        <w:rPr>
          <w:rFonts w:ascii="Times New Roman" w:eastAsia="Times New Roman" w:hAnsi="Times New Roman" w:cs="Times New Roman"/>
          <w:sz w:val="24"/>
          <w:szCs w:val="24"/>
        </w:rPr>
        <w:t xml:space="preserve"> </w:t>
      </w:r>
    </w:p>
    <w:p w:rsidR="00401964" w:rsidRPr="00401964" w:rsidRDefault="00401964" w:rsidP="00401964">
      <w:pPr>
        <w:spacing w:after="0" w:line="240" w:lineRule="auto"/>
        <w:rPr>
          <w:rFonts w:ascii="Times New Roman" w:eastAsia="Times New Roman" w:hAnsi="Times New Roman" w:cs="Times New Roman"/>
          <w:sz w:val="24"/>
          <w:szCs w:val="24"/>
        </w:rPr>
      </w:pPr>
      <w:proofErr w:type="gramStart"/>
      <w:r w:rsidRPr="00401964">
        <w:rPr>
          <w:rFonts w:ascii="Times New Roman" w:eastAsia="Times New Roman" w:hAnsi="Symbol" w:cs="Times New Roman"/>
          <w:sz w:val="24"/>
          <w:szCs w:val="24"/>
        </w:rPr>
        <w:t></w:t>
      </w:r>
      <w:r w:rsidRPr="00401964">
        <w:rPr>
          <w:rFonts w:ascii="Times New Roman" w:eastAsia="Times New Roman" w:hAnsi="Times New Roman" w:cs="Times New Roman"/>
          <w:sz w:val="24"/>
          <w:szCs w:val="24"/>
        </w:rPr>
        <w:t xml:space="preserve">  </w:t>
      </w:r>
      <w:r w:rsidRPr="00401964">
        <w:rPr>
          <w:rFonts w:ascii="Times New Roman" w:eastAsia="Times New Roman" w:hAnsi="Symbol" w:cs="Times New Roman"/>
          <w:sz w:val="24"/>
          <w:szCs w:val="24"/>
        </w:rPr>
        <w:t></w:t>
      </w:r>
      <w:proofErr w:type="gramEnd"/>
      <w:r w:rsidRPr="00401964">
        <w:rPr>
          <w:rFonts w:ascii="Times New Roman" w:eastAsia="Times New Roman" w:hAnsi="Times New Roman" w:cs="Times New Roman"/>
          <w:sz w:val="24"/>
          <w:szCs w:val="24"/>
        </w:rPr>
        <w:t xml:space="preserve">  Servlet Engines are supported via isapi_redirect. </w:t>
      </w:r>
    </w:p>
    <w:p w:rsidR="00401964" w:rsidRPr="00401964" w:rsidRDefault="00401964" w:rsidP="00401964">
      <w:pPr>
        <w:spacing w:after="0" w:line="240" w:lineRule="auto"/>
        <w:rPr>
          <w:rFonts w:ascii="Times New Roman" w:eastAsia="Times New Roman" w:hAnsi="Times New Roman" w:cs="Times New Roman"/>
          <w:sz w:val="24"/>
          <w:szCs w:val="24"/>
        </w:rPr>
      </w:pPr>
      <w:proofErr w:type="gramStart"/>
      <w:r w:rsidRPr="00401964">
        <w:rPr>
          <w:rFonts w:ascii="Times New Roman" w:eastAsia="Times New Roman" w:hAnsi="Symbol" w:cs="Times New Roman"/>
          <w:sz w:val="24"/>
          <w:szCs w:val="24"/>
        </w:rPr>
        <w:t></w:t>
      </w:r>
      <w:r w:rsidRPr="00401964">
        <w:rPr>
          <w:rFonts w:ascii="Times New Roman" w:eastAsia="Times New Roman" w:hAnsi="Times New Roman" w:cs="Times New Roman"/>
          <w:sz w:val="24"/>
          <w:szCs w:val="24"/>
        </w:rPr>
        <w:t xml:space="preserve">  </w:t>
      </w:r>
      <w:r w:rsidRPr="00401964">
        <w:rPr>
          <w:rFonts w:ascii="Times New Roman" w:eastAsia="Times New Roman" w:hAnsi="Symbol" w:cs="Times New Roman"/>
          <w:sz w:val="24"/>
          <w:szCs w:val="24"/>
        </w:rPr>
        <w:t></w:t>
      </w:r>
      <w:proofErr w:type="gramEnd"/>
      <w:r w:rsidRPr="00401964">
        <w:rPr>
          <w:rFonts w:ascii="Times New Roman" w:eastAsia="Times New Roman" w:hAnsi="Times New Roman" w:cs="Times New Roman"/>
          <w:sz w:val="24"/>
          <w:szCs w:val="24"/>
        </w:rPr>
        <w:t xml:space="preserve">  Due to lack of support for HTTP/1.1, name based virtual hosts are not fully implemented. </w:t>
      </w:r>
    </w:p>
    <w:p w:rsidR="00401964" w:rsidRPr="00401964" w:rsidRDefault="00401964" w:rsidP="00AB2312">
      <w:pPr>
        <w:numPr>
          <w:ilvl w:val="1"/>
          <w:numId w:val="61"/>
        </w:numPr>
        <w:spacing w:before="100" w:beforeAutospacing="1" w:after="100" w:afterAutospacing="1" w:line="240" w:lineRule="auto"/>
        <w:ind w:left="720"/>
        <w:rPr>
          <w:rFonts w:ascii="Times New Roman" w:eastAsia="Times New Roman" w:hAnsi="Times New Roman" w:cs="Times New Roman"/>
          <w:sz w:val="24"/>
          <w:szCs w:val="24"/>
        </w:rPr>
      </w:pPr>
      <w:r w:rsidRPr="00401964">
        <w:rPr>
          <w:rFonts w:ascii="Times New Roman" w:eastAsia="Times New Roman" w:hAnsi="Symbol" w:cs="Times New Roman"/>
          <w:sz w:val="24"/>
          <w:szCs w:val="24"/>
        </w:rPr>
        <w:t></w:t>
      </w:r>
      <w:r w:rsidRPr="00401964">
        <w:rPr>
          <w:rFonts w:ascii="Times New Roman" w:eastAsia="Times New Roman" w:hAnsi="Times New Roman" w:cs="Times New Roman"/>
          <w:sz w:val="24"/>
          <w:szCs w:val="24"/>
        </w:rPr>
        <w:t xml:space="preserve">  via Enterprise Manager</w:t>
      </w:r>
    </w:p>
    <w:p w:rsidR="00401964" w:rsidRPr="00401964" w:rsidRDefault="00401964" w:rsidP="00401964">
      <w:pPr>
        <w:spacing w:before="100" w:beforeAutospacing="1" w:after="100" w:afterAutospacing="1" w:line="240" w:lineRule="auto"/>
        <w:outlineLvl w:val="1"/>
        <w:rPr>
          <w:rFonts w:ascii="Times New Roman" w:eastAsia="Times New Roman" w:hAnsi="Times New Roman" w:cs="Times New Roman"/>
          <w:b/>
          <w:bCs/>
          <w:sz w:val="36"/>
          <w:szCs w:val="36"/>
        </w:rPr>
      </w:pPr>
      <w:r w:rsidRPr="00401964">
        <w:rPr>
          <w:rFonts w:ascii="Times New Roman" w:eastAsia="Times New Roman" w:hAnsi="Times New Roman" w:cs="Times New Roman"/>
          <w:b/>
          <w:bCs/>
          <w:sz w:val="36"/>
          <w:szCs w:val="36"/>
        </w:rPr>
        <w:t>Operating system support</w:t>
      </w:r>
    </w:p>
    <w:tbl>
      <w:tblPr>
        <w:tblW w:w="0" w:type="auto"/>
        <w:tblCellSpacing w:w="15" w:type="dxa"/>
        <w:tblCellMar>
          <w:top w:w="15" w:type="dxa"/>
          <w:left w:w="15" w:type="dxa"/>
          <w:bottom w:w="15" w:type="dxa"/>
          <w:right w:w="15" w:type="dxa"/>
        </w:tblCellMar>
        <w:tblLook w:val="04A0"/>
      </w:tblPr>
      <w:tblGrid>
        <w:gridCol w:w="1075"/>
        <w:gridCol w:w="880"/>
        <w:gridCol w:w="592"/>
        <w:gridCol w:w="690"/>
        <w:gridCol w:w="690"/>
        <w:gridCol w:w="690"/>
        <w:gridCol w:w="1125"/>
        <w:gridCol w:w="933"/>
        <w:gridCol w:w="690"/>
        <w:gridCol w:w="690"/>
        <w:gridCol w:w="690"/>
        <w:gridCol w:w="705"/>
      </w:tblGrid>
      <w:tr w:rsidR="00401964" w:rsidRPr="00401964" w:rsidTr="00401964">
        <w:trPr>
          <w:tblHeader/>
          <w:tblCellSpacing w:w="15" w:type="dxa"/>
        </w:trPr>
        <w:tc>
          <w:tcPr>
            <w:tcW w:w="0" w:type="auto"/>
            <w:vAlign w:val="center"/>
            <w:hideMark/>
          </w:tcPr>
          <w:p w:rsidR="00401964" w:rsidRPr="00401964" w:rsidRDefault="00401964" w:rsidP="00401964">
            <w:pPr>
              <w:spacing w:after="0" w:line="240" w:lineRule="auto"/>
              <w:jc w:val="center"/>
              <w:rPr>
                <w:rFonts w:ascii="Times New Roman" w:eastAsia="Times New Roman" w:hAnsi="Times New Roman" w:cs="Times New Roman"/>
                <w:b/>
                <w:bCs/>
                <w:sz w:val="24"/>
                <w:szCs w:val="24"/>
              </w:rPr>
            </w:pPr>
            <w:r w:rsidRPr="00401964">
              <w:rPr>
                <w:rFonts w:ascii="Times New Roman" w:eastAsia="Times New Roman" w:hAnsi="Times New Roman" w:cs="Times New Roman"/>
                <w:b/>
                <w:bCs/>
                <w:sz w:val="24"/>
                <w:szCs w:val="24"/>
              </w:rPr>
              <w:t>Server</w:t>
            </w:r>
          </w:p>
        </w:tc>
        <w:tc>
          <w:tcPr>
            <w:tcW w:w="0" w:type="auto"/>
            <w:vAlign w:val="center"/>
            <w:hideMark/>
          </w:tcPr>
          <w:p w:rsidR="00401964" w:rsidRPr="00401964" w:rsidRDefault="00401964" w:rsidP="00401964">
            <w:pPr>
              <w:spacing w:after="0" w:line="240" w:lineRule="auto"/>
              <w:jc w:val="center"/>
              <w:rPr>
                <w:rFonts w:ascii="Times New Roman" w:eastAsia="Times New Roman" w:hAnsi="Times New Roman" w:cs="Times New Roman"/>
                <w:b/>
                <w:bCs/>
                <w:sz w:val="24"/>
                <w:szCs w:val="24"/>
              </w:rPr>
            </w:pPr>
            <w:r w:rsidRPr="00401964">
              <w:rPr>
                <w:rFonts w:ascii="Times New Roman" w:eastAsia="Times New Roman" w:hAnsi="Times New Roman" w:cs="Times New Roman"/>
                <w:b/>
                <w:bCs/>
                <w:sz w:val="24"/>
                <w:szCs w:val="24"/>
              </w:rPr>
              <w:t>Windows</w:t>
            </w:r>
          </w:p>
        </w:tc>
        <w:tc>
          <w:tcPr>
            <w:tcW w:w="0" w:type="auto"/>
            <w:vAlign w:val="center"/>
            <w:hideMark/>
          </w:tcPr>
          <w:p w:rsidR="00401964" w:rsidRPr="00401964" w:rsidRDefault="00401964" w:rsidP="00401964">
            <w:pPr>
              <w:spacing w:after="0" w:line="240" w:lineRule="auto"/>
              <w:jc w:val="center"/>
              <w:rPr>
                <w:rFonts w:ascii="Times New Roman" w:eastAsia="Times New Roman" w:hAnsi="Times New Roman" w:cs="Times New Roman"/>
                <w:b/>
                <w:bCs/>
                <w:sz w:val="24"/>
                <w:szCs w:val="24"/>
              </w:rPr>
            </w:pPr>
            <w:r w:rsidRPr="00401964">
              <w:rPr>
                <w:rFonts w:ascii="Times New Roman" w:eastAsia="Times New Roman" w:hAnsi="Times New Roman" w:cs="Times New Roman"/>
                <w:b/>
                <w:bCs/>
                <w:sz w:val="24"/>
                <w:szCs w:val="24"/>
              </w:rPr>
              <w:t>Linux</w:t>
            </w:r>
          </w:p>
        </w:tc>
        <w:tc>
          <w:tcPr>
            <w:tcW w:w="0" w:type="auto"/>
            <w:vAlign w:val="center"/>
            <w:hideMark/>
          </w:tcPr>
          <w:p w:rsidR="00401964" w:rsidRPr="00401964" w:rsidRDefault="00401964" w:rsidP="00401964">
            <w:pPr>
              <w:spacing w:after="0" w:line="240" w:lineRule="auto"/>
              <w:jc w:val="center"/>
              <w:rPr>
                <w:rFonts w:ascii="Times New Roman" w:eastAsia="Times New Roman" w:hAnsi="Times New Roman" w:cs="Times New Roman"/>
                <w:b/>
                <w:bCs/>
                <w:sz w:val="24"/>
                <w:szCs w:val="24"/>
              </w:rPr>
            </w:pPr>
            <w:r w:rsidRPr="00401964">
              <w:rPr>
                <w:rFonts w:ascii="Times New Roman" w:eastAsia="Times New Roman" w:hAnsi="Times New Roman" w:cs="Times New Roman"/>
                <w:b/>
                <w:bCs/>
                <w:sz w:val="24"/>
                <w:szCs w:val="24"/>
              </w:rPr>
              <w:t>OS X</w:t>
            </w:r>
          </w:p>
        </w:tc>
        <w:tc>
          <w:tcPr>
            <w:tcW w:w="0" w:type="auto"/>
            <w:vAlign w:val="center"/>
            <w:hideMark/>
          </w:tcPr>
          <w:p w:rsidR="00401964" w:rsidRPr="00401964" w:rsidRDefault="00401964" w:rsidP="00401964">
            <w:pPr>
              <w:spacing w:after="0" w:line="240" w:lineRule="auto"/>
              <w:jc w:val="center"/>
              <w:rPr>
                <w:rFonts w:ascii="Times New Roman" w:eastAsia="Times New Roman" w:hAnsi="Times New Roman" w:cs="Times New Roman"/>
                <w:b/>
                <w:bCs/>
                <w:sz w:val="24"/>
                <w:szCs w:val="24"/>
              </w:rPr>
            </w:pPr>
            <w:r w:rsidRPr="00401964">
              <w:rPr>
                <w:rFonts w:ascii="Times New Roman" w:eastAsia="Times New Roman" w:hAnsi="Times New Roman" w:cs="Times New Roman"/>
                <w:b/>
                <w:bCs/>
                <w:sz w:val="24"/>
                <w:szCs w:val="24"/>
              </w:rPr>
              <w:t>BSD</w:t>
            </w:r>
          </w:p>
        </w:tc>
        <w:tc>
          <w:tcPr>
            <w:tcW w:w="0" w:type="auto"/>
            <w:vAlign w:val="center"/>
            <w:hideMark/>
          </w:tcPr>
          <w:p w:rsidR="00401964" w:rsidRPr="00401964" w:rsidRDefault="00401964" w:rsidP="00401964">
            <w:pPr>
              <w:spacing w:after="0" w:line="240" w:lineRule="auto"/>
              <w:jc w:val="center"/>
              <w:rPr>
                <w:rFonts w:ascii="Times New Roman" w:eastAsia="Times New Roman" w:hAnsi="Times New Roman" w:cs="Times New Roman"/>
                <w:b/>
                <w:bCs/>
                <w:sz w:val="24"/>
                <w:szCs w:val="24"/>
              </w:rPr>
            </w:pPr>
            <w:r w:rsidRPr="00401964">
              <w:rPr>
                <w:rFonts w:ascii="Times New Roman" w:eastAsia="Times New Roman" w:hAnsi="Times New Roman" w:cs="Times New Roman"/>
                <w:b/>
                <w:bCs/>
                <w:sz w:val="24"/>
                <w:szCs w:val="24"/>
              </w:rPr>
              <w:t>Solaris</w:t>
            </w:r>
          </w:p>
        </w:tc>
        <w:tc>
          <w:tcPr>
            <w:tcW w:w="0" w:type="auto"/>
            <w:vAlign w:val="center"/>
            <w:hideMark/>
          </w:tcPr>
          <w:p w:rsidR="00401964" w:rsidRPr="00401964" w:rsidRDefault="00401964" w:rsidP="00401964">
            <w:pPr>
              <w:spacing w:after="0" w:line="240" w:lineRule="auto"/>
              <w:jc w:val="center"/>
              <w:rPr>
                <w:rFonts w:ascii="Times New Roman" w:eastAsia="Times New Roman" w:hAnsi="Times New Roman" w:cs="Times New Roman"/>
                <w:b/>
                <w:bCs/>
                <w:sz w:val="24"/>
                <w:szCs w:val="24"/>
              </w:rPr>
            </w:pPr>
            <w:r w:rsidRPr="00401964">
              <w:rPr>
                <w:rFonts w:ascii="Times New Roman" w:eastAsia="Times New Roman" w:hAnsi="Times New Roman" w:cs="Times New Roman"/>
                <w:b/>
                <w:bCs/>
                <w:sz w:val="24"/>
                <w:szCs w:val="24"/>
              </w:rPr>
              <w:t>eComStation</w:t>
            </w:r>
          </w:p>
        </w:tc>
        <w:tc>
          <w:tcPr>
            <w:tcW w:w="0" w:type="auto"/>
            <w:vAlign w:val="center"/>
            <w:hideMark/>
          </w:tcPr>
          <w:p w:rsidR="00401964" w:rsidRPr="00401964" w:rsidRDefault="00401964" w:rsidP="00401964">
            <w:pPr>
              <w:spacing w:after="0" w:line="240" w:lineRule="auto"/>
              <w:jc w:val="center"/>
              <w:rPr>
                <w:rFonts w:ascii="Times New Roman" w:eastAsia="Times New Roman" w:hAnsi="Times New Roman" w:cs="Times New Roman"/>
                <w:b/>
                <w:bCs/>
                <w:sz w:val="24"/>
                <w:szCs w:val="24"/>
              </w:rPr>
            </w:pPr>
            <w:r w:rsidRPr="00401964">
              <w:rPr>
                <w:rFonts w:ascii="Times New Roman" w:eastAsia="Times New Roman" w:hAnsi="Times New Roman" w:cs="Times New Roman"/>
                <w:b/>
                <w:bCs/>
                <w:sz w:val="24"/>
                <w:szCs w:val="24"/>
              </w:rPr>
              <w:t>OpenVMS</w:t>
            </w:r>
          </w:p>
        </w:tc>
        <w:tc>
          <w:tcPr>
            <w:tcW w:w="0" w:type="auto"/>
            <w:vAlign w:val="center"/>
            <w:hideMark/>
          </w:tcPr>
          <w:p w:rsidR="00401964" w:rsidRPr="00401964" w:rsidRDefault="00401964" w:rsidP="00401964">
            <w:pPr>
              <w:spacing w:after="0" w:line="240" w:lineRule="auto"/>
              <w:jc w:val="center"/>
              <w:rPr>
                <w:rFonts w:ascii="Times New Roman" w:eastAsia="Times New Roman" w:hAnsi="Times New Roman" w:cs="Times New Roman"/>
                <w:b/>
                <w:bCs/>
                <w:sz w:val="24"/>
                <w:szCs w:val="24"/>
              </w:rPr>
            </w:pPr>
            <w:r w:rsidRPr="00401964">
              <w:rPr>
                <w:rFonts w:ascii="Times New Roman" w:eastAsia="Times New Roman" w:hAnsi="Times New Roman" w:cs="Times New Roman"/>
                <w:b/>
                <w:bCs/>
                <w:sz w:val="24"/>
                <w:szCs w:val="24"/>
              </w:rPr>
              <w:t>AIX</w:t>
            </w:r>
          </w:p>
        </w:tc>
        <w:tc>
          <w:tcPr>
            <w:tcW w:w="0" w:type="auto"/>
            <w:vAlign w:val="center"/>
            <w:hideMark/>
          </w:tcPr>
          <w:p w:rsidR="00401964" w:rsidRPr="00401964" w:rsidRDefault="00401964" w:rsidP="00401964">
            <w:pPr>
              <w:spacing w:after="0" w:line="240" w:lineRule="auto"/>
              <w:jc w:val="center"/>
              <w:rPr>
                <w:rFonts w:ascii="Times New Roman" w:eastAsia="Times New Roman" w:hAnsi="Times New Roman" w:cs="Times New Roman"/>
                <w:b/>
                <w:bCs/>
                <w:sz w:val="24"/>
                <w:szCs w:val="24"/>
              </w:rPr>
            </w:pPr>
            <w:r w:rsidRPr="00401964">
              <w:rPr>
                <w:rFonts w:ascii="Times New Roman" w:eastAsia="Times New Roman" w:hAnsi="Times New Roman" w:cs="Times New Roman"/>
                <w:b/>
                <w:bCs/>
                <w:sz w:val="24"/>
                <w:szCs w:val="24"/>
              </w:rPr>
              <w:t>IBM i</w:t>
            </w:r>
          </w:p>
        </w:tc>
        <w:tc>
          <w:tcPr>
            <w:tcW w:w="0" w:type="auto"/>
            <w:vAlign w:val="center"/>
            <w:hideMark/>
          </w:tcPr>
          <w:p w:rsidR="00401964" w:rsidRPr="00401964" w:rsidRDefault="00401964" w:rsidP="00401964">
            <w:pPr>
              <w:spacing w:after="0" w:line="240" w:lineRule="auto"/>
              <w:jc w:val="center"/>
              <w:rPr>
                <w:rFonts w:ascii="Times New Roman" w:eastAsia="Times New Roman" w:hAnsi="Times New Roman" w:cs="Times New Roman"/>
                <w:b/>
                <w:bCs/>
                <w:sz w:val="24"/>
                <w:szCs w:val="24"/>
              </w:rPr>
            </w:pPr>
            <w:r w:rsidRPr="00401964">
              <w:rPr>
                <w:rFonts w:ascii="Times New Roman" w:eastAsia="Times New Roman" w:hAnsi="Times New Roman" w:cs="Times New Roman"/>
                <w:b/>
                <w:bCs/>
                <w:sz w:val="24"/>
                <w:szCs w:val="24"/>
              </w:rPr>
              <w:t>z/OS</w:t>
            </w:r>
          </w:p>
        </w:tc>
        <w:tc>
          <w:tcPr>
            <w:tcW w:w="0" w:type="auto"/>
            <w:vAlign w:val="center"/>
            <w:hideMark/>
          </w:tcPr>
          <w:p w:rsidR="00401964" w:rsidRPr="00401964" w:rsidRDefault="00401964" w:rsidP="00401964">
            <w:pPr>
              <w:spacing w:after="0" w:line="240" w:lineRule="auto"/>
              <w:jc w:val="center"/>
              <w:rPr>
                <w:rFonts w:ascii="Times New Roman" w:eastAsia="Times New Roman" w:hAnsi="Times New Roman" w:cs="Times New Roman"/>
                <w:b/>
                <w:bCs/>
                <w:sz w:val="24"/>
                <w:szCs w:val="24"/>
              </w:rPr>
            </w:pPr>
            <w:r w:rsidRPr="00401964">
              <w:rPr>
                <w:rFonts w:ascii="Times New Roman" w:eastAsia="Times New Roman" w:hAnsi="Times New Roman" w:cs="Times New Roman"/>
                <w:b/>
                <w:bCs/>
                <w:sz w:val="24"/>
                <w:szCs w:val="24"/>
              </w:rPr>
              <w:t>HP-UX</w:t>
            </w:r>
          </w:p>
        </w:tc>
      </w:tr>
      <w:tr w:rsidR="00401964" w:rsidRPr="00401964" w:rsidTr="00401964">
        <w:trPr>
          <w:tblCellSpacing w:w="15" w:type="dxa"/>
        </w:trPr>
        <w:tc>
          <w:tcPr>
            <w:tcW w:w="0" w:type="auto"/>
            <w:vAlign w:val="center"/>
            <w:hideMark/>
          </w:tcPr>
          <w:p w:rsidR="00401964" w:rsidRPr="00401964" w:rsidRDefault="00401964" w:rsidP="00401964">
            <w:pPr>
              <w:spacing w:after="0" w:line="240" w:lineRule="auto"/>
              <w:rPr>
                <w:rFonts w:ascii="Times New Roman" w:eastAsia="Times New Roman" w:hAnsi="Times New Roman" w:cs="Times New Roman"/>
                <w:b/>
                <w:bCs/>
                <w:sz w:val="24"/>
                <w:szCs w:val="24"/>
              </w:rPr>
            </w:pPr>
            <w:hyperlink r:id="rId1086" w:tooltip="AOLserver" w:history="1">
              <w:r w:rsidRPr="00401964">
                <w:rPr>
                  <w:rFonts w:ascii="Times New Roman" w:eastAsia="Times New Roman" w:hAnsi="Times New Roman" w:cs="Times New Roman"/>
                  <w:b/>
                  <w:bCs/>
                  <w:color w:val="0000FF"/>
                  <w:sz w:val="24"/>
                  <w:szCs w:val="24"/>
                  <w:u w:val="single"/>
                </w:rPr>
                <w:t>AOLserver</w:t>
              </w:r>
            </w:hyperlink>
          </w:p>
        </w:tc>
        <w:tc>
          <w:tcPr>
            <w:tcW w:w="0" w:type="auto"/>
            <w:shd w:val="clear" w:color="auto" w:fill="99FF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Yes</w:t>
            </w:r>
          </w:p>
        </w:tc>
        <w:tc>
          <w:tcPr>
            <w:tcW w:w="0" w:type="auto"/>
            <w:shd w:val="clear" w:color="auto" w:fill="99FF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Yes</w:t>
            </w:r>
          </w:p>
        </w:tc>
        <w:tc>
          <w:tcPr>
            <w:tcW w:w="0" w:type="auto"/>
            <w:shd w:val="clear" w:color="auto" w:fill="99FF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Yes</w:t>
            </w:r>
          </w:p>
        </w:tc>
        <w:tc>
          <w:tcPr>
            <w:tcW w:w="0" w:type="auto"/>
            <w:shd w:val="clear" w:color="auto" w:fill="99FF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Yes</w:t>
            </w:r>
          </w:p>
        </w:tc>
        <w:tc>
          <w:tcPr>
            <w:tcW w:w="0" w:type="auto"/>
            <w:shd w:val="clear" w:color="auto" w:fill="99FF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Yes</w:t>
            </w:r>
          </w:p>
        </w:tc>
        <w:tc>
          <w:tcPr>
            <w:tcW w:w="0" w:type="auto"/>
            <w:shd w:val="clear" w:color="auto" w:fill="FF99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No</w:t>
            </w:r>
          </w:p>
        </w:tc>
        <w:tc>
          <w:tcPr>
            <w:tcW w:w="0" w:type="auto"/>
            <w:shd w:val="clear" w:color="auto" w:fill="FF99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No</w:t>
            </w:r>
          </w:p>
        </w:tc>
        <w:tc>
          <w:tcPr>
            <w:tcW w:w="0" w:type="auto"/>
            <w:shd w:val="clear" w:color="auto" w:fill="ECECEC"/>
            <w:vAlign w:val="center"/>
            <w:hideMark/>
          </w:tcPr>
          <w:p w:rsidR="00401964" w:rsidRPr="00401964" w:rsidRDefault="00401964" w:rsidP="00401964">
            <w:pPr>
              <w:spacing w:after="0" w:line="240" w:lineRule="auto"/>
              <w:jc w:val="center"/>
              <w:rPr>
                <w:rFonts w:ascii="Times New Roman" w:eastAsia="Times New Roman" w:hAnsi="Times New Roman" w:cs="Times New Roman"/>
                <w:color w:val="2C2C2C"/>
                <w:sz w:val="20"/>
                <w:szCs w:val="20"/>
              </w:rPr>
            </w:pPr>
            <w:r w:rsidRPr="00401964">
              <w:rPr>
                <w:rFonts w:ascii="Times New Roman" w:eastAsia="Times New Roman" w:hAnsi="Times New Roman" w:cs="Times New Roman"/>
                <w:color w:val="2C2C2C"/>
                <w:sz w:val="20"/>
                <w:szCs w:val="20"/>
              </w:rPr>
              <w:t>Unknown</w:t>
            </w:r>
          </w:p>
        </w:tc>
        <w:tc>
          <w:tcPr>
            <w:tcW w:w="0" w:type="auto"/>
            <w:shd w:val="clear" w:color="auto" w:fill="FF99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No</w:t>
            </w:r>
          </w:p>
        </w:tc>
        <w:tc>
          <w:tcPr>
            <w:tcW w:w="0" w:type="auto"/>
            <w:shd w:val="clear" w:color="auto" w:fill="ECECEC"/>
            <w:vAlign w:val="center"/>
            <w:hideMark/>
          </w:tcPr>
          <w:p w:rsidR="00401964" w:rsidRPr="00401964" w:rsidRDefault="00401964" w:rsidP="00401964">
            <w:pPr>
              <w:spacing w:after="0" w:line="240" w:lineRule="auto"/>
              <w:jc w:val="center"/>
              <w:rPr>
                <w:rFonts w:ascii="Times New Roman" w:eastAsia="Times New Roman" w:hAnsi="Times New Roman" w:cs="Times New Roman"/>
                <w:color w:val="2C2C2C"/>
                <w:sz w:val="20"/>
                <w:szCs w:val="20"/>
              </w:rPr>
            </w:pPr>
            <w:r w:rsidRPr="00401964">
              <w:rPr>
                <w:rFonts w:ascii="Times New Roman" w:eastAsia="Times New Roman" w:hAnsi="Times New Roman" w:cs="Times New Roman"/>
                <w:color w:val="2C2C2C"/>
                <w:sz w:val="20"/>
                <w:szCs w:val="20"/>
              </w:rPr>
              <w:t>Unknown</w:t>
            </w:r>
          </w:p>
        </w:tc>
        <w:tc>
          <w:tcPr>
            <w:tcW w:w="0" w:type="auto"/>
            <w:shd w:val="clear" w:color="auto" w:fill="ECECEC"/>
            <w:vAlign w:val="center"/>
            <w:hideMark/>
          </w:tcPr>
          <w:p w:rsidR="00401964" w:rsidRPr="00401964" w:rsidRDefault="00401964" w:rsidP="00401964">
            <w:pPr>
              <w:spacing w:after="0" w:line="240" w:lineRule="auto"/>
              <w:jc w:val="center"/>
              <w:rPr>
                <w:rFonts w:ascii="Times New Roman" w:eastAsia="Times New Roman" w:hAnsi="Times New Roman" w:cs="Times New Roman"/>
                <w:color w:val="2C2C2C"/>
                <w:sz w:val="20"/>
                <w:szCs w:val="20"/>
              </w:rPr>
            </w:pPr>
            <w:r w:rsidRPr="00401964">
              <w:rPr>
                <w:rFonts w:ascii="Times New Roman" w:eastAsia="Times New Roman" w:hAnsi="Times New Roman" w:cs="Times New Roman"/>
                <w:color w:val="2C2C2C"/>
                <w:sz w:val="20"/>
                <w:szCs w:val="20"/>
              </w:rPr>
              <w:t>Unknown</w:t>
            </w:r>
          </w:p>
        </w:tc>
      </w:tr>
      <w:tr w:rsidR="00401964" w:rsidRPr="00401964" w:rsidTr="00401964">
        <w:trPr>
          <w:tblCellSpacing w:w="15" w:type="dxa"/>
        </w:trPr>
        <w:tc>
          <w:tcPr>
            <w:tcW w:w="0" w:type="auto"/>
            <w:vAlign w:val="center"/>
            <w:hideMark/>
          </w:tcPr>
          <w:p w:rsidR="00401964" w:rsidRPr="00401964" w:rsidRDefault="00401964" w:rsidP="00401964">
            <w:pPr>
              <w:spacing w:after="0" w:line="240" w:lineRule="auto"/>
              <w:rPr>
                <w:rFonts w:ascii="Times New Roman" w:eastAsia="Times New Roman" w:hAnsi="Times New Roman" w:cs="Times New Roman"/>
                <w:b/>
                <w:bCs/>
                <w:sz w:val="24"/>
                <w:szCs w:val="24"/>
              </w:rPr>
            </w:pPr>
            <w:hyperlink r:id="rId1087" w:tooltip="Apache HTTP Server" w:history="1">
              <w:r w:rsidRPr="00401964">
                <w:rPr>
                  <w:rFonts w:ascii="Times New Roman" w:eastAsia="Times New Roman" w:hAnsi="Times New Roman" w:cs="Times New Roman"/>
                  <w:b/>
                  <w:bCs/>
                  <w:color w:val="0000FF"/>
                  <w:sz w:val="24"/>
                  <w:szCs w:val="24"/>
                  <w:u w:val="single"/>
                </w:rPr>
                <w:t>Apache HTTP Server</w:t>
              </w:r>
            </w:hyperlink>
          </w:p>
        </w:tc>
        <w:tc>
          <w:tcPr>
            <w:tcW w:w="0" w:type="auto"/>
            <w:shd w:val="clear" w:color="auto" w:fill="99FF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Yes</w:t>
            </w:r>
          </w:p>
        </w:tc>
        <w:tc>
          <w:tcPr>
            <w:tcW w:w="0" w:type="auto"/>
            <w:shd w:val="clear" w:color="auto" w:fill="99FF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Yes</w:t>
            </w:r>
          </w:p>
        </w:tc>
        <w:tc>
          <w:tcPr>
            <w:tcW w:w="0" w:type="auto"/>
            <w:shd w:val="clear" w:color="auto" w:fill="99FF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Yes</w:t>
            </w:r>
          </w:p>
        </w:tc>
        <w:tc>
          <w:tcPr>
            <w:tcW w:w="0" w:type="auto"/>
            <w:shd w:val="clear" w:color="auto" w:fill="99FF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Yes</w:t>
            </w:r>
          </w:p>
        </w:tc>
        <w:tc>
          <w:tcPr>
            <w:tcW w:w="0" w:type="auto"/>
            <w:shd w:val="clear" w:color="auto" w:fill="99FF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Yes</w:t>
            </w:r>
          </w:p>
        </w:tc>
        <w:tc>
          <w:tcPr>
            <w:tcW w:w="0" w:type="auto"/>
            <w:shd w:val="clear" w:color="auto" w:fill="99FF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Yes</w:t>
            </w:r>
          </w:p>
        </w:tc>
        <w:tc>
          <w:tcPr>
            <w:tcW w:w="0" w:type="auto"/>
            <w:shd w:val="clear" w:color="auto" w:fill="99FF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Yes</w:t>
            </w:r>
          </w:p>
        </w:tc>
        <w:tc>
          <w:tcPr>
            <w:tcW w:w="0" w:type="auto"/>
            <w:shd w:val="clear" w:color="auto" w:fill="99FF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Yes</w:t>
            </w:r>
          </w:p>
        </w:tc>
        <w:tc>
          <w:tcPr>
            <w:tcW w:w="0" w:type="auto"/>
            <w:shd w:val="clear" w:color="auto" w:fill="99FF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Yes</w:t>
            </w:r>
          </w:p>
        </w:tc>
        <w:tc>
          <w:tcPr>
            <w:tcW w:w="0" w:type="auto"/>
            <w:shd w:val="clear" w:color="auto" w:fill="99FF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Yes</w:t>
            </w:r>
          </w:p>
        </w:tc>
        <w:tc>
          <w:tcPr>
            <w:tcW w:w="0" w:type="auto"/>
            <w:shd w:val="clear" w:color="auto" w:fill="99FF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Yes</w:t>
            </w:r>
          </w:p>
        </w:tc>
      </w:tr>
      <w:tr w:rsidR="00401964" w:rsidRPr="00401964" w:rsidTr="00401964">
        <w:trPr>
          <w:tblCellSpacing w:w="15" w:type="dxa"/>
        </w:trPr>
        <w:tc>
          <w:tcPr>
            <w:tcW w:w="0" w:type="auto"/>
            <w:vAlign w:val="center"/>
            <w:hideMark/>
          </w:tcPr>
          <w:p w:rsidR="00401964" w:rsidRPr="00401964" w:rsidRDefault="00401964" w:rsidP="00401964">
            <w:pPr>
              <w:spacing w:after="0" w:line="240" w:lineRule="auto"/>
              <w:rPr>
                <w:rFonts w:ascii="Times New Roman" w:eastAsia="Times New Roman" w:hAnsi="Times New Roman" w:cs="Times New Roman"/>
                <w:b/>
                <w:bCs/>
                <w:sz w:val="24"/>
                <w:szCs w:val="24"/>
              </w:rPr>
            </w:pPr>
            <w:hyperlink r:id="rId1088" w:tooltip="Apache Tomcat" w:history="1">
              <w:r w:rsidRPr="00401964">
                <w:rPr>
                  <w:rFonts w:ascii="Times New Roman" w:eastAsia="Times New Roman" w:hAnsi="Times New Roman" w:cs="Times New Roman"/>
                  <w:b/>
                  <w:bCs/>
                  <w:color w:val="0000FF"/>
                  <w:sz w:val="24"/>
                  <w:szCs w:val="24"/>
                  <w:u w:val="single"/>
                </w:rPr>
                <w:t>Apache Tomcat</w:t>
              </w:r>
            </w:hyperlink>
          </w:p>
        </w:tc>
        <w:tc>
          <w:tcPr>
            <w:tcW w:w="0" w:type="auto"/>
            <w:shd w:val="clear" w:color="auto" w:fill="99FF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Yes</w:t>
            </w:r>
          </w:p>
        </w:tc>
        <w:tc>
          <w:tcPr>
            <w:tcW w:w="0" w:type="auto"/>
            <w:shd w:val="clear" w:color="auto" w:fill="99FF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Yes</w:t>
            </w:r>
          </w:p>
        </w:tc>
        <w:tc>
          <w:tcPr>
            <w:tcW w:w="0" w:type="auto"/>
            <w:shd w:val="clear" w:color="auto" w:fill="99FF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Yes</w:t>
            </w:r>
          </w:p>
        </w:tc>
        <w:tc>
          <w:tcPr>
            <w:tcW w:w="0" w:type="auto"/>
            <w:shd w:val="clear" w:color="auto" w:fill="99FF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Yes</w:t>
            </w:r>
          </w:p>
        </w:tc>
        <w:tc>
          <w:tcPr>
            <w:tcW w:w="0" w:type="auto"/>
            <w:shd w:val="clear" w:color="auto" w:fill="99FF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Yes</w:t>
            </w:r>
          </w:p>
        </w:tc>
        <w:tc>
          <w:tcPr>
            <w:tcW w:w="0" w:type="auto"/>
            <w:shd w:val="clear" w:color="auto" w:fill="FF99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No</w:t>
            </w:r>
          </w:p>
        </w:tc>
        <w:tc>
          <w:tcPr>
            <w:tcW w:w="0" w:type="auto"/>
            <w:shd w:val="clear" w:color="auto" w:fill="99FF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Yes</w:t>
            </w:r>
          </w:p>
        </w:tc>
        <w:tc>
          <w:tcPr>
            <w:tcW w:w="0" w:type="auto"/>
            <w:shd w:val="clear" w:color="auto" w:fill="99FF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Yes</w:t>
            </w:r>
          </w:p>
        </w:tc>
        <w:tc>
          <w:tcPr>
            <w:tcW w:w="0" w:type="auto"/>
            <w:shd w:val="clear" w:color="auto" w:fill="99FF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Yes</w:t>
            </w:r>
          </w:p>
        </w:tc>
        <w:tc>
          <w:tcPr>
            <w:tcW w:w="0" w:type="auto"/>
            <w:shd w:val="clear" w:color="auto" w:fill="99FF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Yes</w:t>
            </w:r>
          </w:p>
        </w:tc>
        <w:tc>
          <w:tcPr>
            <w:tcW w:w="0" w:type="auto"/>
            <w:shd w:val="clear" w:color="auto" w:fill="99FF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Yes</w:t>
            </w:r>
          </w:p>
        </w:tc>
      </w:tr>
      <w:tr w:rsidR="00401964" w:rsidRPr="00401964" w:rsidTr="00401964">
        <w:trPr>
          <w:tblCellSpacing w:w="15" w:type="dxa"/>
        </w:trPr>
        <w:tc>
          <w:tcPr>
            <w:tcW w:w="0" w:type="auto"/>
            <w:vAlign w:val="center"/>
            <w:hideMark/>
          </w:tcPr>
          <w:p w:rsidR="00401964" w:rsidRPr="00401964" w:rsidRDefault="00401964" w:rsidP="00401964">
            <w:pPr>
              <w:spacing w:after="0" w:line="240" w:lineRule="auto"/>
              <w:rPr>
                <w:rFonts w:ascii="Times New Roman" w:eastAsia="Times New Roman" w:hAnsi="Times New Roman" w:cs="Times New Roman"/>
                <w:b/>
                <w:bCs/>
                <w:sz w:val="24"/>
                <w:szCs w:val="24"/>
              </w:rPr>
            </w:pPr>
            <w:hyperlink r:id="rId1089" w:tooltip="Barracuda Web Server" w:history="1">
              <w:r w:rsidRPr="00401964">
                <w:rPr>
                  <w:rFonts w:ascii="Times New Roman" w:eastAsia="Times New Roman" w:hAnsi="Times New Roman" w:cs="Times New Roman"/>
                  <w:b/>
                  <w:bCs/>
                  <w:color w:val="0000FF"/>
                  <w:sz w:val="24"/>
                  <w:szCs w:val="24"/>
                  <w:u w:val="single"/>
                </w:rPr>
                <w:t>Barracuda Web Server</w:t>
              </w:r>
            </w:hyperlink>
          </w:p>
        </w:tc>
        <w:tc>
          <w:tcPr>
            <w:tcW w:w="0" w:type="auto"/>
            <w:shd w:val="clear" w:color="auto" w:fill="99FF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Yes</w:t>
            </w:r>
          </w:p>
        </w:tc>
        <w:tc>
          <w:tcPr>
            <w:tcW w:w="0" w:type="auto"/>
            <w:shd w:val="clear" w:color="auto" w:fill="99FF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Yes</w:t>
            </w:r>
          </w:p>
        </w:tc>
        <w:tc>
          <w:tcPr>
            <w:tcW w:w="0" w:type="auto"/>
            <w:shd w:val="clear" w:color="auto" w:fill="99FF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Yes</w:t>
            </w:r>
          </w:p>
        </w:tc>
        <w:tc>
          <w:tcPr>
            <w:tcW w:w="0" w:type="auto"/>
            <w:shd w:val="clear" w:color="auto" w:fill="99FF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Yes</w:t>
            </w:r>
          </w:p>
        </w:tc>
        <w:tc>
          <w:tcPr>
            <w:tcW w:w="0" w:type="auto"/>
            <w:shd w:val="clear" w:color="auto" w:fill="99FF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Yes</w:t>
            </w:r>
          </w:p>
        </w:tc>
        <w:tc>
          <w:tcPr>
            <w:tcW w:w="0" w:type="auto"/>
            <w:shd w:val="clear" w:color="auto" w:fill="FF99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No</w:t>
            </w:r>
          </w:p>
        </w:tc>
        <w:tc>
          <w:tcPr>
            <w:tcW w:w="0" w:type="auto"/>
            <w:shd w:val="clear" w:color="auto" w:fill="FF99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No</w:t>
            </w:r>
          </w:p>
        </w:tc>
        <w:tc>
          <w:tcPr>
            <w:tcW w:w="0" w:type="auto"/>
            <w:shd w:val="clear" w:color="auto" w:fill="ECECEC"/>
            <w:vAlign w:val="center"/>
            <w:hideMark/>
          </w:tcPr>
          <w:p w:rsidR="00401964" w:rsidRPr="00401964" w:rsidRDefault="00401964" w:rsidP="00401964">
            <w:pPr>
              <w:spacing w:after="0" w:line="240" w:lineRule="auto"/>
              <w:jc w:val="center"/>
              <w:rPr>
                <w:rFonts w:ascii="Times New Roman" w:eastAsia="Times New Roman" w:hAnsi="Times New Roman" w:cs="Times New Roman"/>
                <w:color w:val="2C2C2C"/>
                <w:sz w:val="20"/>
                <w:szCs w:val="20"/>
              </w:rPr>
            </w:pPr>
            <w:r w:rsidRPr="00401964">
              <w:rPr>
                <w:rFonts w:ascii="Times New Roman" w:eastAsia="Times New Roman" w:hAnsi="Times New Roman" w:cs="Times New Roman"/>
                <w:color w:val="2C2C2C"/>
                <w:sz w:val="20"/>
                <w:szCs w:val="20"/>
              </w:rPr>
              <w:t>Unknown</w:t>
            </w:r>
          </w:p>
        </w:tc>
        <w:tc>
          <w:tcPr>
            <w:tcW w:w="0" w:type="auto"/>
            <w:shd w:val="clear" w:color="auto" w:fill="FF99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No</w:t>
            </w:r>
          </w:p>
        </w:tc>
        <w:tc>
          <w:tcPr>
            <w:tcW w:w="0" w:type="auto"/>
            <w:shd w:val="clear" w:color="auto" w:fill="FF99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No</w:t>
            </w:r>
          </w:p>
        </w:tc>
        <w:tc>
          <w:tcPr>
            <w:tcW w:w="0" w:type="auto"/>
            <w:shd w:val="clear" w:color="auto" w:fill="ECECEC"/>
            <w:vAlign w:val="center"/>
            <w:hideMark/>
          </w:tcPr>
          <w:p w:rsidR="00401964" w:rsidRPr="00401964" w:rsidRDefault="00401964" w:rsidP="00401964">
            <w:pPr>
              <w:spacing w:after="0" w:line="240" w:lineRule="auto"/>
              <w:jc w:val="center"/>
              <w:rPr>
                <w:rFonts w:ascii="Times New Roman" w:eastAsia="Times New Roman" w:hAnsi="Times New Roman" w:cs="Times New Roman"/>
                <w:color w:val="2C2C2C"/>
                <w:sz w:val="20"/>
                <w:szCs w:val="20"/>
              </w:rPr>
            </w:pPr>
            <w:r w:rsidRPr="00401964">
              <w:rPr>
                <w:rFonts w:ascii="Times New Roman" w:eastAsia="Times New Roman" w:hAnsi="Times New Roman" w:cs="Times New Roman"/>
                <w:color w:val="2C2C2C"/>
                <w:sz w:val="20"/>
                <w:szCs w:val="20"/>
              </w:rPr>
              <w:t>Unknown</w:t>
            </w:r>
          </w:p>
        </w:tc>
      </w:tr>
      <w:tr w:rsidR="00401964" w:rsidRPr="00401964" w:rsidTr="00401964">
        <w:trPr>
          <w:tblCellSpacing w:w="15" w:type="dxa"/>
        </w:trPr>
        <w:tc>
          <w:tcPr>
            <w:tcW w:w="0" w:type="auto"/>
            <w:vAlign w:val="center"/>
            <w:hideMark/>
          </w:tcPr>
          <w:p w:rsidR="00401964" w:rsidRPr="00401964" w:rsidRDefault="00401964" w:rsidP="00401964">
            <w:pPr>
              <w:spacing w:after="0" w:line="240" w:lineRule="auto"/>
              <w:rPr>
                <w:rFonts w:ascii="Times New Roman" w:eastAsia="Times New Roman" w:hAnsi="Times New Roman" w:cs="Times New Roman"/>
                <w:b/>
                <w:bCs/>
                <w:sz w:val="24"/>
                <w:szCs w:val="24"/>
              </w:rPr>
            </w:pPr>
            <w:hyperlink r:id="rId1090" w:tooltip="Boa (web server)" w:history="1">
              <w:r w:rsidRPr="00401964">
                <w:rPr>
                  <w:rFonts w:ascii="Times New Roman" w:eastAsia="Times New Roman" w:hAnsi="Times New Roman" w:cs="Times New Roman"/>
                  <w:b/>
                  <w:bCs/>
                  <w:color w:val="0000FF"/>
                  <w:sz w:val="24"/>
                  <w:szCs w:val="24"/>
                  <w:u w:val="single"/>
                </w:rPr>
                <w:t>Boa</w:t>
              </w:r>
            </w:hyperlink>
          </w:p>
        </w:tc>
        <w:tc>
          <w:tcPr>
            <w:tcW w:w="0" w:type="auto"/>
            <w:shd w:val="clear" w:color="auto" w:fill="ECECEC"/>
            <w:vAlign w:val="center"/>
            <w:hideMark/>
          </w:tcPr>
          <w:p w:rsidR="00401964" w:rsidRPr="00401964" w:rsidRDefault="00401964" w:rsidP="00401964">
            <w:pPr>
              <w:spacing w:after="0" w:line="240" w:lineRule="auto"/>
              <w:jc w:val="center"/>
              <w:rPr>
                <w:rFonts w:ascii="Times New Roman" w:eastAsia="Times New Roman" w:hAnsi="Times New Roman" w:cs="Times New Roman"/>
                <w:color w:val="2C2C2C"/>
                <w:sz w:val="20"/>
                <w:szCs w:val="20"/>
              </w:rPr>
            </w:pPr>
            <w:r w:rsidRPr="00401964">
              <w:rPr>
                <w:rFonts w:ascii="Times New Roman" w:eastAsia="Times New Roman" w:hAnsi="Times New Roman" w:cs="Times New Roman"/>
                <w:color w:val="2C2C2C"/>
                <w:sz w:val="20"/>
                <w:szCs w:val="20"/>
              </w:rPr>
              <w:t>Unknown</w:t>
            </w:r>
          </w:p>
        </w:tc>
        <w:tc>
          <w:tcPr>
            <w:tcW w:w="0" w:type="auto"/>
            <w:shd w:val="clear" w:color="auto" w:fill="99FF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Yes</w:t>
            </w:r>
          </w:p>
        </w:tc>
        <w:tc>
          <w:tcPr>
            <w:tcW w:w="0" w:type="auto"/>
            <w:shd w:val="clear" w:color="auto" w:fill="FF99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No</w:t>
            </w:r>
          </w:p>
        </w:tc>
        <w:tc>
          <w:tcPr>
            <w:tcW w:w="0" w:type="auto"/>
            <w:shd w:val="clear" w:color="auto" w:fill="99FF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Yes</w:t>
            </w:r>
          </w:p>
        </w:tc>
        <w:tc>
          <w:tcPr>
            <w:tcW w:w="0" w:type="auto"/>
            <w:shd w:val="clear" w:color="auto" w:fill="ECECEC"/>
            <w:vAlign w:val="center"/>
            <w:hideMark/>
          </w:tcPr>
          <w:p w:rsidR="00401964" w:rsidRPr="00401964" w:rsidRDefault="00401964" w:rsidP="00401964">
            <w:pPr>
              <w:spacing w:after="0" w:line="240" w:lineRule="auto"/>
              <w:jc w:val="center"/>
              <w:rPr>
                <w:rFonts w:ascii="Times New Roman" w:eastAsia="Times New Roman" w:hAnsi="Times New Roman" w:cs="Times New Roman"/>
                <w:color w:val="2C2C2C"/>
                <w:sz w:val="20"/>
                <w:szCs w:val="20"/>
              </w:rPr>
            </w:pPr>
            <w:r w:rsidRPr="00401964">
              <w:rPr>
                <w:rFonts w:ascii="Times New Roman" w:eastAsia="Times New Roman" w:hAnsi="Times New Roman" w:cs="Times New Roman"/>
                <w:color w:val="2C2C2C"/>
                <w:sz w:val="20"/>
                <w:szCs w:val="20"/>
              </w:rPr>
              <w:t>Unknown</w:t>
            </w:r>
          </w:p>
        </w:tc>
        <w:tc>
          <w:tcPr>
            <w:tcW w:w="0" w:type="auto"/>
            <w:shd w:val="clear" w:color="auto" w:fill="FF99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No</w:t>
            </w:r>
          </w:p>
        </w:tc>
        <w:tc>
          <w:tcPr>
            <w:tcW w:w="0" w:type="auto"/>
            <w:shd w:val="clear" w:color="auto" w:fill="FF99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No</w:t>
            </w:r>
          </w:p>
        </w:tc>
        <w:tc>
          <w:tcPr>
            <w:tcW w:w="0" w:type="auto"/>
            <w:shd w:val="clear" w:color="auto" w:fill="ECECEC"/>
            <w:vAlign w:val="center"/>
            <w:hideMark/>
          </w:tcPr>
          <w:p w:rsidR="00401964" w:rsidRPr="00401964" w:rsidRDefault="00401964" w:rsidP="00401964">
            <w:pPr>
              <w:spacing w:after="0" w:line="240" w:lineRule="auto"/>
              <w:jc w:val="center"/>
              <w:rPr>
                <w:rFonts w:ascii="Times New Roman" w:eastAsia="Times New Roman" w:hAnsi="Times New Roman" w:cs="Times New Roman"/>
                <w:color w:val="2C2C2C"/>
                <w:sz w:val="20"/>
                <w:szCs w:val="20"/>
              </w:rPr>
            </w:pPr>
            <w:r w:rsidRPr="00401964">
              <w:rPr>
                <w:rFonts w:ascii="Times New Roman" w:eastAsia="Times New Roman" w:hAnsi="Times New Roman" w:cs="Times New Roman"/>
                <w:color w:val="2C2C2C"/>
                <w:sz w:val="20"/>
                <w:szCs w:val="20"/>
              </w:rPr>
              <w:t>Unknown</w:t>
            </w:r>
          </w:p>
        </w:tc>
        <w:tc>
          <w:tcPr>
            <w:tcW w:w="0" w:type="auto"/>
            <w:shd w:val="clear" w:color="auto" w:fill="FF99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No</w:t>
            </w:r>
          </w:p>
        </w:tc>
        <w:tc>
          <w:tcPr>
            <w:tcW w:w="0" w:type="auto"/>
            <w:shd w:val="clear" w:color="auto" w:fill="ECECEC"/>
            <w:vAlign w:val="center"/>
            <w:hideMark/>
          </w:tcPr>
          <w:p w:rsidR="00401964" w:rsidRPr="00401964" w:rsidRDefault="00401964" w:rsidP="00401964">
            <w:pPr>
              <w:spacing w:after="0" w:line="240" w:lineRule="auto"/>
              <w:jc w:val="center"/>
              <w:rPr>
                <w:rFonts w:ascii="Times New Roman" w:eastAsia="Times New Roman" w:hAnsi="Times New Roman" w:cs="Times New Roman"/>
                <w:color w:val="2C2C2C"/>
                <w:sz w:val="20"/>
                <w:szCs w:val="20"/>
              </w:rPr>
            </w:pPr>
            <w:r w:rsidRPr="00401964">
              <w:rPr>
                <w:rFonts w:ascii="Times New Roman" w:eastAsia="Times New Roman" w:hAnsi="Times New Roman" w:cs="Times New Roman"/>
                <w:color w:val="2C2C2C"/>
                <w:sz w:val="20"/>
                <w:szCs w:val="20"/>
              </w:rPr>
              <w:t>Unknown</w:t>
            </w:r>
          </w:p>
        </w:tc>
        <w:tc>
          <w:tcPr>
            <w:tcW w:w="0" w:type="auto"/>
            <w:shd w:val="clear" w:color="auto" w:fill="ECECEC"/>
            <w:vAlign w:val="center"/>
            <w:hideMark/>
          </w:tcPr>
          <w:p w:rsidR="00401964" w:rsidRPr="00401964" w:rsidRDefault="00401964" w:rsidP="00401964">
            <w:pPr>
              <w:spacing w:after="0" w:line="240" w:lineRule="auto"/>
              <w:jc w:val="center"/>
              <w:rPr>
                <w:rFonts w:ascii="Times New Roman" w:eastAsia="Times New Roman" w:hAnsi="Times New Roman" w:cs="Times New Roman"/>
                <w:color w:val="2C2C2C"/>
                <w:sz w:val="20"/>
                <w:szCs w:val="20"/>
              </w:rPr>
            </w:pPr>
            <w:r w:rsidRPr="00401964">
              <w:rPr>
                <w:rFonts w:ascii="Times New Roman" w:eastAsia="Times New Roman" w:hAnsi="Times New Roman" w:cs="Times New Roman"/>
                <w:color w:val="2C2C2C"/>
                <w:sz w:val="20"/>
                <w:szCs w:val="20"/>
              </w:rPr>
              <w:t>Unknown</w:t>
            </w:r>
          </w:p>
        </w:tc>
      </w:tr>
      <w:tr w:rsidR="00401964" w:rsidRPr="00401964" w:rsidTr="00401964">
        <w:trPr>
          <w:tblCellSpacing w:w="15" w:type="dxa"/>
        </w:trPr>
        <w:tc>
          <w:tcPr>
            <w:tcW w:w="0" w:type="auto"/>
            <w:vAlign w:val="center"/>
            <w:hideMark/>
          </w:tcPr>
          <w:p w:rsidR="00401964" w:rsidRPr="00401964" w:rsidRDefault="00401964" w:rsidP="00401964">
            <w:pPr>
              <w:spacing w:after="0" w:line="240" w:lineRule="auto"/>
              <w:rPr>
                <w:rFonts w:ascii="Times New Roman" w:eastAsia="Times New Roman" w:hAnsi="Times New Roman" w:cs="Times New Roman"/>
                <w:b/>
                <w:bCs/>
                <w:sz w:val="24"/>
                <w:szCs w:val="24"/>
              </w:rPr>
            </w:pPr>
            <w:hyperlink r:id="rId1091" w:tooltip="The bozotic HTTP server (web server) (page does not exist)" w:history="1">
              <w:r w:rsidRPr="00401964">
                <w:rPr>
                  <w:rFonts w:ascii="Times New Roman" w:eastAsia="Times New Roman" w:hAnsi="Times New Roman" w:cs="Times New Roman"/>
                  <w:b/>
                  <w:bCs/>
                  <w:color w:val="0000FF"/>
                  <w:sz w:val="24"/>
                  <w:szCs w:val="24"/>
                  <w:u w:val="single"/>
                </w:rPr>
                <w:t>bozohttpd</w:t>
              </w:r>
            </w:hyperlink>
          </w:p>
        </w:tc>
        <w:tc>
          <w:tcPr>
            <w:tcW w:w="0" w:type="auto"/>
            <w:shd w:val="clear" w:color="auto" w:fill="ECECEC"/>
            <w:vAlign w:val="center"/>
            <w:hideMark/>
          </w:tcPr>
          <w:p w:rsidR="00401964" w:rsidRPr="00401964" w:rsidRDefault="00401964" w:rsidP="00401964">
            <w:pPr>
              <w:spacing w:after="0" w:line="240" w:lineRule="auto"/>
              <w:jc w:val="center"/>
              <w:rPr>
                <w:rFonts w:ascii="Times New Roman" w:eastAsia="Times New Roman" w:hAnsi="Times New Roman" w:cs="Times New Roman"/>
                <w:color w:val="2C2C2C"/>
                <w:sz w:val="20"/>
                <w:szCs w:val="20"/>
              </w:rPr>
            </w:pPr>
            <w:r w:rsidRPr="00401964">
              <w:rPr>
                <w:rFonts w:ascii="Times New Roman" w:eastAsia="Times New Roman" w:hAnsi="Times New Roman" w:cs="Times New Roman"/>
                <w:color w:val="2C2C2C"/>
                <w:sz w:val="20"/>
                <w:szCs w:val="20"/>
              </w:rPr>
              <w:t>Unknown</w:t>
            </w:r>
          </w:p>
        </w:tc>
        <w:tc>
          <w:tcPr>
            <w:tcW w:w="0" w:type="auto"/>
            <w:shd w:val="clear" w:color="auto" w:fill="99FF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Yes</w:t>
            </w:r>
          </w:p>
        </w:tc>
        <w:tc>
          <w:tcPr>
            <w:tcW w:w="0" w:type="auto"/>
            <w:shd w:val="clear" w:color="auto" w:fill="ECECEC"/>
            <w:vAlign w:val="center"/>
            <w:hideMark/>
          </w:tcPr>
          <w:p w:rsidR="00401964" w:rsidRPr="00401964" w:rsidRDefault="00401964" w:rsidP="00401964">
            <w:pPr>
              <w:spacing w:after="0" w:line="240" w:lineRule="auto"/>
              <w:jc w:val="center"/>
              <w:rPr>
                <w:rFonts w:ascii="Times New Roman" w:eastAsia="Times New Roman" w:hAnsi="Times New Roman" w:cs="Times New Roman"/>
                <w:color w:val="2C2C2C"/>
                <w:sz w:val="20"/>
                <w:szCs w:val="20"/>
              </w:rPr>
            </w:pPr>
            <w:r w:rsidRPr="00401964">
              <w:rPr>
                <w:rFonts w:ascii="Times New Roman" w:eastAsia="Times New Roman" w:hAnsi="Times New Roman" w:cs="Times New Roman"/>
                <w:color w:val="2C2C2C"/>
                <w:sz w:val="20"/>
                <w:szCs w:val="20"/>
              </w:rPr>
              <w:t>Unknown</w:t>
            </w:r>
          </w:p>
        </w:tc>
        <w:tc>
          <w:tcPr>
            <w:tcW w:w="0" w:type="auto"/>
            <w:shd w:val="clear" w:color="auto" w:fill="99FF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Yes</w:t>
            </w:r>
          </w:p>
        </w:tc>
        <w:tc>
          <w:tcPr>
            <w:tcW w:w="0" w:type="auto"/>
            <w:shd w:val="clear" w:color="auto" w:fill="ECECEC"/>
            <w:vAlign w:val="center"/>
            <w:hideMark/>
          </w:tcPr>
          <w:p w:rsidR="00401964" w:rsidRPr="00401964" w:rsidRDefault="00401964" w:rsidP="00401964">
            <w:pPr>
              <w:spacing w:after="0" w:line="240" w:lineRule="auto"/>
              <w:jc w:val="center"/>
              <w:rPr>
                <w:rFonts w:ascii="Times New Roman" w:eastAsia="Times New Roman" w:hAnsi="Times New Roman" w:cs="Times New Roman"/>
                <w:color w:val="2C2C2C"/>
                <w:sz w:val="20"/>
                <w:szCs w:val="20"/>
              </w:rPr>
            </w:pPr>
            <w:r w:rsidRPr="00401964">
              <w:rPr>
                <w:rFonts w:ascii="Times New Roman" w:eastAsia="Times New Roman" w:hAnsi="Times New Roman" w:cs="Times New Roman"/>
                <w:color w:val="2C2C2C"/>
                <w:sz w:val="20"/>
                <w:szCs w:val="20"/>
              </w:rPr>
              <w:t>Unknown</w:t>
            </w:r>
          </w:p>
        </w:tc>
        <w:tc>
          <w:tcPr>
            <w:tcW w:w="0" w:type="auto"/>
            <w:shd w:val="clear" w:color="auto" w:fill="ECECEC"/>
            <w:vAlign w:val="center"/>
            <w:hideMark/>
          </w:tcPr>
          <w:p w:rsidR="00401964" w:rsidRPr="00401964" w:rsidRDefault="00401964" w:rsidP="00401964">
            <w:pPr>
              <w:spacing w:after="0" w:line="240" w:lineRule="auto"/>
              <w:jc w:val="center"/>
              <w:rPr>
                <w:rFonts w:ascii="Times New Roman" w:eastAsia="Times New Roman" w:hAnsi="Times New Roman" w:cs="Times New Roman"/>
                <w:color w:val="2C2C2C"/>
                <w:sz w:val="20"/>
                <w:szCs w:val="20"/>
              </w:rPr>
            </w:pPr>
            <w:r w:rsidRPr="00401964">
              <w:rPr>
                <w:rFonts w:ascii="Times New Roman" w:eastAsia="Times New Roman" w:hAnsi="Times New Roman" w:cs="Times New Roman"/>
                <w:color w:val="2C2C2C"/>
                <w:sz w:val="20"/>
                <w:szCs w:val="20"/>
              </w:rPr>
              <w:t>Unknown</w:t>
            </w:r>
          </w:p>
        </w:tc>
        <w:tc>
          <w:tcPr>
            <w:tcW w:w="0" w:type="auto"/>
            <w:shd w:val="clear" w:color="auto" w:fill="ECECEC"/>
            <w:vAlign w:val="center"/>
            <w:hideMark/>
          </w:tcPr>
          <w:p w:rsidR="00401964" w:rsidRPr="00401964" w:rsidRDefault="00401964" w:rsidP="00401964">
            <w:pPr>
              <w:spacing w:after="0" w:line="240" w:lineRule="auto"/>
              <w:jc w:val="center"/>
              <w:rPr>
                <w:rFonts w:ascii="Times New Roman" w:eastAsia="Times New Roman" w:hAnsi="Times New Roman" w:cs="Times New Roman"/>
                <w:color w:val="2C2C2C"/>
                <w:sz w:val="20"/>
                <w:szCs w:val="20"/>
              </w:rPr>
            </w:pPr>
            <w:r w:rsidRPr="00401964">
              <w:rPr>
                <w:rFonts w:ascii="Times New Roman" w:eastAsia="Times New Roman" w:hAnsi="Times New Roman" w:cs="Times New Roman"/>
                <w:color w:val="2C2C2C"/>
                <w:sz w:val="20"/>
                <w:szCs w:val="20"/>
              </w:rPr>
              <w:t>Unknown</w:t>
            </w:r>
          </w:p>
        </w:tc>
        <w:tc>
          <w:tcPr>
            <w:tcW w:w="0" w:type="auto"/>
            <w:shd w:val="clear" w:color="auto" w:fill="ECECEC"/>
            <w:vAlign w:val="center"/>
            <w:hideMark/>
          </w:tcPr>
          <w:p w:rsidR="00401964" w:rsidRPr="00401964" w:rsidRDefault="00401964" w:rsidP="00401964">
            <w:pPr>
              <w:spacing w:after="0" w:line="240" w:lineRule="auto"/>
              <w:jc w:val="center"/>
              <w:rPr>
                <w:rFonts w:ascii="Times New Roman" w:eastAsia="Times New Roman" w:hAnsi="Times New Roman" w:cs="Times New Roman"/>
                <w:color w:val="2C2C2C"/>
                <w:sz w:val="20"/>
                <w:szCs w:val="20"/>
              </w:rPr>
            </w:pPr>
            <w:r w:rsidRPr="00401964">
              <w:rPr>
                <w:rFonts w:ascii="Times New Roman" w:eastAsia="Times New Roman" w:hAnsi="Times New Roman" w:cs="Times New Roman"/>
                <w:color w:val="2C2C2C"/>
                <w:sz w:val="20"/>
                <w:szCs w:val="20"/>
              </w:rPr>
              <w:t>Unknown</w:t>
            </w:r>
          </w:p>
        </w:tc>
        <w:tc>
          <w:tcPr>
            <w:tcW w:w="0" w:type="auto"/>
            <w:shd w:val="clear" w:color="auto" w:fill="ECECEC"/>
            <w:vAlign w:val="center"/>
            <w:hideMark/>
          </w:tcPr>
          <w:p w:rsidR="00401964" w:rsidRPr="00401964" w:rsidRDefault="00401964" w:rsidP="00401964">
            <w:pPr>
              <w:spacing w:after="0" w:line="240" w:lineRule="auto"/>
              <w:jc w:val="center"/>
              <w:rPr>
                <w:rFonts w:ascii="Times New Roman" w:eastAsia="Times New Roman" w:hAnsi="Times New Roman" w:cs="Times New Roman"/>
                <w:color w:val="2C2C2C"/>
                <w:sz w:val="20"/>
                <w:szCs w:val="20"/>
              </w:rPr>
            </w:pPr>
            <w:r w:rsidRPr="00401964">
              <w:rPr>
                <w:rFonts w:ascii="Times New Roman" w:eastAsia="Times New Roman" w:hAnsi="Times New Roman" w:cs="Times New Roman"/>
                <w:color w:val="2C2C2C"/>
                <w:sz w:val="20"/>
                <w:szCs w:val="20"/>
              </w:rPr>
              <w:t>Unknown</w:t>
            </w:r>
          </w:p>
        </w:tc>
        <w:tc>
          <w:tcPr>
            <w:tcW w:w="0" w:type="auto"/>
            <w:shd w:val="clear" w:color="auto" w:fill="ECECEC"/>
            <w:vAlign w:val="center"/>
            <w:hideMark/>
          </w:tcPr>
          <w:p w:rsidR="00401964" w:rsidRPr="00401964" w:rsidRDefault="00401964" w:rsidP="00401964">
            <w:pPr>
              <w:spacing w:after="0" w:line="240" w:lineRule="auto"/>
              <w:jc w:val="center"/>
              <w:rPr>
                <w:rFonts w:ascii="Times New Roman" w:eastAsia="Times New Roman" w:hAnsi="Times New Roman" w:cs="Times New Roman"/>
                <w:color w:val="2C2C2C"/>
                <w:sz w:val="20"/>
                <w:szCs w:val="20"/>
              </w:rPr>
            </w:pPr>
            <w:r w:rsidRPr="00401964">
              <w:rPr>
                <w:rFonts w:ascii="Times New Roman" w:eastAsia="Times New Roman" w:hAnsi="Times New Roman" w:cs="Times New Roman"/>
                <w:color w:val="2C2C2C"/>
                <w:sz w:val="20"/>
                <w:szCs w:val="20"/>
              </w:rPr>
              <w:t>Unknown</w:t>
            </w:r>
          </w:p>
        </w:tc>
        <w:tc>
          <w:tcPr>
            <w:tcW w:w="0" w:type="auto"/>
            <w:shd w:val="clear" w:color="auto" w:fill="ECECEC"/>
            <w:vAlign w:val="center"/>
            <w:hideMark/>
          </w:tcPr>
          <w:p w:rsidR="00401964" w:rsidRPr="00401964" w:rsidRDefault="00401964" w:rsidP="00401964">
            <w:pPr>
              <w:spacing w:after="0" w:line="240" w:lineRule="auto"/>
              <w:jc w:val="center"/>
              <w:rPr>
                <w:rFonts w:ascii="Times New Roman" w:eastAsia="Times New Roman" w:hAnsi="Times New Roman" w:cs="Times New Roman"/>
                <w:color w:val="2C2C2C"/>
                <w:sz w:val="20"/>
                <w:szCs w:val="20"/>
              </w:rPr>
            </w:pPr>
            <w:r w:rsidRPr="00401964">
              <w:rPr>
                <w:rFonts w:ascii="Times New Roman" w:eastAsia="Times New Roman" w:hAnsi="Times New Roman" w:cs="Times New Roman"/>
                <w:color w:val="2C2C2C"/>
                <w:sz w:val="20"/>
                <w:szCs w:val="20"/>
              </w:rPr>
              <w:t>Unknown</w:t>
            </w:r>
          </w:p>
        </w:tc>
      </w:tr>
      <w:tr w:rsidR="00401964" w:rsidRPr="00401964" w:rsidTr="00401964">
        <w:trPr>
          <w:tblCellSpacing w:w="15" w:type="dxa"/>
        </w:trPr>
        <w:tc>
          <w:tcPr>
            <w:tcW w:w="0" w:type="auto"/>
            <w:vAlign w:val="center"/>
            <w:hideMark/>
          </w:tcPr>
          <w:p w:rsidR="00401964" w:rsidRPr="00401964" w:rsidRDefault="00401964" w:rsidP="00401964">
            <w:pPr>
              <w:spacing w:after="0" w:line="240" w:lineRule="auto"/>
              <w:rPr>
                <w:rFonts w:ascii="Times New Roman" w:eastAsia="Times New Roman" w:hAnsi="Times New Roman" w:cs="Times New Roman"/>
                <w:b/>
                <w:bCs/>
                <w:sz w:val="24"/>
                <w:szCs w:val="24"/>
              </w:rPr>
            </w:pPr>
            <w:hyperlink r:id="rId1092" w:tooltip="Caddy (web server)" w:history="1">
              <w:r w:rsidRPr="00401964">
                <w:rPr>
                  <w:rFonts w:ascii="Times New Roman" w:eastAsia="Times New Roman" w:hAnsi="Times New Roman" w:cs="Times New Roman"/>
                  <w:b/>
                  <w:bCs/>
                  <w:color w:val="0000FF"/>
                  <w:sz w:val="24"/>
                  <w:szCs w:val="24"/>
                  <w:u w:val="single"/>
                </w:rPr>
                <w:t>Caddy</w:t>
              </w:r>
            </w:hyperlink>
          </w:p>
        </w:tc>
        <w:tc>
          <w:tcPr>
            <w:tcW w:w="0" w:type="auto"/>
            <w:shd w:val="clear" w:color="auto" w:fill="99FF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Yes</w:t>
            </w:r>
          </w:p>
        </w:tc>
        <w:tc>
          <w:tcPr>
            <w:tcW w:w="0" w:type="auto"/>
            <w:shd w:val="clear" w:color="auto" w:fill="99FF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Yes</w:t>
            </w:r>
          </w:p>
        </w:tc>
        <w:tc>
          <w:tcPr>
            <w:tcW w:w="0" w:type="auto"/>
            <w:shd w:val="clear" w:color="auto" w:fill="99FF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Yes</w:t>
            </w:r>
          </w:p>
        </w:tc>
        <w:tc>
          <w:tcPr>
            <w:tcW w:w="0" w:type="auto"/>
            <w:shd w:val="clear" w:color="auto" w:fill="99FF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Yes</w:t>
            </w:r>
          </w:p>
        </w:tc>
        <w:tc>
          <w:tcPr>
            <w:tcW w:w="0" w:type="auto"/>
            <w:shd w:val="clear" w:color="auto" w:fill="99FF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Yes</w:t>
            </w:r>
          </w:p>
        </w:tc>
        <w:tc>
          <w:tcPr>
            <w:tcW w:w="0" w:type="auto"/>
            <w:shd w:val="clear" w:color="auto" w:fill="FF99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No</w:t>
            </w:r>
          </w:p>
        </w:tc>
        <w:tc>
          <w:tcPr>
            <w:tcW w:w="0" w:type="auto"/>
            <w:shd w:val="clear" w:color="auto" w:fill="FF99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No</w:t>
            </w:r>
          </w:p>
        </w:tc>
        <w:tc>
          <w:tcPr>
            <w:tcW w:w="0" w:type="auto"/>
            <w:shd w:val="clear" w:color="auto" w:fill="ECECEC"/>
            <w:vAlign w:val="center"/>
            <w:hideMark/>
          </w:tcPr>
          <w:p w:rsidR="00401964" w:rsidRPr="00401964" w:rsidRDefault="00401964" w:rsidP="00401964">
            <w:pPr>
              <w:spacing w:after="0" w:line="240" w:lineRule="auto"/>
              <w:jc w:val="center"/>
              <w:rPr>
                <w:rFonts w:ascii="Times New Roman" w:eastAsia="Times New Roman" w:hAnsi="Times New Roman" w:cs="Times New Roman"/>
                <w:color w:val="2C2C2C"/>
                <w:sz w:val="20"/>
                <w:szCs w:val="20"/>
              </w:rPr>
            </w:pPr>
            <w:r w:rsidRPr="00401964">
              <w:rPr>
                <w:rFonts w:ascii="Times New Roman" w:eastAsia="Times New Roman" w:hAnsi="Times New Roman" w:cs="Times New Roman"/>
                <w:color w:val="2C2C2C"/>
                <w:sz w:val="20"/>
                <w:szCs w:val="20"/>
              </w:rPr>
              <w:t>Unknown</w:t>
            </w:r>
          </w:p>
        </w:tc>
        <w:tc>
          <w:tcPr>
            <w:tcW w:w="0" w:type="auto"/>
            <w:shd w:val="clear" w:color="auto" w:fill="ECECEC"/>
            <w:vAlign w:val="center"/>
            <w:hideMark/>
          </w:tcPr>
          <w:p w:rsidR="00401964" w:rsidRPr="00401964" w:rsidRDefault="00401964" w:rsidP="00401964">
            <w:pPr>
              <w:spacing w:after="0" w:line="240" w:lineRule="auto"/>
              <w:jc w:val="center"/>
              <w:rPr>
                <w:rFonts w:ascii="Times New Roman" w:eastAsia="Times New Roman" w:hAnsi="Times New Roman" w:cs="Times New Roman"/>
                <w:color w:val="2C2C2C"/>
                <w:sz w:val="20"/>
                <w:szCs w:val="20"/>
              </w:rPr>
            </w:pPr>
            <w:r w:rsidRPr="00401964">
              <w:rPr>
                <w:rFonts w:ascii="Times New Roman" w:eastAsia="Times New Roman" w:hAnsi="Times New Roman" w:cs="Times New Roman"/>
                <w:color w:val="2C2C2C"/>
                <w:sz w:val="20"/>
                <w:szCs w:val="20"/>
              </w:rPr>
              <w:t>Unknown</w:t>
            </w:r>
          </w:p>
        </w:tc>
        <w:tc>
          <w:tcPr>
            <w:tcW w:w="0" w:type="auto"/>
            <w:shd w:val="clear" w:color="auto" w:fill="ECECEC"/>
            <w:vAlign w:val="center"/>
            <w:hideMark/>
          </w:tcPr>
          <w:p w:rsidR="00401964" w:rsidRPr="00401964" w:rsidRDefault="00401964" w:rsidP="00401964">
            <w:pPr>
              <w:spacing w:after="0" w:line="240" w:lineRule="auto"/>
              <w:jc w:val="center"/>
              <w:rPr>
                <w:rFonts w:ascii="Times New Roman" w:eastAsia="Times New Roman" w:hAnsi="Times New Roman" w:cs="Times New Roman"/>
                <w:color w:val="2C2C2C"/>
                <w:sz w:val="20"/>
                <w:szCs w:val="20"/>
              </w:rPr>
            </w:pPr>
            <w:r w:rsidRPr="00401964">
              <w:rPr>
                <w:rFonts w:ascii="Times New Roman" w:eastAsia="Times New Roman" w:hAnsi="Times New Roman" w:cs="Times New Roman"/>
                <w:color w:val="2C2C2C"/>
                <w:sz w:val="20"/>
                <w:szCs w:val="20"/>
              </w:rPr>
              <w:t>Unknown</w:t>
            </w:r>
          </w:p>
        </w:tc>
        <w:tc>
          <w:tcPr>
            <w:tcW w:w="0" w:type="auto"/>
            <w:shd w:val="clear" w:color="auto" w:fill="ECECEC"/>
            <w:vAlign w:val="center"/>
            <w:hideMark/>
          </w:tcPr>
          <w:p w:rsidR="00401964" w:rsidRPr="00401964" w:rsidRDefault="00401964" w:rsidP="00401964">
            <w:pPr>
              <w:spacing w:after="0" w:line="240" w:lineRule="auto"/>
              <w:jc w:val="center"/>
              <w:rPr>
                <w:rFonts w:ascii="Times New Roman" w:eastAsia="Times New Roman" w:hAnsi="Times New Roman" w:cs="Times New Roman"/>
                <w:color w:val="2C2C2C"/>
                <w:sz w:val="20"/>
                <w:szCs w:val="20"/>
              </w:rPr>
            </w:pPr>
            <w:r w:rsidRPr="00401964">
              <w:rPr>
                <w:rFonts w:ascii="Times New Roman" w:eastAsia="Times New Roman" w:hAnsi="Times New Roman" w:cs="Times New Roman"/>
                <w:color w:val="2C2C2C"/>
                <w:sz w:val="20"/>
                <w:szCs w:val="20"/>
              </w:rPr>
              <w:t>Unknown</w:t>
            </w:r>
          </w:p>
        </w:tc>
      </w:tr>
      <w:tr w:rsidR="00401964" w:rsidRPr="00401964" w:rsidTr="00401964">
        <w:trPr>
          <w:tblCellSpacing w:w="15" w:type="dxa"/>
        </w:trPr>
        <w:tc>
          <w:tcPr>
            <w:tcW w:w="0" w:type="auto"/>
            <w:vAlign w:val="center"/>
            <w:hideMark/>
          </w:tcPr>
          <w:p w:rsidR="00401964" w:rsidRPr="00401964" w:rsidRDefault="00401964" w:rsidP="00401964">
            <w:pPr>
              <w:spacing w:after="0" w:line="240" w:lineRule="auto"/>
              <w:rPr>
                <w:rFonts w:ascii="Times New Roman" w:eastAsia="Times New Roman" w:hAnsi="Times New Roman" w:cs="Times New Roman"/>
                <w:b/>
                <w:bCs/>
                <w:sz w:val="24"/>
                <w:szCs w:val="24"/>
              </w:rPr>
            </w:pPr>
            <w:hyperlink r:id="rId1093" w:tooltip="Resin Server" w:history="1">
              <w:r w:rsidRPr="00401964">
                <w:rPr>
                  <w:rFonts w:ascii="Times New Roman" w:eastAsia="Times New Roman" w:hAnsi="Times New Roman" w:cs="Times New Roman"/>
                  <w:b/>
                  <w:bCs/>
                  <w:color w:val="0000FF"/>
                  <w:sz w:val="24"/>
                  <w:szCs w:val="24"/>
                  <w:u w:val="single"/>
                </w:rPr>
                <w:t>Caucho Resin Server</w:t>
              </w:r>
            </w:hyperlink>
          </w:p>
        </w:tc>
        <w:tc>
          <w:tcPr>
            <w:tcW w:w="0" w:type="auto"/>
            <w:shd w:val="clear" w:color="auto" w:fill="99FF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Yes</w:t>
            </w:r>
          </w:p>
        </w:tc>
        <w:tc>
          <w:tcPr>
            <w:tcW w:w="0" w:type="auto"/>
            <w:shd w:val="clear" w:color="auto" w:fill="99FF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Yes</w:t>
            </w:r>
          </w:p>
        </w:tc>
        <w:tc>
          <w:tcPr>
            <w:tcW w:w="0" w:type="auto"/>
            <w:shd w:val="clear" w:color="auto" w:fill="99FF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Yes</w:t>
            </w:r>
          </w:p>
        </w:tc>
        <w:tc>
          <w:tcPr>
            <w:tcW w:w="0" w:type="auto"/>
            <w:shd w:val="clear" w:color="auto" w:fill="99FF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Yes</w:t>
            </w:r>
          </w:p>
        </w:tc>
        <w:tc>
          <w:tcPr>
            <w:tcW w:w="0" w:type="auto"/>
            <w:shd w:val="clear" w:color="auto" w:fill="99FF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Yes</w:t>
            </w:r>
          </w:p>
        </w:tc>
        <w:tc>
          <w:tcPr>
            <w:tcW w:w="0" w:type="auto"/>
            <w:shd w:val="clear" w:color="auto" w:fill="99FF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Yes</w:t>
            </w:r>
          </w:p>
        </w:tc>
        <w:tc>
          <w:tcPr>
            <w:tcW w:w="0" w:type="auto"/>
            <w:shd w:val="clear" w:color="auto" w:fill="99FF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Yes</w:t>
            </w:r>
          </w:p>
        </w:tc>
        <w:tc>
          <w:tcPr>
            <w:tcW w:w="0" w:type="auto"/>
            <w:shd w:val="clear" w:color="auto" w:fill="99FF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Yes</w:t>
            </w:r>
          </w:p>
        </w:tc>
        <w:tc>
          <w:tcPr>
            <w:tcW w:w="0" w:type="auto"/>
            <w:shd w:val="clear" w:color="auto" w:fill="99FF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Yes</w:t>
            </w:r>
          </w:p>
        </w:tc>
        <w:tc>
          <w:tcPr>
            <w:tcW w:w="0" w:type="auto"/>
            <w:shd w:val="clear" w:color="auto" w:fill="99FF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Yes</w:t>
            </w:r>
          </w:p>
        </w:tc>
        <w:tc>
          <w:tcPr>
            <w:tcW w:w="0" w:type="auto"/>
            <w:shd w:val="clear" w:color="auto" w:fill="99FF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Yes</w:t>
            </w:r>
          </w:p>
        </w:tc>
      </w:tr>
      <w:tr w:rsidR="00401964" w:rsidRPr="00401964" w:rsidTr="00401964">
        <w:trPr>
          <w:tblCellSpacing w:w="15" w:type="dxa"/>
        </w:trPr>
        <w:tc>
          <w:tcPr>
            <w:tcW w:w="0" w:type="auto"/>
            <w:vAlign w:val="center"/>
            <w:hideMark/>
          </w:tcPr>
          <w:p w:rsidR="00401964" w:rsidRPr="00401964" w:rsidRDefault="00401964" w:rsidP="00401964">
            <w:pPr>
              <w:spacing w:after="0" w:line="240" w:lineRule="auto"/>
              <w:rPr>
                <w:rFonts w:ascii="Times New Roman" w:eastAsia="Times New Roman" w:hAnsi="Times New Roman" w:cs="Times New Roman"/>
                <w:b/>
                <w:bCs/>
                <w:sz w:val="24"/>
                <w:szCs w:val="24"/>
              </w:rPr>
            </w:pPr>
            <w:hyperlink r:id="rId1094" w:tooltip="Caudium (web server)" w:history="1">
              <w:r w:rsidRPr="00401964">
                <w:rPr>
                  <w:rFonts w:ascii="Times New Roman" w:eastAsia="Times New Roman" w:hAnsi="Times New Roman" w:cs="Times New Roman"/>
                  <w:b/>
                  <w:bCs/>
                  <w:color w:val="0000FF"/>
                  <w:sz w:val="24"/>
                  <w:szCs w:val="24"/>
                  <w:u w:val="single"/>
                </w:rPr>
                <w:t>Caudium</w:t>
              </w:r>
            </w:hyperlink>
            <w:hyperlink r:id="rId1095" w:anchor="cite_note-37" w:history="1">
              <w:r w:rsidRPr="00401964">
                <w:rPr>
                  <w:rFonts w:ascii="Times New Roman" w:eastAsia="Times New Roman" w:hAnsi="Times New Roman" w:cs="Times New Roman"/>
                  <w:b/>
                  <w:bCs/>
                  <w:color w:val="0000FF"/>
                  <w:sz w:val="24"/>
                  <w:szCs w:val="24"/>
                  <w:u w:val="single"/>
                  <w:vertAlign w:val="superscript"/>
                </w:rPr>
                <w:t>[16]</w:t>
              </w:r>
            </w:hyperlink>
          </w:p>
        </w:tc>
        <w:tc>
          <w:tcPr>
            <w:tcW w:w="0" w:type="auto"/>
            <w:shd w:val="clear" w:color="auto" w:fill="FF99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No</w:t>
            </w:r>
          </w:p>
        </w:tc>
        <w:tc>
          <w:tcPr>
            <w:tcW w:w="0" w:type="auto"/>
            <w:shd w:val="clear" w:color="auto" w:fill="99FF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Yes</w:t>
            </w:r>
          </w:p>
        </w:tc>
        <w:tc>
          <w:tcPr>
            <w:tcW w:w="0" w:type="auto"/>
            <w:shd w:val="clear" w:color="auto" w:fill="99FF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Yes</w:t>
            </w:r>
          </w:p>
        </w:tc>
        <w:tc>
          <w:tcPr>
            <w:tcW w:w="0" w:type="auto"/>
            <w:shd w:val="clear" w:color="auto" w:fill="99FF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Yes</w:t>
            </w:r>
          </w:p>
        </w:tc>
        <w:tc>
          <w:tcPr>
            <w:tcW w:w="0" w:type="auto"/>
            <w:shd w:val="clear" w:color="auto" w:fill="99FF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Yes</w:t>
            </w:r>
          </w:p>
        </w:tc>
        <w:tc>
          <w:tcPr>
            <w:tcW w:w="0" w:type="auto"/>
            <w:shd w:val="clear" w:color="auto" w:fill="FF99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No</w:t>
            </w:r>
          </w:p>
        </w:tc>
        <w:tc>
          <w:tcPr>
            <w:tcW w:w="0" w:type="auto"/>
            <w:shd w:val="clear" w:color="auto" w:fill="FF99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No</w:t>
            </w:r>
          </w:p>
        </w:tc>
        <w:tc>
          <w:tcPr>
            <w:tcW w:w="0" w:type="auto"/>
            <w:shd w:val="clear" w:color="auto" w:fill="99FF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Yes</w:t>
            </w:r>
          </w:p>
        </w:tc>
        <w:tc>
          <w:tcPr>
            <w:tcW w:w="0" w:type="auto"/>
            <w:shd w:val="clear" w:color="auto" w:fill="FF99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No</w:t>
            </w:r>
          </w:p>
        </w:tc>
        <w:tc>
          <w:tcPr>
            <w:tcW w:w="0" w:type="auto"/>
            <w:shd w:val="clear" w:color="auto" w:fill="ECECEC"/>
            <w:vAlign w:val="center"/>
            <w:hideMark/>
          </w:tcPr>
          <w:p w:rsidR="00401964" w:rsidRPr="00401964" w:rsidRDefault="00401964" w:rsidP="00401964">
            <w:pPr>
              <w:spacing w:after="0" w:line="240" w:lineRule="auto"/>
              <w:jc w:val="center"/>
              <w:rPr>
                <w:rFonts w:ascii="Times New Roman" w:eastAsia="Times New Roman" w:hAnsi="Times New Roman" w:cs="Times New Roman"/>
                <w:color w:val="2C2C2C"/>
                <w:sz w:val="20"/>
                <w:szCs w:val="20"/>
              </w:rPr>
            </w:pPr>
            <w:r w:rsidRPr="00401964">
              <w:rPr>
                <w:rFonts w:ascii="Times New Roman" w:eastAsia="Times New Roman" w:hAnsi="Times New Roman" w:cs="Times New Roman"/>
                <w:color w:val="2C2C2C"/>
                <w:sz w:val="20"/>
                <w:szCs w:val="20"/>
              </w:rPr>
              <w:t>Unknown</w:t>
            </w:r>
          </w:p>
        </w:tc>
        <w:tc>
          <w:tcPr>
            <w:tcW w:w="0" w:type="auto"/>
            <w:shd w:val="clear" w:color="auto" w:fill="ECECEC"/>
            <w:vAlign w:val="center"/>
            <w:hideMark/>
          </w:tcPr>
          <w:p w:rsidR="00401964" w:rsidRPr="00401964" w:rsidRDefault="00401964" w:rsidP="00401964">
            <w:pPr>
              <w:spacing w:after="0" w:line="240" w:lineRule="auto"/>
              <w:jc w:val="center"/>
              <w:rPr>
                <w:rFonts w:ascii="Times New Roman" w:eastAsia="Times New Roman" w:hAnsi="Times New Roman" w:cs="Times New Roman"/>
                <w:color w:val="2C2C2C"/>
                <w:sz w:val="20"/>
                <w:szCs w:val="20"/>
              </w:rPr>
            </w:pPr>
            <w:r w:rsidRPr="00401964">
              <w:rPr>
                <w:rFonts w:ascii="Times New Roman" w:eastAsia="Times New Roman" w:hAnsi="Times New Roman" w:cs="Times New Roman"/>
                <w:color w:val="2C2C2C"/>
                <w:sz w:val="20"/>
                <w:szCs w:val="20"/>
              </w:rPr>
              <w:t>Unknown</w:t>
            </w:r>
          </w:p>
        </w:tc>
      </w:tr>
      <w:tr w:rsidR="00401964" w:rsidRPr="00401964" w:rsidTr="00401964">
        <w:trPr>
          <w:tblCellSpacing w:w="15" w:type="dxa"/>
        </w:trPr>
        <w:tc>
          <w:tcPr>
            <w:tcW w:w="0" w:type="auto"/>
            <w:vAlign w:val="center"/>
            <w:hideMark/>
          </w:tcPr>
          <w:p w:rsidR="00401964" w:rsidRPr="00401964" w:rsidRDefault="00401964" w:rsidP="00401964">
            <w:pPr>
              <w:spacing w:after="0" w:line="240" w:lineRule="auto"/>
              <w:rPr>
                <w:rFonts w:ascii="Times New Roman" w:eastAsia="Times New Roman" w:hAnsi="Times New Roman" w:cs="Times New Roman"/>
                <w:b/>
                <w:bCs/>
                <w:sz w:val="24"/>
                <w:szCs w:val="24"/>
              </w:rPr>
            </w:pPr>
            <w:hyperlink r:id="rId1096" w:tooltip="Cherokee HTTP Server" w:history="1">
              <w:r w:rsidRPr="00401964">
                <w:rPr>
                  <w:rFonts w:ascii="Times New Roman" w:eastAsia="Times New Roman" w:hAnsi="Times New Roman" w:cs="Times New Roman"/>
                  <w:b/>
                  <w:bCs/>
                  <w:color w:val="0000FF"/>
                  <w:sz w:val="24"/>
                  <w:szCs w:val="24"/>
                  <w:u w:val="single"/>
                </w:rPr>
                <w:t>Cherokee HTTP Server</w:t>
              </w:r>
            </w:hyperlink>
          </w:p>
        </w:tc>
        <w:tc>
          <w:tcPr>
            <w:tcW w:w="0" w:type="auto"/>
            <w:shd w:val="clear" w:color="auto" w:fill="FF99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No</w:t>
            </w:r>
            <w:hyperlink r:id="rId1097" w:anchor="cite_note-cherokeeAbout-38" w:history="1">
              <w:r w:rsidRPr="00401964">
                <w:rPr>
                  <w:rFonts w:ascii="Times New Roman" w:eastAsia="Times New Roman" w:hAnsi="Times New Roman" w:cs="Times New Roman"/>
                  <w:color w:val="0000FF"/>
                  <w:sz w:val="24"/>
                  <w:szCs w:val="24"/>
                  <w:u w:val="single"/>
                  <w:vertAlign w:val="superscript"/>
                </w:rPr>
                <w:t>[17]</w:t>
              </w:r>
            </w:hyperlink>
          </w:p>
        </w:tc>
        <w:tc>
          <w:tcPr>
            <w:tcW w:w="0" w:type="auto"/>
            <w:shd w:val="clear" w:color="auto" w:fill="99FF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Yes</w:t>
            </w:r>
          </w:p>
        </w:tc>
        <w:tc>
          <w:tcPr>
            <w:tcW w:w="0" w:type="auto"/>
            <w:shd w:val="clear" w:color="auto" w:fill="99FF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Yes</w:t>
            </w:r>
          </w:p>
        </w:tc>
        <w:tc>
          <w:tcPr>
            <w:tcW w:w="0" w:type="auto"/>
            <w:shd w:val="clear" w:color="auto" w:fill="99FF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Yes</w:t>
            </w:r>
          </w:p>
        </w:tc>
        <w:tc>
          <w:tcPr>
            <w:tcW w:w="0" w:type="auto"/>
            <w:shd w:val="clear" w:color="auto" w:fill="99FF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Yes</w:t>
            </w:r>
          </w:p>
        </w:tc>
        <w:tc>
          <w:tcPr>
            <w:tcW w:w="0" w:type="auto"/>
            <w:shd w:val="clear" w:color="auto" w:fill="FF99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No</w:t>
            </w:r>
          </w:p>
        </w:tc>
        <w:tc>
          <w:tcPr>
            <w:tcW w:w="0" w:type="auto"/>
            <w:shd w:val="clear" w:color="auto" w:fill="FF99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No</w:t>
            </w:r>
          </w:p>
        </w:tc>
        <w:tc>
          <w:tcPr>
            <w:tcW w:w="0" w:type="auto"/>
            <w:shd w:val="clear" w:color="auto" w:fill="ECECEC"/>
            <w:vAlign w:val="center"/>
            <w:hideMark/>
          </w:tcPr>
          <w:p w:rsidR="00401964" w:rsidRPr="00401964" w:rsidRDefault="00401964" w:rsidP="00401964">
            <w:pPr>
              <w:spacing w:after="0" w:line="240" w:lineRule="auto"/>
              <w:jc w:val="center"/>
              <w:rPr>
                <w:rFonts w:ascii="Times New Roman" w:eastAsia="Times New Roman" w:hAnsi="Times New Roman" w:cs="Times New Roman"/>
                <w:color w:val="2C2C2C"/>
                <w:sz w:val="20"/>
                <w:szCs w:val="20"/>
              </w:rPr>
            </w:pPr>
            <w:r w:rsidRPr="00401964">
              <w:rPr>
                <w:rFonts w:ascii="Times New Roman" w:eastAsia="Times New Roman" w:hAnsi="Times New Roman" w:cs="Times New Roman"/>
                <w:color w:val="2C2C2C"/>
                <w:sz w:val="20"/>
                <w:szCs w:val="20"/>
              </w:rPr>
              <w:t>Unknown</w:t>
            </w:r>
          </w:p>
        </w:tc>
        <w:tc>
          <w:tcPr>
            <w:tcW w:w="0" w:type="auto"/>
            <w:shd w:val="clear" w:color="auto" w:fill="FF99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No</w:t>
            </w:r>
          </w:p>
        </w:tc>
        <w:tc>
          <w:tcPr>
            <w:tcW w:w="0" w:type="auto"/>
            <w:shd w:val="clear" w:color="auto" w:fill="ECECEC"/>
            <w:vAlign w:val="center"/>
            <w:hideMark/>
          </w:tcPr>
          <w:p w:rsidR="00401964" w:rsidRPr="00401964" w:rsidRDefault="00401964" w:rsidP="00401964">
            <w:pPr>
              <w:spacing w:after="0" w:line="240" w:lineRule="auto"/>
              <w:jc w:val="center"/>
              <w:rPr>
                <w:rFonts w:ascii="Times New Roman" w:eastAsia="Times New Roman" w:hAnsi="Times New Roman" w:cs="Times New Roman"/>
                <w:color w:val="2C2C2C"/>
                <w:sz w:val="20"/>
                <w:szCs w:val="20"/>
              </w:rPr>
            </w:pPr>
            <w:r w:rsidRPr="00401964">
              <w:rPr>
                <w:rFonts w:ascii="Times New Roman" w:eastAsia="Times New Roman" w:hAnsi="Times New Roman" w:cs="Times New Roman"/>
                <w:color w:val="2C2C2C"/>
                <w:sz w:val="20"/>
                <w:szCs w:val="20"/>
              </w:rPr>
              <w:t>Unknown</w:t>
            </w:r>
          </w:p>
        </w:tc>
        <w:tc>
          <w:tcPr>
            <w:tcW w:w="0" w:type="auto"/>
            <w:shd w:val="clear" w:color="auto" w:fill="ECECEC"/>
            <w:vAlign w:val="center"/>
            <w:hideMark/>
          </w:tcPr>
          <w:p w:rsidR="00401964" w:rsidRPr="00401964" w:rsidRDefault="00401964" w:rsidP="00401964">
            <w:pPr>
              <w:spacing w:after="0" w:line="240" w:lineRule="auto"/>
              <w:jc w:val="center"/>
              <w:rPr>
                <w:rFonts w:ascii="Times New Roman" w:eastAsia="Times New Roman" w:hAnsi="Times New Roman" w:cs="Times New Roman"/>
                <w:color w:val="2C2C2C"/>
                <w:sz w:val="20"/>
                <w:szCs w:val="20"/>
              </w:rPr>
            </w:pPr>
            <w:r w:rsidRPr="00401964">
              <w:rPr>
                <w:rFonts w:ascii="Times New Roman" w:eastAsia="Times New Roman" w:hAnsi="Times New Roman" w:cs="Times New Roman"/>
                <w:color w:val="2C2C2C"/>
                <w:sz w:val="20"/>
                <w:szCs w:val="20"/>
              </w:rPr>
              <w:t>Unknown</w:t>
            </w:r>
          </w:p>
        </w:tc>
      </w:tr>
      <w:tr w:rsidR="00401964" w:rsidRPr="00401964" w:rsidTr="00401964">
        <w:trPr>
          <w:tblCellSpacing w:w="15" w:type="dxa"/>
        </w:trPr>
        <w:tc>
          <w:tcPr>
            <w:tcW w:w="0" w:type="auto"/>
            <w:vAlign w:val="center"/>
            <w:hideMark/>
          </w:tcPr>
          <w:p w:rsidR="00401964" w:rsidRPr="00401964" w:rsidRDefault="00401964" w:rsidP="00401964">
            <w:pPr>
              <w:spacing w:after="0" w:line="240" w:lineRule="auto"/>
              <w:rPr>
                <w:rFonts w:ascii="Times New Roman" w:eastAsia="Times New Roman" w:hAnsi="Times New Roman" w:cs="Times New Roman"/>
                <w:b/>
                <w:bCs/>
                <w:sz w:val="24"/>
                <w:szCs w:val="24"/>
              </w:rPr>
            </w:pPr>
            <w:hyperlink r:id="rId1098" w:tooltip="Darkhttpd (page does not exist)" w:history="1">
              <w:r w:rsidRPr="00401964">
                <w:rPr>
                  <w:rFonts w:ascii="Times New Roman" w:eastAsia="Times New Roman" w:hAnsi="Times New Roman" w:cs="Times New Roman"/>
                  <w:b/>
                  <w:bCs/>
                  <w:color w:val="0000FF"/>
                  <w:sz w:val="24"/>
                  <w:szCs w:val="24"/>
                  <w:u w:val="single"/>
                </w:rPr>
                <w:t>Darkhttpd</w:t>
              </w:r>
            </w:hyperlink>
          </w:p>
        </w:tc>
        <w:tc>
          <w:tcPr>
            <w:tcW w:w="0" w:type="auto"/>
            <w:shd w:val="clear" w:color="auto" w:fill="ECECEC"/>
            <w:vAlign w:val="center"/>
            <w:hideMark/>
          </w:tcPr>
          <w:p w:rsidR="00401964" w:rsidRPr="00401964" w:rsidRDefault="00401964" w:rsidP="00401964">
            <w:pPr>
              <w:spacing w:after="0" w:line="240" w:lineRule="auto"/>
              <w:jc w:val="center"/>
              <w:rPr>
                <w:rFonts w:ascii="Times New Roman" w:eastAsia="Times New Roman" w:hAnsi="Times New Roman" w:cs="Times New Roman"/>
                <w:color w:val="2C2C2C"/>
                <w:sz w:val="20"/>
                <w:szCs w:val="20"/>
              </w:rPr>
            </w:pPr>
            <w:r w:rsidRPr="00401964">
              <w:rPr>
                <w:rFonts w:ascii="Times New Roman" w:eastAsia="Times New Roman" w:hAnsi="Times New Roman" w:cs="Times New Roman"/>
                <w:color w:val="2C2C2C"/>
                <w:sz w:val="20"/>
                <w:szCs w:val="20"/>
              </w:rPr>
              <w:t>Unknown</w:t>
            </w:r>
          </w:p>
        </w:tc>
        <w:tc>
          <w:tcPr>
            <w:tcW w:w="0" w:type="auto"/>
            <w:shd w:val="clear" w:color="auto" w:fill="99FF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Yes</w:t>
            </w:r>
          </w:p>
        </w:tc>
        <w:tc>
          <w:tcPr>
            <w:tcW w:w="0" w:type="auto"/>
            <w:shd w:val="clear" w:color="auto" w:fill="ECECEC"/>
            <w:vAlign w:val="center"/>
            <w:hideMark/>
          </w:tcPr>
          <w:p w:rsidR="00401964" w:rsidRPr="00401964" w:rsidRDefault="00401964" w:rsidP="00401964">
            <w:pPr>
              <w:spacing w:after="0" w:line="240" w:lineRule="auto"/>
              <w:jc w:val="center"/>
              <w:rPr>
                <w:rFonts w:ascii="Times New Roman" w:eastAsia="Times New Roman" w:hAnsi="Times New Roman" w:cs="Times New Roman"/>
                <w:color w:val="2C2C2C"/>
                <w:sz w:val="20"/>
                <w:szCs w:val="20"/>
              </w:rPr>
            </w:pPr>
            <w:r w:rsidRPr="00401964">
              <w:rPr>
                <w:rFonts w:ascii="Times New Roman" w:eastAsia="Times New Roman" w:hAnsi="Times New Roman" w:cs="Times New Roman"/>
                <w:color w:val="2C2C2C"/>
                <w:sz w:val="20"/>
                <w:szCs w:val="20"/>
              </w:rPr>
              <w:t>Unknown</w:t>
            </w:r>
          </w:p>
        </w:tc>
        <w:tc>
          <w:tcPr>
            <w:tcW w:w="0" w:type="auto"/>
            <w:shd w:val="clear" w:color="auto" w:fill="99FF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Yes</w:t>
            </w:r>
          </w:p>
        </w:tc>
        <w:tc>
          <w:tcPr>
            <w:tcW w:w="0" w:type="auto"/>
            <w:shd w:val="clear" w:color="auto" w:fill="99FF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Yes</w:t>
            </w:r>
          </w:p>
        </w:tc>
        <w:tc>
          <w:tcPr>
            <w:tcW w:w="0" w:type="auto"/>
            <w:shd w:val="clear" w:color="auto" w:fill="ECECEC"/>
            <w:vAlign w:val="center"/>
            <w:hideMark/>
          </w:tcPr>
          <w:p w:rsidR="00401964" w:rsidRPr="00401964" w:rsidRDefault="00401964" w:rsidP="00401964">
            <w:pPr>
              <w:spacing w:after="0" w:line="240" w:lineRule="auto"/>
              <w:jc w:val="center"/>
              <w:rPr>
                <w:rFonts w:ascii="Times New Roman" w:eastAsia="Times New Roman" w:hAnsi="Times New Roman" w:cs="Times New Roman"/>
                <w:color w:val="2C2C2C"/>
                <w:sz w:val="20"/>
                <w:szCs w:val="20"/>
              </w:rPr>
            </w:pPr>
            <w:r w:rsidRPr="00401964">
              <w:rPr>
                <w:rFonts w:ascii="Times New Roman" w:eastAsia="Times New Roman" w:hAnsi="Times New Roman" w:cs="Times New Roman"/>
                <w:color w:val="2C2C2C"/>
                <w:sz w:val="20"/>
                <w:szCs w:val="20"/>
              </w:rPr>
              <w:t>Unknown</w:t>
            </w:r>
          </w:p>
        </w:tc>
        <w:tc>
          <w:tcPr>
            <w:tcW w:w="0" w:type="auto"/>
            <w:shd w:val="clear" w:color="auto" w:fill="ECECEC"/>
            <w:vAlign w:val="center"/>
            <w:hideMark/>
          </w:tcPr>
          <w:p w:rsidR="00401964" w:rsidRPr="00401964" w:rsidRDefault="00401964" w:rsidP="00401964">
            <w:pPr>
              <w:spacing w:after="0" w:line="240" w:lineRule="auto"/>
              <w:jc w:val="center"/>
              <w:rPr>
                <w:rFonts w:ascii="Times New Roman" w:eastAsia="Times New Roman" w:hAnsi="Times New Roman" w:cs="Times New Roman"/>
                <w:color w:val="2C2C2C"/>
                <w:sz w:val="20"/>
                <w:szCs w:val="20"/>
              </w:rPr>
            </w:pPr>
            <w:r w:rsidRPr="00401964">
              <w:rPr>
                <w:rFonts w:ascii="Times New Roman" w:eastAsia="Times New Roman" w:hAnsi="Times New Roman" w:cs="Times New Roman"/>
                <w:color w:val="2C2C2C"/>
                <w:sz w:val="20"/>
                <w:szCs w:val="20"/>
              </w:rPr>
              <w:t>Unknown</w:t>
            </w:r>
          </w:p>
        </w:tc>
        <w:tc>
          <w:tcPr>
            <w:tcW w:w="0" w:type="auto"/>
            <w:shd w:val="clear" w:color="auto" w:fill="ECECEC"/>
            <w:vAlign w:val="center"/>
            <w:hideMark/>
          </w:tcPr>
          <w:p w:rsidR="00401964" w:rsidRPr="00401964" w:rsidRDefault="00401964" w:rsidP="00401964">
            <w:pPr>
              <w:spacing w:after="0" w:line="240" w:lineRule="auto"/>
              <w:jc w:val="center"/>
              <w:rPr>
                <w:rFonts w:ascii="Times New Roman" w:eastAsia="Times New Roman" w:hAnsi="Times New Roman" w:cs="Times New Roman"/>
                <w:color w:val="2C2C2C"/>
                <w:sz w:val="20"/>
                <w:szCs w:val="20"/>
              </w:rPr>
            </w:pPr>
            <w:r w:rsidRPr="00401964">
              <w:rPr>
                <w:rFonts w:ascii="Times New Roman" w:eastAsia="Times New Roman" w:hAnsi="Times New Roman" w:cs="Times New Roman"/>
                <w:color w:val="2C2C2C"/>
                <w:sz w:val="20"/>
                <w:szCs w:val="20"/>
              </w:rPr>
              <w:t>Unknown</w:t>
            </w:r>
          </w:p>
        </w:tc>
        <w:tc>
          <w:tcPr>
            <w:tcW w:w="0" w:type="auto"/>
            <w:shd w:val="clear" w:color="auto" w:fill="ECECEC"/>
            <w:vAlign w:val="center"/>
            <w:hideMark/>
          </w:tcPr>
          <w:p w:rsidR="00401964" w:rsidRPr="00401964" w:rsidRDefault="00401964" w:rsidP="00401964">
            <w:pPr>
              <w:spacing w:after="0" w:line="240" w:lineRule="auto"/>
              <w:jc w:val="center"/>
              <w:rPr>
                <w:rFonts w:ascii="Times New Roman" w:eastAsia="Times New Roman" w:hAnsi="Times New Roman" w:cs="Times New Roman"/>
                <w:color w:val="2C2C2C"/>
                <w:sz w:val="20"/>
                <w:szCs w:val="20"/>
              </w:rPr>
            </w:pPr>
            <w:r w:rsidRPr="00401964">
              <w:rPr>
                <w:rFonts w:ascii="Times New Roman" w:eastAsia="Times New Roman" w:hAnsi="Times New Roman" w:cs="Times New Roman"/>
                <w:color w:val="2C2C2C"/>
                <w:sz w:val="20"/>
                <w:szCs w:val="20"/>
              </w:rPr>
              <w:t>Unknown</w:t>
            </w:r>
          </w:p>
        </w:tc>
        <w:tc>
          <w:tcPr>
            <w:tcW w:w="0" w:type="auto"/>
            <w:shd w:val="clear" w:color="auto" w:fill="ECECEC"/>
            <w:vAlign w:val="center"/>
            <w:hideMark/>
          </w:tcPr>
          <w:p w:rsidR="00401964" w:rsidRPr="00401964" w:rsidRDefault="00401964" w:rsidP="00401964">
            <w:pPr>
              <w:spacing w:after="0" w:line="240" w:lineRule="auto"/>
              <w:jc w:val="center"/>
              <w:rPr>
                <w:rFonts w:ascii="Times New Roman" w:eastAsia="Times New Roman" w:hAnsi="Times New Roman" w:cs="Times New Roman"/>
                <w:color w:val="2C2C2C"/>
                <w:sz w:val="20"/>
                <w:szCs w:val="20"/>
              </w:rPr>
            </w:pPr>
            <w:r w:rsidRPr="00401964">
              <w:rPr>
                <w:rFonts w:ascii="Times New Roman" w:eastAsia="Times New Roman" w:hAnsi="Times New Roman" w:cs="Times New Roman"/>
                <w:color w:val="2C2C2C"/>
                <w:sz w:val="20"/>
                <w:szCs w:val="20"/>
              </w:rPr>
              <w:t>Unknown</w:t>
            </w:r>
          </w:p>
        </w:tc>
        <w:tc>
          <w:tcPr>
            <w:tcW w:w="0" w:type="auto"/>
            <w:shd w:val="clear" w:color="auto" w:fill="ECECEC"/>
            <w:vAlign w:val="center"/>
            <w:hideMark/>
          </w:tcPr>
          <w:p w:rsidR="00401964" w:rsidRPr="00401964" w:rsidRDefault="00401964" w:rsidP="00401964">
            <w:pPr>
              <w:spacing w:after="0" w:line="240" w:lineRule="auto"/>
              <w:jc w:val="center"/>
              <w:rPr>
                <w:rFonts w:ascii="Times New Roman" w:eastAsia="Times New Roman" w:hAnsi="Times New Roman" w:cs="Times New Roman"/>
                <w:color w:val="2C2C2C"/>
                <w:sz w:val="20"/>
                <w:szCs w:val="20"/>
              </w:rPr>
            </w:pPr>
            <w:r w:rsidRPr="00401964">
              <w:rPr>
                <w:rFonts w:ascii="Times New Roman" w:eastAsia="Times New Roman" w:hAnsi="Times New Roman" w:cs="Times New Roman"/>
                <w:color w:val="2C2C2C"/>
                <w:sz w:val="20"/>
                <w:szCs w:val="20"/>
              </w:rPr>
              <w:t>Unknown</w:t>
            </w:r>
          </w:p>
        </w:tc>
      </w:tr>
      <w:tr w:rsidR="00401964" w:rsidRPr="00401964" w:rsidTr="00401964">
        <w:trPr>
          <w:tblCellSpacing w:w="15" w:type="dxa"/>
        </w:trPr>
        <w:tc>
          <w:tcPr>
            <w:tcW w:w="0" w:type="auto"/>
            <w:vAlign w:val="center"/>
            <w:hideMark/>
          </w:tcPr>
          <w:p w:rsidR="00401964" w:rsidRPr="00401964" w:rsidRDefault="00401964" w:rsidP="00401964">
            <w:pPr>
              <w:spacing w:after="0" w:line="240" w:lineRule="auto"/>
              <w:rPr>
                <w:rFonts w:ascii="Times New Roman" w:eastAsia="Times New Roman" w:hAnsi="Times New Roman" w:cs="Times New Roman"/>
                <w:b/>
                <w:bCs/>
                <w:sz w:val="24"/>
                <w:szCs w:val="24"/>
              </w:rPr>
            </w:pPr>
            <w:hyperlink r:id="rId1099" w:tooltip="HTTP File Server" w:history="1">
              <w:r w:rsidRPr="00401964">
                <w:rPr>
                  <w:rFonts w:ascii="Times New Roman" w:eastAsia="Times New Roman" w:hAnsi="Times New Roman" w:cs="Times New Roman"/>
                  <w:b/>
                  <w:bCs/>
                  <w:color w:val="0000FF"/>
                  <w:sz w:val="24"/>
                  <w:szCs w:val="24"/>
                  <w:u w:val="single"/>
                </w:rPr>
                <w:t>HFS</w:t>
              </w:r>
            </w:hyperlink>
          </w:p>
        </w:tc>
        <w:tc>
          <w:tcPr>
            <w:tcW w:w="0" w:type="auto"/>
            <w:shd w:val="clear" w:color="auto" w:fill="99FF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Yes</w:t>
            </w:r>
          </w:p>
        </w:tc>
        <w:tc>
          <w:tcPr>
            <w:tcW w:w="0" w:type="auto"/>
            <w:shd w:val="clear" w:color="auto" w:fill="FF99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No</w:t>
            </w:r>
          </w:p>
        </w:tc>
        <w:tc>
          <w:tcPr>
            <w:tcW w:w="0" w:type="auto"/>
            <w:shd w:val="clear" w:color="auto" w:fill="FF99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No</w:t>
            </w:r>
          </w:p>
        </w:tc>
        <w:tc>
          <w:tcPr>
            <w:tcW w:w="0" w:type="auto"/>
            <w:shd w:val="clear" w:color="auto" w:fill="FF99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No</w:t>
            </w:r>
          </w:p>
        </w:tc>
        <w:tc>
          <w:tcPr>
            <w:tcW w:w="0" w:type="auto"/>
            <w:shd w:val="clear" w:color="auto" w:fill="FF99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No</w:t>
            </w:r>
          </w:p>
        </w:tc>
        <w:tc>
          <w:tcPr>
            <w:tcW w:w="0" w:type="auto"/>
            <w:shd w:val="clear" w:color="auto" w:fill="FF99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No</w:t>
            </w:r>
          </w:p>
        </w:tc>
        <w:tc>
          <w:tcPr>
            <w:tcW w:w="0" w:type="auto"/>
            <w:shd w:val="clear" w:color="auto" w:fill="FF99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No</w:t>
            </w:r>
          </w:p>
        </w:tc>
        <w:tc>
          <w:tcPr>
            <w:tcW w:w="0" w:type="auto"/>
            <w:shd w:val="clear" w:color="auto" w:fill="FF99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No</w:t>
            </w:r>
          </w:p>
        </w:tc>
        <w:tc>
          <w:tcPr>
            <w:tcW w:w="0" w:type="auto"/>
            <w:shd w:val="clear" w:color="auto" w:fill="FF99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No</w:t>
            </w:r>
          </w:p>
        </w:tc>
        <w:tc>
          <w:tcPr>
            <w:tcW w:w="0" w:type="auto"/>
            <w:shd w:val="clear" w:color="auto" w:fill="FF99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No</w:t>
            </w:r>
          </w:p>
        </w:tc>
        <w:tc>
          <w:tcPr>
            <w:tcW w:w="0" w:type="auto"/>
            <w:shd w:val="clear" w:color="auto" w:fill="FF99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No</w:t>
            </w:r>
          </w:p>
        </w:tc>
      </w:tr>
      <w:tr w:rsidR="00401964" w:rsidRPr="00401964" w:rsidTr="00401964">
        <w:trPr>
          <w:tblCellSpacing w:w="15" w:type="dxa"/>
        </w:trPr>
        <w:tc>
          <w:tcPr>
            <w:tcW w:w="0" w:type="auto"/>
            <w:vAlign w:val="center"/>
            <w:hideMark/>
          </w:tcPr>
          <w:p w:rsidR="00401964" w:rsidRPr="00401964" w:rsidRDefault="00401964" w:rsidP="00401964">
            <w:pPr>
              <w:spacing w:after="0" w:line="240" w:lineRule="auto"/>
              <w:rPr>
                <w:rFonts w:ascii="Times New Roman" w:eastAsia="Times New Roman" w:hAnsi="Times New Roman" w:cs="Times New Roman"/>
                <w:b/>
                <w:bCs/>
                <w:sz w:val="24"/>
                <w:szCs w:val="24"/>
              </w:rPr>
            </w:pPr>
            <w:hyperlink r:id="rId1100" w:tooltip="Hiawatha" w:history="1">
              <w:r w:rsidRPr="00401964">
                <w:rPr>
                  <w:rFonts w:ascii="Times New Roman" w:eastAsia="Times New Roman" w:hAnsi="Times New Roman" w:cs="Times New Roman"/>
                  <w:b/>
                  <w:bCs/>
                  <w:color w:val="0000FF"/>
                  <w:sz w:val="24"/>
                  <w:szCs w:val="24"/>
                  <w:u w:val="single"/>
                </w:rPr>
                <w:t>Hiawatha HTTP Server</w:t>
              </w:r>
            </w:hyperlink>
          </w:p>
        </w:tc>
        <w:tc>
          <w:tcPr>
            <w:tcW w:w="0" w:type="auto"/>
            <w:shd w:val="clear" w:color="auto" w:fill="FFFFBB"/>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 xml:space="preserve">with </w:t>
            </w:r>
            <w:hyperlink r:id="rId1101" w:tooltip="Cygwin" w:history="1">
              <w:r w:rsidRPr="00401964">
                <w:rPr>
                  <w:rFonts w:ascii="Times New Roman" w:eastAsia="Times New Roman" w:hAnsi="Times New Roman" w:cs="Times New Roman"/>
                  <w:color w:val="0000FF"/>
                  <w:sz w:val="24"/>
                  <w:szCs w:val="24"/>
                  <w:u w:val="single"/>
                </w:rPr>
                <w:t>Cygwin</w:t>
              </w:r>
            </w:hyperlink>
            <w:hyperlink r:id="rId1102" w:anchor="cite_note-hiawathaAbout-39" w:history="1">
              <w:r w:rsidRPr="00401964">
                <w:rPr>
                  <w:rFonts w:ascii="Times New Roman" w:eastAsia="Times New Roman" w:hAnsi="Times New Roman" w:cs="Times New Roman"/>
                  <w:color w:val="0000FF"/>
                  <w:sz w:val="24"/>
                  <w:szCs w:val="24"/>
                  <w:u w:val="single"/>
                  <w:vertAlign w:val="superscript"/>
                </w:rPr>
                <w:t>[18]</w:t>
              </w:r>
            </w:hyperlink>
          </w:p>
        </w:tc>
        <w:tc>
          <w:tcPr>
            <w:tcW w:w="0" w:type="auto"/>
            <w:shd w:val="clear" w:color="auto" w:fill="99FF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Yes</w:t>
            </w:r>
            <w:hyperlink r:id="rId1103" w:anchor="cite_note-hiawathaAbout-39" w:history="1">
              <w:r w:rsidRPr="00401964">
                <w:rPr>
                  <w:rFonts w:ascii="Times New Roman" w:eastAsia="Times New Roman" w:hAnsi="Times New Roman" w:cs="Times New Roman"/>
                  <w:color w:val="0000FF"/>
                  <w:sz w:val="24"/>
                  <w:szCs w:val="24"/>
                  <w:u w:val="single"/>
                  <w:vertAlign w:val="superscript"/>
                </w:rPr>
                <w:t>[18]</w:t>
              </w:r>
            </w:hyperlink>
          </w:p>
        </w:tc>
        <w:tc>
          <w:tcPr>
            <w:tcW w:w="0" w:type="auto"/>
            <w:shd w:val="clear" w:color="auto" w:fill="99FF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Yes</w:t>
            </w:r>
            <w:hyperlink r:id="rId1104" w:anchor="cite_note-hiawathaAbout-39" w:history="1">
              <w:r w:rsidRPr="00401964">
                <w:rPr>
                  <w:rFonts w:ascii="Times New Roman" w:eastAsia="Times New Roman" w:hAnsi="Times New Roman" w:cs="Times New Roman"/>
                  <w:color w:val="0000FF"/>
                  <w:sz w:val="24"/>
                  <w:szCs w:val="24"/>
                  <w:u w:val="single"/>
                  <w:vertAlign w:val="superscript"/>
                </w:rPr>
                <w:t>[18]</w:t>
              </w:r>
            </w:hyperlink>
          </w:p>
        </w:tc>
        <w:tc>
          <w:tcPr>
            <w:tcW w:w="0" w:type="auto"/>
            <w:shd w:val="clear" w:color="auto" w:fill="99FF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Yes</w:t>
            </w:r>
            <w:hyperlink r:id="rId1105" w:anchor="cite_note-hiawathaAbout-39" w:history="1">
              <w:r w:rsidRPr="00401964">
                <w:rPr>
                  <w:rFonts w:ascii="Times New Roman" w:eastAsia="Times New Roman" w:hAnsi="Times New Roman" w:cs="Times New Roman"/>
                  <w:color w:val="0000FF"/>
                  <w:sz w:val="24"/>
                  <w:szCs w:val="24"/>
                  <w:u w:val="single"/>
                  <w:vertAlign w:val="superscript"/>
                </w:rPr>
                <w:t>[18]</w:t>
              </w:r>
            </w:hyperlink>
          </w:p>
        </w:tc>
        <w:tc>
          <w:tcPr>
            <w:tcW w:w="0" w:type="auto"/>
            <w:shd w:val="clear" w:color="auto" w:fill="99FF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Yes</w:t>
            </w:r>
            <w:hyperlink r:id="rId1106" w:anchor="cite_note-hiawathaAbout-39" w:history="1">
              <w:r w:rsidRPr="00401964">
                <w:rPr>
                  <w:rFonts w:ascii="Times New Roman" w:eastAsia="Times New Roman" w:hAnsi="Times New Roman" w:cs="Times New Roman"/>
                  <w:color w:val="0000FF"/>
                  <w:sz w:val="24"/>
                  <w:szCs w:val="24"/>
                  <w:u w:val="single"/>
                  <w:vertAlign w:val="superscript"/>
                </w:rPr>
                <w:t>[18]</w:t>
              </w:r>
            </w:hyperlink>
          </w:p>
        </w:tc>
        <w:tc>
          <w:tcPr>
            <w:tcW w:w="0" w:type="auto"/>
            <w:shd w:val="clear" w:color="auto" w:fill="FF99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No</w:t>
            </w:r>
          </w:p>
        </w:tc>
        <w:tc>
          <w:tcPr>
            <w:tcW w:w="0" w:type="auto"/>
            <w:shd w:val="clear" w:color="auto" w:fill="FF99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No</w:t>
            </w:r>
          </w:p>
        </w:tc>
        <w:tc>
          <w:tcPr>
            <w:tcW w:w="0" w:type="auto"/>
            <w:shd w:val="clear" w:color="auto" w:fill="FF99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No</w:t>
            </w:r>
          </w:p>
        </w:tc>
        <w:tc>
          <w:tcPr>
            <w:tcW w:w="0" w:type="auto"/>
            <w:shd w:val="clear" w:color="auto" w:fill="FF99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No</w:t>
            </w:r>
          </w:p>
        </w:tc>
        <w:tc>
          <w:tcPr>
            <w:tcW w:w="0" w:type="auto"/>
            <w:shd w:val="clear" w:color="auto" w:fill="FF99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No</w:t>
            </w:r>
          </w:p>
        </w:tc>
        <w:tc>
          <w:tcPr>
            <w:tcW w:w="0" w:type="auto"/>
            <w:shd w:val="clear" w:color="auto" w:fill="FF99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No</w:t>
            </w:r>
          </w:p>
        </w:tc>
      </w:tr>
      <w:tr w:rsidR="00401964" w:rsidRPr="00401964" w:rsidTr="00401964">
        <w:trPr>
          <w:tblCellSpacing w:w="15" w:type="dxa"/>
        </w:trPr>
        <w:tc>
          <w:tcPr>
            <w:tcW w:w="0" w:type="auto"/>
            <w:vAlign w:val="center"/>
            <w:hideMark/>
          </w:tcPr>
          <w:p w:rsidR="00401964" w:rsidRPr="00401964" w:rsidRDefault="00401964" w:rsidP="00401964">
            <w:pPr>
              <w:spacing w:after="0" w:line="240" w:lineRule="auto"/>
              <w:rPr>
                <w:rFonts w:ascii="Times New Roman" w:eastAsia="Times New Roman" w:hAnsi="Times New Roman" w:cs="Times New Roman"/>
                <w:b/>
                <w:bCs/>
                <w:sz w:val="24"/>
                <w:szCs w:val="24"/>
              </w:rPr>
            </w:pPr>
            <w:hyperlink r:id="rId1107" w:tooltip="IBM HTTP Server" w:history="1">
              <w:r w:rsidRPr="00401964">
                <w:rPr>
                  <w:rFonts w:ascii="Times New Roman" w:eastAsia="Times New Roman" w:hAnsi="Times New Roman" w:cs="Times New Roman"/>
                  <w:b/>
                  <w:bCs/>
                  <w:color w:val="0000FF"/>
                  <w:sz w:val="24"/>
                  <w:szCs w:val="24"/>
                  <w:u w:val="single"/>
                </w:rPr>
                <w:t>IBM HTTP Server</w:t>
              </w:r>
            </w:hyperlink>
          </w:p>
        </w:tc>
        <w:tc>
          <w:tcPr>
            <w:tcW w:w="0" w:type="auto"/>
            <w:shd w:val="clear" w:color="auto" w:fill="99FF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Yes</w:t>
            </w:r>
          </w:p>
        </w:tc>
        <w:tc>
          <w:tcPr>
            <w:tcW w:w="0" w:type="auto"/>
            <w:shd w:val="clear" w:color="auto" w:fill="99FF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Yes</w:t>
            </w:r>
          </w:p>
        </w:tc>
        <w:tc>
          <w:tcPr>
            <w:tcW w:w="0" w:type="auto"/>
            <w:shd w:val="clear" w:color="auto" w:fill="FF99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No</w:t>
            </w:r>
          </w:p>
        </w:tc>
        <w:tc>
          <w:tcPr>
            <w:tcW w:w="0" w:type="auto"/>
            <w:shd w:val="clear" w:color="auto" w:fill="FF99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No</w:t>
            </w:r>
          </w:p>
        </w:tc>
        <w:tc>
          <w:tcPr>
            <w:tcW w:w="0" w:type="auto"/>
            <w:shd w:val="clear" w:color="auto" w:fill="99FF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Yes</w:t>
            </w:r>
          </w:p>
        </w:tc>
        <w:tc>
          <w:tcPr>
            <w:tcW w:w="0" w:type="auto"/>
            <w:shd w:val="clear" w:color="auto" w:fill="FF99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No</w:t>
            </w:r>
          </w:p>
        </w:tc>
        <w:tc>
          <w:tcPr>
            <w:tcW w:w="0" w:type="auto"/>
            <w:shd w:val="clear" w:color="auto" w:fill="FF99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No</w:t>
            </w:r>
          </w:p>
        </w:tc>
        <w:tc>
          <w:tcPr>
            <w:tcW w:w="0" w:type="auto"/>
            <w:shd w:val="clear" w:color="auto" w:fill="99FF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Yes</w:t>
            </w:r>
          </w:p>
        </w:tc>
        <w:tc>
          <w:tcPr>
            <w:tcW w:w="0" w:type="auto"/>
            <w:shd w:val="clear" w:color="auto" w:fill="99FF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Yes</w:t>
            </w:r>
          </w:p>
        </w:tc>
        <w:tc>
          <w:tcPr>
            <w:tcW w:w="0" w:type="auto"/>
            <w:shd w:val="clear" w:color="auto" w:fill="99FF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Yes</w:t>
            </w:r>
          </w:p>
        </w:tc>
        <w:tc>
          <w:tcPr>
            <w:tcW w:w="0" w:type="auto"/>
            <w:shd w:val="clear" w:color="auto" w:fill="99FF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Yes</w:t>
            </w:r>
          </w:p>
        </w:tc>
      </w:tr>
      <w:tr w:rsidR="00401964" w:rsidRPr="00401964" w:rsidTr="00401964">
        <w:trPr>
          <w:tblCellSpacing w:w="15" w:type="dxa"/>
        </w:trPr>
        <w:tc>
          <w:tcPr>
            <w:tcW w:w="0" w:type="auto"/>
            <w:vAlign w:val="center"/>
            <w:hideMark/>
          </w:tcPr>
          <w:p w:rsidR="00401964" w:rsidRPr="00401964" w:rsidRDefault="00401964" w:rsidP="00401964">
            <w:pPr>
              <w:spacing w:after="0" w:line="240" w:lineRule="auto"/>
              <w:rPr>
                <w:rFonts w:ascii="Times New Roman" w:eastAsia="Times New Roman" w:hAnsi="Times New Roman" w:cs="Times New Roman"/>
                <w:b/>
                <w:bCs/>
                <w:sz w:val="24"/>
                <w:szCs w:val="24"/>
              </w:rPr>
            </w:pPr>
            <w:hyperlink r:id="rId1108" w:tooltip="Internet Information Services" w:history="1">
              <w:r w:rsidRPr="00401964">
                <w:rPr>
                  <w:rFonts w:ascii="Times New Roman" w:eastAsia="Times New Roman" w:hAnsi="Times New Roman" w:cs="Times New Roman"/>
                  <w:b/>
                  <w:bCs/>
                  <w:color w:val="0000FF"/>
                  <w:sz w:val="24"/>
                  <w:szCs w:val="24"/>
                  <w:u w:val="single"/>
                </w:rPr>
                <w:t>Internet Information Services</w:t>
              </w:r>
            </w:hyperlink>
          </w:p>
        </w:tc>
        <w:tc>
          <w:tcPr>
            <w:tcW w:w="0" w:type="auto"/>
            <w:shd w:val="clear" w:color="auto" w:fill="99FF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Yes</w:t>
            </w:r>
          </w:p>
        </w:tc>
        <w:tc>
          <w:tcPr>
            <w:tcW w:w="0" w:type="auto"/>
            <w:shd w:val="clear" w:color="auto" w:fill="FF99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No</w:t>
            </w:r>
          </w:p>
        </w:tc>
        <w:tc>
          <w:tcPr>
            <w:tcW w:w="0" w:type="auto"/>
            <w:shd w:val="clear" w:color="auto" w:fill="FF99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No</w:t>
            </w:r>
          </w:p>
        </w:tc>
        <w:tc>
          <w:tcPr>
            <w:tcW w:w="0" w:type="auto"/>
            <w:shd w:val="clear" w:color="auto" w:fill="FF99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No</w:t>
            </w:r>
          </w:p>
        </w:tc>
        <w:tc>
          <w:tcPr>
            <w:tcW w:w="0" w:type="auto"/>
            <w:shd w:val="clear" w:color="auto" w:fill="FF99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No</w:t>
            </w:r>
          </w:p>
        </w:tc>
        <w:tc>
          <w:tcPr>
            <w:tcW w:w="0" w:type="auto"/>
            <w:shd w:val="clear" w:color="auto" w:fill="FF99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No</w:t>
            </w:r>
          </w:p>
        </w:tc>
        <w:tc>
          <w:tcPr>
            <w:tcW w:w="0" w:type="auto"/>
            <w:shd w:val="clear" w:color="auto" w:fill="FF99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No</w:t>
            </w:r>
          </w:p>
        </w:tc>
        <w:tc>
          <w:tcPr>
            <w:tcW w:w="0" w:type="auto"/>
            <w:shd w:val="clear" w:color="auto" w:fill="FF99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No</w:t>
            </w:r>
          </w:p>
        </w:tc>
        <w:tc>
          <w:tcPr>
            <w:tcW w:w="0" w:type="auto"/>
            <w:shd w:val="clear" w:color="auto" w:fill="FF99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No</w:t>
            </w:r>
          </w:p>
        </w:tc>
        <w:tc>
          <w:tcPr>
            <w:tcW w:w="0" w:type="auto"/>
            <w:shd w:val="clear" w:color="auto" w:fill="FF99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No</w:t>
            </w:r>
          </w:p>
        </w:tc>
        <w:tc>
          <w:tcPr>
            <w:tcW w:w="0" w:type="auto"/>
            <w:shd w:val="clear" w:color="auto" w:fill="FF99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No</w:t>
            </w:r>
          </w:p>
        </w:tc>
      </w:tr>
      <w:tr w:rsidR="00401964" w:rsidRPr="00401964" w:rsidTr="00401964">
        <w:trPr>
          <w:tblCellSpacing w:w="15" w:type="dxa"/>
        </w:trPr>
        <w:tc>
          <w:tcPr>
            <w:tcW w:w="0" w:type="auto"/>
            <w:vAlign w:val="center"/>
            <w:hideMark/>
          </w:tcPr>
          <w:p w:rsidR="00401964" w:rsidRPr="00401964" w:rsidRDefault="00401964" w:rsidP="00401964">
            <w:pPr>
              <w:spacing w:after="0" w:line="240" w:lineRule="auto"/>
              <w:rPr>
                <w:rFonts w:ascii="Times New Roman" w:eastAsia="Times New Roman" w:hAnsi="Times New Roman" w:cs="Times New Roman"/>
                <w:b/>
                <w:bCs/>
                <w:sz w:val="24"/>
                <w:szCs w:val="24"/>
              </w:rPr>
            </w:pPr>
            <w:hyperlink r:id="rId1109" w:tooltip="Jetty (web server)" w:history="1">
              <w:r w:rsidRPr="00401964">
                <w:rPr>
                  <w:rFonts w:ascii="Times New Roman" w:eastAsia="Times New Roman" w:hAnsi="Times New Roman" w:cs="Times New Roman"/>
                  <w:b/>
                  <w:bCs/>
                  <w:color w:val="0000FF"/>
                  <w:sz w:val="24"/>
                  <w:szCs w:val="24"/>
                  <w:u w:val="single"/>
                </w:rPr>
                <w:t>Jetty (Java)</w:t>
              </w:r>
            </w:hyperlink>
          </w:p>
        </w:tc>
        <w:tc>
          <w:tcPr>
            <w:tcW w:w="0" w:type="auto"/>
            <w:shd w:val="clear" w:color="auto" w:fill="99FF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Yes</w:t>
            </w:r>
          </w:p>
        </w:tc>
        <w:tc>
          <w:tcPr>
            <w:tcW w:w="0" w:type="auto"/>
            <w:shd w:val="clear" w:color="auto" w:fill="99FF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Yes</w:t>
            </w:r>
          </w:p>
        </w:tc>
        <w:tc>
          <w:tcPr>
            <w:tcW w:w="0" w:type="auto"/>
            <w:shd w:val="clear" w:color="auto" w:fill="99FF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Yes</w:t>
            </w:r>
          </w:p>
        </w:tc>
        <w:tc>
          <w:tcPr>
            <w:tcW w:w="0" w:type="auto"/>
            <w:shd w:val="clear" w:color="auto" w:fill="99FF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Yes</w:t>
            </w:r>
          </w:p>
        </w:tc>
        <w:tc>
          <w:tcPr>
            <w:tcW w:w="0" w:type="auto"/>
            <w:shd w:val="clear" w:color="auto" w:fill="99FF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Yes</w:t>
            </w:r>
          </w:p>
        </w:tc>
        <w:tc>
          <w:tcPr>
            <w:tcW w:w="0" w:type="auto"/>
            <w:shd w:val="clear" w:color="auto" w:fill="99FF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Yes</w:t>
            </w:r>
          </w:p>
        </w:tc>
        <w:tc>
          <w:tcPr>
            <w:tcW w:w="0" w:type="auto"/>
            <w:shd w:val="clear" w:color="auto" w:fill="FF99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No</w:t>
            </w:r>
          </w:p>
        </w:tc>
        <w:tc>
          <w:tcPr>
            <w:tcW w:w="0" w:type="auto"/>
            <w:shd w:val="clear" w:color="auto" w:fill="ECECEC"/>
            <w:vAlign w:val="center"/>
            <w:hideMark/>
          </w:tcPr>
          <w:p w:rsidR="00401964" w:rsidRPr="00401964" w:rsidRDefault="00401964" w:rsidP="00401964">
            <w:pPr>
              <w:spacing w:after="0" w:line="240" w:lineRule="auto"/>
              <w:jc w:val="center"/>
              <w:rPr>
                <w:rFonts w:ascii="Times New Roman" w:eastAsia="Times New Roman" w:hAnsi="Times New Roman" w:cs="Times New Roman"/>
                <w:color w:val="2C2C2C"/>
                <w:sz w:val="20"/>
                <w:szCs w:val="20"/>
              </w:rPr>
            </w:pPr>
            <w:r w:rsidRPr="00401964">
              <w:rPr>
                <w:rFonts w:ascii="Times New Roman" w:eastAsia="Times New Roman" w:hAnsi="Times New Roman" w:cs="Times New Roman"/>
                <w:color w:val="2C2C2C"/>
                <w:sz w:val="20"/>
                <w:szCs w:val="20"/>
              </w:rPr>
              <w:t>Unknown</w:t>
            </w:r>
          </w:p>
        </w:tc>
        <w:tc>
          <w:tcPr>
            <w:tcW w:w="0" w:type="auto"/>
            <w:shd w:val="clear" w:color="auto" w:fill="FF99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No</w:t>
            </w:r>
          </w:p>
        </w:tc>
        <w:tc>
          <w:tcPr>
            <w:tcW w:w="0" w:type="auto"/>
            <w:shd w:val="clear" w:color="auto" w:fill="99FF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Yes</w:t>
            </w:r>
          </w:p>
        </w:tc>
        <w:tc>
          <w:tcPr>
            <w:tcW w:w="0" w:type="auto"/>
            <w:shd w:val="clear" w:color="auto" w:fill="ECECEC"/>
            <w:vAlign w:val="center"/>
            <w:hideMark/>
          </w:tcPr>
          <w:p w:rsidR="00401964" w:rsidRPr="00401964" w:rsidRDefault="00401964" w:rsidP="00401964">
            <w:pPr>
              <w:spacing w:after="0" w:line="240" w:lineRule="auto"/>
              <w:jc w:val="center"/>
              <w:rPr>
                <w:rFonts w:ascii="Times New Roman" w:eastAsia="Times New Roman" w:hAnsi="Times New Roman" w:cs="Times New Roman"/>
                <w:color w:val="2C2C2C"/>
                <w:sz w:val="20"/>
                <w:szCs w:val="20"/>
              </w:rPr>
            </w:pPr>
            <w:r w:rsidRPr="00401964">
              <w:rPr>
                <w:rFonts w:ascii="Times New Roman" w:eastAsia="Times New Roman" w:hAnsi="Times New Roman" w:cs="Times New Roman"/>
                <w:color w:val="2C2C2C"/>
                <w:sz w:val="20"/>
                <w:szCs w:val="20"/>
              </w:rPr>
              <w:t>Unknown</w:t>
            </w:r>
          </w:p>
        </w:tc>
      </w:tr>
      <w:tr w:rsidR="00401964" w:rsidRPr="00401964" w:rsidTr="00401964">
        <w:trPr>
          <w:tblCellSpacing w:w="15" w:type="dxa"/>
        </w:trPr>
        <w:tc>
          <w:tcPr>
            <w:tcW w:w="0" w:type="auto"/>
            <w:vAlign w:val="center"/>
            <w:hideMark/>
          </w:tcPr>
          <w:p w:rsidR="00401964" w:rsidRPr="00401964" w:rsidRDefault="00401964" w:rsidP="00401964">
            <w:pPr>
              <w:spacing w:after="0" w:line="240" w:lineRule="auto"/>
              <w:rPr>
                <w:rFonts w:ascii="Times New Roman" w:eastAsia="Times New Roman" w:hAnsi="Times New Roman" w:cs="Times New Roman"/>
                <w:b/>
                <w:bCs/>
                <w:sz w:val="24"/>
                <w:szCs w:val="24"/>
              </w:rPr>
            </w:pPr>
            <w:hyperlink r:id="rId1110" w:tooltip="Jexus" w:history="1">
              <w:r w:rsidRPr="00401964">
                <w:rPr>
                  <w:rFonts w:ascii="Times New Roman" w:eastAsia="Times New Roman" w:hAnsi="Times New Roman" w:cs="Times New Roman"/>
                  <w:b/>
                  <w:bCs/>
                  <w:color w:val="0000FF"/>
                  <w:sz w:val="24"/>
                  <w:szCs w:val="24"/>
                  <w:u w:val="single"/>
                </w:rPr>
                <w:t>Jexus</w:t>
              </w:r>
            </w:hyperlink>
          </w:p>
        </w:tc>
        <w:tc>
          <w:tcPr>
            <w:tcW w:w="0" w:type="auto"/>
            <w:shd w:val="clear" w:color="auto" w:fill="FF99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No</w:t>
            </w:r>
          </w:p>
        </w:tc>
        <w:tc>
          <w:tcPr>
            <w:tcW w:w="0" w:type="auto"/>
            <w:shd w:val="clear" w:color="auto" w:fill="99FF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Yes</w:t>
            </w:r>
          </w:p>
        </w:tc>
        <w:tc>
          <w:tcPr>
            <w:tcW w:w="0" w:type="auto"/>
            <w:shd w:val="clear" w:color="auto" w:fill="FF99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No</w:t>
            </w:r>
          </w:p>
        </w:tc>
        <w:tc>
          <w:tcPr>
            <w:tcW w:w="0" w:type="auto"/>
            <w:shd w:val="clear" w:color="auto" w:fill="99FF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Yes</w:t>
            </w:r>
          </w:p>
        </w:tc>
        <w:tc>
          <w:tcPr>
            <w:tcW w:w="0" w:type="auto"/>
            <w:shd w:val="clear" w:color="auto" w:fill="ECECEC"/>
            <w:vAlign w:val="center"/>
            <w:hideMark/>
          </w:tcPr>
          <w:p w:rsidR="00401964" w:rsidRPr="00401964" w:rsidRDefault="00401964" w:rsidP="00401964">
            <w:pPr>
              <w:spacing w:after="0" w:line="240" w:lineRule="auto"/>
              <w:jc w:val="center"/>
              <w:rPr>
                <w:rFonts w:ascii="Times New Roman" w:eastAsia="Times New Roman" w:hAnsi="Times New Roman" w:cs="Times New Roman"/>
                <w:color w:val="2C2C2C"/>
                <w:sz w:val="20"/>
                <w:szCs w:val="20"/>
              </w:rPr>
            </w:pPr>
            <w:r w:rsidRPr="00401964">
              <w:rPr>
                <w:rFonts w:ascii="Times New Roman" w:eastAsia="Times New Roman" w:hAnsi="Times New Roman" w:cs="Times New Roman"/>
                <w:color w:val="2C2C2C"/>
                <w:sz w:val="20"/>
                <w:szCs w:val="20"/>
              </w:rPr>
              <w:t>Unknown</w:t>
            </w:r>
          </w:p>
        </w:tc>
        <w:tc>
          <w:tcPr>
            <w:tcW w:w="0" w:type="auto"/>
            <w:shd w:val="clear" w:color="auto" w:fill="FF99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No</w:t>
            </w:r>
          </w:p>
        </w:tc>
        <w:tc>
          <w:tcPr>
            <w:tcW w:w="0" w:type="auto"/>
            <w:shd w:val="clear" w:color="auto" w:fill="FF99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No</w:t>
            </w:r>
          </w:p>
        </w:tc>
        <w:tc>
          <w:tcPr>
            <w:tcW w:w="0" w:type="auto"/>
            <w:shd w:val="clear" w:color="auto" w:fill="FF99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No</w:t>
            </w:r>
          </w:p>
        </w:tc>
        <w:tc>
          <w:tcPr>
            <w:tcW w:w="0" w:type="auto"/>
            <w:shd w:val="clear" w:color="auto" w:fill="FF99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No</w:t>
            </w:r>
          </w:p>
        </w:tc>
        <w:tc>
          <w:tcPr>
            <w:tcW w:w="0" w:type="auto"/>
            <w:shd w:val="clear" w:color="auto" w:fill="FF99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No</w:t>
            </w:r>
          </w:p>
        </w:tc>
        <w:tc>
          <w:tcPr>
            <w:tcW w:w="0" w:type="auto"/>
            <w:shd w:val="clear" w:color="auto" w:fill="FF99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No</w:t>
            </w:r>
          </w:p>
        </w:tc>
      </w:tr>
      <w:tr w:rsidR="00401964" w:rsidRPr="00401964" w:rsidTr="00401964">
        <w:trPr>
          <w:tblCellSpacing w:w="15" w:type="dxa"/>
        </w:trPr>
        <w:tc>
          <w:tcPr>
            <w:tcW w:w="0" w:type="auto"/>
            <w:vAlign w:val="center"/>
            <w:hideMark/>
          </w:tcPr>
          <w:p w:rsidR="00401964" w:rsidRPr="00401964" w:rsidRDefault="00401964" w:rsidP="00401964">
            <w:pPr>
              <w:spacing w:after="0" w:line="240" w:lineRule="auto"/>
              <w:rPr>
                <w:rFonts w:ascii="Times New Roman" w:eastAsia="Times New Roman" w:hAnsi="Times New Roman" w:cs="Times New Roman"/>
                <w:b/>
                <w:bCs/>
                <w:sz w:val="24"/>
                <w:szCs w:val="24"/>
              </w:rPr>
            </w:pPr>
            <w:hyperlink r:id="rId1111" w:tooltip="Lighttpd" w:history="1">
              <w:r w:rsidRPr="00401964">
                <w:rPr>
                  <w:rFonts w:ascii="Times New Roman" w:eastAsia="Times New Roman" w:hAnsi="Times New Roman" w:cs="Times New Roman"/>
                  <w:b/>
                  <w:bCs/>
                  <w:color w:val="0000FF"/>
                  <w:sz w:val="24"/>
                  <w:szCs w:val="24"/>
                  <w:u w:val="single"/>
                </w:rPr>
                <w:t>lighttpd</w:t>
              </w:r>
            </w:hyperlink>
          </w:p>
        </w:tc>
        <w:tc>
          <w:tcPr>
            <w:tcW w:w="0" w:type="auto"/>
            <w:shd w:val="clear" w:color="auto" w:fill="99FF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Yes</w:t>
            </w:r>
            <w:r w:rsidRPr="00401964">
              <w:rPr>
                <w:rFonts w:ascii="Times New Roman" w:eastAsia="Times New Roman" w:hAnsi="Times New Roman" w:cs="Times New Roman"/>
                <w:sz w:val="24"/>
                <w:szCs w:val="24"/>
              </w:rPr>
              <w:br/>
              <w:t>(</w:t>
            </w:r>
            <w:hyperlink r:id="rId1112" w:tooltip="Cygwin" w:history="1">
              <w:r w:rsidRPr="00401964">
                <w:rPr>
                  <w:rFonts w:ascii="Times New Roman" w:eastAsia="Times New Roman" w:hAnsi="Times New Roman" w:cs="Times New Roman"/>
                  <w:color w:val="0000FF"/>
                  <w:sz w:val="24"/>
                  <w:szCs w:val="24"/>
                  <w:u w:val="single"/>
                </w:rPr>
                <w:t>Cygwin</w:t>
              </w:r>
            </w:hyperlink>
            <w:r w:rsidRPr="00401964">
              <w:rPr>
                <w:rFonts w:ascii="Times New Roman" w:eastAsia="Times New Roman" w:hAnsi="Times New Roman" w:cs="Times New Roman"/>
                <w:sz w:val="24"/>
                <w:szCs w:val="24"/>
              </w:rPr>
              <w:t>)</w:t>
            </w:r>
          </w:p>
        </w:tc>
        <w:tc>
          <w:tcPr>
            <w:tcW w:w="0" w:type="auto"/>
            <w:shd w:val="clear" w:color="auto" w:fill="99FF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Yes</w:t>
            </w:r>
          </w:p>
        </w:tc>
        <w:tc>
          <w:tcPr>
            <w:tcW w:w="0" w:type="auto"/>
            <w:shd w:val="clear" w:color="auto" w:fill="99FF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Yes</w:t>
            </w:r>
          </w:p>
        </w:tc>
        <w:tc>
          <w:tcPr>
            <w:tcW w:w="0" w:type="auto"/>
            <w:shd w:val="clear" w:color="auto" w:fill="99FF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Yes</w:t>
            </w:r>
          </w:p>
        </w:tc>
        <w:tc>
          <w:tcPr>
            <w:tcW w:w="0" w:type="auto"/>
            <w:shd w:val="clear" w:color="auto" w:fill="99FF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Yes</w:t>
            </w:r>
          </w:p>
        </w:tc>
        <w:tc>
          <w:tcPr>
            <w:tcW w:w="0" w:type="auto"/>
            <w:shd w:val="clear" w:color="auto" w:fill="FF99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No</w:t>
            </w:r>
          </w:p>
        </w:tc>
        <w:tc>
          <w:tcPr>
            <w:tcW w:w="0" w:type="auto"/>
            <w:shd w:val="clear" w:color="auto" w:fill="FF99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No</w:t>
            </w:r>
          </w:p>
        </w:tc>
        <w:tc>
          <w:tcPr>
            <w:tcW w:w="0" w:type="auto"/>
            <w:shd w:val="clear" w:color="auto" w:fill="99FF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Yes</w:t>
            </w:r>
          </w:p>
        </w:tc>
        <w:tc>
          <w:tcPr>
            <w:tcW w:w="0" w:type="auto"/>
            <w:shd w:val="clear" w:color="auto" w:fill="FF99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No</w:t>
            </w:r>
          </w:p>
        </w:tc>
        <w:tc>
          <w:tcPr>
            <w:tcW w:w="0" w:type="auto"/>
            <w:shd w:val="clear" w:color="auto" w:fill="FF99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No</w:t>
            </w:r>
          </w:p>
        </w:tc>
        <w:tc>
          <w:tcPr>
            <w:tcW w:w="0" w:type="auto"/>
            <w:shd w:val="clear" w:color="auto" w:fill="99FF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Yes</w:t>
            </w:r>
          </w:p>
        </w:tc>
      </w:tr>
      <w:tr w:rsidR="00401964" w:rsidRPr="00401964" w:rsidTr="00401964">
        <w:trPr>
          <w:tblCellSpacing w:w="15" w:type="dxa"/>
        </w:trPr>
        <w:tc>
          <w:tcPr>
            <w:tcW w:w="0" w:type="auto"/>
            <w:vAlign w:val="center"/>
            <w:hideMark/>
          </w:tcPr>
          <w:p w:rsidR="00401964" w:rsidRPr="00401964" w:rsidRDefault="00401964" w:rsidP="00401964">
            <w:pPr>
              <w:spacing w:after="0" w:line="240" w:lineRule="auto"/>
              <w:rPr>
                <w:rFonts w:ascii="Times New Roman" w:eastAsia="Times New Roman" w:hAnsi="Times New Roman" w:cs="Times New Roman"/>
                <w:b/>
                <w:bCs/>
                <w:sz w:val="24"/>
                <w:szCs w:val="24"/>
              </w:rPr>
            </w:pPr>
            <w:hyperlink r:id="rId1113" w:tooltip="LiteSpeed Web Server" w:history="1">
              <w:r w:rsidRPr="00401964">
                <w:rPr>
                  <w:rFonts w:ascii="Times New Roman" w:eastAsia="Times New Roman" w:hAnsi="Times New Roman" w:cs="Times New Roman"/>
                  <w:b/>
                  <w:bCs/>
                  <w:color w:val="0000FF"/>
                  <w:sz w:val="24"/>
                  <w:szCs w:val="24"/>
                  <w:u w:val="single"/>
                </w:rPr>
                <w:t>LiteSpeed Web Server</w:t>
              </w:r>
            </w:hyperlink>
          </w:p>
        </w:tc>
        <w:tc>
          <w:tcPr>
            <w:tcW w:w="0" w:type="auto"/>
            <w:shd w:val="clear" w:color="auto" w:fill="FF99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No</w:t>
            </w:r>
          </w:p>
        </w:tc>
        <w:tc>
          <w:tcPr>
            <w:tcW w:w="0" w:type="auto"/>
            <w:shd w:val="clear" w:color="auto" w:fill="99FF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Yes</w:t>
            </w:r>
          </w:p>
        </w:tc>
        <w:tc>
          <w:tcPr>
            <w:tcW w:w="0" w:type="auto"/>
            <w:shd w:val="clear" w:color="auto" w:fill="99FF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Yes</w:t>
            </w:r>
          </w:p>
        </w:tc>
        <w:tc>
          <w:tcPr>
            <w:tcW w:w="0" w:type="auto"/>
            <w:shd w:val="clear" w:color="auto" w:fill="99FF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Yes</w:t>
            </w:r>
          </w:p>
        </w:tc>
        <w:tc>
          <w:tcPr>
            <w:tcW w:w="0" w:type="auto"/>
            <w:shd w:val="clear" w:color="auto" w:fill="99FF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Yes</w:t>
            </w:r>
          </w:p>
        </w:tc>
        <w:tc>
          <w:tcPr>
            <w:tcW w:w="0" w:type="auto"/>
            <w:shd w:val="clear" w:color="auto" w:fill="FF99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No</w:t>
            </w:r>
          </w:p>
        </w:tc>
        <w:tc>
          <w:tcPr>
            <w:tcW w:w="0" w:type="auto"/>
            <w:shd w:val="clear" w:color="auto" w:fill="FF99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No</w:t>
            </w:r>
          </w:p>
        </w:tc>
        <w:tc>
          <w:tcPr>
            <w:tcW w:w="0" w:type="auto"/>
            <w:shd w:val="clear" w:color="auto" w:fill="ECECEC"/>
            <w:vAlign w:val="center"/>
            <w:hideMark/>
          </w:tcPr>
          <w:p w:rsidR="00401964" w:rsidRPr="00401964" w:rsidRDefault="00401964" w:rsidP="00401964">
            <w:pPr>
              <w:spacing w:after="0" w:line="240" w:lineRule="auto"/>
              <w:jc w:val="center"/>
              <w:rPr>
                <w:rFonts w:ascii="Times New Roman" w:eastAsia="Times New Roman" w:hAnsi="Times New Roman" w:cs="Times New Roman"/>
                <w:color w:val="2C2C2C"/>
                <w:sz w:val="20"/>
                <w:szCs w:val="20"/>
              </w:rPr>
            </w:pPr>
            <w:r w:rsidRPr="00401964">
              <w:rPr>
                <w:rFonts w:ascii="Times New Roman" w:eastAsia="Times New Roman" w:hAnsi="Times New Roman" w:cs="Times New Roman"/>
                <w:color w:val="2C2C2C"/>
                <w:sz w:val="20"/>
                <w:szCs w:val="20"/>
              </w:rPr>
              <w:t>Unknown</w:t>
            </w:r>
          </w:p>
        </w:tc>
        <w:tc>
          <w:tcPr>
            <w:tcW w:w="0" w:type="auto"/>
            <w:shd w:val="clear" w:color="auto" w:fill="FF99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No</w:t>
            </w:r>
          </w:p>
        </w:tc>
        <w:tc>
          <w:tcPr>
            <w:tcW w:w="0" w:type="auto"/>
            <w:shd w:val="clear" w:color="auto" w:fill="ECECEC"/>
            <w:vAlign w:val="center"/>
            <w:hideMark/>
          </w:tcPr>
          <w:p w:rsidR="00401964" w:rsidRPr="00401964" w:rsidRDefault="00401964" w:rsidP="00401964">
            <w:pPr>
              <w:spacing w:after="0" w:line="240" w:lineRule="auto"/>
              <w:jc w:val="center"/>
              <w:rPr>
                <w:rFonts w:ascii="Times New Roman" w:eastAsia="Times New Roman" w:hAnsi="Times New Roman" w:cs="Times New Roman"/>
                <w:color w:val="2C2C2C"/>
                <w:sz w:val="20"/>
                <w:szCs w:val="20"/>
              </w:rPr>
            </w:pPr>
            <w:r w:rsidRPr="00401964">
              <w:rPr>
                <w:rFonts w:ascii="Times New Roman" w:eastAsia="Times New Roman" w:hAnsi="Times New Roman" w:cs="Times New Roman"/>
                <w:color w:val="2C2C2C"/>
                <w:sz w:val="20"/>
                <w:szCs w:val="20"/>
              </w:rPr>
              <w:t>Unknown</w:t>
            </w:r>
          </w:p>
        </w:tc>
        <w:tc>
          <w:tcPr>
            <w:tcW w:w="0" w:type="auto"/>
            <w:shd w:val="clear" w:color="auto" w:fill="ECECEC"/>
            <w:vAlign w:val="center"/>
            <w:hideMark/>
          </w:tcPr>
          <w:p w:rsidR="00401964" w:rsidRPr="00401964" w:rsidRDefault="00401964" w:rsidP="00401964">
            <w:pPr>
              <w:spacing w:after="0" w:line="240" w:lineRule="auto"/>
              <w:jc w:val="center"/>
              <w:rPr>
                <w:rFonts w:ascii="Times New Roman" w:eastAsia="Times New Roman" w:hAnsi="Times New Roman" w:cs="Times New Roman"/>
                <w:color w:val="2C2C2C"/>
                <w:sz w:val="20"/>
                <w:szCs w:val="20"/>
              </w:rPr>
            </w:pPr>
            <w:r w:rsidRPr="00401964">
              <w:rPr>
                <w:rFonts w:ascii="Times New Roman" w:eastAsia="Times New Roman" w:hAnsi="Times New Roman" w:cs="Times New Roman"/>
                <w:color w:val="2C2C2C"/>
                <w:sz w:val="20"/>
                <w:szCs w:val="20"/>
              </w:rPr>
              <w:t>Unknown</w:t>
            </w:r>
          </w:p>
        </w:tc>
      </w:tr>
      <w:tr w:rsidR="00401964" w:rsidRPr="00401964" w:rsidTr="00401964">
        <w:trPr>
          <w:tblCellSpacing w:w="15" w:type="dxa"/>
        </w:trPr>
        <w:tc>
          <w:tcPr>
            <w:tcW w:w="0" w:type="auto"/>
            <w:vAlign w:val="center"/>
            <w:hideMark/>
          </w:tcPr>
          <w:p w:rsidR="00401964" w:rsidRPr="00401964" w:rsidRDefault="00401964" w:rsidP="00401964">
            <w:pPr>
              <w:spacing w:after="0" w:line="240" w:lineRule="auto"/>
              <w:rPr>
                <w:rFonts w:ascii="Times New Roman" w:eastAsia="Times New Roman" w:hAnsi="Times New Roman" w:cs="Times New Roman"/>
                <w:b/>
                <w:bCs/>
                <w:sz w:val="24"/>
                <w:szCs w:val="24"/>
              </w:rPr>
            </w:pPr>
            <w:hyperlink r:id="rId1114" w:tooltip="Mongoose (web server)" w:history="1">
              <w:r w:rsidRPr="00401964">
                <w:rPr>
                  <w:rFonts w:ascii="Times New Roman" w:eastAsia="Times New Roman" w:hAnsi="Times New Roman" w:cs="Times New Roman"/>
                  <w:b/>
                  <w:bCs/>
                  <w:color w:val="0000FF"/>
                  <w:sz w:val="24"/>
                  <w:szCs w:val="24"/>
                  <w:u w:val="single"/>
                </w:rPr>
                <w:t>Mongoose</w:t>
              </w:r>
            </w:hyperlink>
          </w:p>
        </w:tc>
        <w:tc>
          <w:tcPr>
            <w:tcW w:w="0" w:type="auto"/>
            <w:shd w:val="clear" w:color="auto" w:fill="99FF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Yes</w:t>
            </w:r>
          </w:p>
        </w:tc>
        <w:tc>
          <w:tcPr>
            <w:tcW w:w="0" w:type="auto"/>
            <w:shd w:val="clear" w:color="auto" w:fill="99FF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Yes</w:t>
            </w:r>
          </w:p>
        </w:tc>
        <w:tc>
          <w:tcPr>
            <w:tcW w:w="0" w:type="auto"/>
            <w:shd w:val="clear" w:color="auto" w:fill="99FF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Yes</w:t>
            </w:r>
          </w:p>
        </w:tc>
        <w:tc>
          <w:tcPr>
            <w:tcW w:w="0" w:type="auto"/>
            <w:shd w:val="clear" w:color="auto" w:fill="99FF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Yes</w:t>
            </w:r>
          </w:p>
        </w:tc>
        <w:tc>
          <w:tcPr>
            <w:tcW w:w="0" w:type="auto"/>
            <w:shd w:val="clear" w:color="auto" w:fill="99FF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Yes</w:t>
            </w:r>
          </w:p>
        </w:tc>
        <w:tc>
          <w:tcPr>
            <w:tcW w:w="0" w:type="auto"/>
            <w:shd w:val="clear" w:color="auto" w:fill="FF99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No</w:t>
            </w:r>
          </w:p>
        </w:tc>
        <w:tc>
          <w:tcPr>
            <w:tcW w:w="0" w:type="auto"/>
            <w:shd w:val="clear" w:color="auto" w:fill="99FF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Yes</w:t>
            </w:r>
          </w:p>
        </w:tc>
        <w:tc>
          <w:tcPr>
            <w:tcW w:w="0" w:type="auto"/>
            <w:shd w:val="clear" w:color="auto" w:fill="99FF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Yes</w:t>
            </w:r>
          </w:p>
        </w:tc>
        <w:tc>
          <w:tcPr>
            <w:tcW w:w="0" w:type="auto"/>
            <w:shd w:val="clear" w:color="auto" w:fill="99FF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Yes</w:t>
            </w:r>
          </w:p>
        </w:tc>
        <w:tc>
          <w:tcPr>
            <w:tcW w:w="0" w:type="auto"/>
            <w:shd w:val="clear" w:color="auto" w:fill="FF99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No</w:t>
            </w:r>
          </w:p>
        </w:tc>
        <w:tc>
          <w:tcPr>
            <w:tcW w:w="0" w:type="auto"/>
            <w:shd w:val="clear" w:color="auto" w:fill="99FF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Yes</w:t>
            </w:r>
          </w:p>
        </w:tc>
      </w:tr>
      <w:tr w:rsidR="00401964" w:rsidRPr="00401964" w:rsidTr="00401964">
        <w:trPr>
          <w:tblCellSpacing w:w="15" w:type="dxa"/>
        </w:trPr>
        <w:tc>
          <w:tcPr>
            <w:tcW w:w="0" w:type="auto"/>
            <w:vAlign w:val="center"/>
            <w:hideMark/>
          </w:tcPr>
          <w:p w:rsidR="00401964" w:rsidRPr="00401964" w:rsidRDefault="00401964" w:rsidP="00401964">
            <w:pPr>
              <w:spacing w:after="0" w:line="240" w:lineRule="auto"/>
              <w:rPr>
                <w:rFonts w:ascii="Times New Roman" w:eastAsia="Times New Roman" w:hAnsi="Times New Roman" w:cs="Times New Roman"/>
                <w:b/>
                <w:bCs/>
                <w:sz w:val="24"/>
                <w:szCs w:val="24"/>
              </w:rPr>
            </w:pPr>
            <w:hyperlink r:id="rId1115" w:tooltip="Monkey HTTP Server" w:history="1">
              <w:r w:rsidRPr="00401964">
                <w:rPr>
                  <w:rFonts w:ascii="Times New Roman" w:eastAsia="Times New Roman" w:hAnsi="Times New Roman" w:cs="Times New Roman"/>
                  <w:b/>
                  <w:bCs/>
                  <w:color w:val="0000FF"/>
                  <w:sz w:val="24"/>
                  <w:szCs w:val="24"/>
                  <w:u w:val="single"/>
                </w:rPr>
                <w:t xml:space="preserve">Monkey HTTP </w:t>
              </w:r>
              <w:r w:rsidRPr="00401964">
                <w:rPr>
                  <w:rFonts w:ascii="Times New Roman" w:eastAsia="Times New Roman" w:hAnsi="Times New Roman" w:cs="Times New Roman"/>
                  <w:b/>
                  <w:bCs/>
                  <w:color w:val="0000FF"/>
                  <w:sz w:val="24"/>
                  <w:szCs w:val="24"/>
                  <w:u w:val="single"/>
                </w:rPr>
                <w:lastRenderedPageBreak/>
                <w:t>Server</w:t>
              </w:r>
            </w:hyperlink>
          </w:p>
        </w:tc>
        <w:tc>
          <w:tcPr>
            <w:tcW w:w="0" w:type="auto"/>
            <w:shd w:val="clear" w:color="auto" w:fill="FF99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lastRenderedPageBreak/>
              <w:t>No</w:t>
            </w:r>
          </w:p>
        </w:tc>
        <w:tc>
          <w:tcPr>
            <w:tcW w:w="0" w:type="auto"/>
            <w:shd w:val="clear" w:color="auto" w:fill="99FF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Yes</w:t>
            </w:r>
          </w:p>
        </w:tc>
        <w:tc>
          <w:tcPr>
            <w:tcW w:w="0" w:type="auto"/>
            <w:shd w:val="clear" w:color="auto" w:fill="FF99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No</w:t>
            </w:r>
          </w:p>
        </w:tc>
        <w:tc>
          <w:tcPr>
            <w:tcW w:w="0" w:type="auto"/>
            <w:shd w:val="clear" w:color="auto" w:fill="FF99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No</w:t>
            </w:r>
          </w:p>
        </w:tc>
        <w:tc>
          <w:tcPr>
            <w:tcW w:w="0" w:type="auto"/>
            <w:shd w:val="clear" w:color="auto" w:fill="FF99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No</w:t>
            </w:r>
          </w:p>
        </w:tc>
        <w:tc>
          <w:tcPr>
            <w:tcW w:w="0" w:type="auto"/>
            <w:shd w:val="clear" w:color="auto" w:fill="FF99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No</w:t>
            </w:r>
          </w:p>
        </w:tc>
        <w:tc>
          <w:tcPr>
            <w:tcW w:w="0" w:type="auto"/>
            <w:shd w:val="clear" w:color="auto" w:fill="FF99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No</w:t>
            </w:r>
          </w:p>
        </w:tc>
        <w:tc>
          <w:tcPr>
            <w:tcW w:w="0" w:type="auto"/>
            <w:shd w:val="clear" w:color="auto" w:fill="FF99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No</w:t>
            </w:r>
          </w:p>
        </w:tc>
        <w:tc>
          <w:tcPr>
            <w:tcW w:w="0" w:type="auto"/>
            <w:shd w:val="clear" w:color="auto" w:fill="FF99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No</w:t>
            </w:r>
          </w:p>
        </w:tc>
        <w:tc>
          <w:tcPr>
            <w:tcW w:w="0" w:type="auto"/>
            <w:shd w:val="clear" w:color="auto" w:fill="FF99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No</w:t>
            </w:r>
          </w:p>
        </w:tc>
        <w:tc>
          <w:tcPr>
            <w:tcW w:w="0" w:type="auto"/>
            <w:shd w:val="clear" w:color="auto" w:fill="FF99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No</w:t>
            </w:r>
          </w:p>
        </w:tc>
      </w:tr>
      <w:tr w:rsidR="00401964" w:rsidRPr="00401964" w:rsidTr="00401964">
        <w:trPr>
          <w:tblCellSpacing w:w="15" w:type="dxa"/>
        </w:trPr>
        <w:tc>
          <w:tcPr>
            <w:tcW w:w="0" w:type="auto"/>
            <w:vAlign w:val="center"/>
            <w:hideMark/>
          </w:tcPr>
          <w:p w:rsidR="00401964" w:rsidRPr="00401964" w:rsidRDefault="00401964" w:rsidP="00401964">
            <w:pPr>
              <w:spacing w:after="0" w:line="240" w:lineRule="auto"/>
              <w:rPr>
                <w:rFonts w:ascii="Times New Roman" w:eastAsia="Times New Roman" w:hAnsi="Times New Roman" w:cs="Times New Roman"/>
                <w:b/>
                <w:bCs/>
                <w:sz w:val="24"/>
                <w:szCs w:val="24"/>
              </w:rPr>
            </w:pPr>
            <w:hyperlink r:id="rId1116" w:tooltip="NaviServer" w:history="1">
              <w:r w:rsidRPr="00401964">
                <w:rPr>
                  <w:rFonts w:ascii="Times New Roman" w:eastAsia="Times New Roman" w:hAnsi="Times New Roman" w:cs="Times New Roman"/>
                  <w:b/>
                  <w:bCs/>
                  <w:color w:val="0000FF"/>
                  <w:sz w:val="24"/>
                  <w:szCs w:val="24"/>
                  <w:u w:val="single"/>
                </w:rPr>
                <w:t>NaviServer</w:t>
              </w:r>
            </w:hyperlink>
          </w:p>
        </w:tc>
        <w:tc>
          <w:tcPr>
            <w:tcW w:w="0" w:type="auto"/>
            <w:shd w:val="clear" w:color="auto" w:fill="99FF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Yes</w:t>
            </w:r>
          </w:p>
        </w:tc>
        <w:tc>
          <w:tcPr>
            <w:tcW w:w="0" w:type="auto"/>
            <w:shd w:val="clear" w:color="auto" w:fill="99FF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Yes</w:t>
            </w:r>
          </w:p>
        </w:tc>
        <w:tc>
          <w:tcPr>
            <w:tcW w:w="0" w:type="auto"/>
            <w:shd w:val="clear" w:color="auto" w:fill="99FF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Yes</w:t>
            </w:r>
          </w:p>
        </w:tc>
        <w:tc>
          <w:tcPr>
            <w:tcW w:w="0" w:type="auto"/>
            <w:shd w:val="clear" w:color="auto" w:fill="99FF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Yes</w:t>
            </w:r>
          </w:p>
        </w:tc>
        <w:tc>
          <w:tcPr>
            <w:tcW w:w="0" w:type="auto"/>
            <w:shd w:val="clear" w:color="auto" w:fill="99FF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Yes</w:t>
            </w:r>
          </w:p>
        </w:tc>
        <w:tc>
          <w:tcPr>
            <w:tcW w:w="0" w:type="auto"/>
            <w:shd w:val="clear" w:color="auto" w:fill="ECECEC"/>
            <w:vAlign w:val="center"/>
            <w:hideMark/>
          </w:tcPr>
          <w:p w:rsidR="00401964" w:rsidRPr="00401964" w:rsidRDefault="00401964" w:rsidP="00401964">
            <w:pPr>
              <w:spacing w:after="0" w:line="240" w:lineRule="auto"/>
              <w:jc w:val="center"/>
              <w:rPr>
                <w:rFonts w:ascii="Times New Roman" w:eastAsia="Times New Roman" w:hAnsi="Times New Roman" w:cs="Times New Roman"/>
                <w:color w:val="2C2C2C"/>
                <w:sz w:val="20"/>
                <w:szCs w:val="20"/>
              </w:rPr>
            </w:pPr>
            <w:r w:rsidRPr="00401964">
              <w:rPr>
                <w:rFonts w:ascii="Times New Roman" w:eastAsia="Times New Roman" w:hAnsi="Times New Roman" w:cs="Times New Roman"/>
                <w:color w:val="2C2C2C"/>
                <w:sz w:val="20"/>
                <w:szCs w:val="20"/>
              </w:rPr>
              <w:t>Unknown</w:t>
            </w:r>
          </w:p>
        </w:tc>
        <w:tc>
          <w:tcPr>
            <w:tcW w:w="0" w:type="auto"/>
            <w:shd w:val="clear" w:color="auto" w:fill="ECECEC"/>
            <w:vAlign w:val="center"/>
            <w:hideMark/>
          </w:tcPr>
          <w:p w:rsidR="00401964" w:rsidRPr="00401964" w:rsidRDefault="00401964" w:rsidP="00401964">
            <w:pPr>
              <w:spacing w:after="0" w:line="240" w:lineRule="auto"/>
              <w:jc w:val="center"/>
              <w:rPr>
                <w:rFonts w:ascii="Times New Roman" w:eastAsia="Times New Roman" w:hAnsi="Times New Roman" w:cs="Times New Roman"/>
                <w:color w:val="2C2C2C"/>
                <w:sz w:val="20"/>
                <w:szCs w:val="20"/>
              </w:rPr>
            </w:pPr>
            <w:r w:rsidRPr="00401964">
              <w:rPr>
                <w:rFonts w:ascii="Times New Roman" w:eastAsia="Times New Roman" w:hAnsi="Times New Roman" w:cs="Times New Roman"/>
                <w:color w:val="2C2C2C"/>
                <w:sz w:val="20"/>
                <w:szCs w:val="20"/>
              </w:rPr>
              <w:t>Unknown</w:t>
            </w:r>
          </w:p>
        </w:tc>
        <w:tc>
          <w:tcPr>
            <w:tcW w:w="0" w:type="auto"/>
            <w:shd w:val="clear" w:color="auto" w:fill="99FF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Yes</w:t>
            </w:r>
          </w:p>
        </w:tc>
        <w:tc>
          <w:tcPr>
            <w:tcW w:w="0" w:type="auto"/>
            <w:shd w:val="clear" w:color="auto" w:fill="FF99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No</w:t>
            </w:r>
          </w:p>
        </w:tc>
        <w:tc>
          <w:tcPr>
            <w:tcW w:w="0" w:type="auto"/>
            <w:shd w:val="clear" w:color="auto" w:fill="ECECEC"/>
            <w:vAlign w:val="center"/>
            <w:hideMark/>
          </w:tcPr>
          <w:p w:rsidR="00401964" w:rsidRPr="00401964" w:rsidRDefault="00401964" w:rsidP="00401964">
            <w:pPr>
              <w:spacing w:after="0" w:line="240" w:lineRule="auto"/>
              <w:jc w:val="center"/>
              <w:rPr>
                <w:rFonts w:ascii="Times New Roman" w:eastAsia="Times New Roman" w:hAnsi="Times New Roman" w:cs="Times New Roman"/>
                <w:color w:val="2C2C2C"/>
                <w:sz w:val="20"/>
                <w:szCs w:val="20"/>
              </w:rPr>
            </w:pPr>
            <w:r w:rsidRPr="00401964">
              <w:rPr>
                <w:rFonts w:ascii="Times New Roman" w:eastAsia="Times New Roman" w:hAnsi="Times New Roman" w:cs="Times New Roman"/>
                <w:color w:val="2C2C2C"/>
                <w:sz w:val="20"/>
                <w:szCs w:val="20"/>
              </w:rPr>
              <w:t>Unknown</w:t>
            </w:r>
          </w:p>
        </w:tc>
        <w:tc>
          <w:tcPr>
            <w:tcW w:w="0" w:type="auto"/>
            <w:shd w:val="clear" w:color="auto" w:fill="ECECEC"/>
            <w:vAlign w:val="center"/>
            <w:hideMark/>
          </w:tcPr>
          <w:p w:rsidR="00401964" w:rsidRPr="00401964" w:rsidRDefault="00401964" w:rsidP="00401964">
            <w:pPr>
              <w:spacing w:after="0" w:line="240" w:lineRule="auto"/>
              <w:jc w:val="center"/>
              <w:rPr>
                <w:rFonts w:ascii="Times New Roman" w:eastAsia="Times New Roman" w:hAnsi="Times New Roman" w:cs="Times New Roman"/>
                <w:color w:val="2C2C2C"/>
                <w:sz w:val="20"/>
                <w:szCs w:val="20"/>
              </w:rPr>
            </w:pPr>
            <w:r w:rsidRPr="00401964">
              <w:rPr>
                <w:rFonts w:ascii="Times New Roman" w:eastAsia="Times New Roman" w:hAnsi="Times New Roman" w:cs="Times New Roman"/>
                <w:color w:val="2C2C2C"/>
                <w:sz w:val="20"/>
                <w:szCs w:val="20"/>
              </w:rPr>
              <w:t>Unknown</w:t>
            </w:r>
          </w:p>
        </w:tc>
      </w:tr>
      <w:tr w:rsidR="00401964" w:rsidRPr="00401964" w:rsidTr="00401964">
        <w:trPr>
          <w:tblCellSpacing w:w="15" w:type="dxa"/>
        </w:trPr>
        <w:tc>
          <w:tcPr>
            <w:tcW w:w="0" w:type="auto"/>
            <w:vAlign w:val="center"/>
            <w:hideMark/>
          </w:tcPr>
          <w:p w:rsidR="00401964" w:rsidRPr="00401964" w:rsidRDefault="00401964" w:rsidP="00401964">
            <w:pPr>
              <w:spacing w:after="0" w:line="240" w:lineRule="auto"/>
              <w:rPr>
                <w:rFonts w:ascii="Times New Roman" w:eastAsia="Times New Roman" w:hAnsi="Times New Roman" w:cs="Times New Roman"/>
                <w:b/>
                <w:bCs/>
                <w:sz w:val="24"/>
                <w:szCs w:val="24"/>
              </w:rPr>
            </w:pPr>
            <w:hyperlink r:id="rId1117" w:tooltip="NCSA HTTPd" w:history="1">
              <w:r w:rsidRPr="00401964">
                <w:rPr>
                  <w:rFonts w:ascii="Times New Roman" w:eastAsia="Times New Roman" w:hAnsi="Times New Roman" w:cs="Times New Roman"/>
                  <w:b/>
                  <w:bCs/>
                  <w:color w:val="0000FF"/>
                  <w:sz w:val="24"/>
                  <w:szCs w:val="24"/>
                  <w:u w:val="single"/>
                </w:rPr>
                <w:t>NCSA HTTPd</w:t>
              </w:r>
            </w:hyperlink>
          </w:p>
        </w:tc>
        <w:tc>
          <w:tcPr>
            <w:tcW w:w="0" w:type="auto"/>
            <w:shd w:val="clear" w:color="auto" w:fill="ECECEC"/>
            <w:vAlign w:val="center"/>
            <w:hideMark/>
          </w:tcPr>
          <w:p w:rsidR="00401964" w:rsidRPr="00401964" w:rsidRDefault="00401964" w:rsidP="00401964">
            <w:pPr>
              <w:spacing w:after="0" w:line="240" w:lineRule="auto"/>
              <w:jc w:val="center"/>
              <w:rPr>
                <w:rFonts w:ascii="Times New Roman" w:eastAsia="Times New Roman" w:hAnsi="Times New Roman" w:cs="Times New Roman"/>
                <w:color w:val="2C2C2C"/>
                <w:sz w:val="20"/>
                <w:szCs w:val="20"/>
              </w:rPr>
            </w:pPr>
            <w:r w:rsidRPr="00401964">
              <w:rPr>
                <w:rFonts w:ascii="Times New Roman" w:eastAsia="Times New Roman" w:hAnsi="Times New Roman" w:cs="Times New Roman"/>
                <w:color w:val="2C2C2C"/>
                <w:sz w:val="20"/>
                <w:szCs w:val="20"/>
              </w:rPr>
              <w:t>Unknown</w:t>
            </w:r>
          </w:p>
        </w:tc>
        <w:tc>
          <w:tcPr>
            <w:tcW w:w="0" w:type="auto"/>
            <w:shd w:val="clear" w:color="auto" w:fill="99FF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Yes</w:t>
            </w:r>
          </w:p>
        </w:tc>
        <w:tc>
          <w:tcPr>
            <w:tcW w:w="0" w:type="auto"/>
            <w:shd w:val="clear" w:color="auto" w:fill="FF99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No</w:t>
            </w:r>
          </w:p>
        </w:tc>
        <w:tc>
          <w:tcPr>
            <w:tcW w:w="0" w:type="auto"/>
            <w:shd w:val="clear" w:color="auto" w:fill="99FF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Yes</w:t>
            </w:r>
          </w:p>
        </w:tc>
        <w:tc>
          <w:tcPr>
            <w:tcW w:w="0" w:type="auto"/>
            <w:shd w:val="clear" w:color="auto" w:fill="99FF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Yes</w:t>
            </w:r>
          </w:p>
        </w:tc>
        <w:tc>
          <w:tcPr>
            <w:tcW w:w="0" w:type="auto"/>
            <w:shd w:val="clear" w:color="auto" w:fill="99FF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Yes</w:t>
            </w:r>
          </w:p>
        </w:tc>
        <w:tc>
          <w:tcPr>
            <w:tcW w:w="0" w:type="auto"/>
            <w:shd w:val="clear" w:color="auto" w:fill="FF99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No</w:t>
            </w:r>
          </w:p>
        </w:tc>
        <w:tc>
          <w:tcPr>
            <w:tcW w:w="0" w:type="auto"/>
            <w:shd w:val="clear" w:color="auto" w:fill="ECECEC"/>
            <w:vAlign w:val="center"/>
            <w:hideMark/>
          </w:tcPr>
          <w:p w:rsidR="00401964" w:rsidRPr="00401964" w:rsidRDefault="00401964" w:rsidP="00401964">
            <w:pPr>
              <w:spacing w:after="0" w:line="240" w:lineRule="auto"/>
              <w:jc w:val="center"/>
              <w:rPr>
                <w:rFonts w:ascii="Times New Roman" w:eastAsia="Times New Roman" w:hAnsi="Times New Roman" w:cs="Times New Roman"/>
                <w:color w:val="2C2C2C"/>
                <w:sz w:val="20"/>
                <w:szCs w:val="20"/>
              </w:rPr>
            </w:pPr>
            <w:r w:rsidRPr="00401964">
              <w:rPr>
                <w:rFonts w:ascii="Times New Roman" w:eastAsia="Times New Roman" w:hAnsi="Times New Roman" w:cs="Times New Roman"/>
                <w:color w:val="2C2C2C"/>
                <w:sz w:val="20"/>
                <w:szCs w:val="20"/>
              </w:rPr>
              <w:t>Unknown</w:t>
            </w:r>
          </w:p>
        </w:tc>
        <w:tc>
          <w:tcPr>
            <w:tcW w:w="0" w:type="auto"/>
            <w:shd w:val="clear" w:color="auto" w:fill="FF99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No</w:t>
            </w:r>
          </w:p>
        </w:tc>
        <w:tc>
          <w:tcPr>
            <w:tcW w:w="0" w:type="auto"/>
            <w:shd w:val="clear" w:color="auto" w:fill="ECECEC"/>
            <w:vAlign w:val="center"/>
            <w:hideMark/>
          </w:tcPr>
          <w:p w:rsidR="00401964" w:rsidRPr="00401964" w:rsidRDefault="00401964" w:rsidP="00401964">
            <w:pPr>
              <w:spacing w:after="0" w:line="240" w:lineRule="auto"/>
              <w:jc w:val="center"/>
              <w:rPr>
                <w:rFonts w:ascii="Times New Roman" w:eastAsia="Times New Roman" w:hAnsi="Times New Roman" w:cs="Times New Roman"/>
                <w:color w:val="2C2C2C"/>
                <w:sz w:val="20"/>
                <w:szCs w:val="20"/>
              </w:rPr>
            </w:pPr>
            <w:r w:rsidRPr="00401964">
              <w:rPr>
                <w:rFonts w:ascii="Times New Roman" w:eastAsia="Times New Roman" w:hAnsi="Times New Roman" w:cs="Times New Roman"/>
                <w:color w:val="2C2C2C"/>
                <w:sz w:val="20"/>
                <w:szCs w:val="20"/>
              </w:rPr>
              <w:t>Unknown</w:t>
            </w:r>
          </w:p>
        </w:tc>
        <w:tc>
          <w:tcPr>
            <w:tcW w:w="0" w:type="auto"/>
            <w:shd w:val="clear" w:color="auto" w:fill="99FF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Yes</w:t>
            </w:r>
          </w:p>
        </w:tc>
      </w:tr>
      <w:tr w:rsidR="00401964" w:rsidRPr="00401964" w:rsidTr="00401964">
        <w:trPr>
          <w:tblCellSpacing w:w="15" w:type="dxa"/>
        </w:trPr>
        <w:tc>
          <w:tcPr>
            <w:tcW w:w="0" w:type="auto"/>
            <w:vAlign w:val="center"/>
            <w:hideMark/>
          </w:tcPr>
          <w:p w:rsidR="00401964" w:rsidRPr="00401964" w:rsidRDefault="00401964" w:rsidP="00401964">
            <w:pPr>
              <w:spacing w:after="0" w:line="240" w:lineRule="auto"/>
              <w:rPr>
                <w:rFonts w:ascii="Times New Roman" w:eastAsia="Times New Roman" w:hAnsi="Times New Roman" w:cs="Times New Roman"/>
                <w:b/>
                <w:bCs/>
                <w:sz w:val="24"/>
                <w:szCs w:val="24"/>
              </w:rPr>
            </w:pPr>
            <w:hyperlink r:id="rId1118" w:tooltip="Nginx" w:history="1">
              <w:r w:rsidRPr="00401964">
                <w:rPr>
                  <w:rFonts w:ascii="Times New Roman" w:eastAsia="Times New Roman" w:hAnsi="Times New Roman" w:cs="Times New Roman"/>
                  <w:b/>
                  <w:bCs/>
                  <w:color w:val="0000FF"/>
                  <w:sz w:val="24"/>
                  <w:szCs w:val="24"/>
                  <w:u w:val="single"/>
                </w:rPr>
                <w:t>nginx</w:t>
              </w:r>
            </w:hyperlink>
          </w:p>
        </w:tc>
        <w:tc>
          <w:tcPr>
            <w:tcW w:w="0" w:type="auto"/>
            <w:shd w:val="clear" w:color="auto" w:fill="99FF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Yes</w:t>
            </w:r>
          </w:p>
        </w:tc>
        <w:tc>
          <w:tcPr>
            <w:tcW w:w="0" w:type="auto"/>
            <w:shd w:val="clear" w:color="auto" w:fill="99FF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Yes</w:t>
            </w:r>
          </w:p>
        </w:tc>
        <w:tc>
          <w:tcPr>
            <w:tcW w:w="0" w:type="auto"/>
            <w:shd w:val="clear" w:color="auto" w:fill="99FF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Yes</w:t>
            </w:r>
          </w:p>
        </w:tc>
        <w:tc>
          <w:tcPr>
            <w:tcW w:w="0" w:type="auto"/>
            <w:shd w:val="clear" w:color="auto" w:fill="99FF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Yes</w:t>
            </w:r>
          </w:p>
        </w:tc>
        <w:tc>
          <w:tcPr>
            <w:tcW w:w="0" w:type="auto"/>
            <w:shd w:val="clear" w:color="auto" w:fill="99FF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Yes</w:t>
            </w:r>
          </w:p>
        </w:tc>
        <w:tc>
          <w:tcPr>
            <w:tcW w:w="0" w:type="auto"/>
            <w:shd w:val="clear" w:color="auto" w:fill="FF99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No</w:t>
            </w:r>
          </w:p>
        </w:tc>
        <w:tc>
          <w:tcPr>
            <w:tcW w:w="0" w:type="auto"/>
            <w:shd w:val="clear" w:color="auto" w:fill="FF99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No</w:t>
            </w:r>
          </w:p>
        </w:tc>
        <w:tc>
          <w:tcPr>
            <w:tcW w:w="0" w:type="auto"/>
            <w:shd w:val="clear" w:color="auto" w:fill="99FF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Yes</w:t>
            </w:r>
          </w:p>
        </w:tc>
        <w:tc>
          <w:tcPr>
            <w:tcW w:w="0" w:type="auto"/>
            <w:shd w:val="clear" w:color="auto" w:fill="FF99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No</w:t>
            </w:r>
          </w:p>
        </w:tc>
        <w:tc>
          <w:tcPr>
            <w:tcW w:w="0" w:type="auto"/>
            <w:shd w:val="clear" w:color="auto" w:fill="FF99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No</w:t>
            </w:r>
          </w:p>
        </w:tc>
        <w:tc>
          <w:tcPr>
            <w:tcW w:w="0" w:type="auto"/>
            <w:shd w:val="clear" w:color="auto" w:fill="99FF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Yes</w:t>
            </w:r>
          </w:p>
        </w:tc>
      </w:tr>
      <w:tr w:rsidR="00401964" w:rsidRPr="00401964" w:rsidTr="00401964">
        <w:trPr>
          <w:tblCellSpacing w:w="15" w:type="dxa"/>
        </w:trPr>
        <w:tc>
          <w:tcPr>
            <w:tcW w:w="0" w:type="auto"/>
            <w:vAlign w:val="center"/>
            <w:hideMark/>
          </w:tcPr>
          <w:p w:rsidR="00401964" w:rsidRPr="00401964" w:rsidRDefault="00401964" w:rsidP="00401964">
            <w:pPr>
              <w:spacing w:after="0" w:line="240" w:lineRule="auto"/>
              <w:rPr>
                <w:rFonts w:ascii="Times New Roman" w:eastAsia="Times New Roman" w:hAnsi="Times New Roman" w:cs="Times New Roman"/>
                <w:b/>
                <w:bCs/>
                <w:sz w:val="24"/>
                <w:szCs w:val="24"/>
              </w:rPr>
            </w:pPr>
            <w:hyperlink r:id="rId1119" w:tooltip="Virtuoso Universal Server" w:history="1">
              <w:r w:rsidRPr="00401964">
                <w:rPr>
                  <w:rFonts w:ascii="Times New Roman" w:eastAsia="Times New Roman" w:hAnsi="Times New Roman" w:cs="Times New Roman"/>
                  <w:b/>
                  <w:bCs/>
                  <w:color w:val="0000FF"/>
                  <w:sz w:val="24"/>
                  <w:szCs w:val="24"/>
                  <w:u w:val="single"/>
                </w:rPr>
                <w:t>OpenLink Virtuoso</w:t>
              </w:r>
            </w:hyperlink>
          </w:p>
        </w:tc>
        <w:tc>
          <w:tcPr>
            <w:tcW w:w="0" w:type="auto"/>
            <w:shd w:val="clear" w:color="auto" w:fill="99FF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Yes</w:t>
            </w:r>
          </w:p>
        </w:tc>
        <w:tc>
          <w:tcPr>
            <w:tcW w:w="0" w:type="auto"/>
            <w:shd w:val="clear" w:color="auto" w:fill="99FF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Yes</w:t>
            </w:r>
          </w:p>
        </w:tc>
        <w:tc>
          <w:tcPr>
            <w:tcW w:w="0" w:type="auto"/>
            <w:shd w:val="clear" w:color="auto" w:fill="99FF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Yes</w:t>
            </w:r>
          </w:p>
        </w:tc>
        <w:tc>
          <w:tcPr>
            <w:tcW w:w="0" w:type="auto"/>
            <w:shd w:val="clear" w:color="auto" w:fill="99FF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Yes</w:t>
            </w:r>
          </w:p>
        </w:tc>
        <w:tc>
          <w:tcPr>
            <w:tcW w:w="0" w:type="auto"/>
            <w:shd w:val="clear" w:color="auto" w:fill="99FF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Yes</w:t>
            </w:r>
          </w:p>
        </w:tc>
        <w:tc>
          <w:tcPr>
            <w:tcW w:w="0" w:type="auto"/>
            <w:shd w:val="clear" w:color="auto" w:fill="FF99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No</w:t>
            </w:r>
          </w:p>
        </w:tc>
        <w:tc>
          <w:tcPr>
            <w:tcW w:w="0" w:type="auto"/>
            <w:shd w:val="clear" w:color="auto" w:fill="FF99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No</w:t>
            </w:r>
          </w:p>
        </w:tc>
        <w:tc>
          <w:tcPr>
            <w:tcW w:w="0" w:type="auto"/>
            <w:shd w:val="clear" w:color="auto" w:fill="ECECEC"/>
            <w:vAlign w:val="center"/>
            <w:hideMark/>
          </w:tcPr>
          <w:p w:rsidR="00401964" w:rsidRPr="00401964" w:rsidRDefault="00401964" w:rsidP="00401964">
            <w:pPr>
              <w:spacing w:after="0" w:line="240" w:lineRule="auto"/>
              <w:jc w:val="center"/>
              <w:rPr>
                <w:rFonts w:ascii="Times New Roman" w:eastAsia="Times New Roman" w:hAnsi="Times New Roman" w:cs="Times New Roman"/>
                <w:color w:val="2C2C2C"/>
                <w:sz w:val="20"/>
                <w:szCs w:val="20"/>
              </w:rPr>
            </w:pPr>
            <w:r w:rsidRPr="00401964">
              <w:rPr>
                <w:rFonts w:ascii="Times New Roman" w:eastAsia="Times New Roman" w:hAnsi="Times New Roman" w:cs="Times New Roman"/>
                <w:color w:val="2C2C2C"/>
                <w:sz w:val="20"/>
                <w:szCs w:val="20"/>
              </w:rPr>
              <w:t>Unknown</w:t>
            </w:r>
          </w:p>
        </w:tc>
        <w:tc>
          <w:tcPr>
            <w:tcW w:w="0" w:type="auto"/>
            <w:shd w:val="clear" w:color="auto" w:fill="FF99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No</w:t>
            </w:r>
          </w:p>
        </w:tc>
        <w:tc>
          <w:tcPr>
            <w:tcW w:w="0" w:type="auto"/>
            <w:shd w:val="clear" w:color="auto" w:fill="ECECEC"/>
            <w:vAlign w:val="center"/>
            <w:hideMark/>
          </w:tcPr>
          <w:p w:rsidR="00401964" w:rsidRPr="00401964" w:rsidRDefault="00401964" w:rsidP="00401964">
            <w:pPr>
              <w:spacing w:after="0" w:line="240" w:lineRule="auto"/>
              <w:jc w:val="center"/>
              <w:rPr>
                <w:rFonts w:ascii="Times New Roman" w:eastAsia="Times New Roman" w:hAnsi="Times New Roman" w:cs="Times New Roman"/>
                <w:color w:val="2C2C2C"/>
                <w:sz w:val="20"/>
                <w:szCs w:val="20"/>
              </w:rPr>
            </w:pPr>
            <w:r w:rsidRPr="00401964">
              <w:rPr>
                <w:rFonts w:ascii="Times New Roman" w:eastAsia="Times New Roman" w:hAnsi="Times New Roman" w:cs="Times New Roman"/>
                <w:color w:val="2C2C2C"/>
                <w:sz w:val="20"/>
                <w:szCs w:val="20"/>
              </w:rPr>
              <w:t>Unknown</w:t>
            </w:r>
          </w:p>
        </w:tc>
        <w:tc>
          <w:tcPr>
            <w:tcW w:w="0" w:type="auto"/>
            <w:shd w:val="clear" w:color="auto" w:fill="ECECEC"/>
            <w:vAlign w:val="center"/>
            <w:hideMark/>
          </w:tcPr>
          <w:p w:rsidR="00401964" w:rsidRPr="00401964" w:rsidRDefault="00401964" w:rsidP="00401964">
            <w:pPr>
              <w:spacing w:after="0" w:line="240" w:lineRule="auto"/>
              <w:jc w:val="center"/>
              <w:rPr>
                <w:rFonts w:ascii="Times New Roman" w:eastAsia="Times New Roman" w:hAnsi="Times New Roman" w:cs="Times New Roman"/>
                <w:color w:val="2C2C2C"/>
                <w:sz w:val="20"/>
                <w:szCs w:val="20"/>
              </w:rPr>
            </w:pPr>
            <w:r w:rsidRPr="00401964">
              <w:rPr>
                <w:rFonts w:ascii="Times New Roman" w:eastAsia="Times New Roman" w:hAnsi="Times New Roman" w:cs="Times New Roman"/>
                <w:color w:val="2C2C2C"/>
                <w:sz w:val="20"/>
                <w:szCs w:val="20"/>
              </w:rPr>
              <w:t>Unknown</w:t>
            </w:r>
          </w:p>
        </w:tc>
      </w:tr>
      <w:tr w:rsidR="00401964" w:rsidRPr="00401964" w:rsidTr="00401964">
        <w:trPr>
          <w:tblCellSpacing w:w="15" w:type="dxa"/>
        </w:trPr>
        <w:tc>
          <w:tcPr>
            <w:tcW w:w="0" w:type="auto"/>
            <w:vAlign w:val="center"/>
            <w:hideMark/>
          </w:tcPr>
          <w:p w:rsidR="00401964" w:rsidRPr="00401964" w:rsidRDefault="00401964" w:rsidP="00401964">
            <w:pPr>
              <w:spacing w:after="0" w:line="240" w:lineRule="auto"/>
              <w:rPr>
                <w:rFonts w:ascii="Times New Roman" w:eastAsia="Times New Roman" w:hAnsi="Times New Roman" w:cs="Times New Roman"/>
                <w:b/>
                <w:bCs/>
                <w:sz w:val="24"/>
                <w:szCs w:val="24"/>
              </w:rPr>
            </w:pPr>
            <w:hyperlink r:id="rId1120" w:tooltip="Oracle HTTP Server" w:history="1">
              <w:r w:rsidRPr="00401964">
                <w:rPr>
                  <w:rFonts w:ascii="Times New Roman" w:eastAsia="Times New Roman" w:hAnsi="Times New Roman" w:cs="Times New Roman"/>
                  <w:b/>
                  <w:bCs/>
                  <w:color w:val="0000FF"/>
                  <w:sz w:val="24"/>
                  <w:szCs w:val="24"/>
                  <w:u w:val="single"/>
                </w:rPr>
                <w:t>Oracle HTTP Server</w:t>
              </w:r>
            </w:hyperlink>
          </w:p>
        </w:tc>
        <w:tc>
          <w:tcPr>
            <w:tcW w:w="0" w:type="auto"/>
            <w:shd w:val="clear" w:color="auto" w:fill="99FF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Yes</w:t>
            </w:r>
          </w:p>
        </w:tc>
        <w:tc>
          <w:tcPr>
            <w:tcW w:w="0" w:type="auto"/>
            <w:shd w:val="clear" w:color="auto" w:fill="99FF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Yes</w:t>
            </w:r>
          </w:p>
        </w:tc>
        <w:tc>
          <w:tcPr>
            <w:tcW w:w="0" w:type="auto"/>
            <w:shd w:val="clear" w:color="auto" w:fill="FF99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No</w:t>
            </w:r>
          </w:p>
        </w:tc>
        <w:tc>
          <w:tcPr>
            <w:tcW w:w="0" w:type="auto"/>
            <w:shd w:val="clear" w:color="auto" w:fill="ECECEC"/>
            <w:vAlign w:val="center"/>
            <w:hideMark/>
          </w:tcPr>
          <w:p w:rsidR="00401964" w:rsidRPr="00401964" w:rsidRDefault="00401964" w:rsidP="00401964">
            <w:pPr>
              <w:spacing w:after="0" w:line="240" w:lineRule="auto"/>
              <w:jc w:val="center"/>
              <w:rPr>
                <w:rFonts w:ascii="Times New Roman" w:eastAsia="Times New Roman" w:hAnsi="Times New Roman" w:cs="Times New Roman"/>
                <w:color w:val="2C2C2C"/>
                <w:sz w:val="20"/>
                <w:szCs w:val="20"/>
              </w:rPr>
            </w:pPr>
            <w:r w:rsidRPr="00401964">
              <w:rPr>
                <w:rFonts w:ascii="Times New Roman" w:eastAsia="Times New Roman" w:hAnsi="Times New Roman" w:cs="Times New Roman"/>
                <w:color w:val="2C2C2C"/>
                <w:sz w:val="20"/>
                <w:szCs w:val="20"/>
              </w:rPr>
              <w:t>Unknown</w:t>
            </w:r>
          </w:p>
        </w:tc>
        <w:tc>
          <w:tcPr>
            <w:tcW w:w="0" w:type="auto"/>
            <w:shd w:val="clear" w:color="auto" w:fill="99FF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Yes</w:t>
            </w:r>
          </w:p>
        </w:tc>
        <w:tc>
          <w:tcPr>
            <w:tcW w:w="0" w:type="auto"/>
            <w:shd w:val="clear" w:color="auto" w:fill="FF99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No</w:t>
            </w:r>
          </w:p>
        </w:tc>
        <w:tc>
          <w:tcPr>
            <w:tcW w:w="0" w:type="auto"/>
            <w:shd w:val="clear" w:color="auto" w:fill="FF99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No</w:t>
            </w:r>
          </w:p>
        </w:tc>
        <w:tc>
          <w:tcPr>
            <w:tcW w:w="0" w:type="auto"/>
            <w:shd w:val="clear" w:color="auto" w:fill="99FF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Yes</w:t>
            </w:r>
          </w:p>
        </w:tc>
        <w:tc>
          <w:tcPr>
            <w:tcW w:w="0" w:type="auto"/>
            <w:shd w:val="clear" w:color="auto" w:fill="FF99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No</w:t>
            </w:r>
          </w:p>
        </w:tc>
        <w:tc>
          <w:tcPr>
            <w:tcW w:w="0" w:type="auto"/>
            <w:shd w:val="clear" w:color="auto" w:fill="ECECEC"/>
            <w:vAlign w:val="center"/>
            <w:hideMark/>
          </w:tcPr>
          <w:p w:rsidR="00401964" w:rsidRPr="00401964" w:rsidRDefault="00401964" w:rsidP="00401964">
            <w:pPr>
              <w:spacing w:after="0" w:line="240" w:lineRule="auto"/>
              <w:jc w:val="center"/>
              <w:rPr>
                <w:rFonts w:ascii="Times New Roman" w:eastAsia="Times New Roman" w:hAnsi="Times New Roman" w:cs="Times New Roman"/>
                <w:color w:val="2C2C2C"/>
                <w:sz w:val="20"/>
                <w:szCs w:val="20"/>
              </w:rPr>
            </w:pPr>
            <w:r w:rsidRPr="00401964">
              <w:rPr>
                <w:rFonts w:ascii="Times New Roman" w:eastAsia="Times New Roman" w:hAnsi="Times New Roman" w:cs="Times New Roman"/>
                <w:color w:val="2C2C2C"/>
                <w:sz w:val="20"/>
                <w:szCs w:val="20"/>
              </w:rPr>
              <w:t>Unknown</w:t>
            </w:r>
          </w:p>
        </w:tc>
        <w:tc>
          <w:tcPr>
            <w:tcW w:w="0" w:type="auto"/>
            <w:shd w:val="clear" w:color="auto" w:fill="ECECEC"/>
            <w:vAlign w:val="center"/>
            <w:hideMark/>
          </w:tcPr>
          <w:p w:rsidR="00401964" w:rsidRPr="00401964" w:rsidRDefault="00401964" w:rsidP="00401964">
            <w:pPr>
              <w:spacing w:after="0" w:line="240" w:lineRule="auto"/>
              <w:jc w:val="center"/>
              <w:rPr>
                <w:rFonts w:ascii="Times New Roman" w:eastAsia="Times New Roman" w:hAnsi="Times New Roman" w:cs="Times New Roman"/>
                <w:color w:val="2C2C2C"/>
                <w:sz w:val="20"/>
                <w:szCs w:val="20"/>
              </w:rPr>
            </w:pPr>
            <w:r w:rsidRPr="00401964">
              <w:rPr>
                <w:rFonts w:ascii="Times New Roman" w:eastAsia="Times New Roman" w:hAnsi="Times New Roman" w:cs="Times New Roman"/>
                <w:color w:val="2C2C2C"/>
                <w:sz w:val="20"/>
                <w:szCs w:val="20"/>
              </w:rPr>
              <w:t>Unknown</w:t>
            </w:r>
          </w:p>
        </w:tc>
      </w:tr>
      <w:tr w:rsidR="00401964" w:rsidRPr="00401964" w:rsidTr="00401964">
        <w:trPr>
          <w:tblCellSpacing w:w="15" w:type="dxa"/>
        </w:trPr>
        <w:tc>
          <w:tcPr>
            <w:tcW w:w="0" w:type="auto"/>
            <w:vAlign w:val="center"/>
            <w:hideMark/>
          </w:tcPr>
          <w:p w:rsidR="00401964" w:rsidRPr="00401964" w:rsidRDefault="00401964" w:rsidP="00401964">
            <w:pPr>
              <w:spacing w:after="0" w:line="240" w:lineRule="auto"/>
              <w:rPr>
                <w:rFonts w:ascii="Times New Roman" w:eastAsia="Times New Roman" w:hAnsi="Times New Roman" w:cs="Times New Roman"/>
                <w:b/>
                <w:bCs/>
                <w:sz w:val="24"/>
                <w:szCs w:val="24"/>
              </w:rPr>
            </w:pPr>
            <w:hyperlink r:id="rId1121" w:tooltip="Oracle iPlanet Web Server" w:history="1">
              <w:r w:rsidRPr="00401964">
                <w:rPr>
                  <w:rFonts w:ascii="Times New Roman" w:eastAsia="Times New Roman" w:hAnsi="Times New Roman" w:cs="Times New Roman"/>
                  <w:b/>
                  <w:bCs/>
                  <w:color w:val="0000FF"/>
                  <w:sz w:val="24"/>
                  <w:szCs w:val="24"/>
                  <w:u w:val="single"/>
                </w:rPr>
                <w:t>Oracle iPlanet Web Server</w:t>
              </w:r>
            </w:hyperlink>
          </w:p>
        </w:tc>
        <w:tc>
          <w:tcPr>
            <w:tcW w:w="0" w:type="auto"/>
            <w:shd w:val="clear" w:color="auto" w:fill="99FF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Yes</w:t>
            </w:r>
          </w:p>
        </w:tc>
        <w:tc>
          <w:tcPr>
            <w:tcW w:w="0" w:type="auto"/>
            <w:shd w:val="clear" w:color="auto" w:fill="99FF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Yes</w:t>
            </w:r>
          </w:p>
        </w:tc>
        <w:tc>
          <w:tcPr>
            <w:tcW w:w="0" w:type="auto"/>
            <w:shd w:val="clear" w:color="auto" w:fill="FF99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No</w:t>
            </w:r>
          </w:p>
        </w:tc>
        <w:tc>
          <w:tcPr>
            <w:tcW w:w="0" w:type="auto"/>
            <w:shd w:val="clear" w:color="auto" w:fill="FF99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No</w:t>
            </w:r>
          </w:p>
        </w:tc>
        <w:tc>
          <w:tcPr>
            <w:tcW w:w="0" w:type="auto"/>
            <w:shd w:val="clear" w:color="auto" w:fill="99FF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Yes</w:t>
            </w:r>
          </w:p>
        </w:tc>
        <w:tc>
          <w:tcPr>
            <w:tcW w:w="0" w:type="auto"/>
            <w:shd w:val="clear" w:color="auto" w:fill="FF99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No</w:t>
            </w:r>
          </w:p>
        </w:tc>
        <w:tc>
          <w:tcPr>
            <w:tcW w:w="0" w:type="auto"/>
            <w:shd w:val="clear" w:color="auto" w:fill="FF99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No</w:t>
            </w:r>
          </w:p>
        </w:tc>
        <w:tc>
          <w:tcPr>
            <w:tcW w:w="0" w:type="auto"/>
            <w:shd w:val="clear" w:color="auto" w:fill="99FF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Yes</w:t>
            </w:r>
          </w:p>
        </w:tc>
        <w:tc>
          <w:tcPr>
            <w:tcW w:w="0" w:type="auto"/>
            <w:shd w:val="clear" w:color="auto" w:fill="FF99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No</w:t>
            </w:r>
          </w:p>
        </w:tc>
        <w:tc>
          <w:tcPr>
            <w:tcW w:w="0" w:type="auto"/>
            <w:shd w:val="clear" w:color="auto" w:fill="FF99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No</w:t>
            </w:r>
          </w:p>
        </w:tc>
        <w:tc>
          <w:tcPr>
            <w:tcW w:w="0" w:type="auto"/>
            <w:shd w:val="clear" w:color="auto" w:fill="99FF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Yes</w:t>
            </w:r>
          </w:p>
        </w:tc>
      </w:tr>
      <w:tr w:rsidR="00401964" w:rsidRPr="00401964" w:rsidTr="00401964">
        <w:trPr>
          <w:tblCellSpacing w:w="15" w:type="dxa"/>
        </w:trPr>
        <w:tc>
          <w:tcPr>
            <w:tcW w:w="0" w:type="auto"/>
            <w:vAlign w:val="center"/>
            <w:hideMark/>
          </w:tcPr>
          <w:p w:rsidR="00401964" w:rsidRPr="00401964" w:rsidRDefault="00401964" w:rsidP="00401964">
            <w:pPr>
              <w:spacing w:after="0" w:line="240" w:lineRule="auto"/>
              <w:rPr>
                <w:rFonts w:ascii="Times New Roman" w:eastAsia="Times New Roman" w:hAnsi="Times New Roman" w:cs="Times New Roman"/>
                <w:b/>
                <w:bCs/>
                <w:sz w:val="24"/>
                <w:szCs w:val="24"/>
              </w:rPr>
            </w:pPr>
            <w:hyperlink r:id="rId1122" w:tooltip="Saetta Web Server" w:history="1">
              <w:r w:rsidRPr="00401964">
                <w:rPr>
                  <w:rFonts w:ascii="Times New Roman" w:eastAsia="Times New Roman" w:hAnsi="Times New Roman" w:cs="Times New Roman"/>
                  <w:b/>
                  <w:bCs/>
                  <w:color w:val="0000FF"/>
                  <w:sz w:val="24"/>
                  <w:szCs w:val="24"/>
                  <w:u w:val="single"/>
                </w:rPr>
                <w:t>Saetta Web Server</w:t>
              </w:r>
            </w:hyperlink>
          </w:p>
        </w:tc>
        <w:tc>
          <w:tcPr>
            <w:tcW w:w="0" w:type="auto"/>
            <w:shd w:val="clear" w:color="auto" w:fill="FF99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No</w:t>
            </w:r>
          </w:p>
        </w:tc>
        <w:tc>
          <w:tcPr>
            <w:tcW w:w="0" w:type="auto"/>
            <w:shd w:val="clear" w:color="auto" w:fill="99FF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Yes</w:t>
            </w:r>
          </w:p>
        </w:tc>
        <w:tc>
          <w:tcPr>
            <w:tcW w:w="0" w:type="auto"/>
            <w:shd w:val="clear" w:color="auto" w:fill="FF99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No</w:t>
            </w:r>
          </w:p>
        </w:tc>
        <w:tc>
          <w:tcPr>
            <w:tcW w:w="0" w:type="auto"/>
            <w:shd w:val="clear" w:color="auto" w:fill="99FF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Yes</w:t>
            </w:r>
          </w:p>
        </w:tc>
        <w:tc>
          <w:tcPr>
            <w:tcW w:w="0" w:type="auto"/>
            <w:shd w:val="clear" w:color="auto" w:fill="FF99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No</w:t>
            </w:r>
          </w:p>
        </w:tc>
        <w:tc>
          <w:tcPr>
            <w:tcW w:w="0" w:type="auto"/>
            <w:shd w:val="clear" w:color="auto" w:fill="FF99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No</w:t>
            </w:r>
          </w:p>
        </w:tc>
        <w:tc>
          <w:tcPr>
            <w:tcW w:w="0" w:type="auto"/>
            <w:shd w:val="clear" w:color="auto" w:fill="FF99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No</w:t>
            </w:r>
          </w:p>
        </w:tc>
        <w:tc>
          <w:tcPr>
            <w:tcW w:w="0" w:type="auto"/>
            <w:shd w:val="clear" w:color="auto" w:fill="FF99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No</w:t>
            </w:r>
          </w:p>
        </w:tc>
        <w:tc>
          <w:tcPr>
            <w:tcW w:w="0" w:type="auto"/>
            <w:shd w:val="clear" w:color="auto" w:fill="FF99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No</w:t>
            </w:r>
          </w:p>
        </w:tc>
        <w:tc>
          <w:tcPr>
            <w:tcW w:w="0" w:type="auto"/>
            <w:shd w:val="clear" w:color="auto" w:fill="FF99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No</w:t>
            </w:r>
          </w:p>
        </w:tc>
        <w:tc>
          <w:tcPr>
            <w:tcW w:w="0" w:type="auto"/>
            <w:shd w:val="clear" w:color="auto" w:fill="FF99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No</w:t>
            </w:r>
          </w:p>
        </w:tc>
      </w:tr>
      <w:tr w:rsidR="00401964" w:rsidRPr="00401964" w:rsidTr="00401964">
        <w:trPr>
          <w:tblCellSpacing w:w="15" w:type="dxa"/>
        </w:trPr>
        <w:tc>
          <w:tcPr>
            <w:tcW w:w="0" w:type="auto"/>
            <w:vAlign w:val="center"/>
            <w:hideMark/>
          </w:tcPr>
          <w:p w:rsidR="00401964" w:rsidRPr="00401964" w:rsidRDefault="00401964" w:rsidP="00401964">
            <w:pPr>
              <w:spacing w:after="0" w:line="240" w:lineRule="auto"/>
              <w:rPr>
                <w:rFonts w:ascii="Times New Roman" w:eastAsia="Times New Roman" w:hAnsi="Times New Roman" w:cs="Times New Roman"/>
                <w:b/>
                <w:bCs/>
                <w:sz w:val="24"/>
                <w:szCs w:val="24"/>
              </w:rPr>
            </w:pPr>
            <w:hyperlink r:id="rId1123" w:tooltip="Thttpd" w:history="1">
              <w:r w:rsidRPr="00401964">
                <w:rPr>
                  <w:rFonts w:ascii="Times New Roman" w:eastAsia="Times New Roman" w:hAnsi="Times New Roman" w:cs="Times New Roman"/>
                  <w:b/>
                  <w:bCs/>
                  <w:color w:val="0000FF"/>
                  <w:sz w:val="24"/>
                  <w:szCs w:val="24"/>
                  <w:u w:val="single"/>
                </w:rPr>
                <w:t>thttpd</w:t>
              </w:r>
            </w:hyperlink>
          </w:p>
        </w:tc>
        <w:tc>
          <w:tcPr>
            <w:tcW w:w="0" w:type="auto"/>
            <w:shd w:val="clear" w:color="auto" w:fill="99FF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Yes</w:t>
            </w:r>
            <w:r w:rsidRPr="00401964">
              <w:rPr>
                <w:rFonts w:ascii="Times New Roman" w:eastAsia="Times New Roman" w:hAnsi="Times New Roman" w:cs="Times New Roman"/>
                <w:sz w:val="24"/>
                <w:szCs w:val="24"/>
              </w:rPr>
              <w:br/>
              <w:t>(</w:t>
            </w:r>
            <w:hyperlink r:id="rId1124" w:tooltip="Cygwin" w:history="1">
              <w:r w:rsidRPr="00401964">
                <w:rPr>
                  <w:rFonts w:ascii="Times New Roman" w:eastAsia="Times New Roman" w:hAnsi="Times New Roman" w:cs="Times New Roman"/>
                  <w:color w:val="0000FF"/>
                  <w:sz w:val="24"/>
                  <w:szCs w:val="24"/>
                  <w:u w:val="single"/>
                </w:rPr>
                <w:t>Cygwin</w:t>
              </w:r>
            </w:hyperlink>
            <w:r w:rsidRPr="00401964">
              <w:rPr>
                <w:rFonts w:ascii="Times New Roman" w:eastAsia="Times New Roman" w:hAnsi="Times New Roman" w:cs="Times New Roman"/>
                <w:sz w:val="24"/>
                <w:szCs w:val="24"/>
              </w:rPr>
              <w:t>)</w:t>
            </w:r>
          </w:p>
        </w:tc>
        <w:tc>
          <w:tcPr>
            <w:tcW w:w="0" w:type="auto"/>
            <w:shd w:val="clear" w:color="auto" w:fill="99FF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Yes</w:t>
            </w:r>
          </w:p>
        </w:tc>
        <w:tc>
          <w:tcPr>
            <w:tcW w:w="0" w:type="auto"/>
            <w:shd w:val="clear" w:color="auto" w:fill="99FF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Yes</w:t>
            </w:r>
          </w:p>
        </w:tc>
        <w:tc>
          <w:tcPr>
            <w:tcW w:w="0" w:type="auto"/>
            <w:shd w:val="clear" w:color="auto" w:fill="99FF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Yes</w:t>
            </w:r>
          </w:p>
        </w:tc>
        <w:tc>
          <w:tcPr>
            <w:tcW w:w="0" w:type="auto"/>
            <w:shd w:val="clear" w:color="auto" w:fill="99FF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Yes</w:t>
            </w:r>
          </w:p>
        </w:tc>
        <w:tc>
          <w:tcPr>
            <w:tcW w:w="0" w:type="auto"/>
            <w:shd w:val="clear" w:color="auto" w:fill="FF99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No</w:t>
            </w:r>
          </w:p>
        </w:tc>
        <w:tc>
          <w:tcPr>
            <w:tcW w:w="0" w:type="auto"/>
            <w:shd w:val="clear" w:color="auto" w:fill="FF99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No</w:t>
            </w:r>
          </w:p>
        </w:tc>
        <w:tc>
          <w:tcPr>
            <w:tcW w:w="0" w:type="auto"/>
            <w:shd w:val="clear" w:color="auto" w:fill="ECECEC"/>
            <w:vAlign w:val="center"/>
            <w:hideMark/>
          </w:tcPr>
          <w:p w:rsidR="00401964" w:rsidRPr="00401964" w:rsidRDefault="00401964" w:rsidP="00401964">
            <w:pPr>
              <w:spacing w:after="0" w:line="240" w:lineRule="auto"/>
              <w:jc w:val="center"/>
              <w:rPr>
                <w:rFonts w:ascii="Times New Roman" w:eastAsia="Times New Roman" w:hAnsi="Times New Roman" w:cs="Times New Roman"/>
                <w:color w:val="2C2C2C"/>
                <w:sz w:val="20"/>
                <w:szCs w:val="20"/>
              </w:rPr>
            </w:pPr>
            <w:r w:rsidRPr="00401964">
              <w:rPr>
                <w:rFonts w:ascii="Times New Roman" w:eastAsia="Times New Roman" w:hAnsi="Times New Roman" w:cs="Times New Roman"/>
                <w:color w:val="2C2C2C"/>
                <w:sz w:val="20"/>
                <w:szCs w:val="20"/>
              </w:rPr>
              <w:t>Unknown</w:t>
            </w:r>
          </w:p>
        </w:tc>
        <w:tc>
          <w:tcPr>
            <w:tcW w:w="0" w:type="auto"/>
            <w:shd w:val="clear" w:color="auto" w:fill="FF99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No</w:t>
            </w:r>
          </w:p>
        </w:tc>
        <w:tc>
          <w:tcPr>
            <w:tcW w:w="0" w:type="auto"/>
            <w:shd w:val="clear" w:color="auto" w:fill="ECECEC"/>
            <w:vAlign w:val="center"/>
            <w:hideMark/>
          </w:tcPr>
          <w:p w:rsidR="00401964" w:rsidRPr="00401964" w:rsidRDefault="00401964" w:rsidP="00401964">
            <w:pPr>
              <w:spacing w:after="0" w:line="240" w:lineRule="auto"/>
              <w:jc w:val="center"/>
              <w:rPr>
                <w:rFonts w:ascii="Times New Roman" w:eastAsia="Times New Roman" w:hAnsi="Times New Roman" w:cs="Times New Roman"/>
                <w:color w:val="2C2C2C"/>
                <w:sz w:val="20"/>
                <w:szCs w:val="20"/>
              </w:rPr>
            </w:pPr>
            <w:r w:rsidRPr="00401964">
              <w:rPr>
                <w:rFonts w:ascii="Times New Roman" w:eastAsia="Times New Roman" w:hAnsi="Times New Roman" w:cs="Times New Roman"/>
                <w:color w:val="2C2C2C"/>
                <w:sz w:val="20"/>
                <w:szCs w:val="20"/>
              </w:rPr>
              <w:t>Unknown</w:t>
            </w:r>
          </w:p>
        </w:tc>
        <w:tc>
          <w:tcPr>
            <w:tcW w:w="0" w:type="auto"/>
            <w:shd w:val="clear" w:color="auto" w:fill="ECECEC"/>
            <w:vAlign w:val="center"/>
            <w:hideMark/>
          </w:tcPr>
          <w:p w:rsidR="00401964" w:rsidRPr="00401964" w:rsidRDefault="00401964" w:rsidP="00401964">
            <w:pPr>
              <w:spacing w:after="0" w:line="240" w:lineRule="auto"/>
              <w:jc w:val="center"/>
              <w:rPr>
                <w:rFonts w:ascii="Times New Roman" w:eastAsia="Times New Roman" w:hAnsi="Times New Roman" w:cs="Times New Roman"/>
                <w:color w:val="2C2C2C"/>
                <w:sz w:val="20"/>
                <w:szCs w:val="20"/>
              </w:rPr>
            </w:pPr>
            <w:r w:rsidRPr="00401964">
              <w:rPr>
                <w:rFonts w:ascii="Times New Roman" w:eastAsia="Times New Roman" w:hAnsi="Times New Roman" w:cs="Times New Roman"/>
                <w:color w:val="2C2C2C"/>
                <w:sz w:val="20"/>
                <w:szCs w:val="20"/>
              </w:rPr>
              <w:t>Unknown</w:t>
            </w:r>
          </w:p>
        </w:tc>
      </w:tr>
      <w:tr w:rsidR="00401964" w:rsidRPr="00401964" w:rsidTr="00401964">
        <w:trPr>
          <w:tblCellSpacing w:w="15" w:type="dxa"/>
        </w:trPr>
        <w:tc>
          <w:tcPr>
            <w:tcW w:w="0" w:type="auto"/>
            <w:vAlign w:val="center"/>
            <w:hideMark/>
          </w:tcPr>
          <w:p w:rsidR="00401964" w:rsidRPr="00401964" w:rsidRDefault="00401964" w:rsidP="00401964">
            <w:pPr>
              <w:spacing w:after="0" w:line="240" w:lineRule="auto"/>
              <w:rPr>
                <w:rFonts w:ascii="Times New Roman" w:eastAsia="Times New Roman" w:hAnsi="Times New Roman" w:cs="Times New Roman"/>
                <w:b/>
                <w:bCs/>
                <w:sz w:val="24"/>
                <w:szCs w:val="24"/>
              </w:rPr>
            </w:pPr>
            <w:hyperlink r:id="rId1125" w:tooltip="TUX web server" w:history="1">
              <w:r w:rsidRPr="00401964">
                <w:rPr>
                  <w:rFonts w:ascii="Times New Roman" w:eastAsia="Times New Roman" w:hAnsi="Times New Roman" w:cs="Times New Roman"/>
                  <w:b/>
                  <w:bCs/>
                  <w:color w:val="0000FF"/>
                  <w:sz w:val="24"/>
                  <w:szCs w:val="24"/>
                  <w:u w:val="single"/>
                </w:rPr>
                <w:t>TUX web server</w:t>
              </w:r>
            </w:hyperlink>
          </w:p>
        </w:tc>
        <w:tc>
          <w:tcPr>
            <w:tcW w:w="0" w:type="auto"/>
            <w:shd w:val="clear" w:color="auto" w:fill="FF99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No</w:t>
            </w:r>
          </w:p>
        </w:tc>
        <w:tc>
          <w:tcPr>
            <w:tcW w:w="0" w:type="auto"/>
            <w:shd w:val="clear" w:color="auto" w:fill="99FF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Yes</w:t>
            </w:r>
          </w:p>
        </w:tc>
        <w:tc>
          <w:tcPr>
            <w:tcW w:w="0" w:type="auto"/>
            <w:shd w:val="clear" w:color="auto" w:fill="FF99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No</w:t>
            </w:r>
          </w:p>
        </w:tc>
        <w:tc>
          <w:tcPr>
            <w:tcW w:w="0" w:type="auto"/>
            <w:shd w:val="clear" w:color="auto" w:fill="FF99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No</w:t>
            </w:r>
          </w:p>
        </w:tc>
        <w:tc>
          <w:tcPr>
            <w:tcW w:w="0" w:type="auto"/>
            <w:shd w:val="clear" w:color="auto" w:fill="FF99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No</w:t>
            </w:r>
          </w:p>
        </w:tc>
        <w:tc>
          <w:tcPr>
            <w:tcW w:w="0" w:type="auto"/>
            <w:shd w:val="clear" w:color="auto" w:fill="FF99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No</w:t>
            </w:r>
          </w:p>
        </w:tc>
        <w:tc>
          <w:tcPr>
            <w:tcW w:w="0" w:type="auto"/>
            <w:shd w:val="clear" w:color="auto" w:fill="FF99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No</w:t>
            </w:r>
          </w:p>
        </w:tc>
        <w:tc>
          <w:tcPr>
            <w:tcW w:w="0" w:type="auto"/>
            <w:shd w:val="clear" w:color="auto" w:fill="FF99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No</w:t>
            </w:r>
          </w:p>
        </w:tc>
        <w:tc>
          <w:tcPr>
            <w:tcW w:w="0" w:type="auto"/>
            <w:shd w:val="clear" w:color="auto" w:fill="FF99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No</w:t>
            </w:r>
          </w:p>
        </w:tc>
        <w:tc>
          <w:tcPr>
            <w:tcW w:w="0" w:type="auto"/>
            <w:shd w:val="clear" w:color="auto" w:fill="FF99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No</w:t>
            </w:r>
          </w:p>
        </w:tc>
        <w:tc>
          <w:tcPr>
            <w:tcW w:w="0" w:type="auto"/>
            <w:shd w:val="clear" w:color="auto" w:fill="FF99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No</w:t>
            </w:r>
          </w:p>
        </w:tc>
      </w:tr>
      <w:tr w:rsidR="00401964" w:rsidRPr="00401964" w:rsidTr="00401964">
        <w:trPr>
          <w:tblCellSpacing w:w="15" w:type="dxa"/>
        </w:trPr>
        <w:tc>
          <w:tcPr>
            <w:tcW w:w="0" w:type="auto"/>
            <w:vAlign w:val="center"/>
            <w:hideMark/>
          </w:tcPr>
          <w:p w:rsidR="00401964" w:rsidRPr="00401964" w:rsidRDefault="00401964" w:rsidP="00401964">
            <w:pPr>
              <w:spacing w:after="0" w:line="240" w:lineRule="auto"/>
              <w:rPr>
                <w:rFonts w:ascii="Times New Roman" w:eastAsia="Times New Roman" w:hAnsi="Times New Roman" w:cs="Times New Roman"/>
                <w:b/>
                <w:bCs/>
                <w:sz w:val="24"/>
                <w:szCs w:val="24"/>
              </w:rPr>
            </w:pPr>
            <w:hyperlink r:id="rId1126" w:tooltip="Wakanda (software)" w:history="1">
              <w:r w:rsidRPr="00401964">
                <w:rPr>
                  <w:rFonts w:ascii="Times New Roman" w:eastAsia="Times New Roman" w:hAnsi="Times New Roman" w:cs="Times New Roman"/>
                  <w:b/>
                  <w:bCs/>
                  <w:color w:val="0000FF"/>
                  <w:sz w:val="24"/>
                  <w:szCs w:val="24"/>
                  <w:u w:val="single"/>
                </w:rPr>
                <w:t>Wakanda Server</w:t>
              </w:r>
            </w:hyperlink>
          </w:p>
        </w:tc>
        <w:tc>
          <w:tcPr>
            <w:tcW w:w="0" w:type="auto"/>
            <w:shd w:val="clear" w:color="auto" w:fill="99FF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Yes</w:t>
            </w:r>
          </w:p>
        </w:tc>
        <w:tc>
          <w:tcPr>
            <w:tcW w:w="0" w:type="auto"/>
            <w:shd w:val="clear" w:color="auto" w:fill="99FF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Yes</w:t>
            </w:r>
            <w:r w:rsidRPr="00401964">
              <w:rPr>
                <w:rFonts w:ascii="Times New Roman" w:eastAsia="Times New Roman" w:hAnsi="Times New Roman" w:cs="Times New Roman"/>
                <w:sz w:val="24"/>
                <w:szCs w:val="24"/>
              </w:rPr>
              <w:br/>
              <w:t>(via libbsd)</w:t>
            </w:r>
          </w:p>
        </w:tc>
        <w:tc>
          <w:tcPr>
            <w:tcW w:w="0" w:type="auto"/>
            <w:shd w:val="clear" w:color="auto" w:fill="99FF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Yes</w:t>
            </w:r>
          </w:p>
        </w:tc>
        <w:tc>
          <w:tcPr>
            <w:tcW w:w="0" w:type="auto"/>
            <w:shd w:val="clear" w:color="auto" w:fill="99FF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Yes</w:t>
            </w:r>
          </w:p>
        </w:tc>
        <w:tc>
          <w:tcPr>
            <w:tcW w:w="0" w:type="auto"/>
            <w:shd w:val="clear" w:color="auto" w:fill="ECECEC"/>
            <w:vAlign w:val="center"/>
            <w:hideMark/>
          </w:tcPr>
          <w:p w:rsidR="00401964" w:rsidRPr="00401964" w:rsidRDefault="00401964" w:rsidP="00401964">
            <w:pPr>
              <w:spacing w:after="0" w:line="240" w:lineRule="auto"/>
              <w:jc w:val="center"/>
              <w:rPr>
                <w:rFonts w:ascii="Times New Roman" w:eastAsia="Times New Roman" w:hAnsi="Times New Roman" w:cs="Times New Roman"/>
                <w:color w:val="2C2C2C"/>
                <w:sz w:val="20"/>
                <w:szCs w:val="20"/>
              </w:rPr>
            </w:pPr>
            <w:r w:rsidRPr="00401964">
              <w:rPr>
                <w:rFonts w:ascii="Times New Roman" w:eastAsia="Times New Roman" w:hAnsi="Times New Roman" w:cs="Times New Roman"/>
                <w:color w:val="2C2C2C"/>
                <w:sz w:val="20"/>
                <w:szCs w:val="20"/>
              </w:rPr>
              <w:t>Unknown</w:t>
            </w:r>
          </w:p>
        </w:tc>
        <w:tc>
          <w:tcPr>
            <w:tcW w:w="0" w:type="auto"/>
            <w:shd w:val="clear" w:color="auto" w:fill="FF99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No</w:t>
            </w:r>
          </w:p>
        </w:tc>
        <w:tc>
          <w:tcPr>
            <w:tcW w:w="0" w:type="auto"/>
            <w:shd w:val="clear" w:color="auto" w:fill="FF99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No</w:t>
            </w:r>
          </w:p>
        </w:tc>
        <w:tc>
          <w:tcPr>
            <w:tcW w:w="0" w:type="auto"/>
            <w:shd w:val="clear" w:color="auto" w:fill="FF99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No</w:t>
            </w:r>
          </w:p>
        </w:tc>
        <w:tc>
          <w:tcPr>
            <w:tcW w:w="0" w:type="auto"/>
            <w:shd w:val="clear" w:color="auto" w:fill="FF99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No</w:t>
            </w:r>
          </w:p>
        </w:tc>
        <w:tc>
          <w:tcPr>
            <w:tcW w:w="0" w:type="auto"/>
            <w:shd w:val="clear" w:color="auto" w:fill="FF99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No</w:t>
            </w:r>
          </w:p>
        </w:tc>
        <w:tc>
          <w:tcPr>
            <w:tcW w:w="0" w:type="auto"/>
            <w:shd w:val="clear" w:color="auto" w:fill="FF99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No</w:t>
            </w:r>
          </w:p>
        </w:tc>
      </w:tr>
      <w:tr w:rsidR="00401964" w:rsidRPr="00401964" w:rsidTr="00401964">
        <w:trPr>
          <w:tblCellSpacing w:w="15" w:type="dxa"/>
        </w:trPr>
        <w:tc>
          <w:tcPr>
            <w:tcW w:w="0" w:type="auto"/>
            <w:vAlign w:val="center"/>
            <w:hideMark/>
          </w:tcPr>
          <w:p w:rsidR="00401964" w:rsidRPr="00401964" w:rsidRDefault="00401964" w:rsidP="00401964">
            <w:pPr>
              <w:spacing w:after="0" w:line="240" w:lineRule="auto"/>
              <w:rPr>
                <w:rFonts w:ascii="Times New Roman" w:eastAsia="Times New Roman" w:hAnsi="Times New Roman" w:cs="Times New Roman"/>
                <w:b/>
                <w:bCs/>
                <w:sz w:val="24"/>
                <w:szCs w:val="24"/>
              </w:rPr>
            </w:pPr>
            <w:hyperlink r:id="rId1127" w:tooltip="Xitami" w:history="1">
              <w:r w:rsidRPr="00401964">
                <w:rPr>
                  <w:rFonts w:ascii="Times New Roman" w:eastAsia="Times New Roman" w:hAnsi="Times New Roman" w:cs="Times New Roman"/>
                  <w:b/>
                  <w:bCs/>
                  <w:color w:val="0000FF"/>
                  <w:sz w:val="24"/>
                  <w:szCs w:val="24"/>
                  <w:u w:val="single"/>
                </w:rPr>
                <w:t>Xitami</w:t>
              </w:r>
            </w:hyperlink>
          </w:p>
        </w:tc>
        <w:tc>
          <w:tcPr>
            <w:tcW w:w="0" w:type="auto"/>
            <w:shd w:val="clear" w:color="auto" w:fill="99FF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Yes</w:t>
            </w:r>
          </w:p>
        </w:tc>
        <w:tc>
          <w:tcPr>
            <w:tcW w:w="0" w:type="auto"/>
            <w:shd w:val="clear" w:color="auto" w:fill="99FF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Yes</w:t>
            </w:r>
          </w:p>
        </w:tc>
        <w:tc>
          <w:tcPr>
            <w:tcW w:w="0" w:type="auto"/>
            <w:shd w:val="clear" w:color="auto" w:fill="99FF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Yes</w:t>
            </w:r>
          </w:p>
        </w:tc>
        <w:tc>
          <w:tcPr>
            <w:tcW w:w="0" w:type="auto"/>
            <w:shd w:val="clear" w:color="auto" w:fill="99FF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Yes</w:t>
            </w:r>
          </w:p>
        </w:tc>
        <w:tc>
          <w:tcPr>
            <w:tcW w:w="0" w:type="auto"/>
            <w:shd w:val="clear" w:color="auto" w:fill="99FF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Yes</w:t>
            </w:r>
          </w:p>
        </w:tc>
        <w:tc>
          <w:tcPr>
            <w:tcW w:w="0" w:type="auto"/>
            <w:shd w:val="clear" w:color="auto" w:fill="99FF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Yes</w:t>
            </w:r>
          </w:p>
        </w:tc>
        <w:tc>
          <w:tcPr>
            <w:tcW w:w="0" w:type="auto"/>
            <w:shd w:val="clear" w:color="auto" w:fill="99FF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Yes</w:t>
            </w:r>
          </w:p>
        </w:tc>
        <w:tc>
          <w:tcPr>
            <w:tcW w:w="0" w:type="auto"/>
            <w:shd w:val="clear" w:color="auto" w:fill="99FF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Yes</w:t>
            </w:r>
          </w:p>
        </w:tc>
        <w:tc>
          <w:tcPr>
            <w:tcW w:w="0" w:type="auto"/>
            <w:shd w:val="clear" w:color="auto" w:fill="FF99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No</w:t>
            </w:r>
          </w:p>
        </w:tc>
        <w:tc>
          <w:tcPr>
            <w:tcW w:w="0" w:type="auto"/>
            <w:shd w:val="clear" w:color="auto" w:fill="ECECEC"/>
            <w:vAlign w:val="center"/>
            <w:hideMark/>
          </w:tcPr>
          <w:p w:rsidR="00401964" w:rsidRPr="00401964" w:rsidRDefault="00401964" w:rsidP="00401964">
            <w:pPr>
              <w:spacing w:after="0" w:line="240" w:lineRule="auto"/>
              <w:jc w:val="center"/>
              <w:rPr>
                <w:rFonts w:ascii="Times New Roman" w:eastAsia="Times New Roman" w:hAnsi="Times New Roman" w:cs="Times New Roman"/>
                <w:color w:val="2C2C2C"/>
                <w:sz w:val="20"/>
                <w:szCs w:val="20"/>
              </w:rPr>
            </w:pPr>
            <w:r w:rsidRPr="00401964">
              <w:rPr>
                <w:rFonts w:ascii="Times New Roman" w:eastAsia="Times New Roman" w:hAnsi="Times New Roman" w:cs="Times New Roman"/>
                <w:color w:val="2C2C2C"/>
                <w:sz w:val="20"/>
                <w:szCs w:val="20"/>
              </w:rPr>
              <w:t>Unknown</w:t>
            </w:r>
          </w:p>
        </w:tc>
        <w:tc>
          <w:tcPr>
            <w:tcW w:w="0" w:type="auto"/>
            <w:shd w:val="clear" w:color="auto" w:fill="99FF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Yes</w:t>
            </w:r>
          </w:p>
        </w:tc>
      </w:tr>
      <w:tr w:rsidR="00401964" w:rsidRPr="00401964" w:rsidTr="00401964">
        <w:trPr>
          <w:tblCellSpacing w:w="15" w:type="dxa"/>
        </w:trPr>
        <w:tc>
          <w:tcPr>
            <w:tcW w:w="0" w:type="auto"/>
            <w:vAlign w:val="center"/>
            <w:hideMark/>
          </w:tcPr>
          <w:p w:rsidR="00401964" w:rsidRPr="00401964" w:rsidRDefault="00401964" w:rsidP="00401964">
            <w:pPr>
              <w:spacing w:after="0" w:line="240" w:lineRule="auto"/>
              <w:rPr>
                <w:rFonts w:ascii="Times New Roman" w:eastAsia="Times New Roman" w:hAnsi="Times New Roman" w:cs="Times New Roman"/>
                <w:b/>
                <w:bCs/>
                <w:sz w:val="24"/>
                <w:szCs w:val="24"/>
              </w:rPr>
            </w:pPr>
            <w:hyperlink r:id="rId1128" w:tooltip="Yaws (web server)" w:history="1">
              <w:r w:rsidRPr="00401964">
                <w:rPr>
                  <w:rFonts w:ascii="Times New Roman" w:eastAsia="Times New Roman" w:hAnsi="Times New Roman" w:cs="Times New Roman"/>
                  <w:b/>
                  <w:bCs/>
                  <w:color w:val="0000FF"/>
                  <w:sz w:val="24"/>
                  <w:szCs w:val="24"/>
                  <w:u w:val="single"/>
                </w:rPr>
                <w:t>Yaws</w:t>
              </w:r>
            </w:hyperlink>
          </w:p>
        </w:tc>
        <w:tc>
          <w:tcPr>
            <w:tcW w:w="0" w:type="auto"/>
            <w:shd w:val="clear" w:color="auto" w:fill="99FF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Yes</w:t>
            </w:r>
          </w:p>
        </w:tc>
        <w:tc>
          <w:tcPr>
            <w:tcW w:w="0" w:type="auto"/>
            <w:shd w:val="clear" w:color="auto" w:fill="99FF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Yes</w:t>
            </w:r>
          </w:p>
        </w:tc>
        <w:tc>
          <w:tcPr>
            <w:tcW w:w="0" w:type="auto"/>
            <w:shd w:val="clear" w:color="auto" w:fill="99FF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Yes</w:t>
            </w:r>
          </w:p>
        </w:tc>
        <w:tc>
          <w:tcPr>
            <w:tcW w:w="0" w:type="auto"/>
            <w:shd w:val="clear" w:color="auto" w:fill="99FF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Yes</w:t>
            </w:r>
          </w:p>
        </w:tc>
        <w:tc>
          <w:tcPr>
            <w:tcW w:w="0" w:type="auto"/>
            <w:shd w:val="clear" w:color="auto" w:fill="99FF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Yes</w:t>
            </w:r>
          </w:p>
        </w:tc>
        <w:tc>
          <w:tcPr>
            <w:tcW w:w="0" w:type="auto"/>
            <w:shd w:val="clear" w:color="auto" w:fill="FF99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No</w:t>
            </w:r>
          </w:p>
        </w:tc>
        <w:tc>
          <w:tcPr>
            <w:tcW w:w="0" w:type="auto"/>
            <w:shd w:val="clear" w:color="auto" w:fill="FF99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No</w:t>
            </w:r>
          </w:p>
        </w:tc>
        <w:tc>
          <w:tcPr>
            <w:tcW w:w="0" w:type="auto"/>
            <w:shd w:val="clear" w:color="auto" w:fill="99FF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Yes</w:t>
            </w:r>
          </w:p>
        </w:tc>
        <w:tc>
          <w:tcPr>
            <w:tcW w:w="0" w:type="auto"/>
            <w:shd w:val="clear" w:color="auto" w:fill="FF9999"/>
            <w:vAlign w:val="center"/>
            <w:hideMark/>
          </w:tcPr>
          <w:p w:rsidR="00401964" w:rsidRPr="00401964" w:rsidRDefault="00401964" w:rsidP="00401964">
            <w:pPr>
              <w:spacing w:after="0" w:line="240" w:lineRule="auto"/>
              <w:jc w:val="center"/>
              <w:rPr>
                <w:rFonts w:ascii="Times New Roman" w:eastAsia="Times New Roman" w:hAnsi="Times New Roman" w:cs="Times New Roman"/>
                <w:sz w:val="24"/>
                <w:szCs w:val="24"/>
              </w:rPr>
            </w:pPr>
            <w:r w:rsidRPr="00401964">
              <w:rPr>
                <w:rFonts w:ascii="Times New Roman" w:eastAsia="Times New Roman" w:hAnsi="Times New Roman" w:cs="Times New Roman"/>
                <w:sz w:val="24"/>
                <w:szCs w:val="24"/>
              </w:rPr>
              <w:t>No</w:t>
            </w:r>
          </w:p>
        </w:tc>
        <w:tc>
          <w:tcPr>
            <w:tcW w:w="0" w:type="auto"/>
            <w:shd w:val="clear" w:color="auto" w:fill="ECECEC"/>
            <w:vAlign w:val="center"/>
            <w:hideMark/>
          </w:tcPr>
          <w:p w:rsidR="00401964" w:rsidRPr="00401964" w:rsidRDefault="00401964" w:rsidP="00401964">
            <w:pPr>
              <w:spacing w:after="0" w:line="240" w:lineRule="auto"/>
              <w:jc w:val="center"/>
              <w:rPr>
                <w:rFonts w:ascii="Times New Roman" w:eastAsia="Times New Roman" w:hAnsi="Times New Roman" w:cs="Times New Roman"/>
                <w:color w:val="2C2C2C"/>
                <w:sz w:val="20"/>
                <w:szCs w:val="20"/>
              </w:rPr>
            </w:pPr>
            <w:r w:rsidRPr="00401964">
              <w:rPr>
                <w:rFonts w:ascii="Times New Roman" w:eastAsia="Times New Roman" w:hAnsi="Times New Roman" w:cs="Times New Roman"/>
                <w:color w:val="2C2C2C"/>
                <w:sz w:val="20"/>
                <w:szCs w:val="20"/>
              </w:rPr>
              <w:t>Unknown</w:t>
            </w:r>
          </w:p>
        </w:tc>
        <w:tc>
          <w:tcPr>
            <w:tcW w:w="0" w:type="auto"/>
            <w:shd w:val="clear" w:color="auto" w:fill="ECECEC"/>
            <w:vAlign w:val="center"/>
            <w:hideMark/>
          </w:tcPr>
          <w:p w:rsidR="00401964" w:rsidRPr="00401964" w:rsidRDefault="00401964" w:rsidP="00401964">
            <w:pPr>
              <w:spacing w:after="0" w:line="240" w:lineRule="auto"/>
              <w:jc w:val="center"/>
              <w:rPr>
                <w:rFonts w:ascii="Times New Roman" w:eastAsia="Times New Roman" w:hAnsi="Times New Roman" w:cs="Times New Roman"/>
                <w:color w:val="2C2C2C"/>
                <w:sz w:val="20"/>
                <w:szCs w:val="20"/>
              </w:rPr>
            </w:pPr>
            <w:r w:rsidRPr="00401964">
              <w:rPr>
                <w:rFonts w:ascii="Times New Roman" w:eastAsia="Times New Roman" w:hAnsi="Times New Roman" w:cs="Times New Roman"/>
                <w:color w:val="2C2C2C"/>
                <w:sz w:val="20"/>
                <w:szCs w:val="20"/>
              </w:rPr>
              <w:t>Unknown</w:t>
            </w:r>
          </w:p>
        </w:tc>
      </w:tr>
    </w:tbl>
    <w:p w:rsidR="00401964" w:rsidRPr="00401964" w:rsidRDefault="00401964" w:rsidP="00401964">
      <w:pPr>
        <w:spacing w:before="100" w:beforeAutospacing="1" w:after="100" w:afterAutospacing="1" w:line="240" w:lineRule="auto"/>
        <w:outlineLvl w:val="1"/>
        <w:rPr>
          <w:rFonts w:ascii="Times New Roman" w:eastAsia="Times New Roman" w:hAnsi="Times New Roman" w:cs="Times New Roman"/>
          <w:b/>
          <w:bCs/>
          <w:sz w:val="36"/>
          <w:szCs w:val="36"/>
        </w:rPr>
      </w:pPr>
      <w:r w:rsidRPr="00401964">
        <w:rPr>
          <w:rFonts w:ascii="Times New Roman" w:eastAsia="Times New Roman" w:hAnsi="Times New Roman" w:cs="Times New Roman"/>
          <w:b/>
          <w:bCs/>
          <w:sz w:val="36"/>
          <w:szCs w:val="36"/>
        </w:rPr>
        <w:t>See also</w:t>
      </w:r>
    </w:p>
    <w:p w:rsidR="00401964" w:rsidRPr="00401964" w:rsidRDefault="00401964" w:rsidP="00AB2312">
      <w:pPr>
        <w:numPr>
          <w:ilvl w:val="0"/>
          <w:numId w:val="62"/>
        </w:numPr>
        <w:spacing w:before="100" w:beforeAutospacing="1" w:after="100" w:afterAutospacing="1" w:line="240" w:lineRule="auto"/>
        <w:rPr>
          <w:rFonts w:ascii="Times New Roman" w:eastAsia="Times New Roman" w:hAnsi="Times New Roman" w:cs="Times New Roman"/>
          <w:sz w:val="24"/>
          <w:szCs w:val="24"/>
        </w:rPr>
      </w:pPr>
      <w:hyperlink r:id="rId1129" w:tooltip="Embedded HTTP server" w:history="1">
        <w:r w:rsidRPr="00401964">
          <w:rPr>
            <w:rFonts w:ascii="Times New Roman" w:eastAsia="Times New Roman" w:hAnsi="Times New Roman" w:cs="Times New Roman"/>
            <w:color w:val="0000FF"/>
            <w:sz w:val="24"/>
            <w:szCs w:val="24"/>
            <w:u w:val="single"/>
          </w:rPr>
          <w:t>Embedded HTTP server</w:t>
        </w:r>
      </w:hyperlink>
    </w:p>
    <w:p w:rsidR="00401964" w:rsidRPr="00401964" w:rsidRDefault="00401964" w:rsidP="00AB2312">
      <w:pPr>
        <w:numPr>
          <w:ilvl w:val="0"/>
          <w:numId w:val="62"/>
        </w:numPr>
        <w:spacing w:before="100" w:beforeAutospacing="1" w:after="100" w:afterAutospacing="1" w:line="240" w:lineRule="auto"/>
        <w:rPr>
          <w:rFonts w:ascii="Times New Roman" w:eastAsia="Times New Roman" w:hAnsi="Times New Roman" w:cs="Times New Roman"/>
          <w:sz w:val="24"/>
          <w:szCs w:val="24"/>
        </w:rPr>
      </w:pPr>
      <w:hyperlink r:id="rId1130" w:tooltip="Comparison of application servers" w:history="1">
        <w:r w:rsidRPr="00401964">
          <w:rPr>
            <w:rFonts w:ascii="Times New Roman" w:eastAsia="Times New Roman" w:hAnsi="Times New Roman" w:cs="Times New Roman"/>
            <w:color w:val="0000FF"/>
            <w:sz w:val="24"/>
            <w:szCs w:val="24"/>
            <w:u w:val="single"/>
          </w:rPr>
          <w:t>Comparison of application servers</w:t>
        </w:r>
      </w:hyperlink>
    </w:p>
    <w:p w:rsidR="00401964" w:rsidRPr="00401964" w:rsidRDefault="00401964" w:rsidP="00AB2312">
      <w:pPr>
        <w:numPr>
          <w:ilvl w:val="0"/>
          <w:numId w:val="62"/>
        </w:numPr>
        <w:spacing w:before="100" w:beforeAutospacing="1" w:after="100" w:afterAutospacing="1" w:line="240" w:lineRule="auto"/>
        <w:rPr>
          <w:rFonts w:ascii="Times New Roman" w:eastAsia="Times New Roman" w:hAnsi="Times New Roman" w:cs="Times New Roman"/>
          <w:sz w:val="24"/>
          <w:szCs w:val="24"/>
        </w:rPr>
      </w:pPr>
      <w:hyperlink r:id="rId1131" w:tooltip="Gunicorn (HTTP server)" w:history="1">
        <w:r w:rsidRPr="00401964">
          <w:rPr>
            <w:rFonts w:ascii="Times New Roman" w:eastAsia="Times New Roman" w:hAnsi="Times New Roman" w:cs="Times New Roman"/>
            <w:color w:val="0000FF"/>
            <w:sz w:val="24"/>
            <w:szCs w:val="24"/>
            <w:u w:val="single"/>
          </w:rPr>
          <w:t>Gunicorn (HTTP server)</w:t>
        </w:r>
      </w:hyperlink>
    </w:p>
    <w:p w:rsidR="00AB2312" w:rsidRPr="00AB2312" w:rsidRDefault="00AB2312" w:rsidP="00AB2312">
      <w:pPr>
        <w:pStyle w:val="ListParagraph"/>
        <w:numPr>
          <w:ilvl w:val="0"/>
          <w:numId w:val="62"/>
        </w:num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AB2312">
        <w:rPr>
          <w:rFonts w:ascii="Times New Roman" w:eastAsia="Times New Roman" w:hAnsi="Times New Roman" w:cs="Times New Roman"/>
          <w:b/>
          <w:bCs/>
          <w:kern w:val="36"/>
          <w:sz w:val="48"/>
          <w:szCs w:val="48"/>
        </w:rPr>
        <w:lastRenderedPageBreak/>
        <w:t>How To Install and Setup Postfix on Ubuntu 14.04</w:t>
      </w:r>
    </w:p>
    <w:p w:rsidR="00AB2312" w:rsidRPr="00AB2312" w:rsidRDefault="00AB2312" w:rsidP="00AB2312">
      <w:pPr>
        <w:pStyle w:val="ListParagraph"/>
        <w:numPr>
          <w:ilvl w:val="0"/>
          <w:numId w:val="62"/>
        </w:numPr>
        <w:spacing w:after="0" w:line="240" w:lineRule="auto"/>
        <w:rPr>
          <w:rFonts w:ascii="Times New Roman" w:eastAsia="Times New Roman" w:hAnsi="Times New Roman" w:cs="Times New Roman"/>
          <w:sz w:val="24"/>
          <w:szCs w:val="24"/>
        </w:rPr>
      </w:pPr>
      <w:r w:rsidRPr="00AB2312">
        <w:rPr>
          <w:rFonts w:ascii="Times New Roman" w:eastAsia="Times New Roman" w:hAnsi="Times New Roman" w:cs="Times New Roman"/>
          <w:sz w:val="24"/>
          <w:szCs w:val="24"/>
        </w:rPr>
        <w:t xml:space="preserve">Posted Apr 29, 2014 </w:t>
      </w:r>
    </w:p>
    <w:p w:rsidR="00AB2312" w:rsidRPr="00AB2312" w:rsidRDefault="00AB2312" w:rsidP="00AB2312">
      <w:pPr>
        <w:pStyle w:val="ListParagraph"/>
        <w:numPr>
          <w:ilvl w:val="0"/>
          <w:numId w:val="62"/>
        </w:numPr>
        <w:pBdr>
          <w:bottom w:val="single" w:sz="6" w:space="1" w:color="auto"/>
        </w:pBdr>
        <w:spacing w:after="0" w:line="240" w:lineRule="auto"/>
        <w:jc w:val="center"/>
        <w:rPr>
          <w:rFonts w:ascii="Arial" w:eastAsia="Times New Roman" w:hAnsi="Arial" w:cs="Arial"/>
          <w:vanish/>
          <w:sz w:val="16"/>
          <w:szCs w:val="16"/>
        </w:rPr>
      </w:pPr>
      <w:r w:rsidRPr="00AB2312">
        <w:rPr>
          <w:rFonts w:ascii="Arial" w:eastAsia="Times New Roman" w:hAnsi="Arial" w:cs="Arial"/>
          <w:vanish/>
          <w:sz w:val="16"/>
          <w:szCs w:val="16"/>
        </w:rPr>
        <w:t>Top of Form</w:t>
      </w:r>
    </w:p>
    <w:p w:rsidR="00AB2312" w:rsidRPr="00AB2312" w:rsidRDefault="00AB2312" w:rsidP="00AB2312">
      <w:pPr>
        <w:pStyle w:val="ListParagraph"/>
        <w:numPr>
          <w:ilvl w:val="0"/>
          <w:numId w:val="62"/>
        </w:numPr>
        <w:pBdr>
          <w:top w:val="single" w:sz="6" w:space="1" w:color="auto"/>
        </w:pBdr>
        <w:spacing w:after="0" w:line="240" w:lineRule="auto"/>
        <w:jc w:val="center"/>
        <w:rPr>
          <w:rFonts w:ascii="Arial" w:eastAsia="Times New Roman" w:hAnsi="Arial" w:cs="Arial"/>
          <w:vanish/>
          <w:sz w:val="16"/>
          <w:szCs w:val="16"/>
        </w:rPr>
      </w:pPr>
      <w:r w:rsidRPr="00AB2312">
        <w:rPr>
          <w:rFonts w:ascii="Arial" w:eastAsia="Times New Roman" w:hAnsi="Arial" w:cs="Arial"/>
          <w:vanish/>
          <w:sz w:val="16"/>
          <w:szCs w:val="16"/>
        </w:rPr>
        <w:t>Bottom of Form</w:t>
      </w:r>
    </w:p>
    <w:p w:rsidR="00AB2312" w:rsidRPr="00AB2312" w:rsidRDefault="00AB2312" w:rsidP="00AB2312">
      <w:pPr>
        <w:pStyle w:val="ListParagraph"/>
        <w:numPr>
          <w:ilvl w:val="0"/>
          <w:numId w:val="62"/>
        </w:numPr>
        <w:spacing w:after="0" w:line="240" w:lineRule="auto"/>
        <w:rPr>
          <w:rFonts w:ascii="Times New Roman" w:eastAsia="Times New Roman" w:hAnsi="Times New Roman" w:cs="Times New Roman"/>
          <w:sz w:val="24"/>
          <w:szCs w:val="24"/>
        </w:rPr>
      </w:pPr>
      <w:r w:rsidRPr="00AB2312">
        <w:rPr>
          <w:rFonts w:ascii="Times New Roman" w:eastAsia="Times New Roman" w:hAnsi="Times New Roman" w:cs="Times New Roman"/>
          <w:sz w:val="24"/>
          <w:szCs w:val="24"/>
        </w:rPr>
        <w:t>67</w:t>
      </w:r>
    </w:p>
    <w:p w:rsidR="00AB2312" w:rsidRPr="00AB2312" w:rsidRDefault="00AB2312" w:rsidP="00AB2312">
      <w:pPr>
        <w:pStyle w:val="ListParagraph"/>
        <w:numPr>
          <w:ilvl w:val="0"/>
          <w:numId w:val="62"/>
        </w:numPr>
        <w:spacing w:after="0" w:line="240" w:lineRule="auto"/>
        <w:rPr>
          <w:rFonts w:ascii="Times New Roman" w:eastAsia="Times New Roman" w:hAnsi="Times New Roman" w:cs="Times New Roman"/>
          <w:sz w:val="24"/>
          <w:szCs w:val="24"/>
        </w:rPr>
      </w:pPr>
      <w:r w:rsidRPr="00AB2312">
        <w:rPr>
          <w:rFonts w:ascii="Times New Roman" w:eastAsia="Times New Roman" w:hAnsi="Times New Roman" w:cs="Times New Roman"/>
          <w:sz w:val="24"/>
          <w:szCs w:val="24"/>
        </w:rPr>
        <w:t xml:space="preserve">406.4k views </w:t>
      </w:r>
      <w:hyperlink r:id="rId1132" w:history="1">
        <w:r w:rsidRPr="00AB2312">
          <w:rPr>
            <w:rFonts w:ascii="Times New Roman" w:eastAsia="Times New Roman" w:hAnsi="Times New Roman" w:cs="Times New Roman"/>
            <w:color w:val="0000FF"/>
            <w:sz w:val="24"/>
            <w:szCs w:val="24"/>
            <w:u w:val="single"/>
          </w:rPr>
          <w:t>Email</w:t>
        </w:r>
      </w:hyperlink>
      <w:r w:rsidRPr="00AB2312">
        <w:rPr>
          <w:rFonts w:ascii="Times New Roman" w:eastAsia="Times New Roman" w:hAnsi="Times New Roman" w:cs="Times New Roman"/>
          <w:sz w:val="24"/>
          <w:szCs w:val="24"/>
        </w:rPr>
        <w:t xml:space="preserve"> </w:t>
      </w:r>
      <w:hyperlink r:id="rId1133" w:history="1">
        <w:r w:rsidRPr="00AB2312">
          <w:rPr>
            <w:rFonts w:ascii="Times New Roman" w:eastAsia="Times New Roman" w:hAnsi="Times New Roman" w:cs="Times New Roman"/>
            <w:color w:val="0000FF"/>
            <w:sz w:val="24"/>
            <w:szCs w:val="24"/>
            <w:u w:val="single"/>
          </w:rPr>
          <w:t>Ubuntu</w:t>
        </w:r>
      </w:hyperlink>
      <w:r w:rsidRPr="00AB2312">
        <w:rPr>
          <w:rFonts w:ascii="Times New Roman" w:eastAsia="Times New Roman" w:hAnsi="Times New Roman" w:cs="Times New Roman"/>
          <w:sz w:val="24"/>
          <w:szCs w:val="24"/>
        </w:rPr>
        <w:t xml:space="preserve"> </w:t>
      </w:r>
    </w:p>
    <w:p w:rsidR="00AB2312" w:rsidRPr="00AB2312" w:rsidRDefault="00AB2312" w:rsidP="00AB2312">
      <w:pPr>
        <w:pStyle w:val="ListParagraph"/>
        <w:numPr>
          <w:ilvl w:val="0"/>
          <w:numId w:val="62"/>
        </w:numPr>
        <w:spacing w:before="100" w:beforeAutospacing="1" w:after="100" w:afterAutospacing="1" w:line="240" w:lineRule="auto"/>
        <w:outlineLvl w:val="2"/>
        <w:rPr>
          <w:rFonts w:ascii="Times New Roman" w:eastAsia="Times New Roman" w:hAnsi="Times New Roman" w:cs="Times New Roman"/>
          <w:b/>
          <w:bCs/>
          <w:sz w:val="27"/>
          <w:szCs w:val="27"/>
        </w:rPr>
      </w:pPr>
      <w:r w:rsidRPr="00AB2312">
        <w:rPr>
          <w:rFonts w:ascii="Times New Roman" w:eastAsia="Times New Roman" w:hAnsi="Times New Roman" w:cs="Times New Roman"/>
          <w:b/>
          <w:bCs/>
          <w:sz w:val="27"/>
          <w:szCs w:val="27"/>
        </w:rPr>
        <w:t>Introduction</w:t>
      </w:r>
    </w:p>
    <w:p w:rsidR="00AB2312" w:rsidRPr="00AB2312" w:rsidRDefault="00AB2312" w:rsidP="00AB2312">
      <w:pPr>
        <w:pStyle w:val="ListParagraph"/>
        <w:numPr>
          <w:ilvl w:val="0"/>
          <w:numId w:val="62"/>
        </w:numPr>
        <w:spacing w:before="100" w:beforeAutospacing="1" w:after="100" w:afterAutospacing="1" w:line="240" w:lineRule="auto"/>
        <w:rPr>
          <w:rFonts w:ascii="Times New Roman" w:eastAsia="Times New Roman" w:hAnsi="Times New Roman" w:cs="Times New Roman"/>
          <w:sz w:val="24"/>
          <w:szCs w:val="24"/>
        </w:rPr>
      </w:pPr>
      <w:r w:rsidRPr="00AB2312">
        <w:rPr>
          <w:rFonts w:ascii="Times New Roman" w:eastAsia="Times New Roman" w:hAnsi="Times New Roman" w:cs="Times New Roman"/>
          <w:sz w:val="24"/>
          <w:szCs w:val="24"/>
        </w:rPr>
        <w:t>Postfix is a very popular open source Mail Transfer Agent (MTA) that can be used to route and deliver email on a Linux system. It is estimated that around 25% of public mail servers on the internet run Postfix.</w:t>
      </w:r>
    </w:p>
    <w:p w:rsidR="00AB2312" w:rsidRPr="00AB2312" w:rsidRDefault="00AB2312" w:rsidP="00AB2312">
      <w:pPr>
        <w:pStyle w:val="ListParagraph"/>
        <w:numPr>
          <w:ilvl w:val="0"/>
          <w:numId w:val="62"/>
        </w:numPr>
        <w:spacing w:before="100" w:beforeAutospacing="1" w:after="100" w:afterAutospacing="1" w:line="240" w:lineRule="auto"/>
        <w:rPr>
          <w:rFonts w:ascii="Times New Roman" w:eastAsia="Times New Roman" w:hAnsi="Times New Roman" w:cs="Times New Roman"/>
          <w:sz w:val="24"/>
          <w:szCs w:val="24"/>
        </w:rPr>
      </w:pPr>
      <w:r w:rsidRPr="00AB2312">
        <w:rPr>
          <w:rFonts w:ascii="Times New Roman" w:eastAsia="Times New Roman" w:hAnsi="Times New Roman" w:cs="Times New Roman"/>
          <w:sz w:val="24"/>
          <w:szCs w:val="24"/>
        </w:rPr>
        <w:t>In this guide, we'll teach you how to get up and running quickly with Postfix on an Ubuntu 14.04 server.</w:t>
      </w:r>
    </w:p>
    <w:p w:rsidR="00AB2312" w:rsidRPr="00AB2312" w:rsidRDefault="00AB2312" w:rsidP="00AB2312">
      <w:pPr>
        <w:pStyle w:val="ListParagraph"/>
        <w:numPr>
          <w:ilvl w:val="0"/>
          <w:numId w:val="62"/>
        </w:numPr>
        <w:spacing w:before="100" w:beforeAutospacing="1" w:after="100" w:afterAutospacing="1" w:line="240" w:lineRule="auto"/>
        <w:outlineLvl w:val="1"/>
        <w:rPr>
          <w:rFonts w:ascii="Times New Roman" w:eastAsia="Times New Roman" w:hAnsi="Times New Roman" w:cs="Times New Roman"/>
          <w:b/>
          <w:bCs/>
          <w:sz w:val="36"/>
          <w:szCs w:val="36"/>
        </w:rPr>
      </w:pPr>
      <w:r w:rsidRPr="00AB2312">
        <w:rPr>
          <w:rFonts w:ascii="Times New Roman" w:eastAsia="Times New Roman" w:hAnsi="Times New Roman" w:cs="Times New Roman"/>
          <w:b/>
          <w:bCs/>
          <w:sz w:val="36"/>
          <w:szCs w:val="36"/>
        </w:rPr>
        <w:t>Prerequisites</w:t>
      </w:r>
    </w:p>
    <w:p w:rsidR="00AB2312" w:rsidRPr="00AB2312" w:rsidRDefault="00AB2312" w:rsidP="00AB2312">
      <w:pPr>
        <w:pStyle w:val="ListParagraph"/>
        <w:numPr>
          <w:ilvl w:val="0"/>
          <w:numId w:val="62"/>
        </w:numPr>
        <w:spacing w:before="100" w:beforeAutospacing="1" w:after="100" w:afterAutospacing="1" w:line="240" w:lineRule="auto"/>
        <w:rPr>
          <w:rFonts w:ascii="Times New Roman" w:eastAsia="Times New Roman" w:hAnsi="Times New Roman" w:cs="Times New Roman"/>
          <w:sz w:val="24"/>
          <w:szCs w:val="24"/>
        </w:rPr>
      </w:pPr>
      <w:r w:rsidRPr="00AB2312">
        <w:rPr>
          <w:rFonts w:ascii="Times New Roman" w:eastAsia="Times New Roman" w:hAnsi="Times New Roman" w:cs="Times New Roman"/>
          <w:sz w:val="24"/>
          <w:szCs w:val="24"/>
        </w:rPr>
        <w:t xml:space="preserve">In order to follow this guide, you should have a Fully Qualified Domain Name pointed at your Ubuntu 14.04 server. You can find help on </w:t>
      </w:r>
      <w:hyperlink r:id="rId1134" w:history="1">
        <w:r w:rsidRPr="00AB2312">
          <w:rPr>
            <w:rFonts w:ascii="Times New Roman" w:eastAsia="Times New Roman" w:hAnsi="Times New Roman" w:cs="Times New Roman"/>
            <w:color w:val="0000FF"/>
            <w:sz w:val="24"/>
            <w:szCs w:val="24"/>
            <w:u w:val="single"/>
          </w:rPr>
          <w:t>setting up your domain name with DigitalOcean</w:t>
        </w:r>
      </w:hyperlink>
      <w:r w:rsidRPr="00AB2312">
        <w:rPr>
          <w:rFonts w:ascii="Times New Roman" w:eastAsia="Times New Roman" w:hAnsi="Times New Roman" w:cs="Times New Roman"/>
          <w:sz w:val="24"/>
          <w:szCs w:val="24"/>
        </w:rPr>
        <w:t xml:space="preserve"> by clicking here.</w:t>
      </w:r>
    </w:p>
    <w:p w:rsidR="00AB2312" w:rsidRPr="00AB2312" w:rsidRDefault="00AB2312" w:rsidP="00AB2312">
      <w:pPr>
        <w:pStyle w:val="ListParagraph"/>
        <w:numPr>
          <w:ilvl w:val="0"/>
          <w:numId w:val="62"/>
        </w:numPr>
        <w:spacing w:before="100" w:beforeAutospacing="1" w:after="100" w:afterAutospacing="1" w:line="240" w:lineRule="auto"/>
        <w:outlineLvl w:val="1"/>
        <w:rPr>
          <w:rFonts w:ascii="Times New Roman" w:eastAsia="Times New Roman" w:hAnsi="Times New Roman" w:cs="Times New Roman"/>
          <w:b/>
          <w:bCs/>
          <w:sz w:val="36"/>
          <w:szCs w:val="36"/>
        </w:rPr>
      </w:pPr>
      <w:r w:rsidRPr="00AB2312">
        <w:rPr>
          <w:rFonts w:ascii="Times New Roman" w:eastAsia="Times New Roman" w:hAnsi="Times New Roman" w:cs="Times New Roman"/>
          <w:b/>
          <w:bCs/>
          <w:sz w:val="36"/>
          <w:szCs w:val="36"/>
        </w:rPr>
        <w:t>Install the Software</w:t>
      </w:r>
    </w:p>
    <w:p w:rsidR="00AB2312" w:rsidRPr="00AB2312" w:rsidRDefault="00AB2312" w:rsidP="00AB2312">
      <w:pPr>
        <w:pStyle w:val="ListParagraph"/>
        <w:numPr>
          <w:ilvl w:val="0"/>
          <w:numId w:val="62"/>
        </w:numPr>
        <w:spacing w:before="100" w:beforeAutospacing="1" w:after="100" w:afterAutospacing="1" w:line="240" w:lineRule="auto"/>
        <w:rPr>
          <w:rFonts w:ascii="Times New Roman" w:eastAsia="Times New Roman" w:hAnsi="Times New Roman" w:cs="Times New Roman"/>
          <w:sz w:val="24"/>
          <w:szCs w:val="24"/>
        </w:rPr>
      </w:pPr>
      <w:r w:rsidRPr="00AB2312">
        <w:rPr>
          <w:rFonts w:ascii="Times New Roman" w:eastAsia="Times New Roman" w:hAnsi="Times New Roman" w:cs="Times New Roman"/>
          <w:sz w:val="24"/>
          <w:szCs w:val="24"/>
        </w:rPr>
        <w:t>The installation process of Postfix on Ubuntu 14.04 is easy because the software is in Ubuntu's default package repositories.</w:t>
      </w:r>
    </w:p>
    <w:p w:rsidR="00AB2312" w:rsidRPr="00AB2312" w:rsidRDefault="00AB2312" w:rsidP="00AB2312">
      <w:pPr>
        <w:pStyle w:val="ListParagraph"/>
        <w:numPr>
          <w:ilvl w:val="0"/>
          <w:numId w:val="62"/>
        </w:numPr>
        <w:spacing w:before="100" w:beforeAutospacing="1" w:after="100" w:afterAutospacing="1" w:line="240" w:lineRule="auto"/>
        <w:rPr>
          <w:rFonts w:ascii="Times New Roman" w:eastAsia="Times New Roman" w:hAnsi="Times New Roman" w:cs="Times New Roman"/>
          <w:sz w:val="24"/>
          <w:szCs w:val="24"/>
        </w:rPr>
      </w:pPr>
      <w:r w:rsidRPr="00AB2312">
        <w:rPr>
          <w:rFonts w:ascii="Times New Roman" w:eastAsia="Times New Roman" w:hAnsi="Times New Roman" w:cs="Times New Roman"/>
          <w:sz w:val="24"/>
          <w:szCs w:val="24"/>
        </w:rPr>
        <w:t xml:space="preserve">Since this is our first operation with </w:t>
      </w:r>
      <w:r w:rsidRPr="00AB2312">
        <w:rPr>
          <w:rFonts w:ascii="Courier New" w:eastAsia="Times New Roman" w:hAnsi="Courier New" w:cs="Courier New"/>
          <w:sz w:val="20"/>
        </w:rPr>
        <w:t>apt</w:t>
      </w:r>
      <w:r w:rsidRPr="00AB2312">
        <w:rPr>
          <w:rFonts w:ascii="Times New Roman" w:eastAsia="Times New Roman" w:hAnsi="Times New Roman" w:cs="Times New Roman"/>
          <w:sz w:val="24"/>
          <w:szCs w:val="24"/>
        </w:rPr>
        <w:t xml:space="preserve"> in this session, we're going to update our local package index and then install the Postfix package:</w:t>
      </w:r>
    </w:p>
    <w:p w:rsidR="00AB2312" w:rsidRPr="00AB2312" w:rsidRDefault="00AB2312" w:rsidP="00AB2312">
      <w:pPr>
        <w:pStyle w:val="ListParagraph"/>
        <w:numPr>
          <w:ilvl w:val="0"/>
          <w:numId w:val="6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rPr>
      </w:pPr>
      <w:r w:rsidRPr="00AB2312">
        <w:rPr>
          <w:rFonts w:ascii="Courier New" w:eastAsia="Times New Roman" w:hAnsi="Courier New" w:cs="Courier New"/>
          <w:sz w:val="20"/>
        </w:rPr>
        <w:t>sudo apt-get update</w:t>
      </w:r>
    </w:p>
    <w:p w:rsidR="00AB2312" w:rsidRPr="00AB2312" w:rsidRDefault="00AB2312" w:rsidP="00AB2312">
      <w:pPr>
        <w:pStyle w:val="ListParagraph"/>
        <w:numPr>
          <w:ilvl w:val="0"/>
          <w:numId w:val="6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rPr>
      </w:pPr>
      <w:r w:rsidRPr="00AB2312">
        <w:rPr>
          <w:rFonts w:ascii="Courier New" w:eastAsia="Times New Roman" w:hAnsi="Courier New" w:cs="Courier New"/>
          <w:sz w:val="20"/>
        </w:rPr>
        <w:t>sudo apt-get install postfix</w:t>
      </w:r>
    </w:p>
    <w:p w:rsidR="00AB2312" w:rsidRPr="00AB2312" w:rsidRDefault="00AB2312" w:rsidP="00AB2312">
      <w:pPr>
        <w:pStyle w:val="ListParagraph"/>
        <w:numPr>
          <w:ilvl w:val="0"/>
          <w:numId w:val="62"/>
        </w:numPr>
        <w:spacing w:before="100" w:beforeAutospacing="1" w:after="100" w:afterAutospacing="1" w:line="240" w:lineRule="auto"/>
        <w:rPr>
          <w:rFonts w:ascii="Times New Roman" w:eastAsia="Times New Roman" w:hAnsi="Times New Roman" w:cs="Times New Roman"/>
          <w:sz w:val="24"/>
          <w:szCs w:val="24"/>
        </w:rPr>
      </w:pPr>
      <w:r w:rsidRPr="00AB2312">
        <w:rPr>
          <w:rFonts w:ascii="Times New Roman" w:eastAsia="Times New Roman" w:hAnsi="Times New Roman" w:cs="Times New Roman"/>
          <w:sz w:val="24"/>
          <w:szCs w:val="24"/>
        </w:rPr>
        <w:t>You will be asked what type of mail configuration you want to have for your server. For our purposes, we're going to choose "Internet Site" because the description is the best match for our server.</w:t>
      </w:r>
    </w:p>
    <w:p w:rsidR="00AB2312" w:rsidRPr="00AB2312" w:rsidRDefault="00AB2312" w:rsidP="00AB2312">
      <w:pPr>
        <w:pStyle w:val="ListParagraph"/>
        <w:numPr>
          <w:ilvl w:val="0"/>
          <w:numId w:val="62"/>
        </w:numPr>
        <w:spacing w:before="100" w:beforeAutospacing="1" w:after="100" w:afterAutospacing="1" w:line="240" w:lineRule="auto"/>
        <w:rPr>
          <w:rFonts w:ascii="Times New Roman" w:eastAsia="Times New Roman" w:hAnsi="Times New Roman" w:cs="Times New Roman"/>
          <w:sz w:val="24"/>
          <w:szCs w:val="24"/>
        </w:rPr>
      </w:pPr>
      <w:r w:rsidRPr="00AB2312">
        <w:rPr>
          <w:rFonts w:ascii="Times New Roman" w:eastAsia="Times New Roman" w:hAnsi="Times New Roman" w:cs="Times New Roman"/>
          <w:sz w:val="24"/>
          <w:szCs w:val="24"/>
        </w:rPr>
        <w:t xml:space="preserve">Next, you will be asked for the Fully Qualified Domain Name (FQDN) for your server. This is your full domain name (like </w:t>
      </w:r>
      <w:r w:rsidRPr="00AB2312">
        <w:rPr>
          <w:rFonts w:ascii="Courier New" w:eastAsia="Times New Roman" w:hAnsi="Courier New" w:cs="Courier New"/>
          <w:sz w:val="20"/>
        </w:rPr>
        <w:t>example.com</w:t>
      </w:r>
      <w:r w:rsidRPr="00AB2312">
        <w:rPr>
          <w:rFonts w:ascii="Times New Roman" w:eastAsia="Times New Roman" w:hAnsi="Times New Roman" w:cs="Times New Roman"/>
          <w:sz w:val="24"/>
          <w:szCs w:val="24"/>
        </w:rPr>
        <w:t>). Technically, a FQDN is required to end with a dot, but Postfix does not need this. So we can just enter it like:</w:t>
      </w:r>
    </w:p>
    <w:p w:rsidR="00AB2312" w:rsidRPr="00AB2312" w:rsidRDefault="00AB2312" w:rsidP="00AB2312">
      <w:pPr>
        <w:pStyle w:val="ListParagraph"/>
        <w:numPr>
          <w:ilvl w:val="0"/>
          <w:numId w:val="6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rPr>
      </w:pPr>
      <w:r w:rsidRPr="00AB2312">
        <w:rPr>
          <w:rFonts w:ascii="Courier New" w:eastAsia="Times New Roman" w:hAnsi="Courier New" w:cs="Courier New"/>
          <w:sz w:val="20"/>
        </w:rPr>
        <w:t>example.com</w:t>
      </w:r>
    </w:p>
    <w:p w:rsidR="00AB2312" w:rsidRPr="00AB2312" w:rsidRDefault="00AB2312" w:rsidP="00AB2312">
      <w:pPr>
        <w:pStyle w:val="ListParagraph"/>
        <w:numPr>
          <w:ilvl w:val="0"/>
          <w:numId w:val="62"/>
        </w:numPr>
        <w:spacing w:before="100" w:beforeAutospacing="1" w:after="100" w:afterAutospacing="1" w:line="240" w:lineRule="auto"/>
        <w:rPr>
          <w:rFonts w:ascii="Times New Roman" w:eastAsia="Times New Roman" w:hAnsi="Times New Roman" w:cs="Times New Roman"/>
          <w:sz w:val="24"/>
          <w:szCs w:val="24"/>
        </w:rPr>
      </w:pPr>
      <w:r w:rsidRPr="00AB2312">
        <w:rPr>
          <w:rFonts w:ascii="Times New Roman" w:eastAsia="Times New Roman" w:hAnsi="Times New Roman" w:cs="Times New Roman"/>
          <w:sz w:val="24"/>
          <w:szCs w:val="24"/>
        </w:rPr>
        <w:t>The software will now be configured using the settings you provided. This takes care of the installation, but we still have to configure other items that we were not prompted for during installation.</w:t>
      </w:r>
    </w:p>
    <w:p w:rsidR="00AB2312" w:rsidRPr="00AB2312" w:rsidRDefault="00AB2312" w:rsidP="00AB2312">
      <w:pPr>
        <w:pStyle w:val="ListParagraph"/>
        <w:numPr>
          <w:ilvl w:val="0"/>
          <w:numId w:val="62"/>
        </w:numPr>
        <w:spacing w:before="100" w:beforeAutospacing="1" w:after="100" w:afterAutospacing="1" w:line="240" w:lineRule="auto"/>
        <w:outlineLvl w:val="1"/>
        <w:rPr>
          <w:rFonts w:ascii="Times New Roman" w:eastAsia="Times New Roman" w:hAnsi="Times New Roman" w:cs="Times New Roman"/>
          <w:b/>
          <w:bCs/>
          <w:sz w:val="36"/>
          <w:szCs w:val="36"/>
        </w:rPr>
      </w:pPr>
      <w:r w:rsidRPr="00AB2312">
        <w:rPr>
          <w:rFonts w:ascii="Times New Roman" w:eastAsia="Times New Roman" w:hAnsi="Times New Roman" w:cs="Times New Roman"/>
          <w:b/>
          <w:bCs/>
          <w:sz w:val="36"/>
          <w:szCs w:val="36"/>
        </w:rPr>
        <w:t>Configure Postfix</w:t>
      </w:r>
    </w:p>
    <w:p w:rsidR="00AB2312" w:rsidRPr="00AB2312" w:rsidRDefault="00AB2312" w:rsidP="00AB2312">
      <w:pPr>
        <w:pStyle w:val="ListParagraph"/>
        <w:numPr>
          <w:ilvl w:val="0"/>
          <w:numId w:val="62"/>
        </w:numPr>
        <w:spacing w:before="100" w:beforeAutospacing="1" w:after="100" w:afterAutospacing="1" w:line="240" w:lineRule="auto"/>
        <w:rPr>
          <w:rFonts w:ascii="Times New Roman" w:eastAsia="Times New Roman" w:hAnsi="Times New Roman" w:cs="Times New Roman"/>
          <w:sz w:val="24"/>
          <w:szCs w:val="24"/>
        </w:rPr>
      </w:pPr>
      <w:r w:rsidRPr="00AB2312">
        <w:rPr>
          <w:rFonts w:ascii="Times New Roman" w:eastAsia="Times New Roman" w:hAnsi="Times New Roman" w:cs="Times New Roman"/>
          <w:sz w:val="24"/>
          <w:szCs w:val="24"/>
        </w:rPr>
        <w:t>We are going to need to change some basic settings in the main Postfix configuration file.</w:t>
      </w:r>
    </w:p>
    <w:p w:rsidR="00AB2312" w:rsidRPr="00AB2312" w:rsidRDefault="00AB2312" w:rsidP="00AB2312">
      <w:pPr>
        <w:pStyle w:val="ListParagraph"/>
        <w:numPr>
          <w:ilvl w:val="0"/>
          <w:numId w:val="62"/>
        </w:numPr>
        <w:spacing w:before="100" w:beforeAutospacing="1" w:after="100" w:afterAutospacing="1" w:line="240" w:lineRule="auto"/>
        <w:rPr>
          <w:rFonts w:ascii="Times New Roman" w:eastAsia="Times New Roman" w:hAnsi="Times New Roman" w:cs="Times New Roman"/>
          <w:sz w:val="24"/>
          <w:szCs w:val="24"/>
        </w:rPr>
      </w:pPr>
      <w:r w:rsidRPr="00AB2312">
        <w:rPr>
          <w:rFonts w:ascii="Times New Roman" w:eastAsia="Times New Roman" w:hAnsi="Times New Roman" w:cs="Times New Roman"/>
          <w:sz w:val="24"/>
          <w:szCs w:val="24"/>
        </w:rPr>
        <w:t>Begin by opening this file with root privileges in your text editor:</w:t>
      </w:r>
    </w:p>
    <w:p w:rsidR="00AB2312" w:rsidRPr="00AB2312" w:rsidRDefault="00AB2312" w:rsidP="00AB2312">
      <w:pPr>
        <w:pStyle w:val="ListParagraph"/>
        <w:numPr>
          <w:ilvl w:val="0"/>
          <w:numId w:val="6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rPr>
      </w:pPr>
      <w:r w:rsidRPr="00AB2312">
        <w:rPr>
          <w:rFonts w:ascii="Courier New" w:eastAsia="Times New Roman" w:hAnsi="Courier New" w:cs="Courier New"/>
          <w:sz w:val="20"/>
        </w:rPr>
        <w:t>sudo nano /etc/postfix/main.cf</w:t>
      </w:r>
    </w:p>
    <w:p w:rsidR="00AB2312" w:rsidRPr="00AB2312" w:rsidRDefault="00AB2312" w:rsidP="00AB2312">
      <w:pPr>
        <w:pStyle w:val="ListParagraph"/>
        <w:numPr>
          <w:ilvl w:val="0"/>
          <w:numId w:val="62"/>
        </w:numPr>
        <w:spacing w:before="100" w:beforeAutospacing="1" w:after="100" w:afterAutospacing="1" w:line="240" w:lineRule="auto"/>
        <w:rPr>
          <w:rFonts w:ascii="Times New Roman" w:eastAsia="Times New Roman" w:hAnsi="Times New Roman" w:cs="Times New Roman"/>
          <w:sz w:val="24"/>
          <w:szCs w:val="24"/>
        </w:rPr>
      </w:pPr>
      <w:r w:rsidRPr="00AB2312">
        <w:rPr>
          <w:rFonts w:ascii="Times New Roman" w:eastAsia="Times New Roman" w:hAnsi="Times New Roman" w:cs="Times New Roman"/>
          <w:sz w:val="24"/>
          <w:szCs w:val="24"/>
        </w:rPr>
        <w:t xml:space="preserve">First, we need to find the </w:t>
      </w:r>
      <w:r w:rsidRPr="00AB2312">
        <w:rPr>
          <w:rFonts w:ascii="Courier New" w:eastAsia="Times New Roman" w:hAnsi="Courier New" w:cs="Courier New"/>
          <w:sz w:val="20"/>
        </w:rPr>
        <w:t>myhostname</w:t>
      </w:r>
      <w:r w:rsidRPr="00AB2312">
        <w:rPr>
          <w:rFonts w:ascii="Times New Roman" w:eastAsia="Times New Roman" w:hAnsi="Times New Roman" w:cs="Times New Roman"/>
          <w:sz w:val="24"/>
          <w:szCs w:val="24"/>
        </w:rPr>
        <w:t xml:space="preserve"> parameter. During the configuration, the FQDN we selected was added to the </w:t>
      </w:r>
      <w:r w:rsidRPr="00AB2312">
        <w:rPr>
          <w:rFonts w:ascii="Courier New" w:eastAsia="Times New Roman" w:hAnsi="Courier New" w:cs="Courier New"/>
          <w:sz w:val="20"/>
        </w:rPr>
        <w:t>mydestination</w:t>
      </w:r>
      <w:r w:rsidRPr="00AB2312">
        <w:rPr>
          <w:rFonts w:ascii="Times New Roman" w:eastAsia="Times New Roman" w:hAnsi="Times New Roman" w:cs="Times New Roman"/>
          <w:sz w:val="24"/>
          <w:szCs w:val="24"/>
        </w:rPr>
        <w:t xml:space="preserve"> parameter, but </w:t>
      </w:r>
      <w:r w:rsidRPr="00AB2312">
        <w:rPr>
          <w:rFonts w:ascii="Courier New" w:eastAsia="Times New Roman" w:hAnsi="Courier New" w:cs="Courier New"/>
          <w:sz w:val="20"/>
        </w:rPr>
        <w:t>myhostname</w:t>
      </w:r>
      <w:r w:rsidRPr="00AB2312">
        <w:rPr>
          <w:rFonts w:ascii="Times New Roman" w:eastAsia="Times New Roman" w:hAnsi="Times New Roman" w:cs="Times New Roman"/>
          <w:sz w:val="24"/>
          <w:szCs w:val="24"/>
        </w:rPr>
        <w:t xml:space="preserve"> remained set to </w:t>
      </w:r>
      <w:r w:rsidRPr="00AB2312">
        <w:rPr>
          <w:rFonts w:ascii="Courier New" w:eastAsia="Times New Roman" w:hAnsi="Courier New" w:cs="Courier New"/>
          <w:sz w:val="20"/>
        </w:rPr>
        <w:t>localhost</w:t>
      </w:r>
      <w:r w:rsidRPr="00AB2312">
        <w:rPr>
          <w:rFonts w:ascii="Times New Roman" w:eastAsia="Times New Roman" w:hAnsi="Times New Roman" w:cs="Times New Roman"/>
          <w:sz w:val="24"/>
          <w:szCs w:val="24"/>
        </w:rPr>
        <w:t>. We want to point this to our FQDN too:</w:t>
      </w:r>
    </w:p>
    <w:p w:rsidR="00AB2312" w:rsidRPr="00AB2312" w:rsidRDefault="00AB2312" w:rsidP="00AB2312">
      <w:pPr>
        <w:pStyle w:val="ListParagraph"/>
        <w:numPr>
          <w:ilvl w:val="0"/>
          <w:numId w:val="6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B2312">
        <w:rPr>
          <w:rFonts w:ascii="Courier New" w:eastAsia="Times New Roman" w:hAnsi="Courier New" w:cs="Courier New"/>
          <w:sz w:val="20"/>
          <w:szCs w:val="20"/>
        </w:rPr>
        <w:t>myhostname = example.com</w:t>
      </w:r>
    </w:p>
    <w:p w:rsidR="00AB2312" w:rsidRPr="00AB2312" w:rsidRDefault="00AB2312" w:rsidP="00AB2312">
      <w:pPr>
        <w:pStyle w:val="ListParagraph"/>
        <w:numPr>
          <w:ilvl w:val="0"/>
          <w:numId w:val="62"/>
        </w:numPr>
        <w:spacing w:before="100" w:beforeAutospacing="1" w:after="100" w:afterAutospacing="1" w:line="240" w:lineRule="auto"/>
        <w:rPr>
          <w:rFonts w:ascii="Times New Roman" w:eastAsia="Times New Roman" w:hAnsi="Times New Roman" w:cs="Times New Roman"/>
          <w:sz w:val="24"/>
          <w:szCs w:val="24"/>
        </w:rPr>
      </w:pPr>
      <w:r w:rsidRPr="00AB2312">
        <w:rPr>
          <w:rFonts w:ascii="Times New Roman" w:eastAsia="Times New Roman" w:hAnsi="Times New Roman" w:cs="Times New Roman"/>
          <w:sz w:val="24"/>
          <w:szCs w:val="24"/>
        </w:rPr>
        <w:t xml:space="preserve">If you would like to </w:t>
      </w:r>
      <w:proofErr w:type="gramStart"/>
      <w:r w:rsidRPr="00AB2312">
        <w:rPr>
          <w:rFonts w:ascii="Times New Roman" w:eastAsia="Times New Roman" w:hAnsi="Times New Roman" w:cs="Times New Roman"/>
          <w:sz w:val="24"/>
          <w:szCs w:val="24"/>
        </w:rPr>
        <w:t>configuring</w:t>
      </w:r>
      <w:proofErr w:type="gramEnd"/>
      <w:r w:rsidRPr="00AB2312">
        <w:rPr>
          <w:rFonts w:ascii="Times New Roman" w:eastAsia="Times New Roman" w:hAnsi="Times New Roman" w:cs="Times New Roman"/>
          <w:sz w:val="24"/>
          <w:szCs w:val="24"/>
        </w:rPr>
        <w:t xml:space="preserve"> mail to be forwarded to other domains or wish to deliver to addresses that don't map 1-to-1 with system accounts, we can remove the </w:t>
      </w:r>
      <w:r w:rsidRPr="00AB2312">
        <w:rPr>
          <w:rFonts w:ascii="Courier New" w:eastAsia="Times New Roman" w:hAnsi="Courier New" w:cs="Courier New"/>
          <w:sz w:val="20"/>
        </w:rPr>
        <w:t>alias_maps</w:t>
      </w:r>
      <w:r w:rsidRPr="00AB2312">
        <w:rPr>
          <w:rFonts w:ascii="Times New Roman" w:eastAsia="Times New Roman" w:hAnsi="Times New Roman" w:cs="Times New Roman"/>
          <w:sz w:val="24"/>
          <w:szCs w:val="24"/>
        </w:rPr>
        <w:t xml:space="preserve"> </w:t>
      </w:r>
      <w:r w:rsidRPr="00AB2312">
        <w:rPr>
          <w:rFonts w:ascii="Times New Roman" w:eastAsia="Times New Roman" w:hAnsi="Times New Roman" w:cs="Times New Roman"/>
          <w:sz w:val="24"/>
          <w:szCs w:val="24"/>
        </w:rPr>
        <w:lastRenderedPageBreak/>
        <w:t xml:space="preserve">parameter and replace it with </w:t>
      </w:r>
      <w:r w:rsidRPr="00AB2312">
        <w:rPr>
          <w:rFonts w:ascii="Courier New" w:eastAsia="Times New Roman" w:hAnsi="Courier New" w:cs="Courier New"/>
          <w:sz w:val="20"/>
        </w:rPr>
        <w:t>virtual_alias_maps</w:t>
      </w:r>
      <w:r w:rsidRPr="00AB2312">
        <w:rPr>
          <w:rFonts w:ascii="Times New Roman" w:eastAsia="Times New Roman" w:hAnsi="Times New Roman" w:cs="Times New Roman"/>
          <w:sz w:val="24"/>
          <w:szCs w:val="24"/>
        </w:rPr>
        <w:t xml:space="preserve">. We would then need to change the location of the hash to </w:t>
      </w:r>
      <w:r w:rsidRPr="00AB2312">
        <w:rPr>
          <w:rFonts w:ascii="Courier New" w:eastAsia="Times New Roman" w:hAnsi="Courier New" w:cs="Courier New"/>
          <w:sz w:val="20"/>
        </w:rPr>
        <w:t>/etc/postfix/virtual</w:t>
      </w:r>
      <w:r w:rsidRPr="00AB2312">
        <w:rPr>
          <w:rFonts w:ascii="Times New Roman" w:eastAsia="Times New Roman" w:hAnsi="Times New Roman" w:cs="Times New Roman"/>
          <w:sz w:val="24"/>
          <w:szCs w:val="24"/>
        </w:rPr>
        <w:t>:</w:t>
      </w:r>
    </w:p>
    <w:p w:rsidR="00AB2312" w:rsidRPr="00AB2312" w:rsidRDefault="00AB2312" w:rsidP="00AB2312">
      <w:pPr>
        <w:pStyle w:val="ListParagraph"/>
        <w:numPr>
          <w:ilvl w:val="0"/>
          <w:numId w:val="6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rPr>
      </w:pPr>
      <w:r w:rsidRPr="00AB2312">
        <w:rPr>
          <w:rFonts w:ascii="Courier New" w:eastAsia="Times New Roman" w:hAnsi="Courier New" w:cs="Courier New"/>
          <w:sz w:val="20"/>
        </w:rPr>
        <w:t>virtual_alias_maps = hash:/etc/postfix/virtual</w:t>
      </w:r>
    </w:p>
    <w:p w:rsidR="00AB2312" w:rsidRPr="00AB2312" w:rsidRDefault="00AB2312" w:rsidP="00AB2312">
      <w:pPr>
        <w:pStyle w:val="ListParagraph"/>
        <w:numPr>
          <w:ilvl w:val="0"/>
          <w:numId w:val="62"/>
        </w:numPr>
        <w:spacing w:before="100" w:beforeAutospacing="1" w:after="100" w:afterAutospacing="1" w:line="240" w:lineRule="auto"/>
        <w:rPr>
          <w:rFonts w:ascii="Times New Roman" w:eastAsia="Times New Roman" w:hAnsi="Times New Roman" w:cs="Times New Roman"/>
          <w:sz w:val="24"/>
          <w:szCs w:val="24"/>
        </w:rPr>
      </w:pPr>
      <w:r w:rsidRPr="00AB2312">
        <w:rPr>
          <w:rFonts w:ascii="Times New Roman" w:eastAsia="Times New Roman" w:hAnsi="Times New Roman" w:cs="Times New Roman"/>
          <w:sz w:val="24"/>
          <w:szCs w:val="24"/>
        </w:rPr>
        <w:t xml:space="preserve">As we said above, the </w:t>
      </w:r>
      <w:r w:rsidRPr="00AB2312">
        <w:rPr>
          <w:rFonts w:ascii="Courier New" w:eastAsia="Times New Roman" w:hAnsi="Courier New" w:cs="Courier New"/>
          <w:sz w:val="20"/>
        </w:rPr>
        <w:t>mydestination</w:t>
      </w:r>
      <w:r w:rsidRPr="00AB2312">
        <w:rPr>
          <w:rFonts w:ascii="Times New Roman" w:eastAsia="Times New Roman" w:hAnsi="Times New Roman" w:cs="Times New Roman"/>
          <w:sz w:val="24"/>
          <w:szCs w:val="24"/>
        </w:rPr>
        <w:t xml:space="preserve"> parameter has been modified with the FQDN you entered during installation. This parameter holds any domains that this installation of Postfix is going to be responsible for. It is configured for the FQDN and the localhost.</w:t>
      </w:r>
    </w:p>
    <w:p w:rsidR="00AB2312" w:rsidRPr="00AB2312" w:rsidRDefault="00AB2312" w:rsidP="00AB2312">
      <w:pPr>
        <w:pStyle w:val="ListParagraph"/>
        <w:numPr>
          <w:ilvl w:val="0"/>
          <w:numId w:val="62"/>
        </w:numPr>
        <w:spacing w:before="100" w:beforeAutospacing="1" w:after="100" w:afterAutospacing="1" w:line="240" w:lineRule="auto"/>
        <w:rPr>
          <w:rFonts w:ascii="Times New Roman" w:eastAsia="Times New Roman" w:hAnsi="Times New Roman" w:cs="Times New Roman"/>
          <w:sz w:val="24"/>
          <w:szCs w:val="24"/>
        </w:rPr>
      </w:pPr>
      <w:r w:rsidRPr="00AB2312">
        <w:rPr>
          <w:rFonts w:ascii="Times New Roman" w:eastAsia="Times New Roman" w:hAnsi="Times New Roman" w:cs="Times New Roman"/>
          <w:sz w:val="24"/>
          <w:szCs w:val="24"/>
        </w:rPr>
        <w:t xml:space="preserve">One important parameter to mention is the </w:t>
      </w:r>
      <w:r w:rsidRPr="00AB2312">
        <w:rPr>
          <w:rFonts w:ascii="Courier New" w:eastAsia="Times New Roman" w:hAnsi="Courier New" w:cs="Courier New"/>
          <w:sz w:val="20"/>
        </w:rPr>
        <w:t>mynetworks</w:t>
      </w:r>
      <w:r w:rsidRPr="00AB2312">
        <w:rPr>
          <w:rFonts w:ascii="Times New Roman" w:eastAsia="Times New Roman" w:hAnsi="Times New Roman" w:cs="Times New Roman"/>
          <w:sz w:val="24"/>
          <w:szCs w:val="24"/>
        </w:rPr>
        <w:t xml:space="preserve"> parameter. This defines the computers that are able to use this mail server. It should be set to local only (</w:t>
      </w:r>
      <w:r w:rsidRPr="00AB2312">
        <w:rPr>
          <w:rFonts w:ascii="Courier New" w:eastAsia="Times New Roman" w:hAnsi="Courier New" w:cs="Courier New"/>
          <w:sz w:val="20"/>
        </w:rPr>
        <w:t>127.0.0.0/8</w:t>
      </w:r>
      <w:r w:rsidRPr="00AB2312">
        <w:rPr>
          <w:rFonts w:ascii="Times New Roman" w:eastAsia="Times New Roman" w:hAnsi="Times New Roman" w:cs="Times New Roman"/>
          <w:sz w:val="24"/>
          <w:szCs w:val="24"/>
        </w:rPr>
        <w:t xml:space="preserve"> and the other representations). Modifying this to allow other hosts to use this is a huge vulnerability that can lead to extreme cases of spam.</w:t>
      </w:r>
    </w:p>
    <w:p w:rsidR="00AB2312" w:rsidRPr="00AB2312" w:rsidRDefault="00AB2312" w:rsidP="00AB2312">
      <w:pPr>
        <w:pStyle w:val="ListParagraph"/>
        <w:numPr>
          <w:ilvl w:val="0"/>
          <w:numId w:val="62"/>
        </w:numPr>
        <w:spacing w:before="100" w:beforeAutospacing="1" w:after="100" w:afterAutospacing="1" w:line="240" w:lineRule="auto"/>
        <w:rPr>
          <w:rFonts w:ascii="Times New Roman" w:eastAsia="Times New Roman" w:hAnsi="Times New Roman" w:cs="Times New Roman"/>
          <w:sz w:val="24"/>
          <w:szCs w:val="24"/>
        </w:rPr>
      </w:pPr>
      <w:r w:rsidRPr="00AB2312">
        <w:rPr>
          <w:rFonts w:ascii="Times New Roman" w:eastAsia="Times New Roman" w:hAnsi="Times New Roman" w:cs="Times New Roman"/>
          <w:sz w:val="24"/>
          <w:szCs w:val="24"/>
        </w:rPr>
        <w:t>To be clear, the line should be set like this. This should be set automatically, but double check the value in your file:</w:t>
      </w:r>
    </w:p>
    <w:p w:rsidR="00AB2312" w:rsidRPr="00AB2312" w:rsidRDefault="00AB2312" w:rsidP="00AB2312">
      <w:pPr>
        <w:pStyle w:val="ListParagraph"/>
        <w:numPr>
          <w:ilvl w:val="0"/>
          <w:numId w:val="6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B2312">
        <w:rPr>
          <w:rFonts w:ascii="Courier New" w:eastAsia="Times New Roman" w:hAnsi="Courier New" w:cs="Courier New"/>
          <w:sz w:val="20"/>
          <w:szCs w:val="20"/>
        </w:rPr>
        <w:t>mynetworks = 127.0.0.0/8 [::ffff:127.0.0.0]/104 [::1]/128</w:t>
      </w:r>
    </w:p>
    <w:p w:rsidR="00AB2312" w:rsidRPr="00AB2312" w:rsidRDefault="00AB2312" w:rsidP="00AB2312">
      <w:pPr>
        <w:pStyle w:val="ListParagraph"/>
        <w:numPr>
          <w:ilvl w:val="0"/>
          <w:numId w:val="62"/>
        </w:numPr>
        <w:spacing w:before="100" w:beforeAutospacing="1" w:after="100" w:afterAutospacing="1" w:line="240" w:lineRule="auto"/>
        <w:outlineLvl w:val="1"/>
        <w:rPr>
          <w:rFonts w:ascii="Times New Roman" w:eastAsia="Times New Roman" w:hAnsi="Times New Roman" w:cs="Times New Roman"/>
          <w:b/>
          <w:bCs/>
          <w:sz w:val="36"/>
          <w:szCs w:val="36"/>
        </w:rPr>
      </w:pPr>
      <w:r w:rsidRPr="00AB2312">
        <w:rPr>
          <w:rFonts w:ascii="Times New Roman" w:eastAsia="Times New Roman" w:hAnsi="Times New Roman" w:cs="Times New Roman"/>
          <w:b/>
          <w:bCs/>
          <w:sz w:val="36"/>
          <w:szCs w:val="36"/>
        </w:rPr>
        <w:t>Configure Additional Email Addresses</w:t>
      </w:r>
    </w:p>
    <w:p w:rsidR="00AB2312" w:rsidRPr="00AB2312" w:rsidRDefault="00AB2312" w:rsidP="00AB2312">
      <w:pPr>
        <w:pStyle w:val="ListParagraph"/>
        <w:numPr>
          <w:ilvl w:val="0"/>
          <w:numId w:val="62"/>
        </w:numPr>
        <w:spacing w:before="100" w:beforeAutospacing="1" w:after="100" w:afterAutospacing="1" w:line="240" w:lineRule="auto"/>
        <w:rPr>
          <w:rFonts w:ascii="Times New Roman" w:eastAsia="Times New Roman" w:hAnsi="Times New Roman" w:cs="Times New Roman"/>
          <w:sz w:val="24"/>
          <w:szCs w:val="24"/>
        </w:rPr>
      </w:pPr>
      <w:r w:rsidRPr="00AB2312">
        <w:rPr>
          <w:rFonts w:ascii="Times New Roman" w:eastAsia="Times New Roman" w:hAnsi="Times New Roman" w:cs="Times New Roman"/>
          <w:sz w:val="24"/>
          <w:szCs w:val="24"/>
        </w:rPr>
        <w:t>We can configure additional email addresses by creating aliases. These aliases can be used to deliver mail to other user accounts on the system.</w:t>
      </w:r>
    </w:p>
    <w:p w:rsidR="00AB2312" w:rsidRPr="00AB2312" w:rsidRDefault="00AB2312" w:rsidP="00AB2312">
      <w:pPr>
        <w:pStyle w:val="ListParagraph"/>
        <w:numPr>
          <w:ilvl w:val="0"/>
          <w:numId w:val="62"/>
        </w:numPr>
        <w:spacing w:before="100" w:beforeAutospacing="1" w:after="100" w:afterAutospacing="1" w:line="240" w:lineRule="auto"/>
        <w:rPr>
          <w:rFonts w:ascii="Times New Roman" w:eastAsia="Times New Roman" w:hAnsi="Times New Roman" w:cs="Times New Roman"/>
          <w:sz w:val="24"/>
          <w:szCs w:val="24"/>
        </w:rPr>
      </w:pPr>
      <w:r w:rsidRPr="00AB2312">
        <w:rPr>
          <w:rFonts w:ascii="Times New Roman" w:eastAsia="Times New Roman" w:hAnsi="Times New Roman" w:cs="Times New Roman"/>
          <w:sz w:val="24"/>
          <w:szCs w:val="24"/>
        </w:rPr>
        <w:t xml:space="preserve">If you wish to utilize this functionality, make sure that you configured the </w:t>
      </w:r>
      <w:r w:rsidRPr="00AB2312">
        <w:rPr>
          <w:rFonts w:ascii="Courier New" w:eastAsia="Times New Roman" w:hAnsi="Courier New" w:cs="Courier New"/>
          <w:sz w:val="20"/>
        </w:rPr>
        <w:t>virtual_alias_maps</w:t>
      </w:r>
      <w:r w:rsidRPr="00AB2312">
        <w:rPr>
          <w:rFonts w:ascii="Times New Roman" w:eastAsia="Times New Roman" w:hAnsi="Times New Roman" w:cs="Times New Roman"/>
          <w:sz w:val="24"/>
          <w:szCs w:val="24"/>
        </w:rPr>
        <w:t xml:space="preserve"> directive like we demonstrated above. We will use this file to configure our address mappings. Create the file by typing:</w:t>
      </w:r>
    </w:p>
    <w:p w:rsidR="00AB2312" w:rsidRPr="00AB2312" w:rsidRDefault="00AB2312" w:rsidP="00AB2312">
      <w:pPr>
        <w:pStyle w:val="ListParagraph"/>
        <w:numPr>
          <w:ilvl w:val="0"/>
          <w:numId w:val="6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rPr>
      </w:pPr>
      <w:r w:rsidRPr="00AB2312">
        <w:rPr>
          <w:rFonts w:ascii="Courier New" w:eastAsia="Times New Roman" w:hAnsi="Courier New" w:cs="Courier New"/>
          <w:sz w:val="20"/>
        </w:rPr>
        <w:t>sudo nano /etc/postfix/virtual</w:t>
      </w:r>
    </w:p>
    <w:p w:rsidR="00AB2312" w:rsidRPr="00AB2312" w:rsidRDefault="00AB2312" w:rsidP="00AB2312">
      <w:pPr>
        <w:pStyle w:val="ListParagraph"/>
        <w:numPr>
          <w:ilvl w:val="0"/>
          <w:numId w:val="62"/>
        </w:numPr>
        <w:spacing w:before="100" w:beforeAutospacing="1" w:after="100" w:afterAutospacing="1" w:line="240" w:lineRule="auto"/>
        <w:rPr>
          <w:rFonts w:ascii="Times New Roman" w:eastAsia="Times New Roman" w:hAnsi="Times New Roman" w:cs="Times New Roman"/>
          <w:sz w:val="24"/>
          <w:szCs w:val="24"/>
        </w:rPr>
      </w:pPr>
      <w:r w:rsidRPr="00AB2312">
        <w:rPr>
          <w:rFonts w:ascii="Times New Roman" w:eastAsia="Times New Roman" w:hAnsi="Times New Roman" w:cs="Times New Roman"/>
          <w:sz w:val="24"/>
          <w:szCs w:val="24"/>
        </w:rPr>
        <w:t>In this file, you can specify emails that you wish to create on the left-hand side, and username to deliver the mail to on the right-hand side, like this:</w:t>
      </w:r>
    </w:p>
    <w:p w:rsidR="00AB2312" w:rsidRPr="00AB2312" w:rsidRDefault="00AB2312" w:rsidP="00AB2312">
      <w:pPr>
        <w:pStyle w:val="ListParagraph"/>
        <w:numPr>
          <w:ilvl w:val="0"/>
          <w:numId w:val="6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B2312">
        <w:rPr>
          <w:rFonts w:ascii="Courier New" w:eastAsia="Times New Roman" w:hAnsi="Courier New" w:cs="Courier New"/>
          <w:sz w:val="20"/>
          <w:szCs w:val="20"/>
        </w:rPr>
        <w:t>blah@example.com username1</w:t>
      </w:r>
    </w:p>
    <w:p w:rsidR="00AB2312" w:rsidRPr="00AB2312" w:rsidRDefault="00AB2312" w:rsidP="00AB2312">
      <w:pPr>
        <w:pStyle w:val="ListParagraph"/>
        <w:numPr>
          <w:ilvl w:val="0"/>
          <w:numId w:val="62"/>
        </w:numPr>
        <w:spacing w:before="100" w:beforeAutospacing="1" w:after="100" w:afterAutospacing="1" w:line="240" w:lineRule="auto"/>
        <w:rPr>
          <w:rFonts w:ascii="Times New Roman" w:eastAsia="Times New Roman" w:hAnsi="Times New Roman" w:cs="Times New Roman"/>
          <w:sz w:val="24"/>
          <w:szCs w:val="24"/>
        </w:rPr>
      </w:pPr>
      <w:r w:rsidRPr="00AB2312">
        <w:rPr>
          <w:rFonts w:ascii="Times New Roman" w:eastAsia="Times New Roman" w:hAnsi="Times New Roman" w:cs="Times New Roman"/>
          <w:sz w:val="24"/>
          <w:szCs w:val="24"/>
        </w:rPr>
        <w:t>For our installation, we're going to create a few email addresses and route them to some user accounts. We can also set up certain addresses to forward to multiple accounts by using a comma-separated list:</w:t>
      </w:r>
    </w:p>
    <w:p w:rsidR="00AB2312" w:rsidRPr="00AB2312" w:rsidRDefault="00AB2312" w:rsidP="00AB2312">
      <w:pPr>
        <w:pStyle w:val="ListParagraph"/>
        <w:numPr>
          <w:ilvl w:val="0"/>
          <w:numId w:val="6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rPr>
      </w:pPr>
      <w:r w:rsidRPr="00AB2312">
        <w:rPr>
          <w:rFonts w:ascii="Courier New" w:eastAsia="Times New Roman" w:hAnsi="Courier New" w:cs="Courier New"/>
          <w:sz w:val="20"/>
        </w:rPr>
        <w:t>blah@example.com        demouser</w:t>
      </w:r>
    </w:p>
    <w:p w:rsidR="00AB2312" w:rsidRPr="00AB2312" w:rsidRDefault="00AB2312" w:rsidP="00AB2312">
      <w:pPr>
        <w:pStyle w:val="ListParagraph"/>
        <w:numPr>
          <w:ilvl w:val="0"/>
          <w:numId w:val="6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rPr>
      </w:pPr>
      <w:r w:rsidRPr="00AB2312">
        <w:rPr>
          <w:rFonts w:ascii="Courier New" w:eastAsia="Times New Roman" w:hAnsi="Courier New" w:cs="Courier New"/>
          <w:sz w:val="20"/>
        </w:rPr>
        <w:t>dinosaurs@example.com   demouser</w:t>
      </w:r>
    </w:p>
    <w:p w:rsidR="00AB2312" w:rsidRPr="00AB2312" w:rsidRDefault="00AB2312" w:rsidP="00AB2312">
      <w:pPr>
        <w:pStyle w:val="ListParagraph"/>
        <w:numPr>
          <w:ilvl w:val="0"/>
          <w:numId w:val="6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rPr>
      </w:pPr>
      <w:r w:rsidRPr="00AB2312">
        <w:rPr>
          <w:rFonts w:ascii="Courier New" w:eastAsia="Times New Roman" w:hAnsi="Courier New" w:cs="Courier New"/>
          <w:sz w:val="20"/>
        </w:rPr>
        <w:t>roar@example.com        root</w:t>
      </w:r>
    </w:p>
    <w:p w:rsidR="00AB2312" w:rsidRPr="00AB2312" w:rsidRDefault="00AB2312" w:rsidP="00AB2312">
      <w:pPr>
        <w:pStyle w:val="ListParagraph"/>
        <w:numPr>
          <w:ilvl w:val="0"/>
          <w:numId w:val="6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rPr>
      </w:pPr>
      <w:r w:rsidRPr="00AB2312">
        <w:rPr>
          <w:rFonts w:ascii="Courier New" w:eastAsia="Times New Roman" w:hAnsi="Courier New" w:cs="Courier New"/>
          <w:sz w:val="20"/>
        </w:rPr>
        <w:t>contact@example.com     demouser,root</w:t>
      </w:r>
    </w:p>
    <w:p w:rsidR="00AB2312" w:rsidRPr="00AB2312" w:rsidRDefault="00AB2312" w:rsidP="00AB2312">
      <w:pPr>
        <w:pStyle w:val="ListParagraph"/>
        <w:numPr>
          <w:ilvl w:val="0"/>
          <w:numId w:val="62"/>
        </w:numPr>
        <w:spacing w:before="100" w:beforeAutospacing="1" w:after="100" w:afterAutospacing="1" w:line="240" w:lineRule="auto"/>
        <w:rPr>
          <w:rFonts w:ascii="Times New Roman" w:eastAsia="Times New Roman" w:hAnsi="Times New Roman" w:cs="Times New Roman"/>
          <w:sz w:val="24"/>
          <w:szCs w:val="24"/>
        </w:rPr>
      </w:pPr>
      <w:r w:rsidRPr="00AB2312">
        <w:rPr>
          <w:rFonts w:ascii="Times New Roman" w:eastAsia="Times New Roman" w:hAnsi="Times New Roman" w:cs="Times New Roman"/>
          <w:sz w:val="24"/>
          <w:szCs w:val="24"/>
        </w:rPr>
        <w:t>Save and close the file when you are finished.</w:t>
      </w:r>
    </w:p>
    <w:p w:rsidR="00AB2312" w:rsidRPr="00AB2312" w:rsidRDefault="00AB2312" w:rsidP="00AB2312">
      <w:pPr>
        <w:pStyle w:val="ListParagraph"/>
        <w:numPr>
          <w:ilvl w:val="0"/>
          <w:numId w:val="62"/>
        </w:numPr>
        <w:spacing w:before="100" w:beforeAutospacing="1" w:after="100" w:afterAutospacing="1" w:line="240" w:lineRule="auto"/>
        <w:rPr>
          <w:rFonts w:ascii="Times New Roman" w:eastAsia="Times New Roman" w:hAnsi="Times New Roman" w:cs="Times New Roman"/>
          <w:sz w:val="24"/>
          <w:szCs w:val="24"/>
        </w:rPr>
      </w:pPr>
      <w:r w:rsidRPr="00AB2312">
        <w:rPr>
          <w:rFonts w:ascii="Times New Roman" w:eastAsia="Times New Roman" w:hAnsi="Times New Roman" w:cs="Times New Roman"/>
          <w:sz w:val="24"/>
          <w:szCs w:val="24"/>
        </w:rPr>
        <w:t>Now, we can implement our mapping by calling this command:</w:t>
      </w:r>
    </w:p>
    <w:p w:rsidR="00AB2312" w:rsidRPr="00AB2312" w:rsidRDefault="00AB2312" w:rsidP="00AB2312">
      <w:pPr>
        <w:pStyle w:val="ListParagraph"/>
        <w:numPr>
          <w:ilvl w:val="0"/>
          <w:numId w:val="6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rPr>
      </w:pPr>
      <w:r w:rsidRPr="00AB2312">
        <w:rPr>
          <w:rFonts w:ascii="Courier New" w:eastAsia="Times New Roman" w:hAnsi="Courier New" w:cs="Courier New"/>
          <w:sz w:val="20"/>
        </w:rPr>
        <w:t>sudo postmap /etc/postfix/virtual</w:t>
      </w:r>
    </w:p>
    <w:p w:rsidR="00AB2312" w:rsidRPr="00AB2312" w:rsidRDefault="00AB2312" w:rsidP="00AB2312">
      <w:pPr>
        <w:pStyle w:val="ListParagraph"/>
        <w:numPr>
          <w:ilvl w:val="0"/>
          <w:numId w:val="62"/>
        </w:numPr>
        <w:spacing w:before="100" w:beforeAutospacing="1" w:after="100" w:afterAutospacing="1" w:line="240" w:lineRule="auto"/>
        <w:rPr>
          <w:rFonts w:ascii="Times New Roman" w:eastAsia="Times New Roman" w:hAnsi="Times New Roman" w:cs="Times New Roman"/>
          <w:sz w:val="24"/>
          <w:szCs w:val="24"/>
        </w:rPr>
      </w:pPr>
      <w:r w:rsidRPr="00AB2312">
        <w:rPr>
          <w:rFonts w:ascii="Times New Roman" w:eastAsia="Times New Roman" w:hAnsi="Times New Roman" w:cs="Times New Roman"/>
          <w:sz w:val="24"/>
          <w:szCs w:val="24"/>
        </w:rPr>
        <w:t>Now, we can reload our service to read our changes:</w:t>
      </w:r>
    </w:p>
    <w:p w:rsidR="00AB2312" w:rsidRPr="00AB2312" w:rsidRDefault="00AB2312" w:rsidP="00AB2312">
      <w:pPr>
        <w:pStyle w:val="ListParagraph"/>
        <w:numPr>
          <w:ilvl w:val="0"/>
          <w:numId w:val="6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rPr>
      </w:pPr>
      <w:r w:rsidRPr="00AB2312">
        <w:rPr>
          <w:rFonts w:ascii="Courier New" w:eastAsia="Times New Roman" w:hAnsi="Courier New" w:cs="Courier New"/>
          <w:sz w:val="20"/>
        </w:rPr>
        <w:t>sudo service postfix restart</w:t>
      </w:r>
    </w:p>
    <w:p w:rsidR="00AB2312" w:rsidRPr="00AB2312" w:rsidRDefault="00AB2312" w:rsidP="00AB2312">
      <w:pPr>
        <w:pStyle w:val="ListParagraph"/>
        <w:numPr>
          <w:ilvl w:val="0"/>
          <w:numId w:val="62"/>
        </w:numPr>
        <w:spacing w:before="100" w:beforeAutospacing="1" w:after="100" w:afterAutospacing="1" w:line="240" w:lineRule="auto"/>
        <w:outlineLvl w:val="1"/>
        <w:rPr>
          <w:rFonts w:ascii="Times New Roman" w:eastAsia="Times New Roman" w:hAnsi="Times New Roman" w:cs="Times New Roman"/>
          <w:b/>
          <w:bCs/>
          <w:sz w:val="36"/>
          <w:szCs w:val="36"/>
        </w:rPr>
      </w:pPr>
      <w:r w:rsidRPr="00AB2312">
        <w:rPr>
          <w:rFonts w:ascii="Times New Roman" w:eastAsia="Times New Roman" w:hAnsi="Times New Roman" w:cs="Times New Roman"/>
          <w:b/>
          <w:bCs/>
          <w:sz w:val="36"/>
          <w:szCs w:val="36"/>
        </w:rPr>
        <w:t>Test your Configuration</w:t>
      </w:r>
    </w:p>
    <w:p w:rsidR="00AB2312" w:rsidRPr="00AB2312" w:rsidRDefault="00AB2312" w:rsidP="00AB2312">
      <w:pPr>
        <w:pStyle w:val="ListParagraph"/>
        <w:numPr>
          <w:ilvl w:val="0"/>
          <w:numId w:val="62"/>
        </w:numPr>
        <w:spacing w:before="100" w:beforeAutospacing="1" w:after="100" w:afterAutospacing="1" w:line="240" w:lineRule="auto"/>
        <w:rPr>
          <w:rFonts w:ascii="Times New Roman" w:eastAsia="Times New Roman" w:hAnsi="Times New Roman" w:cs="Times New Roman"/>
          <w:sz w:val="24"/>
          <w:szCs w:val="24"/>
        </w:rPr>
      </w:pPr>
      <w:r w:rsidRPr="00AB2312">
        <w:rPr>
          <w:rFonts w:ascii="Times New Roman" w:eastAsia="Times New Roman" w:hAnsi="Times New Roman" w:cs="Times New Roman"/>
          <w:sz w:val="24"/>
          <w:szCs w:val="24"/>
        </w:rPr>
        <w:t>You can test that your server can receive and route mail correctly by sending mail from your regular email address to one of your user accounts on the server or one of the aliases you set up.</w:t>
      </w:r>
    </w:p>
    <w:p w:rsidR="00AB2312" w:rsidRPr="00AB2312" w:rsidRDefault="00AB2312" w:rsidP="00AB2312">
      <w:pPr>
        <w:pStyle w:val="ListParagraph"/>
        <w:numPr>
          <w:ilvl w:val="0"/>
          <w:numId w:val="62"/>
        </w:numPr>
        <w:spacing w:before="100" w:beforeAutospacing="1" w:after="100" w:afterAutospacing="1" w:line="240" w:lineRule="auto"/>
        <w:rPr>
          <w:rFonts w:ascii="Times New Roman" w:eastAsia="Times New Roman" w:hAnsi="Times New Roman" w:cs="Times New Roman"/>
          <w:sz w:val="24"/>
          <w:szCs w:val="24"/>
        </w:rPr>
      </w:pPr>
      <w:r w:rsidRPr="00AB2312">
        <w:rPr>
          <w:rFonts w:ascii="Times New Roman" w:eastAsia="Times New Roman" w:hAnsi="Times New Roman" w:cs="Times New Roman"/>
          <w:sz w:val="24"/>
          <w:szCs w:val="24"/>
        </w:rPr>
        <w:t>Once you send an email to:</w:t>
      </w:r>
    </w:p>
    <w:p w:rsidR="00AB2312" w:rsidRPr="00AB2312" w:rsidRDefault="00AB2312" w:rsidP="00AB2312">
      <w:pPr>
        <w:pStyle w:val="ListParagraph"/>
        <w:numPr>
          <w:ilvl w:val="0"/>
          <w:numId w:val="6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B2312">
        <w:rPr>
          <w:rFonts w:ascii="Courier New" w:eastAsia="Times New Roman" w:hAnsi="Courier New" w:cs="Courier New"/>
          <w:sz w:val="20"/>
          <w:szCs w:val="20"/>
        </w:rPr>
        <w:t>demouser@your_server_domain.com</w:t>
      </w:r>
    </w:p>
    <w:p w:rsidR="00AB2312" w:rsidRPr="00AB2312" w:rsidRDefault="00AB2312" w:rsidP="00AB2312">
      <w:pPr>
        <w:pStyle w:val="ListParagraph"/>
        <w:numPr>
          <w:ilvl w:val="0"/>
          <w:numId w:val="62"/>
        </w:numPr>
        <w:spacing w:before="100" w:beforeAutospacing="1" w:after="100" w:afterAutospacing="1" w:line="240" w:lineRule="auto"/>
        <w:rPr>
          <w:rFonts w:ascii="Times New Roman" w:eastAsia="Times New Roman" w:hAnsi="Times New Roman" w:cs="Times New Roman"/>
          <w:sz w:val="24"/>
          <w:szCs w:val="24"/>
        </w:rPr>
      </w:pPr>
      <w:r w:rsidRPr="00AB2312">
        <w:rPr>
          <w:rFonts w:ascii="Times New Roman" w:eastAsia="Times New Roman" w:hAnsi="Times New Roman" w:cs="Times New Roman"/>
          <w:sz w:val="24"/>
          <w:szCs w:val="24"/>
        </w:rPr>
        <w:t xml:space="preserve">You should get mail delivered to a file that matches the delivery username in </w:t>
      </w:r>
      <w:r w:rsidRPr="00AB2312">
        <w:rPr>
          <w:rFonts w:ascii="Courier New" w:eastAsia="Times New Roman" w:hAnsi="Courier New" w:cs="Courier New"/>
          <w:sz w:val="20"/>
        </w:rPr>
        <w:t>/var/mail</w:t>
      </w:r>
      <w:r w:rsidRPr="00AB2312">
        <w:rPr>
          <w:rFonts w:ascii="Times New Roman" w:eastAsia="Times New Roman" w:hAnsi="Times New Roman" w:cs="Times New Roman"/>
          <w:sz w:val="24"/>
          <w:szCs w:val="24"/>
        </w:rPr>
        <w:t>. For instance, we could read this message by looking at this file:</w:t>
      </w:r>
    </w:p>
    <w:p w:rsidR="00AB2312" w:rsidRPr="00AB2312" w:rsidRDefault="00AB2312" w:rsidP="00AB2312">
      <w:pPr>
        <w:pStyle w:val="ListParagraph"/>
        <w:numPr>
          <w:ilvl w:val="0"/>
          <w:numId w:val="6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rPr>
      </w:pPr>
      <w:r w:rsidRPr="00AB2312">
        <w:rPr>
          <w:rFonts w:ascii="Courier New" w:eastAsia="Times New Roman" w:hAnsi="Courier New" w:cs="Courier New"/>
          <w:sz w:val="20"/>
        </w:rPr>
        <w:t>nano /var/mail/demouser</w:t>
      </w:r>
    </w:p>
    <w:p w:rsidR="00AB2312" w:rsidRPr="00AB2312" w:rsidRDefault="00AB2312" w:rsidP="00AB2312">
      <w:pPr>
        <w:pStyle w:val="ListParagraph"/>
        <w:numPr>
          <w:ilvl w:val="0"/>
          <w:numId w:val="62"/>
        </w:numPr>
        <w:spacing w:before="100" w:beforeAutospacing="1" w:after="100" w:afterAutospacing="1" w:line="240" w:lineRule="auto"/>
        <w:rPr>
          <w:rFonts w:ascii="Times New Roman" w:eastAsia="Times New Roman" w:hAnsi="Times New Roman" w:cs="Times New Roman"/>
          <w:sz w:val="24"/>
          <w:szCs w:val="24"/>
        </w:rPr>
      </w:pPr>
      <w:r w:rsidRPr="00AB2312">
        <w:rPr>
          <w:rFonts w:ascii="Times New Roman" w:eastAsia="Times New Roman" w:hAnsi="Times New Roman" w:cs="Times New Roman"/>
          <w:sz w:val="24"/>
          <w:szCs w:val="24"/>
        </w:rPr>
        <w:lastRenderedPageBreak/>
        <w:t>This will contain all of the email messages, including the headers, in one big file. If you want to consume your email in a more friendly way, you might want to install a few helper programs:</w:t>
      </w:r>
    </w:p>
    <w:p w:rsidR="00AB2312" w:rsidRPr="00AB2312" w:rsidRDefault="00AB2312" w:rsidP="00AB2312">
      <w:pPr>
        <w:pStyle w:val="ListParagraph"/>
        <w:numPr>
          <w:ilvl w:val="0"/>
          <w:numId w:val="6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rPr>
      </w:pPr>
      <w:r w:rsidRPr="00AB2312">
        <w:rPr>
          <w:rFonts w:ascii="Courier New" w:eastAsia="Times New Roman" w:hAnsi="Courier New" w:cs="Courier New"/>
          <w:sz w:val="20"/>
        </w:rPr>
        <w:t>sudo apt-get install mailutils</w:t>
      </w:r>
    </w:p>
    <w:p w:rsidR="00AB2312" w:rsidRPr="00AB2312" w:rsidRDefault="00AB2312" w:rsidP="00AB2312">
      <w:pPr>
        <w:pStyle w:val="ListParagraph"/>
        <w:numPr>
          <w:ilvl w:val="0"/>
          <w:numId w:val="62"/>
        </w:numPr>
        <w:spacing w:before="100" w:beforeAutospacing="1" w:after="100" w:afterAutospacing="1" w:line="240" w:lineRule="auto"/>
        <w:rPr>
          <w:rFonts w:ascii="Times New Roman" w:eastAsia="Times New Roman" w:hAnsi="Times New Roman" w:cs="Times New Roman"/>
          <w:sz w:val="24"/>
          <w:szCs w:val="24"/>
        </w:rPr>
      </w:pPr>
      <w:r w:rsidRPr="00AB2312">
        <w:rPr>
          <w:rFonts w:ascii="Times New Roman" w:eastAsia="Times New Roman" w:hAnsi="Times New Roman" w:cs="Times New Roman"/>
          <w:sz w:val="24"/>
          <w:szCs w:val="24"/>
        </w:rPr>
        <w:t xml:space="preserve">This will give you access to the </w:t>
      </w:r>
      <w:r w:rsidRPr="00AB2312">
        <w:rPr>
          <w:rFonts w:ascii="Courier New" w:eastAsia="Times New Roman" w:hAnsi="Courier New" w:cs="Courier New"/>
          <w:sz w:val="20"/>
        </w:rPr>
        <w:t>mail</w:t>
      </w:r>
      <w:r w:rsidRPr="00AB2312">
        <w:rPr>
          <w:rFonts w:ascii="Times New Roman" w:eastAsia="Times New Roman" w:hAnsi="Times New Roman" w:cs="Times New Roman"/>
          <w:sz w:val="24"/>
          <w:szCs w:val="24"/>
        </w:rPr>
        <w:t xml:space="preserve"> program that you can use to check your inbox:</w:t>
      </w:r>
    </w:p>
    <w:p w:rsidR="00AB2312" w:rsidRPr="00AB2312" w:rsidRDefault="00AB2312" w:rsidP="00AB2312">
      <w:pPr>
        <w:pStyle w:val="ListParagraph"/>
        <w:numPr>
          <w:ilvl w:val="0"/>
          <w:numId w:val="6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rPr>
      </w:pPr>
      <w:r w:rsidRPr="00AB2312">
        <w:rPr>
          <w:rFonts w:ascii="Courier New" w:eastAsia="Times New Roman" w:hAnsi="Courier New" w:cs="Courier New"/>
          <w:sz w:val="20"/>
        </w:rPr>
        <w:t>mail</w:t>
      </w:r>
    </w:p>
    <w:p w:rsidR="00AB2312" w:rsidRPr="00AB2312" w:rsidRDefault="00AB2312" w:rsidP="00AB2312">
      <w:pPr>
        <w:pStyle w:val="ListParagraph"/>
        <w:numPr>
          <w:ilvl w:val="0"/>
          <w:numId w:val="62"/>
        </w:numPr>
        <w:spacing w:before="100" w:beforeAutospacing="1" w:after="100" w:afterAutospacing="1" w:line="240" w:lineRule="auto"/>
        <w:rPr>
          <w:rFonts w:ascii="Times New Roman" w:eastAsia="Times New Roman" w:hAnsi="Times New Roman" w:cs="Times New Roman"/>
          <w:sz w:val="24"/>
          <w:szCs w:val="24"/>
        </w:rPr>
      </w:pPr>
      <w:r w:rsidRPr="00AB2312">
        <w:rPr>
          <w:rFonts w:ascii="Times New Roman" w:eastAsia="Times New Roman" w:hAnsi="Times New Roman" w:cs="Times New Roman"/>
          <w:sz w:val="24"/>
          <w:szCs w:val="24"/>
        </w:rPr>
        <w:t>This will give you an interface to interact with your mail.</w:t>
      </w:r>
    </w:p>
    <w:p w:rsidR="00AB2312" w:rsidRPr="00AB2312" w:rsidRDefault="00AB2312" w:rsidP="00AB2312">
      <w:pPr>
        <w:pStyle w:val="ListParagraph"/>
        <w:numPr>
          <w:ilvl w:val="0"/>
          <w:numId w:val="62"/>
        </w:numPr>
        <w:spacing w:before="100" w:beforeAutospacing="1" w:after="100" w:afterAutospacing="1" w:line="240" w:lineRule="auto"/>
        <w:outlineLvl w:val="1"/>
        <w:rPr>
          <w:rFonts w:ascii="Times New Roman" w:eastAsia="Times New Roman" w:hAnsi="Times New Roman" w:cs="Times New Roman"/>
          <w:b/>
          <w:bCs/>
          <w:sz w:val="36"/>
          <w:szCs w:val="36"/>
        </w:rPr>
      </w:pPr>
      <w:r w:rsidRPr="00AB2312">
        <w:rPr>
          <w:rFonts w:ascii="Times New Roman" w:eastAsia="Times New Roman" w:hAnsi="Times New Roman" w:cs="Times New Roman"/>
          <w:b/>
          <w:bCs/>
          <w:sz w:val="36"/>
          <w:szCs w:val="36"/>
        </w:rPr>
        <w:t>Conclusion</w:t>
      </w:r>
    </w:p>
    <w:p w:rsidR="00AB2312" w:rsidRPr="00AB2312" w:rsidRDefault="00AB2312" w:rsidP="00AB2312">
      <w:pPr>
        <w:pStyle w:val="ListParagraph"/>
        <w:numPr>
          <w:ilvl w:val="0"/>
          <w:numId w:val="62"/>
        </w:numPr>
        <w:spacing w:before="100" w:beforeAutospacing="1" w:after="100" w:afterAutospacing="1" w:line="240" w:lineRule="auto"/>
        <w:rPr>
          <w:rFonts w:ascii="Times New Roman" w:eastAsia="Times New Roman" w:hAnsi="Times New Roman" w:cs="Times New Roman"/>
          <w:sz w:val="24"/>
          <w:szCs w:val="24"/>
        </w:rPr>
      </w:pPr>
      <w:r w:rsidRPr="00AB2312">
        <w:rPr>
          <w:rFonts w:ascii="Times New Roman" w:eastAsia="Times New Roman" w:hAnsi="Times New Roman" w:cs="Times New Roman"/>
          <w:sz w:val="24"/>
          <w:szCs w:val="24"/>
        </w:rPr>
        <w:t>You should now have basic email functionality configured on your server.</w:t>
      </w:r>
    </w:p>
    <w:p w:rsidR="00AB2312" w:rsidRPr="00AB2312" w:rsidRDefault="00AB2312" w:rsidP="00AB2312">
      <w:pPr>
        <w:pStyle w:val="ListParagraph"/>
        <w:numPr>
          <w:ilvl w:val="0"/>
          <w:numId w:val="62"/>
        </w:numPr>
        <w:spacing w:before="100" w:beforeAutospacing="1" w:after="100" w:afterAutospacing="1" w:line="240" w:lineRule="auto"/>
        <w:rPr>
          <w:rFonts w:ascii="Times New Roman" w:eastAsia="Times New Roman" w:hAnsi="Times New Roman" w:cs="Times New Roman"/>
          <w:sz w:val="24"/>
          <w:szCs w:val="24"/>
        </w:rPr>
      </w:pPr>
      <w:r w:rsidRPr="00AB2312">
        <w:rPr>
          <w:rFonts w:ascii="Times New Roman" w:eastAsia="Times New Roman" w:hAnsi="Times New Roman" w:cs="Times New Roman"/>
          <w:sz w:val="24"/>
          <w:szCs w:val="24"/>
        </w:rPr>
        <w:t xml:space="preserve">It is important to secure your server and make sure that Postfix is not configured as an open relay. Mail servers are heavily targeted by attackers because they can send out massive amounts of spam email, so be sure to set up a firewall and implement other security measures to protect your server. You can learn about some </w:t>
      </w:r>
      <w:hyperlink r:id="rId1135" w:history="1">
        <w:r w:rsidRPr="00AB2312">
          <w:rPr>
            <w:rFonts w:ascii="Times New Roman" w:eastAsia="Times New Roman" w:hAnsi="Times New Roman" w:cs="Times New Roman"/>
            <w:color w:val="0000FF"/>
            <w:sz w:val="24"/>
            <w:szCs w:val="24"/>
            <w:u w:val="single"/>
          </w:rPr>
          <w:t>security options here</w:t>
        </w:r>
      </w:hyperlink>
      <w:r w:rsidRPr="00AB2312">
        <w:rPr>
          <w:rFonts w:ascii="Times New Roman" w:eastAsia="Times New Roman" w:hAnsi="Times New Roman" w:cs="Times New Roman"/>
          <w:sz w:val="24"/>
          <w:szCs w:val="24"/>
        </w:rPr>
        <w:t>.</w:t>
      </w:r>
    </w:p>
    <w:p w:rsidR="00AB2312" w:rsidRPr="00AB2312" w:rsidRDefault="00AB2312" w:rsidP="00AB2312">
      <w:pPr>
        <w:pStyle w:val="ListParagraph"/>
        <w:numPr>
          <w:ilvl w:val="0"/>
          <w:numId w:val="62"/>
        </w:num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AB2312">
        <w:rPr>
          <w:rFonts w:ascii="Times New Roman" w:eastAsia="Times New Roman" w:hAnsi="Times New Roman" w:cs="Times New Roman"/>
          <w:b/>
          <w:bCs/>
          <w:kern w:val="36"/>
          <w:sz w:val="48"/>
          <w:szCs w:val="48"/>
        </w:rPr>
        <w:t>Setup mail server on ubuntu 14.04 ( Postfix – dovecot )</w:t>
      </w:r>
    </w:p>
    <w:p w:rsidR="00AB2312" w:rsidRPr="00AB2312" w:rsidRDefault="00AB2312" w:rsidP="00AB2312">
      <w:pPr>
        <w:pStyle w:val="ListParagraph"/>
        <w:numPr>
          <w:ilvl w:val="0"/>
          <w:numId w:val="62"/>
        </w:numPr>
        <w:spacing w:after="0" w:line="240" w:lineRule="auto"/>
        <w:rPr>
          <w:rFonts w:ascii="Times New Roman" w:eastAsia="Times New Roman" w:hAnsi="Times New Roman" w:cs="Times New Roman"/>
          <w:sz w:val="24"/>
          <w:szCs w:val="24"/>
        </w:rPr>
      </w:pPr>
      <w:r w:rsidRPr="00AB2312">
        <w:rPr>
          <w:rFonts w:ascii="Times New Roman" w:eastAsia="Times New Roman" w:hAnsi="Times New Roman" w:cs="Times New Roman"/>
          <w:sz w:val="24"/>
          <w:szCs w:val="24"/>
        </w:rPr>
        <w:t>This tutorial explains how to setup mail server on ubuntu 14.04 using postfix</w:t>
      </w:r>
      <w:proofErr w:type="gramStart"/>
      <w:r w:rsidRPr="00AB2312">
        <w:rPr>
          <w:rFonts w:ascii="Times New Roman" w:eastAsia="Times New Roman" w:hAnsi="Times New Roman" w:cs="Times New Roman"/>
          <w:sz w:val="24"/>
          <w:szCs w:val="24"/>
        </w:rPr>
        <w:t>,dovecot</w:t>
      </w:r>
      <w:proofErr w:type="gramEnd"/>
      <w:r w:rsidRPr="00AB2312">
        <w:rPr>
          <w:rFonts w:ascii="Times New Roman" w:eastAsia="Times New Roman" w:hAnsi="Times New Roman" w:cs="Times New Roman"/>
          <w:sz w:val="24"/>
          <w:szCs w:val="24"/>
        </w:rPr>
        <w:t xml:space="preserve"> and squirrelmail.</w:t>
      </w:r>
      <w:r w:rsidRPr="00AB2312">
        <w:rPr>
          <w:rFonts w:ascii="Times New Roman" w:eastAsia="Times New Roman" w:hAnsi="Times New Roman" w:cs="Times New Roman"/>
          <w:sz w:val="24"/>
          <w:szCs w:val="24"/>
        </w:rPr>
        <w:br/>
        <w:t xml:space="preserve">» </w:t>
      </w:r>
      <w:hyperlink r:id="rId1136" w:tooltip="postfix" w:history="1">
        <w:r w:rsidRPr="00AB2312">
          <w:rPr>
            <w:rFonts w:ascii="Times New Roman" w:eastAsia="Times New Roman" w:hAnsi="Times New Roman" w:cs="Times New Roman"/>
            <w:b/>
            <w:bCs/>
            <w:color w:val="0000FF"/>
            <w:sz w:val="24"/>
            <w:szCs w:val="24"/>
            <w:u w:val="single"/>
          </w:rPr>
          <w:t>Postfix</w:t>
        </w:r>
      </w:hyperlink>
      <w:r w:rsidRPr="00AB2312">
        <w:rPr>
          <w:rFonts w:ascii="Times New Roman" w:eastAsia="Times New Roman" w:hAnsi="Times New Roman" w:cs="Times New Roman"/>
          <w:sz w:val="24"/>
          <w:szCs w:val="24"/>
        </w:rPr>
        <w:t xml:space="preserve"> </w:t>
      </w:r>
      <w:proofErr w:type="gramStart"/>
      <w:r w:rsidRPr="00AB2312">
        <w:rPr>
          <w:rFonts w:ascii="Times New Roman" w:eastAsia="Times New Roman" w:hAnsi="Times New Roman" w:cs="Times New Roman"/>
          <w:sz w:val="24"/>
          <w:szCs w:val="24"/>
        </w:rPr>
        <w:t>( for</w:t>
      </w:r>
      <w:proofErr w:type="gramEnd"/>
      <w:r w:rsidRPr="00AB2312">
        <w:rPr>
          <w:rFonts w:ascii="Times New Roman" w:eastAsia="Times New Roman" w:hAnsi="Times New Roman" w:cs="Times New Roman"/>
          <w:sz w:val="24"/>
          <w:szCs w:val="24"/>
        </w:rPr>
        <w:t xml:space="preserve"> sending )</w:t>
      </w:r>
      <w:r w:rsidRPr="00AB2312">
        <w:rPr>
          <w:rFonts w:ascii="Times New Roman" w:eastAsia="Times New Roman" w:hAnsi="Times New Roman" w:cs="Times New Roman"/>
          <w:sz w:val="24"/>
          <w:szCs w:val="24"/>
        </w:rPr>
        <w:br/>
        <w:t xml:space="preserve">» </w:t>
      </w:r>
      <w:hyperlink r:id="rId1137" w:tooltip="Dovecot" w:history="1">
        <w:r w:rsidRPr="00AB2312">
          <w:rPr>
            <w:rFonts w:ascii="Times New Roman" w:eastAsia="Times New Roman" w:hAnsi="Times New Roman" w:cs="Times New Roman"/>
            <w:b/>
            <w:bCs/>
            <w:color w:val="0000FF"/>
            <w:sz w:val="24"/>
            <w:szCs w:val="24"/>
            <w:u w:val="single"/>
          </w:rPr>
          <w:t>Dovecot</w:t>
        </w:r>
      </w:hyperlink>
      <w:r w:rsidRPr="00AB2312">
        <w:rPr>
          <w:rFonts w:ascii="Times New Roman" w:eastAsia="Times New Roman" w:hAnsi="Times New Roman" w:cs="Times New Roman"/>
          <w:sz w:val="24"/>
          <w:szCs w:val="24"/>
        </w:rPr>
        <w:t xml:space="preserve"> ( for receiving )</w:t>
      </w:r>
      <w:r w:rsidRPr="00AB2312">
        <w:rPr>
          <w:rFonts w:ascii="Times New Roman" w:eastAsia="Times New Roman" w:hAnsi="Times New Roman" w:cs="Times New Roman"/>
          <w:sz w:val="24"/>
          <w:szCs w:val="24"/>
        </w:rPr>
        <w:br/>
        <w:t xml:space="preserve">» </w:t>
      </w:r>
      <w:hyperlink r:id="rId1138" w:tooltip="squirrelmail" w:history="1">
        <w:r w:rsidRPr="00AB2312">
          <w:rPr>
            <w:rFonts w:ascii="Times New Roman" w:eastAsia="Times New Roman" w:hAnsi="Times New Roman" w:cs="Times New Roman"/>
            <w:b/>
            <w:bCs/>
            <w:color w:val="0000FF"/>
            <w:sz w:val="24"/>
            <w:szCs w:val="24"/>
            <w:u w:val="single"/>
          </w:rPr>
          <w:t>Squirrelmail</w:t>
        </w:r>
      </w:hyperlink>
      <w:r w:rsidRPr="00AB2312">
        <w:rPr>
          <w:rFonts w:ascii="Times New Roman" w:eastAsia="Times New Roman" w:hAnsi="Times New Roman" w:cs="Times New Roman"/>
          <w:sz w:val="24"/>
          <w:szCs w:val="24"/>
        </w:rPr>
        <w:t xml:space="preserve"> ( for webmail access ).</w:t>
      </w:r>
      <w:r w:rsidRPr="00AB2312">
        <w:rPr>
          <w:rFonts w:ascii="Times New Roman" w:eastAsia="Times New Roman" w:hAnsi="Times New Roman" w:cs="Times New Roman"/>
          <w:sz w:val="24"/>
          <w:szCs w:val="24"/>
        </w:rPr>
        <w:br/>
        <w:t xml:space="preserve">Here i have used mail.krizna.com for hostname and krizna.com for </w:t>
      </w:r>
      <w:proofErr w:type="gramStart"/>
      <w:r w:rsidRPr="00AB2312">
        <w:rPr>
          <w:rFonts w:ascii="Times New Roman" w:eastAsia="Times New Roman" w:hAnsi="Times New Roman" w:cs="Times New Roman"/>
          <w:sz w:val="24"/>
          <w:szCs w:val="24"/>
        </w:rPr>
        <w:t>Domain .</w:t>
      </w:r>
      <w:proofErr w:type="gramEnd"/>
      <w:r w:rsidRPr="00AB2312">
        <w:rPr>
          <w:rFonts w:ascii="Times New Roman" w:eastAsia="Times New Roman" w:hAnsi="Times New Roman" w:cs="Times New Roman"/>
          <w:sz w:val="24"/>
          <w:szCs w:val="24"/>
        </w:rPr>
        <w:t xml:space="preserve"> </w:t>
      </w:r>
      <w:proofErr w:type="gramStart"/>
      <w:r w:rsidRPr="00AB2312">
        <w:rPr>
          <w:rFonts w:ascii="Times New Roman" w:eastAsia="Times New Roman" w:hAnsi="Times New Roman" w:cs="Times New Roman"/>
          <w:sz w:val="24"/>
          <w:szCs w:val="24"/>
        </w:rPr>
        <w:t>please</w:t>
      </w:r>
      <w:proofErr w:type="gramEnd"/>
      <w:r w:rsidRPr="00AB2312">
        <w:rPr>
          <w:rFonts w:ascii="Times New Roman" w:eastAsia="Times New Roman" w:hAnsi="Times New Roman" w:cs="Times New Roman"/>
          <w:sz w:val="24"/>
          <w:szCs w:val="24"/>
        </w:rPr>
        <w:t xml:space="preserve"> replace with your domain .</w:t>
      </w:r>
    </w:p>
    <w:p w:rsidR="00AB2312" w:rsidRPr="00AB2312" w:rsidRDefault="00AB2312" w:rsidP="00AB2312">
      <w:pPr>
        <w:pStyle w:val="ListParagraph"/>
        <w:numPr>
          <w:ilvl w:val="0"/>
          <w:numId w:val="62"/>
        </w:numPr>
        <w:spacing w:before="100" w:beforeAutospacing="1" w:after="100" w:afterAutospacing="1" w:line="240" w:lineRule="auto"/>
        <w:outlineLvl w:val="1"/>
        <w:rPr>
          <w:rFonts w:ascii="Times New Roman" w:eastAsia="Times New Roman" w:hAnsi="Times New Roman" w:cs="Times New Roman"/>
          <w:b/>
          <w:bCs/>
          <w:sz w:val="36"/>
          <w:szCs w:val="36"/>
        </w:rPr>
      </w:pPr>
      <w:r w:rsidRPr="00AB2312">
        <w:rPr>
          <w:rFonts w:ascii="Times New Roman" w:eastAsia="Times New Roman" w:hAnsi="Times New Roman" w:cs="Times New Roman"/>
          <w:b/>
          <w:bCs/>
          <w:sz w:val="36"/>
          <w:szCs w:val="36"/>
        </w:rPr>
        <w:t>Setup mail server on ubuntu 14.04</w:t>
      </w:r>
    </w:p>
    <w:p w:rsidR="00AB2312" w:rsidRPr="00AB2312" w:rsidRDefault="00AB2312" w:rsidP="00AB2312">
      <w:pPr>
        <w:pStyle w:val="ListParagraph"/>
        <w:numPr>
          <w:ilvl w:val="0"/>
          <w:numId w:val="62"/>
        </w:numPr>
        <w:spacing w:before="100" w:beforeAutospacing="1" w:after="100" w:afterAutospacing="1" w:line="240" w:lineRule="auto"/>
        <w:rPr>
          <w:rFonts w:ascii="Times New Roman" w:eastAsia="Times New Roman" w:hAnsi="Times New Roman" w:cs="Times New Roman"/>
          <w:sz w:val="24"/>
          <w:szCs w:val="24"/>
        </w:rPr>
      </w:pPr>
      <w:r w:rsidRPr="00AB2312">
        <w:rPr>
          <w:rFonts w:ascii="Times New Roman" w:eastAsia="Times New Roman" w:hAnsi="Times New Roman" w:cs="Times New Roman"/>
          <w:sz w:val="24"/>
          <w:szCs w:val="24"/>
        </w:rPr>
        <w:t xml:space="preserve">» </w:t>
      </w:r>
      <w:hyperlink r:id="rId1139" w:anchor="postfix" w:tooltip="Installing and configuring  postfix" w:history="1">
        <w:r w:rsidRPr="00AB2312">
          <w:rPr>
            <w:rFonts w:ascii="Times New Roman" w:eastAsia="Times New Roman" w:hAnsi="Times New Roman" w:cs="Times New Roman"/>
            <w:color w:val="0000FF"/>
            <w:sz w:val="24"/>
            <w:szCs w:val="24"/>
            <w:u w:val="single"/>
          </w:rPr>
          <w:t xml:space="preserve">Installing and configuring  postfix </w:t>
        </w:r>
      </w:hyperlink>
      <w:r w:rsidRPr="00AB2312">
        <w:rPr>
          <w:rFonts w:ascii="Times New Roman" w:eastAsia="Times New Roman" w:hAnsi="Times New Roman" w:cs="Times New Roman"/>
          <w:sz w:val="24"/>
          <w:szCs w:val="24"/>
        </w:rPr>
        <w:br/>
        <w:t xml:space="preserve">» </w:t>
      </w:r>
      <w:hyperlink r:id="rId1140" w:anchor="dovecot" w:tooltip="Installing and configuring  dovecot" w:history="1">
        <w:r w:rsidRPr="00AB2312">
          <w:rPr>
            <w:rFonts w:ascii="Times New Roman" w:eastAsia="Times New Roman" w:hAnsi="Times New Roman" w:cs="Times New Roman"/>
            <w:color w:val="0000FF"/>
            <w:sz w:val="24"/>
            <w:szCs w:val="24"/>
            <w:u w:val="single"/>
          </w:rPr>
          <w:t>Installing and configuring  dovecot</w:t>
        </w:r>
      </w:hyperlink>
      <w:r w:rsidRPr="00AB2312">
        <w:rPr>
          <w:rFonts w:ascii="Times New Roman" w:eastAsia="Times New Roman" w:hAnsi="Times New Roman" w:cs="Times New Roman"/>
          <w:sz w:val="24"/>
          <w:szCs w:val="24"/>
        </w:rPr>
        <w:br/>
        <w:t xml:space="preserve">» </w:t>
      </w:r>
      <w:hyperlink r:id="rId1141" w:anchor="squirrelmail" w:tooltip="Installing and configuring squirrelmail" w:history="1">
        <w:r w:rsidRPr="00AB2312">
          <w:rPr>
            <w:rFonts w:ascii="Times New Roman" w:eastAsia="Times New Roman" w:hAnsi="Times New Roman" w:cs="Times New Roman"/>
            <w:color w:val="0000FF"/>
            <w:sz w:val="24"/>
            <w:szCs w:val="24"/>
            <w:u w:val="single"/>
          </w:rPr>
          <w:t>Installing and configuring squirrelmail</w:t>
        </w:r>
      </w:hyperlink>
    </w:p>
    <w:p w:rsidR="00AB2312" w:rsidRPr="00AB2312" w:rsidRDefault="00AB2312" w:rsidP="00AB2312">
      <w:pPr>
        <w:pStyle w:val="ListParagraph"/>
        <w:numPr>
          <w:ilvl w:val="0"/>
          <w:numId w:val="62"/>
        </w:numPr>
        <w:spacing w:before="100" w:beforeAutospacing="1" w:after="100" w:afterAutospacing="1" w:line="240" w:lineRule="auto"/>
        <w:outlineLvl w:val="1"/>
        <w:rPr>
          <w:rFonts w:ascii="Times New Roman" w:eastAsia="Times New Roman" w:hAnsi="Times New Roman" w:cs="Times New Roman"/>
          <w:b/>
          <w:bCs/>
          <w:sz w:val="36"/>
          <w:szCs w:val="36"/>
        </w:rPr>
      </w:pPr>
      <w:r w:rsidRPr="00AB2312">
        <w:rPr>
          <w:rFonts w:ascii="Times New Roman" w:eastAsia="Times New Roman" w:hAnsi="Times New Roman" w:cs="Times New Roman"/>
          <w:b/>
          <w:bCs/>
          <w:sz w:val="36"/>
          <w:szCs w:val="36"/>
        </w:rPr>
        <w:t xml:space="preserve">» </w:t>
      </w:r>
      <w:bookmarkStart w:id="148" w:name="postfix"/>
      <w:bookmarkEnd w:id="148"/>
      <w:r w:rsidRPr="00AB2312">
        <w:rPr>
          <w:rFonts w:ascii="Times New Roman" w:eastAsia="Times New Roman" w:hAnsi="Times New Roman" w:cs="Times New Roman"/>
          <w:b/>
          <w:bCs/>
          <w:sz w:val="36"/>
          <w:szCs w:val="36"/>
        </w:rPr>
        <w:t>Installing and configuring  postfix</w:t>
      </w:r>
    </w:p>
    <w:p w:rsidR="00AB2312" w:rsidRPr="00AB2312" w:rsidRDefault="00AB2312" w:rsidP="00AB2312">
      <w:pPr>
        <w:pStyle w:val="ListParagraph"/>
        <w:numPr>
          <w:ilvl w:val="0"/>
          <w:numId w:val="62"/>
        </w:numPr>
        <w:spacing w:before="100" w:beforeAutospacing="1" w:after="100" w:afterAutospacing="1" w:line="240" w:lineRule="auto"/>
        <w:rPr>
          <w:rFonts w:ascii="Times New Roman" w:eastAsia="Times New Roman" w:hAnsi="Times New Roman" w:cs="Times New Roman"/>
          <w:sz w:val="24"/>
          <w:szCs w:val="24"/>
        </w:rPr>
      </w:pPr>
      <w:r w:rsidRPr="00AB2312">
        <w:rPr>
          <w:rFonts w:ascii="Times New Roman" w:eastAsia="Times New Roman" w:hAnsi="Times New Roman" w:cs="Times New Roman"/>
          <w:b/>
          <w:bCs/>
          <w:sz w:val="24"/>
          <w:szCs w:val="24"/>
        </w:rPr>
        <w:t>Step 1 »</w:t>
      </w:r>
      <w:r w:rsidRPr="00AB2312">
        <w:rPr>
          <w:rFonts w:ascii="Times New Roman" w:eastAsia="Times New Roman" w:hAnsi="Times New Roman" w:cs="Times New Roman"/>
          <w:sz w:val="24"/>
          <w:szCs w:val="24"/>
        </w:rPr>
        <w:t xml:space="preserve"> Assign static IP and hostname and add a host entry for the host </w:t>
      </w:r>
      <w:proofErr w:type="gramStart"/>
      <w:r w:rsidRPr="00AB2312">
        <w:rPr>
          <w:rFonts w:ascii="Times New Roman" w:eastAsia="Times New Roman" w:hAnsi="Times New Roman" w:cs="Times New Roman"/>
          <w:sz w:val="24"/>
          <w:szCs w:val="24"/>
        </w:rPr>
        <w:t>name .</w:t>
      </w:r>
      <w:proofErr w:type="gramEnd"/>
      <w:r w:rsidRPr="00AB2312">
        <w:rPr>
          <w:rFonts w:ascii="Times New Roman" w:eastAsia="Times New Roman" w:hAnsi="Times New Roman" w:cs="Times New Roman"/>
          <w:sz w:val="24"/>
          <w:szCs w:val="24"/>
        </w:rPr>
        <w:br/>
        <w:t xml:space="preserve">Assign hostname in </w:t>
      </w:r>
      <w:r w:rsidRPr="00AB2312">
        <w:rPr>
          <w:rFonts w:ascii="Times New Roman" w:eastAsia="Times New Roman" w:hAnsi="Times New Roman" w:cs="Times New Roman"/>
          <w:b/>
          <w:bCs/>
          <w:sz w:val="24"/>
          <w:szCs w:val="24"/>
        </w:rPr>
        <w:t>/etc/hostname</w:t>
      </w:r>
      <w:r w:rsidRPr="00AB2312">
        <w:rPr>
          <w:rFonts w:ascii="Times New Roman" w:eastAsia="Times New Roman" w:hAnsi="Times New Roman" w:cs="Times New Roman"/>
          <w:sz w:val="24"/>
          <w:szCs w:val="24"/>
        </w:rPr>
        <w:br/>
      </w:r>
      <w:r w:rsidRPr="00AB2312">
        <w:rPr>
          <w:rFonts w:ascii="Courier New" w:eastAsia="Times New Roman" w:hAnsi="Courier New" w:cs="Courier New"/>
          <w:sz w:val="20"/>
        </w:rPr>
        <w:t>mail.krizna.com</w:t>
      </w:r>
      <w:r w:rsidRPr="00AB2312">
        <w:rPr>
          <w:rFonts w:ascii="Times New Roman" w:eastAsia="Times New Roman" w:hAnsi="Times New Roman" w:cs="Times New Roman"/>
          <w:sz w:val="24"/>
          <w:szCs w:val="24"/>
        </w:rPr>
        <w:t xml:space="preserve">Add a hostentry in </w:t>
      </w:r>
      <w:r w:rsidRPr="00AB2312">
        <w:rPr>
          <w:rFonts w:ascii="Times New Roman" w:eastAsia="Times New Roman" w:hAnsi="Times New Roman" w:cs="Times New Roman"/>
          <w:b/>
          <w:bCs/>
          <w:sz w:val="24"/>
          <w:szCs w:val="24"/>
        </w:rPr>
        <w:t>/etc/hosts</w:t>
      </w:r>
      <w:r w:rsidRPr="00AB2312">
        <w:rPr>
          <w:rFonts w:ascii="Times New Roman" w:eastAsia="Times New Roman" w:hAnsi="Times New Roman" w:cs="Times New Roman"/>
          <w:sz w:val="24"/>
          <w:szCs w:val="24"/>
        </w:rPr>
        <w:br/>
      </w:r>
      <w:r w:rsidRPr="00AB2312">
        <w:rPr>
          <w:rFonts w:ascii="Courier New" w:eastAsia="Times New Roman" w:hAnsi="Courier New" w:cs="Courier New"/>
          <w:sz w:val="20"/>
        </w:rPr>
        <w:t>192.168.1.10 mail.krizna.com</w:t>
      </w:r>
      <w:r w:rsidRPr="00AB2312">
        <w:rPr>
          <w:rFonts w:ascii="Times New Roman" w:eastAsia="Times New Roman" w:hAnsi="Times New Roman" w:cs="Times New Roman"/>
          <w:sz w:val="24"/>
          <w:szCs w:val="24"/>
        </w:rPr>
        <w:br/>
      </w:r>
      <w:r w:rsidRPr="00AB2312">
        <w:rPr>
          <w:rFonts w:ascii="Times New Roman" w:eastAsia="Times New Roman" w:hAnsi="Times New Roman" w:cs="Times New Roman"/>
          <w:b/>
          <w:bCs/>
          <w:sz w:val="24"/>
          <w:szCs w:val="24"/>
        </w:rPr>
        <w:t>Step 2 »</w:t>
      </w:r>
      <w:r w:rsidRPr="00AB2312">
        <w:rPr>
          <w:rFonts w:ascii="Times New Roman" w:eastAsia="Times New Roman" w:hAnsi="Times New Roman" w:cs="Times New Roman"/>
          <w:sz w:val="24"/>
          <w:szCs w:val="24"/>
        </w:rPr>
        <w:t xml:space="preserve"> Update the repositories.</w:t>
      </w:r>
      <w:r w:rsidRPr="00AB2312">
        <w:rPr>
          <w:rFonts w:ascii="Times New Roman" w:eastAsia="Times New Roman" w:hAnsi="Times New Roman" w:cs="Times New Roman"/>
          <w:sz w:val="24"/>
          <w:szCs w:val="24"/>
        </w:rPr>
        <w:br/>
      </w:r>
      <w:r w:rsidRPr="00AB2312">
        <w:rPr>
          <w:rFonts w:ascii="Courier New" w:eastAsia="Times New Roman" w:hAnsi="Courier New" w:cs="Courier New"/>
          <w:sz w:val="20"/>
        </w:rPr>
        <w:t>krizna@mail:~$ sudo apt-get update</w:t>
      </w:r>
      <w:r w:rsidRPr="00AB2312">
        <w:rPr>
          <w:rFonts w:ascii="Times New Roman" w:eastAsia="Times New Roman" w:hAnsi="Times New Roman" w:cs="Times New Roman"/>
          <w:sz w:val="24"/>
          <w:szCs w:val="24"/>
        </w:rPr>
        <w:br/>
      </w:r>
      <w:r w:rsidRPr="00AB2312">
        <w:rPr>
          <w:rFonts w:ascii="Times New Roman" w:eastAsia="Times New Roman" w:hAnsi="Times New Roman" w:cs="Times New Roman"/>
          <w:b/>
          <w:bCs/>
          <w:sz w:val="24"/>
          <w:szCs w:val="24"/>
        </w:rPr>
        <w:t>Step 3 »</w:t>
      </w:r>
      <w:r w:rsidRPr="00AB2312">
        <w:rPr>
          <w:rFonts w:ascii="Times New Roman" w:eastAsia="Times New Roman" w:hAnsi="Times New Roman" w:cs="Times New Roman"/>
          <w:sz w:val="24"/>
          <w:szCs w:val="24"/>
        </w:rPr>
        <w:t xml:space="preserve"> Install postfix and </w:t>
      </w:r>
      <w:proofErr w:type="gramStart"/>
      <w:r w:rsidRPr="00AB2312">
        <w:rPr>
          <w:rFonts w:ascii="Times New Roman" w:eastAsia="Times New Roman" w:hAnsi="Times New Roman" w:cs="Times New Roman"/>
          <w:sz w:val="24"/>
          <w:szCs w:val="24"/>
        </w:rPr>
        <w:t>dependencies .</w:t>
      </w:r>
      <w:proofErr w:type="gramEnd"/>
      <w:r w:rsidRPr="00AB2312">
        <w:rPr>
          <w:rFonts w:ascii="Times New Roman" w:eastAsia="Times New Roman" w:hAnsi="Times New Roman" w:cs="Times New Roman"/>
          <w:sz w:val="24"/>
          <w:szCs w:val="24"/>
        </w:rPr>
        <w:t xml:space="preserve"> Press enter for all prompted questions during installation. </w:t>
      </w:r>
      <w:proofErr w:type="gramStart"/>
      <w:r w:rsidRPr="00AB2312">
        <w:rPr>
          <w:rFonts w:ascii="Times New Roman" w:eastAsia="Times New Roman" w:hAnsi="Times New Roman" w:cs="Times New Roman"/>
          <w:sz w:val="24"/>
          <w:szCs w:val="24"/>
        </w:rPr>
        <w:t>we</w:t>
      </w:r>
      <w:proofErr w:type="gramEnd"/>
      <w:r w:rsidRPr="00AB2312">
        <w:rPr>
          <w:rFonts w:ascii="Times New Roman" w:eastAsia="Times New Roman" w:hAnsi="Times New Roman" w:cs="Times New Roman"/>
          <w:sz w:val="24"/>
          <w:szCs w:val="24"/>
        </w:rPr>
        <w:t xml:space="preserve"> will do that in the next step.</w:t>
      </w:r>
      <w:r w:rsidRPr="00AB2312">
        <w:rPr>
          <w:rFonts w:ascii="Times New Roman" w:eastAsia="Times New Roman" w:hAnsi="Times New Roman" w:cs="Times New Roman"/>
          <w:sz w:val="24"/>
          <w:szCs w:val="24"/>
        </w:rPr>
        <w:br/>
      </w:r>
      <w:r w:rsidRPr="00AB2312">
        <w:rPr>
          <w:rFonts w:ascii="Courier New" w:eastAsia="Times New Roman" w:hAnsi="Courier New" w:cs="Courier New"/>
          <w:sz w:val="20"/>
        </w:rPr>
        <w:t>krizna@mail:~$ sudo apt-get install postfix</w:t>
      </w:r>
      <w:r w:rsidRPr="00AB2312">
        <w:rPr>
          <w:rFonts w:ascii="Times New Roman" w:eastAsia="Times New Roman" w:hAnsi="Times New Roman" w:cs="Times New Roman"/>
          <w:sz w:val="24"/>
          <w:szCs w:val="24"/>
        </w:rPr>
        <w:br/>
      </w:r>
      <w:r w:rsidRPr="00AB2312">
        <w:rPr>
          <w:rFonts w:ascii="Times New Roman" w:eastAsia="Times New Roman" w:hAnsi="Times New Roman" w:cs="Times New Roman"/>
          <w:b/>
          <w:bCs/>
          <w:sz w:val="24"/>
          <w:szCs w:val="24"/>
        </w:rPr>
        <w:t>Step 4 »</w:t>
      </w:r>
      <w:r w:rsidRPr="00AB2312">
        <w:rPr>
          <w:rFonts w:ascii="Times New Roman" w:eastAsia="Times New Roman" w:hAnsi="Times New Roman" w:cs="Times New Roman"/>
          <w:sz w:val="24"/>
          <w:szCs w:val="24"/>
        </w:rPr>
        <w:t xml:space="preserve"> After installation issue the below command to configure postfix.</w:t>
      </w:r>
      <w:r w:rsidRPr="00AB2312">
        <w:rPr>
          <w:rFonts w:ascii="Courier New" w:eastAsia="Times New Roman" w:hAnsi="Courier New" w:cs="Courier New"/>
          <w:sz w:val="20"/>
        </w:rPr>
        <w:t>krizna@mail:~$ sudo dpkg-reconfigure postfix</w:t>
      </w:r>
      <w:r w:rsidRPr="00AB2312">
        <w:rPr>
          <w:rFonts w:ascii="Times New Roman" w:eastAsia="Times New Roman" w:hAnsi="Times New Roman" w:cs="Times New Roman"/>
          <w:sz w:val="24"/>
          <w:szCs w:val="24"/>
        </w:rPr>
        <w:t xml:space="preserve">Now you will be prompted for set of </w:t>
      </w:r>
      <w:proofErr w:type="gramStart"/>
      <w:r w:rsidRPr="00AB2312">
        <w:rPr>
          <w:rFonts w:ascii="Times New Roman" w:eastAsia="Times New Roman" w:hAnsi="Times New Roman" w:cs="Times New Roman"/>
          <w:sz w:val="24"/>
          <w:szCs w:val="24"/>
        </w:rPr>
        <w:t>details .</w:t>
      </w:r>
      <w:proofErr w:type="gramEnd"/>
      <w:r w:rsidRPr="00AB2312">
        <w:rPr>
          <w:rFonts w:ascii="Times New Roman" w:eastAsia="Times New Roman" w:hAnsi="Times New Roman" w:cs="Times New Roman"/>
          <w:sz w:val="24"/>
          <w:szCs w:val="24"/>
        </w:rPr>
        <w:t xml:space="preserve"> </w:t>
      </w:r>
      <w:proofErr w:type="gramStart"/>
      <w:r w:rsidRPr="00AB2312">
        <w:rPr>
          <w:rFonts w:ascii="Times New Roman" w:eastAsia="Times New Roman" w:hAnsi="Times New Roman" w:cs="Times New Roman"/>
          <w:sz w:val="24"/>
          <w:szCs w:val="24"/>
        </w:rPr>
        <w:t>choose</w:t>
      </w:r>
      <w:proofErr w:type="gramEnd"/>
      <w:r w:rsidRPr="00AB2312">
        <w:rPr>
          <w:rFonts w:ascii="Times New Roman" w:eastAsia="Times New Roman" w:hAnsi="Times New Roman" w:cs="Times New Roman"/>
          <w:sz w:val="24"/>
          <w:szCs w:val="24"/>
        </w:rPr>
        <w:t xml:space="preserve"> the following values and replace krizna.com with your domain name.</w:t>
      </w:r>
      <w:r w:rsidRPr="00AB2312">
        <w:rPr>
          <w:rFonts w:ascii="Times New Roman" w:eastAsia="Times New Roman" w:hAnsi="Times New Roman" w:cs="Times New Roman"/>
          <w:sz w:val="24"/>
          <w:szCs w:val="24"/>
        </w:rPr>
        <w:br/>
        <w:t>1. Internet Site</w:t>
      </w:r>
      <w:r w:rsidRPr="00AB2312">
        <w:rPr>
          <w:rFonts w:ascii="Times New Roman" w:eastAsia="Times New Roman" w:hAnsi="Times New Roman" w:cs="Times New Roman"/>
          <w:sz w:val="24"/>
          <w:szCs w:val="24"/>
        </w:rPr>
        <w:br/>
        <w:t>2. krizna.com</w:t>
      </w:r>
      <w:r w:rsidRPr="00AB2312">
        <w:rPr>
          <w:rFonts w:ascii="Times New Roman" w:eastAsia="Times New Roman" w:hAnsi="Times New Roman" w:cs="Times New Roman"/>
          <w:sz w:val="24"/>
          <w:szCs w:val="24"/>
        </w:rPr>
        <w:br/>
        <w:t xml:space="preserve">3. </w:t>
      </w:r>
      <w:proofErr w:type="gramStart"/>
      <w:r w:rsidRPr="00AB2312">
        <w:rPr>
          <w:rFonts w:ascii="Times New Roman" w:eastAsia="Times New Roman" w:hAnsi="Times New Roman" w:cs="Times New Roman"/>
          <w:sz w:val="24"/>
          <w:szCs w:val="24"/>
        </w:rPr>
        <w:t>krizna</w:t>
      </w:r>
      <w:proofErr w:type="gramEnd"/>
      <w:r w:rsidRPr="00AB2312">
        <w:rPr>
          <w:rFonts w:ascii="Times New Roman" w:eastAsia="Times New Roman" w:hAnsi="Times New Roman" w:cs="Times New Roman"/>
          <w:sz w:val="24"/>
          <w:szCs w:val="24"/>
        </w:rPr>
        <w:br/>
        <w:t>4. krizna.com, localhost.localdomain, localhost</w:t>
      </w:r>
      <w:r w:rsidRPr="00AB2312">
        <w:rPr>
          <w:rFonts w:ascii="Times New Roman" w:eastAsia="Times New Roman" w:hAnsi="Times New Roman" w:cs="Times New Roman"/>
          <w:sz w:val="24"/>
          <w:szCs w:val="24"/>
        </w:rPr>
        <w:br/>
      </w:r>
      <w:r w:rsidRPr="00AB2312">
        <w:rPr>
          <w:rFonts w:ascii="Times New Roman" w:eastAsia="Times New Roman" w:hAnsi="Times New Roman" w:cs="Times New Roman"/>
          <w:sz w:val="24"/>
          <w:szCs w:val="24"/>
        </w:rPr>
        <w:lastRenderedPageBreak/>
        <w:t>5. No</w:t>
      </w:r>
      <w:r w:rsidRPr="00AB2312">
        <w:rPr>
          <w:rFonts w:ascii="Times New Roman" w:eastAsia="Times New Roman" w:hAnsi="Times New Roman" w:cs="Times New Roman"/>
          <w:sz w:val="24"/>
          <w:szCs w:val="24"/>
        </w:rPr>
        <w:br/>
        <w:t>6. 127.0.0.0/8 [:</w:t>
      </w:r>
      <w:proofErr w:type="gramStart"/>
      <w:r w:rsidRPr="00AB2312">
        <w:rPr>
          <w:rFonts w:ascii="Times New Roman" w:eastAsia="Times New Roman" w:hAnsi="Times New Roman" w:cs="Times New Roman"/>
          <w:sz w:val="24"/>
          <w:szCs w:val="24"/>
        </w:rPr>
        <w:t>:ffff:127.0.0.0</w:t>
      </w:r>
      <w:proofErr w:type="gramEnd"/>
      <w:r w:rsidRPr="00AB2312">
        <w:rPr>
          <w:rFonts w:ascii="Times New Roman" w:eastAsia="Times New Roman" w:hAnsi="Times New Roman" w:cs="Times New Roman"/>
          <w:sz w:val="24"/>
          <w:szCs w:val="24"/>
        </w:rPr>
        <w:t>]/104 [::1]/128 192.168.0.0/24</w:t>
      </w:r>
      <w:r w:rsidRPr="00AB2312">
        <w:rPr>
          <w:rFonts w:ascii="Times New Roman" w:eastAsia="Times New Roman" w:hAnsi="Times New Roman" w:cs="Times New Roman"/>
          <w:sz w:val="24"/>
          <w:szCs w:val="24"/>
        </w:rPr>
        <w:br/>
        <w:t>7. 0</w:t>
      </w:r>
      <w:r w:rsidRPr="00AB2312">
        <w:rPr>
          <w:rFonts w:ascii="Times New Roman" w:eastAsia="Times New Roman" w:hAnsi="Times New Roman" w:cs="Times New Roman"/>
          <w:sz w:val="24"/>
          <w:szCs w:val="24"/>
        </w:rPr>
        <w:br/>
        <w:t>8. +</w:t>
      </w:r>
      <w:r w:rsidRPr="00AB2312">
        <w:rPr>
          <w:rFonts w:ascii="Times New Roman" w:eastAsia="Times New Roman" w:hAnsi="Times New Roman" w:cs="Times New Roman"/>
          <w:sz w:val="24"/>
          <w:szCs w:val="24"/>
        </w:rPr>
        <w:br/>
        <w:t>9. all</w:t>
      </w:r>
    </w:p>
    <w:p w:rsidR="00AB2312" w:rsidRPr="00AB2312" w:rsidRDefault="00AB2312" w:rsidP="00AB2312">
      <w:pPr>
        <w:pStyle w:val="ListParagraph"/>
        <w:numPr>
          <w:ilvl w:val="0"/>
          <w:numId w:val="62"/>
        </w:numPr>
        <w:spacing w:before="100" w:beforeAutospacing="1" w:after="100" w:afterAutospacing="1" w:line="240" w:lineRule="auto"/>
        <w:rPr>
          <w:rFonts w:ascii="Times New Roman" w:eastAsia="Times New Roman" w:hAnsi="Times New Roman" w:cs="Times New Roman"/>
          <w:sz w:val="24"/>
          <w:szCs w:val="24"/>
        </w:rPr>
      </w:pPr>
      <w:r w:rsidRPr="00AB2312">
        <w:rPr>
          <w:rFonts w:ascii="Times New Roman" w:eastAsia="Times New Roman" w:hAnsi="Times New Roman" w:cs="Times New Roman"/>
          <w:b/>
          <w:bCs/>
          <w:sz w:val="24"/>
          <w:szCs w:val="24"/>
        </w:rPr>
        <w:t>Step 5 »</w:t>
      </w:r>
      <w:r w:rsidRPr="00AB2312">
        <w:rPr>
          <w:rFonts w:ascii="Times New Roman" w:eastAsia="Times New Roman" w:hAnsi="Times New Roman" w:cs="Times New Roman"/>
          <w:sz w:val="24"/>
          <w:szCs w:val="24"/>
        </w:rPr>
        <w:t xml:space="preserve"> Now configure Postfix for SMTP-AUTH using Dovecot SASL by adding the below lines to postfix config file </w:t>
      </w:r>
      <w:r w:rsidRPr="00AB2312">
        <w:rPr>
          <w:rFonts w:ascii="Times New Roman" w:eastAsia="Times New Roman" w:hAnsi="Times New Roman" w:cs="Times New Roman"/>
          <w:b/>
          <w:bCs/>
          <w:sz w:val="24"/>
          <w:szCs w:val="24"/>
        </w:rPr>
        <w:t>/etc/postfix/</w:t>
      </w:r>
      <w:proofErr w:type="gramStart"/>
      <w:r w:rsidRPr="00AB2312">
        <w:rPr>
          <w:rFonts w:ascii="Times New Roman" w:eastAsia="Times New Roman" w:hAnsi="Times New Roman" w:cs="Times New Roman"/>
          <w:b/>
          <w:bCs/>
          <w:sz w:val="24"/>
          <w:szCs w:val="24"/>
        </w:rPr>
        <w:t>main.cf</w:t>
      </w:r>
      <w:r w:rsidRPr="00AB2312">
        <w:rPr>
          <w:rFonts w:ascii="Times New Roman" w:eastAsia="Times New Roman" w:hAnsi="Times New Roman" w:cs="Times New Roman"/>
          <w:sz w:val="24"/>
          <w:szCs w:val="24"/>
        </w:rPr>
        <w:t xml:space="preserve"> .</w:t>
      </w:r>
      <w:proofErr w:type="gramEnd"/>
      <w:r w:rsidRPr="00AB2312">
        <w:rPr>
          <w:rFonts w:ascii="Times New Roman" w:eastAsia="Times New Roman" w:hAnsi="Times New Roman" w:cs="Times New Roman"/>
          <w:sz w:val="24"/>
          <w:szCs w:val="24"/>
        </w:rPr>
        <w:br/>
      </w:r>
      <w:r w:rsidRPr="00AB2312">
        <w:rPr>
          <w:rFonts w:ascii="Courier New" w:eastAsia="Times New Roman" w:hAnsi="Courier New" w:cs="Courier New"/>
          <w:sz w:val="20"/>
        </w:rPr>
        <w:t>home_mailbox = Maildir/</w:t>
      </w:r>
      <w:r w:rsidRPr="00AB2312">
        <w:rPr>
          <w:rFonts w:ascii="Courier New" w:eastAsia="Times New Roman" w:hAnsi="Courier New" w:cs="Courier New"/>
          <w:sz w:val="20"/>
          <w:szCs w:val="20"/>
        </w:rPr>
        <w:br/>
      </w:r>
      <w:r w:rsidRPr="00AB2312">
        <w:rPr>
          <w:rFonts w:ascii="Courier New" w:eastAsia="Times New Roman" w:hAnsi="Courier New" w:cs="Courier New"/>
          <w:sz w:val="20"/>
        </w:rPr>
        <w:t>smtpd_sasl_type = dovecot</w:t>
      </w:r>
      <w:r w:rsidRPr="00AB2312">
        <w:rPr>
          <w:rFonts w:ascii="Courier New" w:eastAsia="Times New Roman" w:hAnsi="Courier New" w:cs="Courier New"/>
          <w:sz w:val="20"/>
          <w:szCs w:val="20"/>
        </w:rPr>
        <w:br/>
      </w:r>
      <w:r w:rsidRPr="00AB2312">
        <w:rPr>
          <w:rFonts w:ascii="Courier New" w:eastAsia="Times New Roman" w:hAnsi="Courier New" w:cs="Courier New"/>
          <w:sz w:val="20"/>
        </w:rPr>
        <w:t>smtpd_sasl_path = private/auth</w:t>
      </w:r>
      <w:r w:rsidRPr="00AB2312">
        <w:rPr>
          <w:rFonts w:ascii="Courier New" w:eastAsia="Times New Roman" w:hAnsi="Courier New" w:cs="Courier New"/>
          <w:sz w:val="20"/>
          <w:szCs w:val="20"/>
        </w:rPr>
        <w:br/>
      </w:r>
      <w:r w:rsidRPr="00AB2312">
        <w:rPr>
          <w:rFonts w:ascii="Courier New" w:eastAsia="Times New Roman" w:hAnsi="Courier New" w:cs="Courier New"/>
          <w:sz w:val="20"/>
        </w:rPr>
        <w:t>smtpd_sasl_local_domain =</w:t>
      </w:r>
      <w:r w:rsidRPr="00AB2312">
        <w:rPr>
          <w:rFonts w:ascii="Courier New" w:eastAsia="Times New Roman" w:hAnsi="Courier New" w:cs="Courier New"/>
          <w:sz w:val="20"/>
          <w:szCs w:val="20"/>
        </w:rPr>
        <w:br/>
      </w:r>
      <w:r w:rsidRPr="00AB2312">
        <w:rPr>
          <w:rFonts w:ascii="Courier New" w:eastAsia="Times New Roman" w:hAnsi="Courier New" w:cs="Courier New"/>
          <w:sz w:val="20"/>
        </w:rPr>
        <w:t>smtpd_sasl_security_options = noanonymous</w:t>
      </w:r>
      <w:r w:rsidRPr="00AB2312">
        <w:rPr>
          <w:rFonts w:ascii="Courier New" w:eastAsia="Times New Roman" w:hAnsi="Courier New" w:cs="Courier New"/>
          <w:sz w:val="20"/>
          <w:szCs w:val="20"/>
        </w:rPr>
        <w:br/>
      </w:r>
      <w:r w:rsidRPr="00AB2312">
        <w:rPr>
          <w:rFonts w:ascii="Courier New" w:eastAsia="Times New Roman" w:hAnsi="Courier New" w:cs="Courier New"/>
          <w:sz w:val="20"/>
        </w:rPr>
        <w:t>broken_sasl_auth_clients = yes</w:t>
      </w:r>
      <w:r w:rsidRPr="00AB2312">
        <w:rPr>
          <w:rFonts w:ascii="Courier New" w:eastAsia="Times New Roman" w:hAnsi="Courier New" w:cs="Courier New"/>
          <w:sz w:val="20"/>
          <w:szCs w:val="20"/>
        </w:rPr>
        <w:br/>
      </w:r>
      <w:r w:rsidRPr="00AB2312">
        <w:rPr>
          <w:rFonts w:ascii="Courier New" w:eastAsia="Times New Roman" w:hAnsi="Courier New" w:cs="Courier New"/>
          <w:sz w:val="20"/>
        </w:rPr>
        <w:t>smtpd_sasl_auth_enable = yes</w:t>
      </w:r>
      <w:r w:rsidRPr="00AB2312">
        <w:rPr>
          <w:rFonts w:ascii="Courier New" w:eastAsia="Times New Roman" w:hAnsi="Courier New" w:cs="Courier New"/>
          <w:sz w:val="20"/>
          <w:szCs w:val="20"/>
        </w:rPr>
        <w:br/>
      </w:r>
      <w:r w:rsidRPr="00AB2312">
        <w:rPr>
          <w:rFonts w:ascii="Courier New" w:eastAsia="Times New Roman" w:hAnsi="Courier New" w:cs="Courier New"/>
          <w:sz w:val="20"/>
        </w:rPr>
        <w:t>smtpd_recipient_restrictions = permit_sasl_authenticated,permit_mynetworks,reject_unauth_destination</w:t>
      </w:r>
      <w:r w:rsidRPr="00AB2312">
        <w:rPr>
          <w:rFonts w:ascii="Courier New" w:eastAsia="Times New Roman" w:hAnsi="Courier New" w:cs="Courier New"/>
          <w:sz w:val="20"/>
          <w:szCs w:val="20"/>
        </w:rPr>
        <w:br/>
      </w:r>
      <w:r w:rsidRPr="00AB2312">
        <w:rPr>
          <w:rFonts w:ascii="Courier New" w:eastAsia="Times New Roman" w:hAnsi="Courier New" w:cs="Courier New"/>
          <w:sz w:val="20"/>
        </w:rPr>
        <w:t>smtp_tls_security_level = may</w:t>
      </w:r>
      <w:r w:rsidRPr="00AB2312">
        <w:rPr>
          <w:rFonts w:ascii="Courier New" w:eastAsia="Times New Roman" w:hAnsi="Courier New" w:cs="Courier New"/>
          <w:sz w:val="20"/>
          <w:szCs w:val="20"/>
        </w:rPr>
        <w:br/>
      </w:r>
      <w:r w:rsidRPr="00AB2312">
        <w:rPr>
          <w:rFonts w:ascii="Courier New" w:eastAsia="Times New Roman" w:hAnsi="Courier New" w:cs="Courier New"/>
          <w:sz w:val="20"/>
        </w:rPr>
        <w:t>smtpd_tls_security_level = may</w:t>
      </w:r>
      <w:r w:rsidRPr="00AB2312">
        <w:rPr>
          <w:rFonts w:ascii="Courier New" w:eastAsia="Times New Roman" w:hAnsi="Courier New" w:cs="Courier New"/>
          <w:sz w:val="20"/>
          <w:szCs w:val="20"/>
        </w:rPr>
        <w:br/>
      </w:r>
      <w:r w:rsidRPr="00AB2312">
        <w:rPr>
          <w:rFonts w:ascii="Courier New" w:eastAsia="Times New Roman" w:hAnsi="Courier New" w:cs="Courier New"/>
          <w:sz w:val="20"/>
        </w:rPr>
        <w:t>smtp_tls_note_starttls_offer = yes</w:t>
      </w:r>
      <w:r w:rsidRPr="00AB2312">
        <w:rPr>
          <w:rFonts w:ascii="Courier New" w:eastAsia="Times New Roman" w:hAnsi="Courier New" w:cs="Courier New"/>
          <w:sz w:val="20"/>
          <w:szCs w:val="20"/>
        </w:rPr>
        <w:br/>
      </w:r>
      <w:r w:rsidRPr="00AB2312">
        <w:rPr>
          <w:rFonts w:ascii="Courier New" w:eastAsia="Times New Roman" w:hAnsi="Courier New" w:cs="Courier New"/>
          <w:sz w:val="20"/>
        </w:rPr>
        <w:t>smtpd_tls_loglevel = 1</w:t>
      </w:r>
      <w:r w:rsidRPr="00AB2312">
        <w:rPr>
          <w:rFonts w:ascii="Courier New" w:eastAsia="Times New Roman" w:hAnsi="Courier New" w:cs="Courier New"/>
          <w:sz w:val="20"/>
          <w:szCs w:val="20"/>
        </w:rPr>
        <w:br/>
      </w:r>
      <w:r w:rsidRPr="00AB2312">
        <w:rPr>
          <w:rFonts w:ascii="Courier New" w:eastAsia="Times New Roman" w:hAnsi="Courier New" w:cs="Courier New"/>
          <w:sz w:val="20"/>
        </w:rPr>
        <w:t>smtpd_tls_received_header = yes</w:t>
      </w:r>
      <w:r w:rsidRPr="00AB2312">
        <w:rPr>
          <w:rFonts w:ascii="Times New Roman" w:eastAsia="Times New Roman" w:hAnsi="Times New Roman" w:cs="Times New Roman"/>
          <w:sz w:val="24"/>
          <w:szCs w:val="24"/>
        </w:rPr>
        <w:br/>
      </w:r>
      <w:r w:rsidRPr="00AB2312">
        <w:rPr>
          <w:rFonts w:ascii="Times New Roman" w:eastAsia="Times New Roman" w:hAnsi="Times New Roman" w:cs="Times New Roman"/>
          <w:b/>
          <w:bCs/>
          <w:sz w:val="24"/>
          <w:szCs w:val="24"/>
        </w:rPr>
        <w:t>Step 6 »</w:t>
      </w:r>
      <w:r w:rsidRPr="00AB2312">
        <w:rPr>
          <w:rFonts w:ascii="Times New Roman" w:eastAsia="Times New Roman" w:hAnsi="Times New Roman" w:cs="Times New Roman"/>
          <w:sz w:val="24"/>
          <w:szCs w:val="24"/>
        </w:rPr>
        <w:t xml:space="preserve"> Now generate a digital certificate for tls. Issue the commands one by one and provide details as per your domain.</w:t>
      </w:r>
      <w:r w:rsidRPr="00AB2312">
        <w:rPr>
          <w:rFonts w:ascii="Times New Roman" w:eastAsia="Times New Roman" w:hAnsi="Times New Roman" w:cs="Times New Roman"/>
          <w:sz w:val="24"/>
          <w:szCs w:val="24"/>
        </w:rPr>
        <w:br/>
      </w:r>
      <w:r w:rsidRPr="00AB2312">
        <w:rPr>
          <w:rFonts w:ascii="Courier New" w:eastAsia="Times New Roman" w:hAnsi="Courier New" w:cs="Courier New"/>
          <w:sz w:val="20"/>
        </w:rPr>
        <w:t>krizna@mail:~$ openssl genrsa -des3 -out server.key 2048</w:t>
      </w:r>
      <w:r w:rsidRPr="00AB2312">
        <w:rPr>
          <w:rFonts w:ascii="Courier New" w:eastAsia="Times New Roman" w:hAnsi="Courier New" w:cs="Courier New"/>
          <w:sz w:val="20"/>
          <w:szCs w:val="20"/>
        </w:rPr>
        <w:br/>
      </w:r>
      <w:r w:rsidRPr="00AB2312">
        <w:rPr>
          <w:rFonts w:ascii="Courier New" w:eastAsia="Times New Roman" w:hAnsi="Courier New" w:cs="Courier New"/>
          <w:sz w:val="20"/>
        </w:rPr>
        <w:t>krizna@mail:~$ openssl rsa -in server.key -out server.key.insecure</w:t>
      </w:r>
      <w:r w:rsidRPr="00AB2312">
        <w:rPr>
          <w:rFonts w:ascii="Courier New" w:eastAsia="Times New Roman" w:hAnsi="Courier New" w:cs="Courier New"/>
          <w:sz w:val="20"/>
          <w:szCs w:val="20"/>
        </w:rPr>
        <w:br/>
      </w:r>
      <w:r w:rsidRPr="00AB2312">
        <w:rPr>
          <w:rFonts w:ascii="Courier New" w:eastAsia="Times New Roman" w:hAnsi="Courier New" w:cs="Courier New"/>
          <w:sz w:val="20"/>
        </w:rPr>
        <w:t>krizna@mail:~$ mv server.key server.key.secure</w:t>
      </w:r>
      <w:r w:rsidRPr="00AB2312">
        <w:rPr>
          <w:rFonts w:ascii="Courier New" w:eastAsia="Times New Roman" w:hAnsi="Courier New" w:cs="Courier New"/>
          <w:sz w:val="20"/>
          <w:szCs w:val="20"/>
        </w:rPr>
        <w:br/>
      </w:r>
      <w:r w:rsidRPr="00AB2312">
        <w:rPr>
          <w:rFonts w:ascii="Courier New" w:eastAsia="Times New Roman" w:hAnsi="Courier New" w:cs="Courier New"/>
          <w:sz w:val="20"/>
        </w:rPr>
        <w:t>krizna@mail:~$ mv server.key.insecure server.key</w:t>
      </w:r>
      <w:r w:rsidRPr="00AB2312">
        <w:rPr>
          <w:rFonts w:ascii="Courier New" w:eastAsia="Times New Roman" w:hAnsi="Courier New" w:cs="Courier New"/>
          <w:sz w:val="20"/>
          <w:szCs w:val="20"/>
        </w:rPr>
        <w:br/>
      </w:r>
      <w:r w:rsidRPr="00AB2312">
        <w:rPr>
          <w:rFonts w:ascii="Courier New" w:eastAsia="Times New Roman" w:hAnsi="Courier New" w:cs="Courier New"/>
          <w:sz w:val="20"/>
        </w:rPr>
        <w:t>krizna@mail:~$ openssl req -new -key server.key -out server.csr</w:t>
      </w:r>
      <w:r w:rsidRPr="00AB2312">
        <w:rPr>
          <w:rFonts w:ascii="Courier New" w:eastAsia="Times New Roman" w:hAnsi="Courier New" w:cs="Courier New"/>
          <w:sz w:val="20"/>
          <w:szCs w:val="20"/>
        </w:rPr>
        <w:br/>
      </w:r>
      <w:r w:rsidRPr="00AB2312">
        <w:rPr>
          <w:rFonts w:ascii="Courier New" w:eastAsia="Times New Roman" w:hAnsi="Courier New" w:cs="Courier New"/>
          <w:sz w:val="20"/>
        </w:rPr>
        <w:t>krizna@mail:~$ openssl x509 -req -days 365 -in server.csr -signkey server.key -out server.crt</w:t>
      </w:r>
      <w:r w:rsidRPr="00AB2312">
        <w:rPr>
          <w:rFonts w:ascii="Courier New" w:eastAsia="Times New Roman" w:hAnsi="Courier New" w:cs="Courier New"/>
          <w:sz w:val="20"/>
          <w:szCs w:val="20"/>
        </w:rPr>
        <w:br/>
      </w:r>
      <w:r w:rsidRPr="00AB2312">
        <w:rPr>
          <w:rFonts w:ascii="Courier New" w:eastAsia="Times New Roman" w:hAnsi="Courier New" w:cs="Courier New"/>
          <w:sz w:val="20"/>
        </w:rPr>
        <w:t>krizna@mail:~$ sudo cp server.crt /etc/ssl/certs</w:t>
      </w:r>
      <w:r w:rsidRPr="00AB2312">
        <w:rPr>
          <w:rFonts w:ascii="Courier New" w:eastAsia="Times New Roman" w:hAnsi="Courier New" w:cs="Courier New"/>
          <w:sz w:val="20"/>
          <w:szCs w:val="20"/>
        </w:rPr>
        <w:br/>
      </w:r>
      <w:r w:rsidRPr="00AB2312">
        <w:rPr>
          <w:rFonts w:ascii="Courier New" w:eastAsia="Times New Roman" w:hAnsi="Courier New" w:cs="Courier New"/>
          <w:sz w:val="20"/>
        </w:rPr>
        <w:t>krizna@mail:~$ sudo cp server.key /etc/ssl/private</w:t>
      </w:r>
      <w:r w:rsidRPr="00AB2312">
        <w:rPr>
          <w:rFonts w:ascii="Times New Roman" w:eastAsia="Times New Roman" w:hAnsi="Times New Roman" w:cs="Times New Roman"/>
          <w:sz w:val="24"/>
          <w:szCs w:val="24"/>
        </w:rPr>
        <w:br/>
      </w:r>
      <w:r w:rsidRPr="00AB2312">
        <w:rPr>
          <w:rFonts w:ascii="Times New Roman" w:eastAsia="Times New Roman" w:hAnsi="Times New Roman" w:cs="Times New Roman"/>
          <w:b/>
          <w:bCs/>
          <w:sz w:val="24"/>
          <w:szCs w:val="24"/>
        </w:rPr>
        <w:t>Step 7 »</w:t>
      </w:r>
      <w:r w:rsidRPr="00AB2312">
        <w:rPr>
          <w:rFonts w:ascii="Times New Roman" w:eastAsia="Times New Roman" w:hAnsi="Times New Roman" w:cs="Times New Roman"/>
          <w:sz w:val="24"/>
          <w:szCs w:val="24"/>
        </w:rPr>
        <w:t xml:space="preserve"> Now configure certificate path</w:t>
      </w:r>
      <w:r w:rsidRPr="00AB2312">
        <w:rPr>
          <w:rFonts w:ascii="Times New Roman" w:eastAsia="Times New Roman" w:hAnsi="Times New Roman" w:cs="Times New Roman"/>
          <w:sz w:val="24"/>
          <w:szCs w:val="24"/>
        </w:rPr>
        <w:br/>
      </w:r>
      <w:r w:rsidRPr="00AB2312">
        <w:rPr>
          <w:rFonts w:ascii="Courier New" w:eastAsia="Times New Roman" w:hAnsi="Courier New" w:cs="Courier New"/>
          <w:sz w:val="20"/>
        </w:rPr>
        <w:t>krizna@mail:~$ sudo postconf -e 'smtpd_tls_key_file = /etc/ssl/private/server.key'</w:t>
      </w:r>
      <w:r w:rsidRPr="00AB2312">
        <w:rPr>
          <w:rFonts w:ascii="Courier New" w:eastAsia="Times New Roman" w:hAnsi="Courier New" w:cs="Courier New"/>
          <w:sz w:val="20"/>
          <w:szCs w:val="20"/>
        </w:rPr>
        <w:br/>
      </w:r>
      <w:r w:rsidRPr="00AB2312">
        <w:rPr>
          <w:rFonts w:ascii="Courier New" w:eastAsia="Times New Roman" w:hAnsi="Courier New" w:cs="Courier New"/>
          <w:sz w:val="20"/>
        </w:rPr>
        <w:t>krizna@mail:~$ sudo postconf -e 'smtpd_tls_cert_file = /etc/ssl/certs/server.crt'</w:t>
      </w:r>
      <w:r w:rsidRPr="00AB2312">
        <w:rPr>
          <w:rFonts w:ascii="Times New Roman" w:eastAsia="Times New Roman" w:hAnsi="Times New Roman" w:cs="Times New Roman"/>
          <w:sz w:val="24"/>
          <w:szCs w:val="24"/>
        </w:rPr>
        <w:br/>
      </w:r>
      <w:r w:rsidRPr="00AB2312">
        <w:rPr>
          <w:rFonts w:ascii="Times New Roman" w:eastAsia="Times New Roman" w:hAnsi="Times New Roman" w:cs="Times New Roman"/>
          <w:b/>
          <w:bCs/>
          <w:sz w:val="24"/>
          <w:szCs w:val="24"/>
        </w:rPr>
        <w:t>Step 8 »</w:t>
      </w:r>
      <w:r w:rsidRPr="00AB2312">
        <w:rPr>
          <w:rFonts w:ascii="Times New Roman" w:eastAsia="Times New Roman" w:hAnsi="Times New Roman" w:cs="Times New Roman"/>
          <w:sz w:val="24"/>
          <w:szCs w:val="24"/>
        </w:rPr>
        <w:t xml:space="preserve"> Open </w:t>
      </w:r>
      <w:r w:rsidRPr="00AB2312">
        <w:rPr>
          <w:rFonts w:ascii="Times New Roman" w:eastAsia="Times New Roman" w:hAnsi="Times New Roman" w:cs="Times New Roman"/>
          <w:b/>
          <w:bCs/>
          <w:sz w:val="24"/>
          <w:szCs w:val="24"/>
        </w:rPr>
        <w:t>/etc/postfix/master.cf</w:t>
      </w:r>
      <w:r w:rsidRPr="00AB2312">
        <w:rPr>
          <w:rFonts w:ascii="Times New Roman" w:eastAsia="Times New Roman" w:hAnsi="Times New Roman" w:cs="Times New Roman"/>
          <w:sz w:val="24"/>
          <w:szCs w:val="24"/>
        </w:rPr>
        <w:t xml:space="preserve"> file and uncomment below lines to enable smtps ( 465 ) and submission ( 587 ) .</w:t>
      </w:r>
    </w:p>
    <w:p w:rsidR="00AB2312" w:rsidRPr="00AB2312" w:rsidRDefault="00AB2312" w:rsidP="00AB2312">
      <w:pPr>
        <w:pStyle w:val="ListParagraph"/>
        <w:numPr>
          <w:ilvl w:val="0"/>
          <w:numId w:val="62"/>
        </w:numPr>
        <w:spacing w:before="224" w:after="224" w:line="240" w:lineRule="auto"/>
        <w:rPr>
          <w:rFonts w:ascii="Times New Roman" w:eastAsia="Times New Roman" w:hAnsi="Times New Roman" w:cs="Times New Roman"/>
          <w:sz w:val="24"/>
          <w:szCs w:val="24"/>
        </w:rPr>
      </w:pPr>
      <w:r w:rsidRPr="00AB2312">
        <w:rPr>
          <w:rFonts w:ascii="Times New Roman" w:eastAsia="Times New Roman" w:hAnsi="Times New Roman" w:cs="Times New Roman"/>
          <w:sz w:val="24"/>
          <w:szCs w:val="24"/>
        </w:rPr>
        <w:object w:dxaOrig="1440" w:dyaOrig="14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43" type="#_x0000_t75" style="width:136.5pt;height:60.8pt" o:ole="">
            <v:imagedata r:id="rId1142" o:title=""/>
          </v:shape>
          <w:control r:id="rId1143" w:name="DefaultOcxName" w:shapeid="_x0000_i1243"/>
        </w:object>
      </w:r>
    </w:p>
    <w:tbl>
      <w:tblPr>
        <w:tblW w:w="0" w:type="auto"/>
        <w:tblCellSpacing w:w="15" w:type="dxa"/>
        <w:tblInd w:w="-580" w:type="dxa"/>
        <w:tblCellMar>
          <w:top w:w="15" w:type="dxa"/>
          <w:left w:w="15" w:type="dxa"/>
          <w:bottom w:w="15" w:type="dxa"/>
          <w:right w:w="15" w:type="dxa"/>
        </w:tblCellMar>
        <w:tblLook w:val="04A0"/>
      </w:tblPr>
      <w:tblGrid>
        <w:gridCol w:w="315"/>
        <w:gridCol w:w="6062"/>
      </w:tblGrid>
      <w:tr w:rsidR="00AB2312" w:rsidRPr="00AB2312" w:rsidTr="00AB2312">
        <w:trPr>
          <w:tblCellSpacing w:w="15" w:type="dxa"/>
        </w:trPr>
        <w:tc>
          <w:tcPr>
            <w:tcW w:w="0" w:type="auto"/>
            <w:vAlign w:val="center"/>
            <w:hideMark/>
          </w:tcPr>
          <w:p w:rsidR="00AB2312" w:rsidRPr="00AB2312" w:rsidRDefault="00AB2312" w:rsidP="00AB2312">
            <w:pPr>
              <w:spacing w:after="0" w:line="240" w:lineRule="auto"/>
              <w:rPr>
                <w:rFonts w:ascii="Times New Roman" w:eastAsia="Times New Roman" w:hAnsi="Times New Roman" w:cs="Times New Roman"/>
                <w:sz w:val="24"/>
                <w:szCs w:val="24"/>
              </w:rPr>
            </w:pPr>
            <w:r w:rsidRPr="00AB2312">
              <w:rPr>
                <w:rFonts w:ascii="Times New Roman" w:eastAsia="Times New Roman" w:hAnsi="Times New Roman" w:cs="Times New Roman"/>
                <w:sz w:val="24"/>
                <w:szCs w:val="24"/>
              </w:rPr>
              <w:t>1</w:t>
            </w:r>
          </w:p>
          <w:p w:rsidR="00AB2312" w:rsidRPr="00AB2312" w:rsidRDefault="00AB2312" w:rsidP="00AB2312">
            <w:pPr>
              <w:spacing w:after="0" w:line="240" w:lineRule="auto"/>
              <w:rPr>
                <w:rFonts w:ascii="Times New Roman" w:eastAsia="Times New Roman" w:hAnsi="Times New Roman" w:cs="Times New Roman"/>
                <w:sz w:val="24"/>
                <w:szCs w:val="24"/>
              </w:rPr>
            </w:pPr>
            <w:r w:rsidRPr="00AB2312">
              <w:rPr>
                <w:rFonts w:ascii="Times New Roman" w:eastAsia="Times New Roman" w:hAnsi="Times New Roman" w:cs="Times New Roman"/>
                <w:sz w:val="24"/>
                <w:szCs w:val="24"/>
              </w:rPr>
              <w:t>2</w:t>
            </w:r>
          </w:p>
          <w:p w:rsidR="00AB2312" w:rsidRPr="00AB2312" w:rsidRDefault="00AB2312" w:rsidP="00AB2312">
            <w:pPr>
              <w:spacing w:after="0" w:line="240" w:lineRule="auto"/>
              <w:rPr>
                <w:rFonts w:ascii="Times New Roman" w:eastAsia="Times New Roman" w:hAnsi="Times New Roman" w:cs="Times New Roman"/>
                <w:sz w:val="24"/>
                <w:szCs w:val="24"/>
              </w:rPr>
            </w:pPr>
            <w:r w:rsidRPr="00AB2312">
              <w:rPr>
                <w:rFonts w:ascii="Times New Roman" w:eastAsia="Times New Roman" w:hAnsi="Times New Roman" w:cs="Times New Roman"/>
                <w:sz w:val="24"/>
                <w:szCs w:val="24"/>
              </w:rPr>
              <w:t>3</w:t>
            </w:r>
          </w:p>
          <w:p w:rsidR="00AB2312" w:rsidRPr="00AB2312" w:rsidRDefault="00AB2312" w:rsidP="00AB2312">
            <w:pPr>
              <w:spacing w:after="0" w:line="240" w:lineRule="auto"/>
              <w:rPr>
                <w:rFonts w:ascii="Times New Roman" w:eastAsia="Times New Roman" w:hAnsi="Times New Roman" w:cs="Times New Roman"/>
                <w:sz w:val="24"/>
                <w:szCs w:val="24"/>
              </w:rPr>
            </w:pPr>
            <w:r w:rsidRPr="00AB2312">
              <w:rPr>
                <w:rFonts w:ascii="Times New Roman" w:eastAsia="Times New Roman" w:hAnsi="Times New Roman" w:cs="Times New Roman"/>
                <w:sz w:val="24"/>
                <w:szCs w:val="24"/>
              </w:rPr>
              <w:t>4</w:t>
            </w:r>
          </w:p>
          <w:p w:rsidR="00AB2312" w:rsidRPr="00AB2312" w:rsidRDefault="00AB2312" w:rsidP="00AB2312">
            <w:pPr>
              <w:spacing w:after="0" w:line="240" w:lineRule="auto"/>
              <w:rPr>
                <w:rFonts w:ascii="Times New Roman" w:eastAsia="Times New Roman" w:hAnsi="Times New Roman" w:cs="Times New Roman"/>
                <w:sz w:val="24"/>
                <w:szCs w:val="24"/>
              </w:rPr>
            </w:pPr>
            <w:r w:rsidRPr="00AB2312">
              <w:rPr>
                <w:rFonts w:ascii="Times New Roman" w:eastAsia="Times New Roman" w:hAnsi="Times New Roman" w:cs="Times New Roman"/>
                <w:sz w:val="24"/>
                <w:szCs w:val="24"/>
              </w:rPr>
              <w:t>5</w:t>
            </w:r>
          </w:p>
          <w:p w:rsidR="00AB2312" w:rsidRPr="00AB2312" w:rsidRDefault="00AB2312" w:rsidP="00AB2312">
            <w:pPr>
              <w:spacing w:after="0" w:line="240" w:lineRule="auto"/>
              <w:rPr>
                <w:rFonts w:ascii="Times New Roman" w:eastAsia="Times New Roman" w:hAnsi="Times New Roman" w:cs="Times New Roman"/>
                <w:sz w:val="24"/>
                <w:szCs w:val="24"/>
              </w:rPr>
            </w:pPr>
            <w:r w:rsidRPr="00AB2312">
              <w:rPr>
                <w:rFonts w:ascii="Times New Roman" w:eastAsia="Times New Roman" w:hAnsi="Times New Roman" w:cs="Times New Roman"/>
                <w:sz w:val="24"/>
                <w:szCs w:val="24"/>
              </w:rPr>
              <w:t>6</w:t>
            </w:r>
          </w:p>
          <w:p w:rsidR="00AB2312" w:rsidRPr="00AB2312" w:rsidRDefault="00AB2312" w:rsidP="00AB2312">
            <w:pPr>
              <w:spacing w:after="0" w:line="240" w:lineRule="auto"/>
              <w:rPr>
                <w:rFonts w:ascii="Times New Roman" w:eastAsia="Times New Roman" w:hAnsi="Times New Roman" w:cs="Times New Roman"/>
                <w:sz w:val="24"/>
                <w:szCs w:val="24"/>
              </w:rPr>
            </w:pPr>
            <w:r w:rsidRPr="00AB2312">
              <w:rPr>
                <w:rFonts w:ascii="Times New Roman" w:eastAsia="Times New Roman" w:hAnsi="Times New Roman" w:cs="Times New Roman"/>
                <w:sz w:val="24"/>
                <w:szCs w:val="24"/>
              </w:rPr>
              <w:t>7</w:t>
            </w:r>
          </w:p>
          <w:p w:rsidR="00AB2312" w:rsidRPr="00AB2312" w:rsidRDefault="00AB2312" w:rsidP="00AB2312">
            <w:pPr>
              <w:spacing w:after="0" w:line="240" w:lineRule="auto"/>
              <w:rPr>
                <w:rFonts w:ascii="Times New Roman" w:eastAsia="Times New Roman" w:hAnsi="Times New Roman" w:cs="Times New Roman"/>
                <w:sz w:val="24"/>
                <w:szCs w:val="24"/>
              </w:rPr>
            </w:pPr>
            <w:r w:rsidRPr="00AB2312">
              <w:rPr>
                <w:rFonts w:ascii="Times New Roman" w:eastAsia="Times New Roman" w:hAnsi="Times New Roman" w:cs="Times New Roman"/>
                <w:sz w:val="24"/>
                <w:szCs w:val="24"/>
              </w:rPr>
              <w:lastRenderedPageBreak/>
              <w:t>8</w:t>
            </w:r>
          </w:p>
          <w:p w:rsidR="00AB2312" w:rsidRPr="00AB2312" w:rsidRDefault="00AB2312" w:rsidP="00AB2312">
            <w:pPr>
              <w:spacing w:after="0" w:line="240" w:lineRule="auto"/>
              <w:rPr>
                <w:rFonts w:ascii="Times New Roman" w:eastAsia="Times New Roman" w:hAnsi="Times New Roman" w:cs="Times New Roman"/>
                <w:sz w:val="24"/>
                <w:szCs w:val="24"/>
              </w:rPr>
            </w:pPr>
            <w:r w:rsidRPr="00AB2312">
              <w:rPr>
                <w:rFonts w:ascii="Times New Roman" w:eastAsia="Times New Roman" w:hAnsi="Times New Roman" w:cs="Times New Roman"/>
                <w:sz w:val="24"/>
                <w:szCs w:val="24"/>
              </w:rPr>
              <w:t>9</w:t>
            </w:r>
          </w:p>
          <w:p w:rsidR="00AB2312" w:rsidRPr="00AB2312" w:rsidRDefault="00AB2312" w:rsidP="00AB2312">
            <w:pPr>
              <w:spacing w:after="0" w:line="240" w:lineRule="auto"/>
              <w:rPr>
                <w:rFonts w:ascii="Times New Roman" w:eastAsia="Times New Roman" w:hAnsi="Times New Roman" w:cs="Times New Roman"/>
                <w:sz w:val="24"/>
                <w:szCs w:val="24"/>
              </w:rPr>
            </w:pPr>
            <w:r w:rsidRPr="00AB2312">
              <w:rPr>
                <w:rFonts w:ascii="Times New Roman" w:eastAsia="Times New Roman" w:hAnsi="Times New Roman" w:cs="Times New Roman"/>
                <w:sz w:val="24"/>
                <w:szCs w:val="24"/>
              </w:rPr>
              <w:t>10</w:t>
            </w:r>
          </w:p>
          <w:p w:rsidR="00AB2312" w:rsidRPr="00AB2312" w:rsidRDefault="00AB2312" w:rsidP="00AB2312">
            <w:pPr>
              <w:spacing w:after="0" w:line="240" w:lineRule="auto"/>
              <w:rPr>
                <w:rFonts w:ascii="Times New Roman" w:eastAsia="Times New Roman" w:hAnsi="Times New Roman" w:cs="Times New Roman"/>
                <w:sz w:val="24"/>
                <w:szCs w:val="24"/>
              </w:rPr>
            </w:pPr>
            <w:r w:rsidRPr="00AB2312">
              <w:rPr>
                <w:rFonts w:ascii="Times New Roman" w:eastAsia="Times New Roman" w:hAnsi="Times New Roman" w:cs="Times New Roman"/>
                <w:sz w:val="24"/>
                <w:szCs w:val="24"/>
              </w:rPr>
              <w:t>11</w:t>
            </w:r>
          </w:p>
          <w:p w:rsidR="00AB2312" w:rsidRPr="00AB2312" w:rsidRDefault="00AB2312" w:rsidP="00AB2312">
            <w:pPr>
              <w:spacing w:after="0" w:line="240" w:lineRule="auto"/>
              <w:rPr>
                <w:rFonts w:ascii="Times New Roman" w:eastAsia="Times New Roman" w:hAnsi="Times New Roman" w:cs="Times New Roman"/>
                <w:sz w:val="24"/>
                <w:szCs w:val="24"/>
              </w:rPr>
            </w:pPr>
            <w:r w:rsidRPr="00AB2312">
              <w:rPr>
                <w:rFonts w:ascii="Times New Roman" w:eastAsia="Times New Roman" w:hAnsi="Times New Roman" w:cs="Times New Roman"/>
                <w:sz w:val="24"/>
                <w:szCs w:val="24"/>
              </w:rPr>
              <w:t>12</w:t>
            </w:r>
          </w:p>
        </w:tc>
        <w:tc>
          <w:tcPr>
            <w:tcW w:w="0" w:type="auto"/>
            <w:vAlign w:val="center"/>
            <w:hideMark/>
          </w:tcPr>
          <w:p w:rsidR="00AB2312" w:rsidRPr="00AB2312" w:rsidRDefault="00AB2312" w:rsidP="00AB2312">
            <w:pPr>
              <w:spacing w:after="0" w:line="240" w:lineRule="auto"/>
              <w:rPr>
                <w:rFonts w:ascii="Times New Roman" w:eastAsia="Times New Roman" w:hAnsi="Times New Roman" w:cs="Times New Roman"/>
                <w:sz w:val="24"/>
                <w:szCs w:val="24"/>
              </w:rPr>
            </w:pPr>
            <w:r w:rsidRPr="00AB2312">
              <w:rPr>
                <w:rFonts w:ascii="Times New Roman" w:eastAsia="Times New Roman" w:hAnsi="Times New Roman" w:cs="Times New Roman"/>
                <w:sz w:val="24"/>
                <w:szCs w:val="24"/>
              </w:rPr>
              <w:lastRenderedPageBreak/>
              <w:t>submission inet n       -       -       -       -       smtpd</w:t>
            </w:r>
          </w:p>
          <w:p w:rsidR="00AB2312" w:rsidRPr="00AB2312" w:rsidRDefault="00AB2312" w:rsidP="00AB2312">
            <w:pPr>
              <w:spacing w:after="0" w:line="240" w:lineRule="auto"/>
              <w:rPr>
                <w:rFonts w:ascii="Times New Roman" w:eastAsia="Times New Roman" w:hAnsi="Times New Roman" w:cs="Times New Roman"/>
                <w:sz w:val="24"/>
                <w:szCs w:val="24"/>
              </w:rPr>
            </w:pPr>
            <w:r w:rsidRPr="00AB2312">
              <w:rPr>
                <w:rFonts w:ascii="Times New Roman" w:eastAsia="Times New Roman" w:hAnsi="Times New Roman" w:cs="Times New Roman"/>
                <w:sz w:val="24"/>
                <w:szCs w:val="24"/>
              </w:rPr>
              <w:t>  -o syslog_name=postfix/submission</w:t>
            </w:r>
          </w:p>
          <w:p w:rsidR="00AB2312" w:rsidRPr="00AB2312" w:rsidRDefault="00AB2312" w:rsidP="00AB2312">
            <w:pPr>
              <w:spacing w:after="0" w:line="240" w:lineRule="auto"/>
              <w:rPr>
                <w:rFonts w:ascii="Times New Roman" w:eastAsia="Times New Roman" w:hAnsi="Times New Roman" w:cs="Times New Roman"/>
                <w:sz w:val="24"/>
                <w:szCs w:val="24"/>
              </w:rPr>
            </w:pPr>
            <w:r w:rsidRPr="00AB2312">
              <w:rPr>
                <w:rFonts w:ascii="Times New Roman" w:eastAsia="Times New Roman" w:hAnsi="Times New Roman" w:cs="Times New Roman"/>
                <w:sz w:val="24"/>
                <w:szCs w:val="24"/>
              </w:rPr>
              <w:t>  -o smtpd_tls_security_level=encrypt</w:t>
            </w:r>
          </w:p>
          <w:p w:rsidR="00AB2312" w:rsidRPr="00AB2312" w:rsidRDefault="00AB2312" w:rsidP="00AB2312">
            <w:pPr>
              <w:spacing w:after="0" w:line="240" w:lineRule="auto"/>
              <w:rPr>
                <w:rFonts w:ascii="Times New Roman" w:eastAsia="Times New Roman" w:hAnsi="Times New Roman" w:cs="Times New Roman"/>
                <w:sz w:val="24"/>
                <w:szCs w:val="24"/>
              </w:rPr>
            </w:pPr>
            <w:r w:rsidRPr="00AB2312">
              <w:rPr>
                <w:rFonts w:ascii="Times New Roman" w:eastAsia="Times New Roman" w:hAnsi="Times New Roman" w:cs="Times New Roman"/>
                <w:sz w:val="24"/>
                <w:szCs w:val="24"/>
              </w:rPr>
              <w:t>  -o smtpd_sasl_auth_enable=yes</w:t>
            </w:r>
          </w:p>
          <w:p w:rsidR="00AB2312" w:rsidRPr="00AB2312" w:rsidRDefault="00AB2312" w:rsidP="00AB2312">
            <w:pPr>
              <w:spacing w:after="0" w:line="240" w:lineRule="auto"/>
              <w:rPr>
                <w:rFonts w:ascii="Times New Roman" w:eastAsia="Times New Roman" w:hAnsi="Times New Roman" w:cs="Times New Roman"/>
                <w:sz w:val="24"/>
                <w:szCs w:val="24"/>
              </w:rPr>
            </w:pPr>
            <w:r w:rsidRPr="00AB2312">
              <w:rPr>
                <w:rFonts w:ascii="Times New Roman" w:eastAsia="Times New Roman" w:hAnsi="Times New Roman" w:cs="Times New Roman"/>
                <w:sz w:val="24"/>
                <w:szCs w:val="24"/>
              </w:rPr>
              <w:t>  -o smtpd_relay_restrictions=permit_sasl_authenticated,reject</w:t>
            </w:r>
          </w:p>
          <w:p w:rsidR="00AB2312" w:rsidRPr="00AB2312" w:rsidRDefault="00AB2312" w:rsidP="00AB2312">
            <w:pPr>
              <w:spacing w:after="0" w:line="240" w:lineRule="auto"/>
              <w:rPr>
                <w:rFonts w:ascii="Times New Roman" w:eastAsia="Times New Roman" w:hAnsi="Times New Roman" w:cs="Times New Roman"/>
                <w:sz w:val="24"/>
                <w:szCs w:val="24"/>
              </w:rPr>
            </w:pPr>
            <w:r w:rsidRPr="00AB2312">
              <w:rPr>
                <w:rFonts w:ascii="Times New Roman" w:eastAsia="Times New Roman" w:hAnsi="Times New Roman" w:cs="Times New Roman"/>
                <w:sz w:val="24"/>
                <w:szCs w:val="24"/>
              </w:rPr>
              <w:t>  -o milter_macro_daemon_name=ORIGINATING</w:t>
            </w:r>
          </w:p>
          <w:p w:rsidR="00AB2312" w:rsidRPr="00AB2312" w:rsidRDefault="00AB2312" w:rsidP="00AB2312">
            <w:pPr>
              <w:spacing w:after="0" w:line="240" w:lineRule="auto"/>
              <w:rPr>
                <w:rFonts w:ascii="Times New Roman" w:eastAsia="Times New Roman" w:hAnsi="Times New Roman" w:cs="Times New Roman"/>
                <w:sz w:val="24"/>
                <w:szCs w:val="24"/>
              </w:rPr>
            </w:pPr>
            <w:r w:rsidRPr="00AB2312">
              <w:rPr>
                <w:rFonts w:ascii="Times New Roman" w:eastAsia="Times New Roman" w:hAnsi="Times New Roman" w:cs="Times New Roman"/>
                <w:sz w:val="24"/>
                <w:szCs w:val="24"/>
              </w:rPr>
              <w:t>smtps     inet  n       -       n       -       -       smtpd</w:t>
            </w:r>
          </w:p>
          <w:p w:rsidR="00AB2312" w:rsidRPr="00AB2312" w:rsidRDefault="00AB2312" w:rsidP="00AB2312">
            <w:pPr>
              <w:spacing w:after="0" w:line="240" w:lineRule="auto"/>
              <w:rPr>
                <w:rFonts w:ascii="Times New Roman" w:eastAsia="Times New Roman" w:hAnsi="Times New Roman" w:cs="Times New Roman"/>
                <w:sz w:val="24"/>
                <w:szCs w:val="24"/>
              </w:rPr>
            </w:pPr>
            <w:r w:rsidRPr="00AB2312">
              <w:rPr>
                <w:rFonts w:ascii="Times New Roman" w:eastAsia="Times New Roman" w:hAnsi="Times New Roman" w:cs="Times New Roman"/>
                <w:sz w:val="24"/>
                <w:szCs w:val="24"/>
              </w:rPr>
              <w:lastRenderedPageBreak/>
              <w:t>  -o syslog_name=postfix/smtps</w:t>
            </w:r>
          </w:p>
          <w:p w:rsidR="00AB2312" w:rsidRPr="00AB2312" w:rsidRDefault="00AB2312" w:rsidP="00AB2312">
            <w:pPr>
              <w:spacing w:after="0" w:line="240" w:lineRule="auto"/>
              <w:rPr>
                <w:rFonts w:ascii="Times New Roman" w:eastAsia="Times New Roman" w:hAnsi="Times New Roman" w:cs="Times New Roman"/>
                <w:sz w:val="24"/>
                <w:szCs w:val="24"/>
              </w:rPr>
            </w:pPr>
            <w:r w:rsidRPr="00AB2312">
              <w:rPr>
                <w:rFonts w:ascii="Times New Roman" w:eastAsia="Times New Roman" w:hAnsi="Times New Roman" w:cs="Times New Roman"/>
                <w:sz w:val="24"/>
                <w:szCs w:val="24"/>
              </w:rPr>
              <w:t>  -o smtpd_tls_wrappermode=yes</w:t>
            </w:r>
          </w:p>
          <w:p w:rsidR="00AB2312" w:rsidRPr="00AB2312" w:rsidRDefault="00AB2312" w:rsidP="00AB2312">
            <w:pPr>
              <w:spacing w:after="0" w:line="240" w:lineRule="auto"/>
              <w:rPr>
                <w:rFonts w:ascii="Times New Roman" w:eastAsia="Times New Roman" w:hAnsi="Times New Roman" w:cs="Times New Roman"/>
                <w:sz w:val="24"/>
                <w:szCs w:val="24"/>
              </w:rPr>
            </w:pPr>
            <w:r w:rsidRPr="00AB2312">
              <w:rPr>
                <w:rFonts w:ascii="Times New Roman" w:eastAsia="Times New Roman" w:hAnsi="Times New Roman" w:cs="Times New Roman"/>
                <w:sz w:val="24"/>
                <w:szCs w:val="24"/>
              </w:rPr>
              <w:t>  -o smtpd_sasl_auth_enable=yes</w:t>
            </w:r>
          </w:p>
          <w:p w:rsidR="00AB2312" w:rsidRPr="00AB2312" w:rsidRDefault="00AB2312" w:rsidP="00AB2312">
            <w:pPr>
              <w:spacing w:after="0" w:line="240" w:lineRule="auto"/>
              <w:rPr>
                <w:rFonts w:ascii="Times New Roman" w:eastAsia="Times New Roman" w:hAnsi="Times New Roman" w:cs="Times New Roman"/>
                <w:sz w:val="24"/>
                <w:szCs w:val="24"/>
              </w:rPr>
            </w:pPr>
            <w:r w:rsidRPr="00AB2312">
              <w:rPr>
                <w:rFonts w:ascii="Times New Roman" w:eastAsia="Times New Roman" w:hAnsi="Times New Roman" w:cs="Times New Roman"/>
                <w:sz w:val="24"/>
                <w:szCs w:val="24"/>
              </w:rPr>
              <w:t>  -o smtpd_relay_restrictions=permit_sasl_authenticated,reject</w:t>
            </w:r>
          </w:p>
          <w:p w:rsidR="00AB2312" w:rsidRPr="00AB2312" w:rsidRDefault="00AB2312" w:rsidP="00AB2312">
            <w:pPr>
              <w:spacing w:after="0" w:line="240" w:lineRule="auto"/>
              <w:rPr>
                <w:rFonts w:ascii="Times New Roman" w:eastAsia="Times New Roman" w:hAnsi="Times New Roman" w:cs="Times New Roman"/>
                <w:sz w:val="24"/>
                <w:szCs w:val="24"/>
              </w:rPr>
            </w:pPr>
            <w:r w:rsidRPr="00AB2312">
              <w:rPr>
                <w:rFonts w:ascii="Times New Roman" w:eastAsia="Times New Roman" w:hAnsi="Times New Roman" w:cs="Times New Roman"/>
                <w:sz w:val="24"/>
                <w:szCs w:val="24"/>
              </w:rPr>
              <w:t>  -o milter_macro_daemon_name=ORIGINATING</w:t>
            </w:r>
          </w:p>
        </w:tc>
      </w:tr>
    </w:tbl>
    <w:p w:rsidR="00AB2312" w:rsidRPr="00AB2312" w:rsidRDefault="00AB2312" w:rsidP="00AB2312">
      <w:pPr>
        <w:pStyle w:val="ListParagraph"/>
        <w:numPr>
          <w:ilvl w:val="0"/>
          <w:numId w:val="62"/>
        </w:numPr>
        <w:spacing w:after="0" w:line="240" w:lineRule="auto"/>
        <w:rPr>
          <w:rFonts w:ascii="Times New Roman" w:eastAsia="Times New Roman" w:hAnsi="Times New Roman" w:cs="Times New Roman"/>
          <w:sz w:val="24"/>
          <w:szCs w:val="24"/>
        </w:rPr>
      </w:pPr>
      <w:r w:rsidRPr="00AB2312">
        <w:rPr>
          <w:rFonts w:ascii="Times New Roman" w:eastAsia="Times New Roman" w:hAnsi="Times New Roman" w:cs="Times New Roman"/>
          <w:b/>
          <w:bCs/>
          <w:sz w:val="24"/>
          <w:szCs w:val="24"/>
        </w:rPr>
        <w:lastRenderedPageBreak/>
        <w:t>Step 9 »</w:t>
      </w:r>
      <w:r w:rsidRPr="00AB2312">
        <w:rPr>
          <w:rFonts w:ascii="Times New Roman" w:eastAsia="Times New Roman" w:hAnsi="Times New Roman" w:cs="Times New Roman"/>
          <w:sz w:val="24"/>
          <w:szCs w:val="24"/>
        </w:rPr>
        <w:t xml:space="preserve"> Now install Dovecot SASL by typing the below command.</w:t>
      </w:r>
      <w:r w:rsidRPr="00AB2312">
        <w:rPr>
          <w:rFonts w:ascii="Times New Roman" w:eastAsia="Times New Roman" w:hAnsi="Times New Roman" w:cs="Times New Roman"/>
          <w:sz w:val="24"/>
          <w:szCs w:val="24"/>
        </w:rPr>
        <w:br/>
      </w:r>
      <w:r w:rsidRPr="00AB2312">
        <w:rPr>
          <w:rFonts w:ascii="Courier New" w:eastAsia="Times New Roman" w:hAnsi="Courier New" w:cs="Courier New"/>
          <w:sz w:val="20"/>
        </w:rPr>
        <w:t>krizna@mail:~$ sudo apt-get install dovecot-common</w:t>
      </w:r>
      <w:r w:rsidRPr="00AB2312">
        <w:rPr>
          <w:rFonts w:ascii="Times New Roman" w:eastAsia="Times New Roman" w:hAnsi="Times New Roman" w:cs="Times New Roman"/>
          <w:sz w:val="24"/>
          <w:szCs w:val="24"/>
        </w:rPr>
        <w:t>Issue the following values for the prompts during installation.</w:t>
      </w:r>
      <w:r w:rsidRPr="00AB2312">
        <w:rPr>
          <w:rFonts w:ascii="Times New Roman" w:eastAsia="Times New Roman" w:hAnsi="Times New Roman" w:cs="Times New Roman"/>
          <w:sz w:val="24"/>
          <w:szCs w:val="24"/>
        </w:rPr>
        <w:br/>
        <w:t xml:space="preserve">1. </w:t>
      </w:r>
      <w:proofErr w:type="gramStart"/>
      <w:r w:rsidRPr="00AB2312">
        <w:rPr>
          <w:rFonts w:ascii="Times New Roman" w:eastAsia="Times New Roman" w:hAnsi="Times New Roman" w:cs="Times New Roman"/>
          <w:sz w:val="24"/>
          <w:szCs w:val="24"/>
        </w:rPr>
        <w:t>yes</w:t>
      </w:r>
      <w:proofErr w:type="gramEnd"/>
      <w:r w:rsidRPr="00AB2312">
        <w:rPr>
          <w:rFonts w:ascii="Times New Roman" w:eastAsia="Times New Roman" w:hAnsi="Times New Roman" w:cs="Times New Roman"/>
          <w:sz w:val="24"/>
          <w:szCs w:val="24"/>
        </w:rPr>
        <w:br/>
        <w:t>2. mail.krizna.com</w:t>
      </w:r>
    </w:p>
    <w:p w:rsidR="00AB2312" w:rsidRPr="00AB2312" w:rsidRDefault="00AB2312" w:rsidP="00AB2312">
      <w:pPr>
        <w:pStyle w:val="ListParagraph"/>
        <w:numPr>
          <w:ilvl w:val="0"/>
          <w:numId w:val="62"/>
        </w:numPr>
        <w:spacing w:before="100" w:beforeAutospacing="1" w:after="100" w:afterAutospacing="1" w:line="240" w:lineRule="auto"/>
        <w:rPr>
          <w:rFonts w:ascii="Times New Roman" w:eastAsia="Times New Roman" w:hAnsi="Times New Roman" w:cs="Times New Roman"/>
          <w:sz w:val="24"/>
          <w:szCs w:val="24"/>
        </w:rPr>
      </w:pPr>
      <w:r w:rsidRPr="00AB2312">
        <w:rPr>
          <w:rFonts w:ascii="Times New Roman" w:eastAsia="Times New Roman" w:hAnsi="Times New Roman" w:cs="Times New Roman"/>
          <w:b/>
          <w:bCs/>
          <w:sz w:val="24"/>
          <w:szCs w:val="24"/>
        </w:rPr>
        <w:t>Step 10 »</w:t>
      </w:r>
      <w:r w:rsidRPr="00AB2312">
        <w:rPr>
          <w:rFonts w:ascii="Times New Roman" w:eastAsia="Times New Roman" w:hAnsi="Times New Roman" w:cs="Times New Roman"/>
          <w:sz w:val="24"/>
          <w:szCs w:val="24"/>
        </w:rPr>
        <w:t xml:space="preserve"> Make changes to the files as follows.</w:t>
      </w:r>
      <w:r w:rsidRPr="00AB2312">
        <w:rPr>
          <w:rFonts w:ascii="Times New Roman" w:eastAsia="Times New Roman" w:hAnsi="Times New Roman" w:cs="Times New Roman"/>
          <w:sz w:val="24"/>
          <w:szCs w:val="24"/>
        </w:rPr>
        <w:br/>
        <w:t xml:space="preserve">Open </w:t>
      </w:r>
      <w:r w:rsidRPr="00AB2312">
        <w:rPr>
          <w:rFonts w:ascii="Times New Roman" w:eastAsia="Times New Roman" w:hAnsi="Times New Roman" w:cs="Times New Roman"/>
          <w:b/>
          <w:bCs/>
          <w:sz w:val="24"/>
          <w:szCs w:val="24"/>
        </w:rPr>
        <w:t>/etc/dovecot/conf.d/10-master.conf</w:t>
      </w:r>
      <w:r w:rsidRPr="00AB2312">
        <w:rPr>
          <w:rFonts w:ascii="Times New Roman" w:eastAsia="Times New Roman" w:hAnsi="Times New Roman" w:cs="Times New Roman"/>
          <w:sz w:val="24"/>
          <w:szCs w:val="24"/>
        </w:rPr>
        <w:t xml:space="preserve"> file and find </w:t>
      </w:r>
      <w:r w:rsidRPr="00AB2312">
        <w:rPr>
          <w:rFonts w:ascii="Times New Roman" w:eastAsia="Times New Roman" w:hAnsi="Times New Roman" w:cs="Times New Roman"/>
          <w:b/>
          <w:bCs/>
          <w:i/>
          <w:iCs/>
          <w:sz w:val="24"/>
          <w:szCs w:val="24"/>
        </w:rPr>
        <w:t># Postfix smtp-auth</w:t>
      </w:r>
      <w:r w:rsidRPr="00AB2312">
        <w:rPr>
          <w:rFonts w:ascii="Times New Roman" w:eastAsia="Times New Roman" w:hAnsi="Times New Roman" w:cs="Times New Roman"/>
          <w:sz w:val="24"/>
          <w:szCs w:val="24"/>
        </w:rPr>
        <w:t xml:space="preserve"> line </w:t>
      </w:r>
      <w:proofErr w:type="gramStart"/>
      <w:r w:rsidRPr="00AB2312">
        <w:rPr>
          <w:rFonts w:ascii="Times New Roman" w:eastAsia="Times New Roman" w:hAnsi="Times New Roman" w:cs="Times New Roman"/>
          <w:sz w:val="24"/>
          <w:szCs w:val="24"/>
        </w:rPr>
        <w:t>( line</w:t>
      </w:r>
      <w:proofErr w:type="gramEnd"/>
      <w:r w:rsidRPr="00AB2312">
        <w:rPr>
          <w:rFonts w:ascii="Times New Roman" w:eastAsia="Times New Roman" w:hAnsi="Times New Roman" w:cs="Times New Roman"/>
          <w:sz w:val="24"/>
          <w:szCs w:val="24"/>
        </w:rPr>
        <w:t xml:space="preserve"> no:95 ) and add the below lines .</w:t>
      </w:r>
      <w:r w:rsidRPr="00AB2312">
        <w:rPr>
          <w:rFonts w:ascii="Times New Roman" w:eastAsia="Times New Roman" w:hAnsi="Times New Roman" w:cs="Times New Roman"/>
          <w:sz w:val="24"/>
          <w:szCs w:val="24"/>
        </w:rPr>
        <w:br/>
      </w:r>
      <w:r w:rsidRPr="00AB2312">
        <w:rPr>
          <w:rFonts w:ascii="Courier New" w:eastAsia="Times New Roman" w:hAnsi="Courier New" w:cs="Courier New"/>
          <w:sz w:val="20"/>
        </w:rPr>
        <w:t># Postfix smtp-auth</w:t>
      </w:r>
      <w:r w:rsidRPr="00AB2312">
        <w:rPr>
          <w:rFonts w:ascii="Courier New" w:eastAsia="Times New Roman" w:hAnsi="Courier New" w:cs="Courier New"/>
          <w:sz w:val="20"/>
          <w:szCs w:val="20"/>
        </w:rPr>
        <w:br/>
      </w:r>
      <w:r w:rsidRPr="00AB2312">
        <w:rPr>
          <w:rFonts w:ascii="Courier New" w:eastAsia="Times New Roman" w:hAnsi="Courier New" w:cs="Courier New"/>
          <w:sz w:val="20"/>
        </w:rPr>
        <w:t>unix_listener /var/spool/postfix/private/auth {</w:t>
      </w:r>
      <w:r w:rsidRPr="00AB2312">
        <w:rPr>
          <w:rFonts w:ascii="Courier New" w:eastAsia="Times New Roman" w:hAnsi="Courier New" w:cs="Courier New"/>
          <w:sz w:val="20"/>
          <w:szCs w:val="20"/>
        </w:rPr>
        <w:br/>
      </w:r>
      <w:r w:rsidRPr="00AB2312">
        <w:rPr>
          <w:rFonts w:ascii="Courier New" w:eastAsia="Times New Roman" w:hAnsi="Courier New" w:cs="Courier New"/>
          <w:sz w:val="20"/>
        </w:rPr>
        <w:t>mode = 0660</w:t>
      </w:r>
      <w:r w:rsidRPr="00AB2312">
        <w:rPr>
          <w:rFonts w:ascii="Courier New" w:eastAsia="Times New Roman" w:hAnsi="Courier New" w:cs="Courier New"/>
          <w:sz w:val="20"/>
          <w:szCs w:val="20"/>
        </w:rPr>
        <w:br/>
      </w:r>
      <w:r w:rsidRPr="00AB2312">
        <w:rPr>
          <w:rFonts w:ascii="Courier New" w:eastAsia="Times New Roman" w:hAnsi="Courier New" w:cs="Courier New"/>
          <w:sz w:val="20"/>
        </w:rPr>
        <w:t>user = postfix</w:t>
      </w:r>
      <w:r w:rsidRPr="00AB2312">
        <w:rPr>
          <w:rFonts w:ascii="Courier New" w:eastAsia="Times New Roman" w:hAnsi="Courier New" w:cs="Courier New"/>
          <w:sz w:val="20"/>
          <w:szCs w:val="20"/>
        </w:rPr>
        <w:br/>
      </w:r>
      <w:r w:rsidRPr="00AB2312">
        <w:rPr>
          <w:rFonts w:ascii="Courier New" w:eastAsia="Times New Roman" w:hAnsi="Courier New" w:cs="Courier New"/>
          <w:sz w:val="20"/>
        </w:rPr>
        <w:t>group = postfix</w:t>
      </w:r>
      <w:r w:rsidRPr="00AB2312">
        <w:rPr>
          <w:rFonts w:ascii="Courier New" w:eastAsia="Times New Roman" w:hAnsi="Courier New" w:cs="Courier New"/>
          <w:sz w:val="20"/>
          <w:szCs w:val="20"/>
        </w:rPr>
        <w:br/>
      </w:r>
      <w:proofErr w:type="gramStart"/>
      <w:r w:rsidRPr="00AB2312">
        <w:rPr>
          <w:rFonts w:ascii="Courier New" w:eastAsia="Times New Roman" w:hAnsi="Courier New" w:cs="Courier New"/>
          <w:sz w:val="20"/>
        </w:rPr>
        <w:t>}</w:t>
      </w:r>
      <w:r w:rsidRPr="00AB2312">
        <w:rPr>
          <w:rFonts w:ascii="Times New Roman" w:eastAsia="Times New Roman" w:hAnsi="Times New Roman" w:cs="Times New Roman"/>
          <w:sz w:val="24"/>
          <w:szCs w:val="24"/>
        </w:rPr>
        <w:t>Open</w:t>
      </w:r>
      <w:proofErr w:type="gramEnd"/>
      <w:r w:rsidRPr="00AB2312">
        <w:rPr>
          <w:rFonts w:ascii="Times New Roman" w:eastAsia="Times New Roman" w:hAnsi="Times New Roman" w:cs="Times New Roman"/>
          <w:sz w:val="24"/>
          <w:szCs w:val="24"/>
        </w:rPr>
        <w:t xml:space="preserve"> </w:t>
      </w:r>
      <w:r w:rsidRPr="00AB2312">
        <w:rPr>
          <w:rFonts w:ascii="Times New Roman" w:eastAsia="Times New Roman" w:hAnsi="Times New Roman" w:cs="Times New Roman"/>
          <w:b/>
          <w:bCs/>
          <w:sz w:val="24"/>
          <w:szCs w:val="24"/>
        </w:rPr>
        <w:t>/etc/dovecot/conf.d/10-auth.conf</w:t>
      </w:r>
      <w:r w:rsidRPr="00AB2312">
        <w:rPr>
          <w:rFonts w:ascii="Times New Roman" w:eastAsia="Times New Roman" w:hAnsi="Times New Roman" w:cs="Times New Roman"/>
          <w:sz w:val="24"/>
          <w:szCs w:val="24"/>
        </w:rPr>
        <w:t xml:space="preserve"> file and find (line no:100)</w:t>
      </w:r>
      <w:r w:rsidRPr="00AB2312">
        <w:rPr>
          <w:rFonts w:ascii="Times New Roman" w:eastAsia="Times New Roman" w:hAnsi="Times New Roman" w:cs="Times New Roman"/>
          <w:sz w:val="24"/>
          <w:szCs w:val="24"/>
        </w:rPr>
        <w:br/>
      </w:r>
      <w:r w:rsidRPr="00AB2312">
        <w:rPr>
          <w:rFonts w:ascii="Courier New" w:eastAsia="Times New Roman" w:hAnsi="Courier New" w:cs="Courier New"/>
          <w:sz w:val="20"/>
        </w:rPr>
        <w:t>auth_mechanisms = plain</w:t>
      </w:r>
      <w:r w:rsidRPr="00AB2312">
        <w:rPr>
          <w:rFonts w:ascii="Times New Roman" w:eastAsia="Times New Roman" w:hAnsi="Times New Roman" w:cs="Times New Roman"/>
          <w:sz w:val="24"/>
          <w:szCs w:val="24"/>
        </w:rPr>
        <w:t xml:space="preserve"> and replace </w:t>
      </w:r>
      <w:r w:rsidRPr="00AB2312">
        <w:rPr>
          <w:rFonts w:ascii="Courier New" w:eastAsia="Times New Roman" w:hAnsi="Courier New" w:cs="Courier New"/>
          <w:sz w:val="20"/>
        </w:rPr>
        <w:t>auth_mechanisms = plain login</w:t>
      </w:r>
      <w:r w:rsidRPr="00AB2312">
        <w:rPr>
          <w:rFonts w:ascii="Times New Roman" w:eastAsia="Times New Roman" w:hAnsi="Times New Roman" w:cs="Times New Roman"/>
          <w:sz w:val="24"/>
          <w:szCs w:val="24"/>
        </w:rPr>
        <w:br/>
      </w:r>
      <w:r w:rsidRPr="00AB2312">
        <w:rPr>
          <w:rFonts w:ascii="Times New Roman" w:eastAsia="Times New Roman" w:hAnsi="Times New Roman" w:cs="Times New Roman"/>
          <w:b/>
          <w:bCs/>
          <w:sz w:val="24"/>
          <w:szCs w:val="24"/>
        </w:rPr>
        <w:t>Step 11 »</w:t>
      </w:r>
      <w:r w:rsidRPr="00AB2312">
        <w:rPr>
          <w:rFonts w:ascii="Times New Roman" w:eastAsia="Times New Roman" w:hAnsi="Times New Roman" w:cs="Times New Roman"/>
          <w:sz w:val="24"/>
          <w:szCs w:val="24"/>
        </w:rPr>
        <w:t xml:space="preserve"> Restart postfix and dovecot services</w:t>
      </w:r>
      <w:r w:rsidRPr="00AB2312">
        <w:rPr>
          <w:rFonts w:ascii="Times New Roman" w:eastAsia="Times New Roman" w:hAnsi="Times New Roman" w:cs="Times New Roman"/>
          <w:sz w:val="24"/>
          <w:szCs w:val="24"/>
        </w:rPr>
        <w:br/>
      </w:r>
      <w:r w:rsidRPr="00AB2312">
        <w:rPr>
          <w:rFonts w:ascii="Courier New" w:eastAsia="Times New Roman" w:hAnsi="Courier New" w:cs="Courier New"/>
          <w:sz w:val="20"/>
        </w:rPr>
        <w:t>krizna@mail:~$ sudo service postfix restart</w:t>
      </w:r>
      <w:r w:rsidRPr="00AB2312">
        <w:rPr>
          <w:rFonts w:ascii="Courier New" w:eastAsia="Times New Roman" w:hAnsi="Courier New" w:cs="Courier New"/>
          <w:sz w:val="20"/>
          <w:szCs w:val="20"/>
        </w:rPr>
        <w:br/>
      </w:r>
      <w:r w:rsidRPr="00AB2312">
        <w:rPr>
          <w:rFonts w:ascii="Courier New" w:eastAsia="Times New Roman" w:hAnsi="Courier New" w:cs="Courier New"/>
          <w:sz w:val="20"/>
        </w:rPr>
        <w:t>krizna@mail:~$ sudo service dovecot restart</w:t>
      </w:r>
      <w:r w:rsidRPr="00AB2312">
        <w:rPr>
          <w:rFonts w:ascii="Times New Roman" w:eastAsia="Times New Roman" w:hAnsi="Times New Roman" w:cs="Times New Roman"/>
          <w:sz w:val="24"/>
          <w:szCs w:val="24"/>
        </w:rPr>
        <w:br/>
      </w:r>
      <w:r w:rsidRPr="00AB2312">
        <w:rPr>
          <w:rFonts w:ascii="Times New Roman" w:eastAsia="Times New Roman" w:hAnsi="Times New Roman" w:cs="Times New Roman"/>
          <w:b/>
          <w:bCs/>
          <w:sz w:val="24"/>
          <w:szCs w:val="24"/>
        </w:rPr>
        <w:t>Step 12 »</w:t>
      </w:r>
      <w:r w:rsidRPr="00AB2312">
        <w:rPr>
          <w:rFonts w:ascii="Times New Roman" w:eastAsia="Times New Roman" w:hAnsi="Times New Roman" w:cs="Times New Roman"/>
          <w:sz w:val="24"/>
          <w:szCs w:val="24"/>
        </w:rPr>
        <w:t xml:space="preserve"> Now test SMTP-AUTH and smtp/pop3 port access .</w:t>
      </w:r>
      <w:r w:rsidRPr="00AB2312">
        <w:rPr>
          <w:rFonts w:ascii="Times New Roman" w:eastAsia="Times New Roman" w:hAnsi="Times New Roman" w:cs="Times New Roman"/>
          <w:sz w:val="24"/>
          <w:szCs w:val="24"/>
        </w:rPr>
        <w:br/>
        <w:t>Type the below command and should get below response.</w:t>
      </w:r>
      <w:r w:rsidRPr="00AB2312">
        <w:rPr>
          <w:rFonts w:ascii="Times New Roman" w:eastAsia="Times New Roman" w:hAnsi="Times New Roman" w:cs="Times New Roman"/>
          <w:sz w:val="24"/>
          <w:szCs w:val="24"/>
        </w:rPr>
        <w:br/>
      </w:r>
      <w:r w:rsidRPr="00AB2312">
        <w:rPr>
          <w:rFonts w:ascii="Courier New" w:eastAsia="Times New Roman" w:hAnsi="Courier New" w:cs="Courier New"/>
          <w:sz w:val="20"/>
        </w:rPr>
        <w:t xml:space="preserve">krizna@mail:~$ telnet mail.krizna.com </w:t>
      </w:r>
      <w:proofErr w:type="gramStart"/>
      <w:r w:rsidRPr="00AB2312">
        <w:rPr>
          <w:rFonts w:ascii="Courier New" w:eastAsia="Times New Roman" w:hAnsi="Courier New" w:cs="Courier New"/>
          <w:sz w:val="20"/>
        </w:rPr>
        <w:t>smtp</w:t>
      </w:r>
      <w:proofErr w:type="gramEnd"/>
      <w:r w:rsidRPr="00AB2312">
        <w:rPr>
          <w:rFonts w:ascii="Courier New" w:eastAsia="Times New Roman" w:hAnsi="Courier New" w:cs="Courier New"/>
          <w:sz w:val="20"/>
          <w:szCs w:val="20"/>
        </w:rPr>
        <w:br/>
      </w:r>
      <w:r w:rsidRPr="00AB2312">
        <w:rPr>
          <w:rFonts w:ascii="Courier New" w:eastAsia="Times New Roman" w:hAnsi="Courier New" w:cs="Courier New"/>
          <w:sz w:val="20"/>
        </w:rPr>
        <w:t>Trying 127.0.0.1...</w:t>
      </w:r>
      <w:r w:rsidRPr="00AB2312">
        <w:rPr>
          <w:rFonts w:ascii="Courier New" w:eastAsia="Times New Roman" w:hAnsi="Courier New" w:cs="Courier New"/>
          <w:sz w:val="20"/>
          <w:szCs w:val="20"/>
        </w:rPr>
        <w:br/>
      </w:r>
      <w:r w:rsidRPr="00AB2312">
        <w:rPr>
          <w:rFonts w:ascii="Courier New" w:eastAsia="Times New Roman" w:hAnsi="Courier New" w:cs="Courier New"/>
          <w:sz w:val="20"/>
        </w:rPr>
        <w:t>Connected to localhost.</w:t>
      </w:r>
      <w:r w:rsidRPr="00AB2312">
        <w:rPr>
          <w:rFonts w:ascii="Courier New" w:eastAsia="Times New Roman" w:hAnsi="Courier New" w:cs="Courier New"/>
          <w:sz w:val="20"/>
          <w:szCs w:val="20"/>
        </w:rPr>
        <w:br/>
      </w:r>
      <w:r w:rsidRPr="00AB2312">
        <w:rPr>
          <w:rFonts w:ascii="Courier New" w:eastAsia="Times New Roman" w:hAnsi="Courier New" w:cs="Courier New"/>
          <w:sz w:val="20"/>
        </w:rPr>
        <w:t>Escape character is '^]'.</w:t>
      </w:r>
      <w:r w:rsidRPr="00AB2312">
        <w:rPr>
          <w:rFonts w:ascii="Courier New" w:eastAsia="Times New Roman" w:hAnsi="Courier New" w:cs="Courier New"/>
          <w:sz w:val="20"/>
          <w:szCs w:val="20"/>
        </w:rPr>
        <w:br/>
      </w:r>
      <w:r w:rsidRPr="00AB2312">
        <w:rPr>
          <w:rFonts w:ascii="Courier New" w:eastAsia="Times New Roman" w:hAnsi="Courier New" w:cs="Courier New"/>
          <w:sz w:val="20"/>
        </w:rPr>
        <w:t>220 mail.kriznaa.com ESMTP Postfix (Ubuntu</w:t>
      </w:r>
      <w:proofErr w:type="gramStart"/>
      <w:r w:rsidRPr="00AB2312">
        <w:rPr>
          <w:rFonts w:ascii="Courier New" w:eastAsia="Times New Roman" w:hAnsi="Courier New" w:cs="Courier New"/>
          <w:sz w:val="20"/>
        </w:rPr>
        <w:t>)</w:t>
      </w:r>
      <w:r w:rsidRPr="00AB2312">
        <w:rPr>
          <w:rFonts w:ascii="Times New Roman" w:eastAsia="Times New Roman" w:hAnsi="Times New Roman" w:cs="Times New Roman"/>
          <w:sz w:val="24"/>
          <w:szCs w:val="24"/>
        </w:rPr>
        <w:t>now</w:t>
      </w:r>
      <w:proofErr w:type="gramEnd"/>
      <w:r w:rsidRPr="00AB2312">
        <w:rPr>
          <w:rFonts w:ascii="Times New Roman" w:eastAsia="Times New Roman" w:hAnsi="Times New Roman" w:cs="Times New Roman"/>
          <w:sz w:val="24"/>
          <w:szCs w:val="24"/>
        </w:rPr>
        <w:t xml:space="preserve"> type </w:t>
      </w:r>
      <w:r w:rsidRPr="00AB2312">
        <w:rPr>
          <w:rFonts w:ascii="Times New Roman" w:eastAsia="Times New Roman" w:hAnsi="Times New Roman" w:cs="Times New Roman"/>
          <w:b/>
          <w:bCs/>
          <w:sz w:val="24"/>
          <w:szCs w:val="24"/>
        </w:rPr>
        <w:t>ehlo mail.krizna.com</w:t>
      </w:r>
      <w:r w:rsidRPr="00AB2312">
        <w:rPr>
          <w:rFonts w:ascii="Times New Roman" w:eastAsia="Times New Roman" w:hAnsi="Times New Roman" w:cs="Times New Roman"/>
          <w:sz w:val="24"/>
          <w:szCs w:val="24"/>
        </w:rPr>
        <w:t xml:space="preserve"> and should get below response , please make sure you get those bolded lines .</w:t>
      </w:r>
      <w:r w:rsidRPr="00AB2312">
        <w:rPr>
          <w:rFonts w:ascii="Times New Roman" w:eastAsia="Times New Roman" w:hAnsi="Times New Roman" w:cs="Times New Roman"/>
          <w:sz w:val="24"/>
          <w:szCs w:val="24"/>
        </w:rPr>
        <w:br/>
      </w:r>
      <w:proofErr w:type="gramStart"/>
      <w:r w:rsidRPr="00AB2312">
        <w:rPr>
          <w:rFonts w:ascii="Courier New" w:eastAsia="Times New Roman" w:hAnsi="Courier New" w:cs="Courier New"/>
          <w:sz w:val="20"/>
        </w:rPr>
        <w:t>ehlo</w:t>
      </w:r>
      <w:proofErr w:type="gramEnd"/>
      <w:r w:rsidRPr="00AB2312">
        <w:rPr>
          <w:rFonts w:ascii="Courier New" w:eastAsia="Times New Roman" w:hAnsi="Courier New" w:cs="Courier New"/>
          <w:sz w:val="20"/>
        </w:rPr>
        <w:t xml:space="preserve"> mail.krizna.com</w:t>
      </w:r>
      <w:r w:rsidRPr="00AB2312">
        <w:rPr>
          <w:rFonts w:ascii="Courier New" w:eastAsia="Times New Roman" w:hAnsi="Courier New" w:cs="Courier New"/>
          <w:sz w:val="20"/>
          <w:szCs w:val="20"/>
        </w:rPr>
        <w:br/>
      </w:r>
      <w:r w:rsidRPr="00AB2312">
        <w:rPr>
          <w:rFonts w:ascii="Courier New" w:eastAsia="Times New Roman" w:hAnsi="Courier New" w:cs="Courier New"/>
          <w:sz w:val="20"/>
        </w:rPr>
        <w:t>250-mail.krizna.com</w:t>
      </w:r>
      <w:r w:rsidRPr="00AB2312">
        <w:rPr>
          <w:rFonts w:ascii="Courier New" w:eastAsia="Times New Roman" w:hAnsi="Courier New" w:cs="Courier New"/>
          <w:sz w:val="20"/>
          <w:szCs w:val="20"/>
        </w:rPr>
        <w:br/>
      </w:r>
      <w:r w:rsidRPr="00AB2312">
        <w:rPr>
          <w:rFonts w:ascii="Courier New" w:eastAsia="Times New Roman" w:hAnsi="Courier New" w:cs="Courier New"/>
          <w:sz w:val="20"/>
        </w:rPr>
        <w:t>--------</w:t>
      </w:r>
      <w:r w:rsidRPr="00AB2312">
        <w:rPr>
          <w:rFonts w:ascii="Courier New" w:eastAsia="Times New Roman" w:hAnsi="Courier New" w:cs="Courier New"/>
          <w:sz w:val="20"/>
          <w:szCs w:val="20"/>
        </w:rPr>
        <w:br/>
      </w:r>
      <w:r w:rsidRPr="00AB2312">
        <w:rPr>
          <w:rFonts w:ascii="Courier New" w:eastAsia="Times New Roman" w:hAnsi="Courier New" w:cs="Courier New"/>
          <w:b/>
          <w:bCs/>
          <w:sz w:val="20"/>
        </w:rPr>
        <w:t>250-STARTTLS</w:t>
      </w:r>
      <w:r w:rsidRPr="00AB2312">
        <w:rPr>
          <w:rFonts w:ascii="Courier New" w:eastAsia="Times New Roman" w:hAnsi="Courier New" w:cs="Courier New"/>
          <w:b/>
          <w:bCs/>
          <w:sz w:val="20"/>
          <w:szCs w:val="20"/>
        </w:rPr>
        <w:br/>
      </w:r>
      <w:r w:rsidRPr="00AB2312">
        <w:rPr>
          <w:rFonts w:ascii="Courier New" w:eastAsia="Times New Roman" w:hAnsi="Courier New" w:cs="Courier New"/>
          <w:b/>
          <w:bCs/>
          <w:sz w:val="20"/>
        </w:rPr>
        <w:t>250-AUTH PLAIN LOGIN</w:t>
      </w:r>
      <w:r w:rsidRPr="00AB2312">
        <w:rPr>
          <w:rFonts w:ascii="Courier New" w:eastAsia="Times New Roman" w:hAnsi="Courier New" w:cs="Courier New"/>
          <w:b/>
          <w:bCs/>
          <w:sz w:val="20"/>
          <w:szCs w:val="20"/>
        </w:rPr>
        <w:br/>
      </w:r>
      <w:r w:rsidRPr="00AB2312">
        <w:rPr>
          <w:rFonts w:ascii="Courier New" w:eastAsia="Times New Roman" w:hAnsi="Courier New" w:cs="Courier New"/>
          <w:b/>
          <w:bCs/>
          <w:sz w:val="20"/>
        </w:rPr>
        <w:t>250-AUTH=PLAIN LOGIN</w:t>
      </w:r>
      <w:r w:rsidRPr="00AB2312">
        <w:rPr>
          <w:rFonts w:ascii="Courier New" w:eastAsia="Times New Roman" w:hAnsi="Courier New" w:cs="Courier New"/>
          <w:sz w:val="20"/>
          <w:szCs w:val="20"/>
        </w:rPr>
        <w:br/>
      </w:r>
      <w:r w:rsidRPr="00AB2312">
        <w:rPr>
          <w:rFonts w:ascii="Courier New" w:eastAsia="Times New Roman" w:hAnsi="Courier New" w:cs="Courier New"/>
          <w:sz w:val="20"/>
        </w:rPr>
        <w:t>---------</w:t>
      </w:r>
      <w:r w:rsidRPr="00AB2312">
        <w:rPr>
          <w:rFonts w:ascii="Courier New" w:eastAsia="Times New Roman" w:hAnsi="Courier New" w:cs="Courier New"/>
          <w:sz w:val="20"/>
          <w:szCs w:val="20"/>
        </w:rPr>
        <w:br/>
      </w:r>
      <w:r w:rsidRPr="00AB2312">
        <w:rPr>
          <w:rFonts w:ascii="Courier New" w:eastAsia="Times New Roman" w:hAnsi="Courier New" w:cs="Courier New"/>
          <w:sz w:val="20"/>
        </w:rPr>
        <w:t>250 DSN</w:t>
      </w:r>
      <w:r w:rsidRPr="00AB2312">
        <w:rPr>
          <w:rFonts w:ascii="Times New Roman" w:eastAsia="Times New Roman" w:hAnsi="Times New Roman" w:cs="Times New Roman"/>
          <w:sz w:val="24"/>
          <w:szCs w:val="24"/>
        </w:rPr>
        <w:t xml:space="preserve"> and try the same with port 587 (telnet mail.krizna.com 587).</w:t>
      </w:r>
      <w:r w:rsidRPr="00AB2312">
        <w:rPr>
          <w:rFonts w:ascii="Times New Roman" w:eastAsia="Times New Roman" w:hAnsi="Times New Roman" w:cs="Times New Roman"/>
          <w:sz w:val="24"/>
          <w:szCs w:val="24"/>
        </w:rPr>
        <w:br/>
        <w:t>Postfix configuration is over, continue for dovecot installation.</w:t>
      </w:r>
    </w:p>
    <w:p w:rsidR="00AB2312" w:rsidRPr="00AB2312" w:rsidRDefault="00AB2312" w:rsidP="00AB2312">
      <w:pPr>
        <w:pStyle w:val="ListParagraph"/>
        <w:numPr>
          <w:ilvl w:val="0"/>
          <w:numId w:val="62"/>
        </w:numPr>
        <w:spacing w:before="100" w:beforeAutospacing="1" w:after="100" w:afterAutospacing="1" w:line="240" w:lineRule="auto"/>
        <w:outlineLvl w:val="1"/>
        <w:rPr>
          <w:rFonts w:ascii="Times New Roman" w:eastAsia="Times New Roman" w:hAnsi="Times New Roman" w:cs="Times New Roman"/>
          <w:b/>
          <w:bCs/>
          <w:sz w:val="36"/>
          <w:szCs w:val="36"/>
        </w:rPr>
      </w:pPr>
      <w:r w:rsidRPr="00AB2312">
        <w:rPr>
          <w:rFonts w:ascii="Times New Roman" w:eastAsia="Times New Roman" w:hAnsi="Times New Roman" w:cs="Times New Roman"/>
          <w:b/>
          <w:bCs/>
          <w:sz w:val="36"/>
          <w:szCs w:val="36"/>
        </w:rPr>
        <w:t xml:space="preserve">» </w:t>
      </w:r>
      <w:bookmarkStart w:id="149" w:name="dovecot"/>
      <w:bookmarkEnd w:id="149"/>
      <w:r w:rsidRPr="00AB2312">
        <w:rPr>
          <w:rFonts w:ascii="Times New Roman" w:eastAsia="Times New Roman" w:hAnsi="Times New Roman" w:cs="Times New Roman"/>
          <w:b/>
          <w:bCs/>
          <w:sz w:val="36"/>
          <w:szCs w:val="36"/>
        </w:rPr>
        <w:t>Installing and configuring dovecot</w:t>
      </w:r>
    </w:p>
    <w:p w:rsidR="00AB2312" w:rsidRPr="00AB2312" w:rsidRDefault="00AB2312" w:rsidP="00AB2312">
      <w:pPr>
        <w:pStyle w:val="ListParagraph"/>
        <w:numPr>
          <w:ilvl w:val="0"/>
          <w:numId w:val="62"/>
        </w:numPr>
        <w:spacing w:before="100" w:beforeAutospacing="1" w:after="100" w:afterAutospacing="1" w:line="240" w:lineRule="auto"/>
        <w:rPr>
          <w:rFonts w:ascii="Times New Roman" w:eastAsia="Times New Roman" w:hAnsi="Times New Roman" w:cs="Times New Roman"/>
          <w:sz w:val="24"/>
          <w:szCs w:val="24"/>
        </w:rPr>
      </w:pPr>
      <w:r w:rsidRPr="00AB2312">
        <w:rPr>
          <w:rFonts w:ascii="Times New Roman" w:eastAsia="Times New Roman" w:hAnsi="Times New Roman" w:cs="Times New Roman"/>
          <w:b/>
          <w:bCs/>
          <w:sz w:val="24"/>
          <w:szCs w:val="24"/>
        </w:rPr>
        <w:t>Step 12 »</w:t>
      </w:r>
      <w:r w:rsidRPr="00AB2312">
        <w:rPr>
          <w:rFonts w:ascii="Times New Roman" w:eastAsia="Times New Roman" w:hAnsi="Times New Roman" w:cs="Times New Roman"/>
          <w:sz w:val="24"/>
          <w:szCs w:val="24"/>
        </w:rPr>
        <w:t xml:space="preserve"> Install dovecot using the below command</w:t>
      </w:r>
      <w:r w:rsidRPr="00AB2312">
        <w:rPr>
          <w:rFonts w:ascii="Times New Roman" w:eastAsia="Times New Roman" w:hAnsi="Times New Roman" w:cs="Times New Roman"/>
          <w:sz w:val="24"/>
          <w:szCs w:val="24"/>
        </w:rPr>
        <w:br/>
      </w:r>
      <w:r w:rsidRPr="00AB2312">
        <w:rPr>
          <w:rFonts w:ascii="Courier New" w:eastAsia="Times New Roman" w:hAnsi="Courier New" w:cs="Courier New"/>
          <w:sz w:val="20"/>
        </w:rPr>
        <w:t>krizna@mail:~$ sudo apt-get install dovecot-imapd dovecot-pop3d</w:t>
      </w:r>
      <w:r w:rsidRPr="00AB2312">
        <w:rPr>
          <w:rFonts w:ascii="Times New Roman" w:eastAsia="Times New Roman" w:hAnsi="Times New Roman" w:cs="Times New Roman"/>
          <w:sz w:val="24"/>
          <w:szCs w:val="24"/>
        </w:rPr>
        <w:br/>
      </w:r>
      <w:r w:rsidRPr="00AB2312">
        <w:rPr>
          <w:rFonts w:ascii="Times New Roman" w:eastAsia="Times New Roman" w:hAnsi="Times New Roman" w:cs="Times New Roman"/>
          <w:b/>
          <w:bCs/>
          <w:sz w:val="24"/>
          <w:szCs w:val="24"/>
        </w:rPr>
        <w:t>Step 13 »</w:t>
      </w:r>
      <w:r w:rsidRPr="00AB2312">
        <w:rPr>
          <w:rFonts w:ascii="Times New Roman" w:eastAsia="Times New Roman" w:hAnsi="Times New Roman" w:cs="Times New Roman"/>
          <w:sz w:val="24"/>
          <w:szCs w:val="24"/>
        </w:rPr>
        <w:t xml:space="preserve"> Now configure mailbox. Open </w:t>
      </w:r>
      <w:r w:rsidRPr="00AB2312">
        <w:rPr>
          <w:rFonts w:ascii="Times New Roman" w:eastAsia="Times New Roman" w:hAnsi="Times New Roman" w:cs="Times New Roman"/>
          <w:b/>
          <w:bCs/>
          <w:sz w:val="24"/>
          <w:szCs w:val="24"/>
        </w:rPr>
        <w:t>/etc/dovecot/conf.d/10-mail.conf</w:t>
      </w:r>
      <w:r w:rsidRPr="00AB2312">
        <w:rPr>
          <w:rFonts w:ascii="Times New Roman" w:eastAsia="Times New Roman" w:hAnsi="Times New Roman" w:cs="Times New Roman"/>
          <w:sz w:val="24"/>
          <w:szCs w:val="24"/>
        </w:rPr>
        <w:t xml:space="preserve"> file and find (Line no</w:t>
      </w:r>
      <w:proofErr w:type="gramStart"/>
      <w:r w:rsidRPr="00AB2312">
        <w:rPr>
          <w:rFonts w:ascii="Times New Roman" w:eastAsia="Times New Roman" w:hAnsi="Times New Roman" w:cs="Times New Roman"/>
          <w:sz w:val="24"/>
          <w:szCs w:val="24"/>
        </w:rPr>
        <w:t>:30</w:t>
      </w:r>
      <w:proofErr w:type="gramEnd"/>
      <w:r w:rsidRPr="00AB2312">
        <w:rPr>
          <w:rFonts w:ascii="Times New Roman" w:eastAsia="Times New Roman" w:hAnsi="Times New Roman" w:cs="Times New Roman"/>
          <w:sz w:val="24"/>
          <w:szCs w:val="24"/>
        </w:rPr>
        <w:t xml:space="preserve"> )</w:t>
      </w:r>
      <w:r w:rsidRPr="00AB2312">
        <w:rPr>
          <w:rFonts w:ascii="Times New Roman" w:eastAsia="Times New Roman" w:hAnsi="Times New Roman" w:cs="Times New Roman"/>
          <w:sz w:val="24"/>
          <w:szCs w:val="24"/>
        </w:rPr>
        <w:br/>
      </w:r>
      <w:r w:rsidRPr="00AB2312">
        <w:rPr>
          <w:rFonts w:ascii="Courier New" w:eastAsia="Times New Roman" w:hAnsi="Courier New" w:cs="Courier New"/>
          <w:sz w:val="20"/>
        </w:rPr>
        <w:t>mail_location = mbox:~/mail:INBOX=/var/mail/%u</w:t>
      </w:r>
      <w:r w:rsidRPr="00AB2312">
        <w:rPr>
          <w:rFonts w:ascii="Times New Roman" w:eastAsia="Times New Roman" w:hAnsi="Times New Roman" w:cs="Times New Roman"/>
          <w:sz w:val="24"/>
          <w:szCs w:val="24"/>
        </w:rPr>
        <w:t>Replace with</w:t>
      </w:r>
      <w:r w:rsidRPr="00AB2312">
        <w:rPr>
          <w:rFonts w:ascii="Times New Roman" w:eastAsia="Times New Roman" w:hAnsi="Times New Roman" w:cs="Times New Roman"/>
          <w:sz w:val="24"/>
          <w:szCs w:val="24"/>
        </w:rPr>
        <w:br/>
      </w:r>
      <w:r w:rsidRPr="00AB2312">
        <w:rPr>
          <w:rFonts w:ascii="Courier New" w:eastAsia="Times New Roman" w:hAnsi="Courier New" w:cs="Courier New"/>
          <w:sz w:val="20"/>
        </w:rPr>
        <w:t>mail_location = maildir:~/Maildir</w:t>
      </w:r>
      <w:r w:rsidRPr="00AB2312">
        <w:rPr>
          <w:rFonts w:ascii="Times New Roman" w:eastAsia="Times New Roman" w:hAnsi="Times New Roman" w:cs="Times New Roman"/>
          <w:sz w:val="24"/>
          <w:szCs w:val="24"/>
        </w:rPr>
        <w:br/>
      </w:r>
      <w:r w:rsidRPr="00AB2312">
        <w:rPr>
          <w:rFonts w:ascii="Times New Roman" w:eastAsia="Times New Roman" w:hAnsi="Times New Roman" w:cs="Times New Roman"/>
          <w:b/>
          <w:bCs/>
          <w:sz w:val="24"/>
          <w:szCs w:val="24"/>
        </w:rPr>
        <w:t>Step 14 »</w:t>
      </w:r>
      <w:r w:rsidRPr="00AB2312">
        <w:rPr>
          <w:rFonts w:ascii="Times New Roman" w:eastAsia="Times New Roman" w:hAnsi="Times New Roman" w:cs="Times New Roman"/>
          <w:sz w:val="24"/>
          <w:szCs w:val="24"/>
        </w:rPr>
        <w:t xml:space="preserve"> Now change pop3_uidl_format . Open </w:t>
      </w:r>
      <w:r w:rsidRPr="00AB2312">
        <w:rPr>
          <w:rFonts w:ascii="Times New Roman" w:eastAsia="Times New Roman" w:hAnsi="Times New Roman" w:cs="Times New Roman"/>
          <w:b/>
          <w:bCs/>
          <w:sz w:val="24"/>
          <w:szCs w:val="24"/>
        </w:rPr>
        <w:t xml:space="preserve">/etc/dovecot/conf.d/20-pop3.conf </w:t>
      </w:r>
      <w:r w:rsidRPr="00AB2312">
        <w:rPr>
          <w:rFonts w:ascii="Times New Roman" w:eastAsia="Times New Roman" w:hAnsi="Times New Roman" w:cs="Times New Roman"/>
          <w:sz w:val="24"/>
          <w:szCs w:val="24"/>
        </w:rPr>
        <w:t xml:space="preserve">file and find and uncomment the below line </w:t>
      </w:r>
      <w:proofErr w:type="gramStart"/>
      <w:r w:rsidRPr="00AB2312">
        <w:rPr>
          <w:rFonts w:ascii="Times New Roman" w:eastAsia="Times New Roman" w:hAnsi="Times New Roman" w:cs="Times New Roman"/>
          <w:sz w:val="24"/>
          <w:szCs w:val="24"/>
        </w:rPr>
        <w:t>( Line</w:t>
      </w:r>
      <w:proofErr w:type="gramEnd"/>
      <w:r w:rsidRPr="00AB2312">
        <w:rPr>
          <w:rFonts w:ascii="Times New Roman" w:eastAsia="Times New Roman" w:hAnsi="Times New Roman" w:cs="Times New Roman"/>
          <w:sz w:val="24"/>
          <w:szCs w:val="24"/>
        </w:rPr>
        <w:t xml:space="preserve"> no : 50 )</w:t>
      </w:r>
      <w:r w:rsidRPr="00AB2312">
        <w:rPr>
          <w:rFonts w:ascii="Times New Roman" w:eastAsia="Times New Roman" w:hAnsi="Times New Roman" w:cs="Times New Roman"/>
          <w:sz w:val="24"/>
          <w:szCs w:val="24"/>
        </w:rPr>
        <w:br/>
      </w:r>
      <w:r w:rsidRPr="00AB2312">
        <w:rPr>
          <w:rFonts w:ascii="Courier New" w:eastAsia="Times New Roman" w:hAnsi="Courier New" w:cs="Courier New"/>
          <w:sz w:val="20"/>
        </w:rPr>
        <w:lastRenderedPageBreak/>
        <w:t>pop3_uidl_format = %08Xu%08Xv</w:t>
      </w:r>
      <w:r w:rsidRPr="00AB2312">
        <w:rPr>
          <w:rFonts w:ascii="Times New Roman" w:eastAsia="Times New Roman" w:hAnsi="Times New Roman" w:cs="Times New Roman"/>
          <w:sz w:val="24"/>
          <w:szCs w:val="24"/>
        </w:rPr>
        <w:br/>
      </w:r>
      <w:r w:rsidRPr="00AB2312">
        <w:rPr>
          <w:rFonts w:ascii="Times New Roman" w:eastAsia="Times New Roman" w:hAnsi="Times New Roman" w:cs="Times New Roman"/>
          <w:b/>
          <w:bCs/>
          <w:sz w:val="24"/>
          <w:szCs w:val="24"/>
        </w:rPr>
        <w:t>Step 15 »</w:t>
      </w:r>
      <w:r w:rsidRPr="00AB2312">
        <w:rPr>
          <w:rFonts w:ascii="Times New Roman" w:eastAsia="Times New Roman" w:hAnsi="Times New Roman" w:cs="Times New Roman"/>
          <w:sz w:val="24"/>
          <w:szCs w:val="24"/>
        </w:rPr>
        <w:t xml:space="preserve"> Now enable SSL . Open </w:t>
      </w:r>
      <w:r w:rsidRPr="00AB2312">
        <w:rPr>
          <w:rFonts w:ascii="Times New Roman" w:eastAsia="Times New Roman" w:hAnsi="Times New Roman" w:cs="Times New Roman"/>
          <w:b/>
          <w:bCs/>
          <w:sz w:val="24"/>
          <w:szCs w:val="24"/>
        </w:rPr>
        <w:t>/etc/dovecot/conf.d/10-ssl.conf</w:t>
      </w:r>
      <w:r w:rsidRPr="00AB2312">
        <w:rPr>
          <w:rFonts w:ascii="Times New Roman" w:eastAsia="Times New Roman" w:hAnsi="Times New Roman" w:cs="Times New Roman"/>
          <w:sz w:val="24"/>
          <w:szCs w:val="24"/>
        </w:rPr>
        <w:t xml:space="preserve"> file and find and uncomment the below line </w:t>
      </w:r>
      <w:proofErr w:type="gramStart"/>
      <w:r w:rsidRPr="00AB2312">
        <w:rPr>
          <w:rFonts w:ascii="Times New Roman" w:eastAsia="Times New Roman" w:hAnsi="Times New Roman" w:cs="Times New Roman"/>
          <w:sz w:val="24"/>
          <w:szCs w:val="24"/>
        </w:rPr>
        <w:t>( Line</w:t>
      </w:r>
      <w:proofErr w:type="gramEnd"/>
      <w:r w:rsidRPr="00AB2312">
        <w:rPr>
          <w:rFonts w:ascii="Times New Roman" w:eastAsia="Times New Roman" w:hAnsi="Times New Roman" w:cs="Times New Roman"/>
          <w:sz w:val="24"/>
          <w:szCs w:val="24"/>
        </w:rPr>
        <w:t xml:space="preserve"> no : 6 )</w:t>
      </w:r>
      <w:r w:rsidRPr="00AB2312">
        <w:rPr>
          <w:rFonts w:ascii="Times New Roman" w:eastAsia="Times New Roman" w:hAnsi="Times New Roman" w:cs="Times New Roman"/>
          <w:sz w:val="24"/>
          <w:szCs w:val="24"/>
        </w:rPr>
        <w:br/>
      </w:r>
      <w:r w:rsidRPr="00AB2312">
        <w:rPr>
          <w:rFonts w:ascii="Courier New" w:eastAsia="Times New Roman" w:hAnsi="Courier New" w:cs="Courier New"/>
          <w:sz w:val="20"/>
        </w:rPr>
        <w:t>ssl = yes</w:t>
      </w:r>
      <w:r w:rsidRPr="00AB2312">
        <w:rPr>
          <w:rFonts w:ascii="Times New Roman" w:eastAsia="Times New Roman" w:hAnsi="Times New Roman" w:cs="Times New Roman"/>
          <w:sz w:val="24"/>
          <w:szCs w:val="24"/>
        </w:rPr>
        <w:br/>
      </w:r>
      <w:r w:rsidRPr="00AB2312">
        <w:rPr>
          <w:rFonts w:ascii="Times New Roman" w:eastAsia="Times New Roman" w:hAnsi="Times New Roman" w:cs="Times New Roman"/>
          <w:b/>
          <w:bCs/>
          <w:sz w:val="24"/>
          <w:szCs w:val="24"/>
        </w:rPr>
        <w:t>Step 16 »</w:t>
      </w:r>
      <w:r w:rsidRPr="00AB2312">
        <w:rPr>
          <w:rFonts w:ascii="Times New Roman" w:eastAsia="Times New Roman" w:hAnsi="Times New Roman" w:cs="Times New Roman"/>
          <w:sz w:val="24"/>
          <w:szCs w:val="24"/>
        </w:rPr>
        <w:t>Restart dovecot service.</w:t>
      </w:r>
      <w:r w:rsidRPr="00AB2312">
        <w:rPr>
          <w:rFonts w:ascii="Times New Roman" w:eastAsia="Times New Roman" w:hAnsi="Times New Roman" w:cs="Times New Roman"/>
          <w:sz w:val="24"/>
          <w:szCs w:val="24"/>
        </w:rPr>
        <w:br/>
      </w:r>
      <w:r w:rsidRPr="00AB2312">
        <w:rPr>
          <w:rFonts w:ascii="Courier New" w:eastAsia="Times New Roman" w:hAnsi="Courier New" w:cs="Courier New"/>
          <w:sz w:val="20"/>
        </w:rPr>
        <w:t>krizna@mail:~$ sudo service dovecot restart</w:t>
      </w:r>
      <w:r w:rsidRPr="00AB2312">
        <w:rPr>
          <w:rFonts w:ascii="Times New Roman" w:eastAsia="Times New Roman" w:hAnsi="Times New Roman" w:cs="Times New Roman"/>
          <w:sz w:val="24"/>
          <w:szCs w:val="24"/>
        </w:rPr>
        <w:br/>
      </w:r>
      <w:r w:rsidRPr="00AB2312">
        <w:rPr>
          <w:rFonts w:ascii="Times New Roman" w:eastAsia="Times New Roman" w:hAnsi="Times New Roman" w:cs="Times New Roman"/>
          <w:b/>
          <w:bCs/>
          <w:sz w:val="24"/>
          <w:szCs w:val="24"/>
        </w:rPr>
        <w:t>Step 17 »</w:t>
      </w:r>
      <w:r w:rsidRPr="00AB2312">
        <w:rPr>
          <w:rFonts w:ascii="Times New Roman" w:eastAsia="Times New Roman" w:hAnsi="Times New Roman" w:cs="Times New Roman"/>
          <w:sz w:val="24"/>
          <w:szCs w:val="24"/>
        </w:rPr>
        <w:t xml:space="preserve"> Now test pop3 and imap port access using the telnet command.</w:t>
      </w:r>
      <w:r w:rsidRPr="00AB2312">
        <w:rPr>
          <w:rFonts w:ascii="Times New Roman" w:eastAsia="Times New Roman" w:hAnsi="Times New Roman" w:cs="Times New Roman"/>
          <w:sz w:val="24"/>
          <w:szCs w:val="24"/>
        </w:rPr>
        <w:br/>
      </w:r>
      <w:r w:rsidRPr="00AB2312">
        <w:rPr>
          <w:rFonts w:ascii="Courier New" w:eastAsia="Times New Roman" w:hAnsi="Courier New" w:cs="Courier New"/>
          <w:sz w:val="20"/>
        </w:rPr>
        <w:t>krizna@mail:~$ telnet mail.krizna.com 110</w:t>
      </w:r>
      <w:r w:rsidRPr="00AB2312">
        <w:rPr>
          <w:rFonts w:ascii="Courier New" w:eastAsia="Times New Roman" w:hAnsi="Courier New" w:cs="Courier New"/>
          <w:sz w:val="20"/>
          <w:szCs w:val="20"/>
        </w:rPr>
        <w:br/>
      </w:r>
      <w:r w:rsidRPr="00AB2312">
        <w:rPr>
          <w:rFonts w:ascii="Courier New" w:eastAsia="Times New Roman" w:hAnsi="Courier New" w:cs="Courier New"/>
          <w:sz w:val="20"/>
        </w:rPr>
        <w:t>Trying 127.0.0.1...</w:t>
      </w:r>
      <w:r w:rsidRPr="00AB2312">
        <w:rPr>
          <w:rFonts w:ascii="Courier New" w:eastAsia="Times New Roman" w:hAnsi="Courier New" w:cs="Courier New"/>
          <w:sz w:val="20"/>
          <w:szCs w:val="20"/>
        </w:rPr>
        <w:br/>
      </w:r>
      <w:r w:rsidRPr="00AB2312">
        <w:rPr>
          <w:rFonts w:ascii="Courier New" w:eastAsia="Times New Roman" w:hAnsi="Courier New" w:cs="Courier New"/>
          <w:sz w:val="20"/>
        </w:rPr>
        <w:t>Connected to localhost.</w:t>
      </w:r>
      <w:r w:rsidRPr="00AB2312">
        <w:rPr>
          <w:rFonts w:ascii="Courier New" w:eastAsia="Times New Roman" w:hAnsi="Courier New" w:cs="Courier New"/>
          <w:sz w:val="20"/>
          <w:szCs w:val="20"/>
        </w:rPr>
        <w:br/>
      </w:r>
      <w:r w:rsidRPr="00AB2312">
        <w:rPr>
          <w:rFonts w:ascii="Courier New" w:eastAsia="Times New Roman" w:hAnsi="Courier New" w:cs="Courier New"/>
          <w:sz w:val="20"/>
        </w:rPr>
        <w:t>Escape character is '^]'.</w:t>
      </w:r>
      <w:r w:rsidRPr="00AB2312">
        <w:rPr>
          <w:rFonts w:ascii="Courier New" w:eastAsia="Times New Roman" w:hAnsi="Courier New" w:cs="Courier New"/>
          <w:sz w:val="20"/>
          <w:szCs w:val="20"/>
        </w:rPr>
        <w:br/>
      </w:r>
      <w:r w:rsidRPr="00AB2312">
        <w:rPr>
          <w:rFonts w:ascii="Courier New" w:eastAsia="Times New Roman" w:hAnsi="Courier New" w:cs="Courier New"/>
          <w:sz w:val="20"/>
        </w:rPr>
        <w:t>+OK Dovecot (Ubuntu) ready.</w:t>
      </w:r>
      <w:r w:rsidRPr="00AB2312">
        <w:rPr>
          <w:rFonts w:ascii="Times New Roman" w:eastAsia="Times New Roman" w:hAnsi="Times New Roman" w:cs="Times New Roman"/>
          <w:sz w:val="24"/>
          <w:szCs w:val="24"/>
        </w:rPr>
        <w:t xml:space="preserve"> Repeat the same for 995,993,143 ports.</w:t>
      </w:r>
      <w:r w:rsidRPr="00AB2312">
        <w:rPr>
          <w:rFonts w:ascii="Times New Roman" w:eastAsia="Times New Roman" w:hAnsi="Times New Roman" w:cs="Times New Roman"/>
          <w:sz w:val="24"/>
          <w:szCs w:val="24"/>
        </w:rPr>
        <w:br/>
        <w:t xml:space="preserve">OR check for listening ports using netstat </w:t>
      </w:r>
      <w:proofErr w:type="gramStart"/>
      <w:r w:rsidRPr="00AB2312">
        <w:rPr>
          <w:rFonts w:ascii="Times New Roman" w:eastAsia="Times New Roman" w:hAnsi="Times New Roman" w:cs="Times New Roman"/>
          <w:sz w:val="24"/>
          <w:szCs w:val="24"/>
        </w:rPr>
        <w:t>command .</w:t>
      </w:r>
      <w:proofErr w:type="gramEnd"/>
      <w:r w:rsidRPr="00AB2312">
        <w:rPr>
          <w:rFonts w:ascii="Times New Roman" w:eastAsia="Times New Roman" w:hAnsi="Times New Roman" w:cs="Times New Roman"/>
          <w:sz w:val="24"/>
          <w:szCs w:val="24"/>
        </w:rPr>
        <w:br/>
      </w:r>
      <w:r w:rsidRPr="00AB2312">
        <w:rPr>
          <w:rFonts w:ascii="Courier New" w:eastAsia="Times New Roman" w:hAnsi="Courier New" w:cs="Courier New"/>
          <w:sz w:val="20"/>
        </w:rPr>
        <w:t>krizna@mail:~$ netstat -nl4</w:t>
      </w:r>
      <w:r w:rsidRPr="00AB2312">
        <w:rPr>
          <w:rFonts w:ascii="Times New Roman" w:eastAsia="Times New Roman" w:hAnsi="Times New Roman" w:cs="Times New Roman"/>
          <w:sz w:val="24"/>
          <w:szCs w:val="24"/>
        </w:rPr>
        <w:t xml:space="preserve"> you should get the result like below.</w:t>
      </w:r>
      <w:r w:rsidRPr="00AB2312">
        <w:rPr>
          <w:rFonts w:ascii="Times New Roman" w:eastAsia="Times New Roman" w:hAnsi="Times New Roman" w:cs="Times New Roman"/>
          <w:sz w:val="24"/>
          <w:szCs w:val="24"/>
        </w:rPr>
        <w:br/>
      </w:r>
      <w:r>
        <w:rPr>
          <w:noProof/>
          <w:color w:val="0000FF"/>
        </w:rPr>
        <w:drawing>
          <wp:inline distT="0" distB="0" distL="0" distR="0">
            <wp:extent cx="5700395" cy="2647950"/>
            <wp:effectExtent l="19050" t="0" r="0" b="0"/>
            <wp:docPr id="213" name="Picture 213" descr="Setup mail server on ubuntu 14.04">
              <a:hlinkClick xmlns:a="http://schemas.openxmlformats.org/drawingml/2006/main" r:id="rId11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Setup mail server on ubuntu 14.04">
                      <a:hlinkClick r:id="rId1144"/>
                    </pic:cNvPr>
                    <pic:cNvPicPr>
                      <a:picLocks noChangeAspect="1" noChangeArrowheads="1"/>
                    </pic:cNvPicPr>
                  </pic:nvPicPr>
                  <pic:blipFill>
                    <a:blip r:embed="rId1145"/>
                    <a:srcRect/>
                    <a:stretch>
                      <a:fillRect/>
                    </a:stretch>
                  </pic:blipFill>
                  <pic:spPr bwMode="auto">
                    <a:xfrm>
                      <a:off x="0" y="0"/>
                      <a:ext cx="5700395" cy="2647950"/>
                    </a:xfrm>
                    <a:prstGeom prst="rect">
                      <a:avLst/>
                    </a:prstGeom>
                    <a:noFill/>
                    <a:ln w="9525">
                      <a:noFill/>
                      <a:miter lim="800000"/>
                      <a:headEnd/>
                      <a:tailEnd/>
                    </a:ln>
                  </pic:spPr>
                </pic:pic>
              </a:graphicData>
            </a:graphic>
          </wp:inline>
        </w:drawing>
      </w:r>
      <w:r w:rsidRPr="00AB2312">
        <w:rPr>
          <w:rFonts w:ascii="Times New Roman" w:eastAsia="Times New Roman" w:hAnsi="Times New Roman" w:cs="Times New Roman"/>
          <w:sz w:val="24"/>
          <w:szCs w:val="24"/>
        </w:rPr>
        <w:br/>
      </w:r>
      <w:r w:rsidRPr="00AB2312">
        <w:rPr>
          <w:rFonts w:ascii="Times New Roman" w:eastAsia="Times New Roman" w:hAnsi="Times New Roman" w:cs="Times New Roman"/>
          <w:b/>
          <w:bCs/>
          <w:sz w:val="24"/>
          <w:szCs w:val="24"/>
        </w:rPr>
        <w:t>Step 18 »</w:t>
      </w:r>
      <w:r w:rsidRPr="00AB2312">
        <w:rPr>
          <w:rFonts w:ascii="Times New Roman" w:eastAsia="Times New Roman" w:hAnsi="Times New Roman" w:cs="Times New Roman"/>
          <w:sz w:val="24"/>
          <w:szCs w:val="24"/>
        </w:rPr>
        <w:t xml:space="preserve"> Create some users and check using mail clients like thunderbird or outlook</w:t>
      </w:r>
      <w:r w:rsidRPr="00AB2312">
        <w:rPr>
          <w:rFonts w:ascii="Times New Roman" w:eastAsia="Times New Roman" w:hAnsi="Times New Roman" w:cs="Times New Roman"/>
          <w:sz w:val="24"/>
          <w:szCs w:val="24"/>
        </w:rPr>
        <w:br/>
      </w:r>
      <w:r w:rsidRPr="00AB2312">
        <w:rPr>
          <w:rFonts w:ascii="Courier New" w:eastAsia="Times New Roman" w:hAnsi="Courier New" w:cs="Courier New"/>
          <w:sz w:val="20"/>
        </w:rPr>
        <w:t>krizna@mail:~$ sudo useradd -m bobby -s /sbin/nologin</w:t>
      </w:r>
      <w:r w:rsidRPr="00AB2312">
        <w:rPr>
          <w:rFonts w:ascii="Courier New" w:eastAsia="Times New Roman" w:hAnsi="Courier New" w:cs="Courier New"/>
          <w:sz w:val="20"/>
          <w:szCs w:val="20"/>
        </w:rPr>
        <w:br/>
      </w:r>
      <w:r w:rsidRPr="00AB2312">
        <w:rPr>
          <w:rFonts w:ascii="Courier New" w:eastAsia="Times New Roman" w:hAnsi="Courier New" w:cs="Courier New"/>
          <w:sz w:val="20"/>
        </w:rPr>
        <w:t>krizna@mail:~$ sudo passwd bobby</w:t>
      </w:r>
      <w:r w:rsidRPr="00AB2312">
        <w:rPr>
          <w:rFonts w:ascii="Times New Roman" w:eastAsia="Times New Roman" w:hAnsi="Times New Roman" w:cs="Times New Roman"/>
          <w:sz w:val="24"/>
          <w:szCs w:val="24"/>
        </w:rPr>
        <w:br/>
      </w:r>
      <w:r>
        <w:rPr>
          <w:noProof/>
          <w:color w:val="0000FF"/>
        </w:rPr>
        <w:drawing>
          <wp:inline distT="0" distB="0" distL="0" distR="0">
            <wp:extent cx="5700395" cy="2268220"/>
            <wp:effectExtent l="19050" t="0" r="0" b="0"/>
            <wp:docPr id="214" name="Picture 214" descr="Setup mail server on ubuntu 14.04">
              <a:hlinkClick xmlns:a="http://schemas.openxmlformats.org/drawingml/2006/main" r:id="rId11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Setup mail server on ubuntu 14.04">
                      <a:hlinkClick r:id="rId1146"/>
                    </pic:cNvPr>
                    <pic:cNvPicPr>
                      <a:picLocks noChangeAspect="1" noChangeArrowheads="1"/>
                    </pic:cNvPicPr>
                  </pic:nvPicPr>
                  <pic:blipFill>
                    <a:blip r:embed="rId1147"/>
                    <a:srcRect/>
                    <a:stretch>
                      <a:fillRect/>
                    </a:stretch>
                  </pic:blipFill>
                  <pic:spPr bwMode="auto">
                    <a:xfrm>
                      <a:off x="0" y="0"/>
                      <a:ext cx="5700395" cy="2268220"/>
                    </a:xfrm>
                    <a:prstGeom prst="rect">
                      <a:avLst/>
                    </a:prstGeom>
                    <a:noFill/>
                    <a:ln w="9525">
                      <a:noFill/>
                      <a:miter lim="800000"/>
                      <a:headEnd/>
                      <a:tailEnd/>
                    </a:ln>
                  </pic:spPr>
                </pic:pic>
              </a:graphicData>
            </a:graphic>
          </wp:inline>
        </w:drawing>
      </w:r>
      <w:r w:rsidRPr="00AB2312">
        <w:rPr>
          <w:rFonts w:ascii="Times New Roman" w:eastAsia="Times New Roman" w:hAnsi="Times New Roman" w:cs="Times New Roman"/>
          <w:sz w:val="24"/>
          <w:szCs w:val="24"/>
        </w:rPr>
        <w:br/>
      </w:r>
      <w:r w:rsidRPr="00AB2312">
        <w:rPr>
          <w:rFonts w:ascii="Times New Roman" w:eastAsia="Times New Roman" w:hAnsi="Times New Roman" w:cs="Times New Roman"/>
          <w:sz w:val="24"/>
          <w:szCs w:val="24"/>
        </w:rPr>
        <w:lastRenderedPageBreak/>
        <w:t xml:space="preserve">Now mail server is ready, you can send and receive mail using the server. Continue for </w:t>
      </w:r>
      <w:proofErr w:type="gramStart"/>
      <w:r w:rsidRPr="00AB2312">
        <w:rPr>
          <w:rFonts w:ascii="Times New Roman" w:eastAsia="Times New Roman" w:hAnsi="Times New Roman" w:cs="Times New Roman"/>
          <w:sz w:val="24"/>
          <w:szCs w:val="24"/>
        </w:rPr>
        <w:t>squirrelmail ..</w:t>
      </w:r>
      <w:proofErr w:type="gramEnd"/>
    </w:p>
    <w:p w:rsidR="00AB2312" w:rsidRPr="00AB2312" w:rsidRDefault="00AB2312" w:rsidP="00AB2312">
      <w:pPr>
        <w:pStyle w:val="ListParagraph"/>
        <w:numPr>
          <w:ilvl w:val="0"/>
          <w:numId w:val="62"/>
        </w:numPr>
        <w:spacing w:before="100" w:beforeAutospacing="1" w:after="100" w:afterAutospacing="1" w:line="240" w:lineRule="auto"/>
        <w:outlineLvl w:val="1"/>
        <w:rPr>
          <w:rFonts w:ascii="Times New Roman" w:eastAsia="Times New Roman" w:hAnsi="Times New Roman" w:cs="Times New Roman"/>
          <w:b/>
          <w:bCs/>
          <w:sz w:val="36"/>
          <w:szCs w:val="36"/>
        </w:rPr>
      </w:pPr>
      <w:r w:rsidRPr="00AB2312">
        <w:rPr>
          <w:rFonts w:ascii="Times New Roman" w:eastAsia="Times New Roman" w:hAnsi="Times New Roman" w:cs="Times New Roman"/>
          <w:b/>
          <w:bCs/>
          <w:sz w:val="36"/>
          <w:szCs w:val="36"/>
        </w:rPr>
        <w:t xml:space="preserve">» </w:t>
      </w:r>
      <w:bookmarkStart w:id="150" w:name="squirrelmail"/>
      <w:bookmarkEnd w:id="150"/>
      <w:r w:rsidRPr="00AB2312">
        <w:rPr>
          <w:rFonts w:ascii="Times New Roman" w:eastAsia="Times New Roman" w:hAnsi="Times New Roman" w:cs="Times New Roman"/>
          <w:b/>
          <w:bCs/>
          <w:sz w:val="36"/>
          <w:szCs w:val="36"/>
        </w:rPr>
        <w:t>Installing and configuring squirrelmail</w:t>
      </w:r>
    </w:p>
    <w:p w:rsidR="00AB2312" w:rsidRPr="00AB2312" w:rsidRDefault="00AB2312" w:rsidP="00AB2312">
      <w:pPr>
        <w:pStyle w:val="ListParagraph"/>
        <w:numPr>
          <w:ilvl w:val="0"/>
          <w:numId w:val="62"/>
        </w:numPr>
        <w:spacing w:before="100" w:beforeAutospacing="1" w:after="100" w:afterAutospacing="1" w:line="240" w:lineRule="auto"/>
        <w:rPr>
          <w:rFonts w:ascii="Times New Roman" w:eastAsia="Times New Roman" w:hAnsi="Times New Roman" w:cs="Times New Roman"/>
          <w:sz w:val="24"/>
          <w:szCs w:val="24"/>
        </w:rPr>
      </w:pPr>
      <w:r w:rsidRPr="00AB2312">
        <w:rPr>
          <w:rFonts w:ascii="Times New Roman" w:eastAsia="Times New Roman" w:hAnsi="Times New Roman" w:cs="Times New Roman"/>
          <w:b/>
          <w:bCs/>
          <w:sz w:val="24"/>
          <w:szCs w:val="24"/>
        </w:rPr>
        <w:t>Step 19 »</w:t>
      </w:r>
      <w:r w:rsidRPr="00AB2312">
        <w:rPr>
          <w:rFonts w:ascii="Times New Roman" w:eastAsia="Times New Roman" w:hAnsi="Times New Roman" w:cs="Times New Roman"/>
          <w:sz w:val="24"/>
          <w:szCs w:val="24"/>
        </w:rPr>
        <w:t xml:space="preserve"> Install squirrelmail using the below command. This will install apache and PHP packages.</w:t>
      </w:r>
      <w:r w:rsidRPr="00AB2312">
        <w:rPr>
          <w:rFonts w:ascii="Times New Roman" w:eastAsia="Times New Roman" w:hAnsi="Times New Roman" w:cs="Times New Roman"/>
          <w:sz w:val="24"/>
          <w:szCs w:val="24"/>
        </w:rPr>
        <w:br/>
      </w:r>
      <w:r w:rsidRPr="00AB2312">
        <w:rPr>
          <w:rFonts w:ascii="Courier New" w:eastAsia="Times New Roman" w:hAnsi="Courier New" w:cs="Courier New"/>
          <w:sz w:val="20"/>
        </w:rPr>
        <w:t>krizna@mail:~$ sudo apt-get install squirrelmail</w:t>
      </w:r>
      <w:r w:rsidRPr="00AB2312">
        <w:rPr>
          <w:rFonts w:ascii="Times New Roman" w:eastAsia="Times New Roman" w:hAnsi="Times New Roman" w:cs="Times New Roman"/>
          <w:sz w:val="24"/>
          <w:szCs w:val="24"/>
        </w:rPr>
        <w:br/>
      </w:r>
      <w:r w:rsidRPr="00AB2312">
        <w:rPr>
          <w:rFonts w:ascii="Times New Roman" w:eastAsia="Times New Roman" w:hAnsi="Times New Roman" w:cs="Times New Roman"/>
          <w:b/>
          <w:bCs/>
          <w:sz w:val="24"/>
          <w:szCs w:val="24"/>
        </w:rPr>
        <w:t>Step 20 »</w:t>
      </w:r>
      <w:r w:rsidRPr="00AB2312">
        <w:rPr>
          <w:rFonts w:ascii="Times New Roman" w:eastAsia="Times New Roman" w:hAnsi="Times New Roman" w:cs="Times New Roman"/>
          <w:sz w:val="24"/>
          <w:szCs w:val="24"/>
        </w:rPr>
        <w:t xml:space="preserve"> Configure squirrelmail</w:t>
      </w:r>
      <w:r w:rsidRPr="00AB2312">
        <w:rPr>
          <w:rFonts w:ascii="Times New Roman" w:eastAsia="Times New Roman" w:hAnsi="Times New Roman" w:cs="Times New Roman"/>
          <w:sz w:val="24"/>
          <w:szCs w:val="24"/>
        </w:rPr>
        <w:br/>
      </w:r>
      <w:r w:rsidRPr="00AB2312">
        <w:rPr>
          <w:rFonts w:ascii="Courier New" w:eastAsia="Times New Roman" w:hAnsi="Courier New" w:cs="Courier New"/>
          <w:sz w:val="20"/>
        </w:rPr>
        <w:t>krizna@mail:~$ sudo squirrelmail-configure</w:t>
      </w:r>
      <w:r w:rsidRPr="00AB2312">
        <w:rPr>
          <w:rFonts w:ascii="Times New Roman" w:eastAsia="Times New Roman" w:hAnsi="Times New Roman" w:cs="Times New Roman"/>
          <w:sz w:val="24"/>
          <w:szCs w:val="24"/>
        </w:rPr>
        <w:t>Everything is pre-</w:t>
      </w:r>
      <w:proofErr w:type="gramStart"/>
      <w:r w:rsidRPr="00AB2312">
        <w:rPr>
          <w:rFonts w:ascii="Times New Roman" w:eastAsia="Times New Roman" w:hAnsi="Times New Roman" w:cs="Times New Roman"/>
          <w:sz w:val="24"/>
          <w:szCs w:val="24"/>
        </w:rPr>
        <w:t>configured ,</w:t>
      </w:r>
      <w:proofErr w:type="gramEnd"/>
      <w:r w:rsidRPr="00AB2312">
        <w:rPr>
          <w:rFonts w:ascii="Times New Roman" w:eastAsia="Times New Roman" w:hAnsi="Times New Roman" w:cs="Times New Roman"/>
          <w:sz w:val="24"/>
          <w:szCs w:val="24"/>
        </w:rPr>
        <w:t xml:space="preserve"> we just need to change Organization name .</w:t>
      </w:r>
      <w:r w:rsidRPr="00AB2312">
        <w:rPr>
          <w:rFonts w:ascii="Times New Roman" w:eastAsia="Times New Roman" w:hAnsi="Times New Roman" w:cs="Times New Roman"/>
          <w:sz w:val="24"/>
          <w:szCs w:val="24"/>
        </w:rPr>
        <w:br/>
        <w:t>» Press 1 (Organization Preferences) » again press 1 (Organization Name) » Organization Name » Press S » Press Q to quit</w:t>
      </w:r>
      <w:r w:rsidRPr="00AB2312">
        <w:rPr>
          <w:rFonts w:ascii="Times New Roman" w:eastAsia="Times New Roman" w:hAnsi="Times New Roman" w:cs="Times New Roman"/>
          <w:sz w:val="24"/>
          <w:szCs w:val="24"/>
        </w:rPr>
        <w:br/>
      </w:r>
      <w:r w:rsidRPr="00AB2312">
        <w:rPr>
          <w:rFonts w:ascii="Times New Roman" w:eastAsia="Times New Roman" w:hAnsi="Times New Roman" w:cs="Times New Roman"/>
          <w:b/>
          <w:bCs/>
          <w:sz w:val="24"/>
          <w:szCs w:val="24"/>
        </w:rPr>
        <w:t>Step 19 »</w:t>
      </w:r>
      <w:r w:rsidRPr="00AB2312">
        <w:rPr>
          <w:rFonts w:ascii="Times New Roman" w:eastAsia="Times New Roman" w:hAnsi="Times New Roman" w:cs="Times New Roman"/>
          <w:sz w:val="24"/>
          <w:szCs w:val="24"/>
        </w:rPr>
        <w:t xml:space="preserve"> Now configure apache to enable squirrelmail .</w:t>
      </w:r>
      <w:r w:rsidRPr="00AB2312">
        <w:rPr>
          <w:rFonts w:ascii="Times New Roman" w:eastAsia="Times New Roman" w:hAnsi="Times New Roman" w:cs="Times New Roman"/>
          <w:sz w:val="24"/>
          <w:szCs w:val="24"/>
        </w:rPr>
        <w:br/>
      </w:r>
      <w:r w:rsidRPr="00AB2312">
        <w:rPr>
          <w:rFonts w:ascii="Courier New" w:eastAsia="Times New Roman" w:hAnsi="Courier New" w:cs="Courier New"/>
          <w:sz w:val="20"/>
        </w:rPr>
        <w:t>krizna@mail:~$ sudo cp /etc/squirrelmail/apache.conf /etc/apache2/sites-available/squirrelmail.conf</w:t>
      </w:r>
      <w:r w:rsidRPr="00AB2312">
        <w:rPr>
          <w:rFonts w:ascii="Courier New" w:eastAsia="Times New Roman" w:hAnsi="Courier New" w:cs="Courier New"/>
          <w:sz w:val="20"/>
          <w:szCs w:val="20"/>
        </w:rPr>
        <w:br/>
      </w:r>
      <w:r w:rsidRPr="00AB2312">
        <w:rPr>
          <w:rFonts w:ascii="Courier New" w:eastAsia="Times New Roman" w:hAnsi="Courier New" w:cs="Courier New"/>
          <w:sz w:val="20"/>
        </w:rPr>
        <w:t>krizna@mail:~$ sudo a2ensite squirrelmail</w:t>
      </w:r>
      <w:r w:rsidRPr="00AB2312">
        <w:rPr>
          <w:rFonts w:ascii="Times New Roman" w:eastAsia="Times New Roman" w:hAnsi="Times New Roman" w:cs="Times New Roman"/>
          <w:sz w:val="24"/>
          <w:szCs w:val="24"/>
        </w:rPr>
        <w:br/>
      </w:r>
      <w:r w:rsidRPr="00AB2312">
        <w:rPr>
          <w:rFonts w:ascii="Times New Roman" w:eastAsia="Times New Roman" w:hAnsi="Times New Roman" w:cs="Times New Roman"/>
          <w:b/>
          <w:bCs/>
          <w:sz w:val="24"/>
          <w:szCs w:val="24"/>
        </w:rPr>
        <w:t>Step 20 »</w:t>
      </w:r>
      <w:r w:rsidRPr="00AB2312">
        <w:rPr>
          <w:rFonts w:ascii="Times New Roman" w:eastAsia="Times New Roman" w:hAnsi="Times New Roman" w:cs="Times New Roman"/>
          <w:sz w:val="24"/>
          <w:szCs w:val="24"/>
        </w:rPr>
        <w:t xml:space="preserve"> Restart Apache service</w:t>
      </w:r>
      <w:r w:rsidRPr="00AB2312">
        <w:rPr>
          <w:rFonts w:ascii="Times New Roman" w:eastAsia="Times New Roman" w:hAnsi="Times New Roman" w:cs="Times New Roman"/>
          <w:sz w:val="24"/>
          <w:szCs w:val="24"/>
        </w:rPr>
        <w:br/>
      </w:r>
      <w:r w:rsidRPr="00AB2312">
        <w:rPr>
          <w:rFonts w:ascii="Courier New" w:eastAsia="Times New Roman" w:hAnsi="Courier New" w:cs="Courier New"/>
          <w:sz w:val="20"/>
        </w:rPr>
        <w:t>krizna@mail:~$ sudo service apache2 restart</w:t>
      </w:r>
      <w:r w:rsidRPr="00AB2312">
        <w:rPr>
          <w:rFonts w:ascii="Times New Roman" w:eastAsia="Times New Roman" w:hAnsi="Times New Roman" w:cs="Times New Roman"/>
          <w:sz w:val="24"/>
          <w:szCs w:val="24"/>
        </w:rPr>
        <w:br/>
      </w:r>
      <w:r w:rsidRPr="00AB2312">
        <w:rPr>
          <w:rFonts w:ascii="Times New Roman" w:eastAsia="Times New Roman" w:hAnsi="Times New Roman" w:cs="Times New Roman"/>
          <w:b/>
          <w:bCs/>
          <w:sz w:val="24"/>
          <w:szCs w:val="24"/>
        </w:rPr>
        <w:t>Step 21 »</w:t>
      </w:r>
      <w:r w:rsidRPr="00AB2312">
        <w:rPr>
          <w:rFonts w:ascii="Times New Roman" w:eastAsia="Times New Roman" w:hAnsi="Times New Roman" w:cs="Times New Roman"/>
          <w:sz w:val="24"/>
          <w:szCs w:val="24"/>
        </w:rPr>
        <w:t xml:space="preserve"> Now open </w:t>
      </w:r>
      <w:r w:rsidRPr="00AB2312">
        <w:rPr>
          <w:rFonts w:ascii="Times New Roman" w:eastAsia="Times New Roman" w:hAnsi="Times New Roman" w:cs="Times New Roman"/>
          <w:b/>
          <w:bCs/>
          <w:sz w:val="24"/>
          <w:szCs w:val="24"/>
        </w:rPr>
        <w:t>http://serverIP/squirrelmail</w:t>
      </w:r>
      <w:r w:rsidRPr="00AB2312">
        <w:rPr>
          <w:rFonts w:ascii="Times New Roman" w:eastAsia="Times New Roman" w:hAnsi="Times New Roman" w:cs="Times New Roman"/>
          <w:sz w:val="24"/>
          <w:szCs w:val="24"/>
        </w:rPr>
        <w:t xml:space="preserve"> in your browser and login using username (bobby) . </w:t>
      </w:r>
      <w:proofErr w:type="gramStart"/>
      <w:r w:rsidRPr="00AB2312">
        <w:rPr>
          <w:rFonts w:ascii="Times New Roman" w:eastAsia="Times New Roman" w:hAnsi="Times New Roman" w:cs="Times New Roman"/>
          <w:sz w:val="24"/>
          <w:szCs w:val="24"/>
        </w:rPr>
        <w:t>you</w:t>
      </w:r>
      <w:proofErr w:type="gramEnd"/>
      <w:r w:rsidRPr="00AB2312">
        <w:rPr>
          <w:rFonts w:ascii="Times New Roman" w:eastAsia="Times New Roman" w:hAnsi="Times New Roman" w:cs="Times New Roman"/>
          <w:sz w:val="24"/>
          <w:szCs w:val="24"/>
        </w:rPr>
        <w:t xml:space="preserve"> can send and receive mail using squirrelmail.</w:t>
      </w:r>
      <w:r w:rsidRPr="00AB2312">
        <w:rPr>
          <w:rFonts w:ascii="Times New Roman" w:eastAsia="Times New Roman" w:hAnsi="Times New Roman" w:cs="Times New Roman"/>
          <w:sz w:val="24"/>
          <w:szCs w:val="24"/>
        </w:rPr>
        <w:br/>
      </w:r>
      <w:proofErr w:type="gramStart"/>
      <w:r w:rsidRPr="00AB2312">
        <w:rPr>
          <w:rFonts w:ascii="Times New Roman" w:eastAsia="Times New Roman" w:hAnsi="Times New Roman" w:cs="Times New Roman"/>
          <w:sz w:val="24"/>
          <w:szCs w:val="24"/>
        </w:rPr>
        <w:t>Okay ..</w:t>
      </w:r>
      <w:proofErr w:type="gramEnd"/>
      <w:r w:rsidRPr="00AB2312">
        <w:rPr>
          <w:rFonts w:ascii="Times New Roman" w:eastAsia="Times New Roman" w:hAnsi="Times New Roman" w:cs="Times New Roman"/>
          <w:sz w:val="24"/>
          <w:szCs w:val="24"/>
        </w:rPr>
        <w:t xml:space="preserve"> </w:t>
      </w:r>
      <w:proofErr w:type="gramStart"/>
      <w:r w:rsidRPr="00AB2312">
        <w:rPr>
          <w:rFonts w:ascii="Times New Roman" w:eastAsia="Times New Roman" w:hAnsi="Times New Roman" w:cs="Times New Roman"/>
          <w:sz w:val="24"/>
          <w:szCs w:val="24"/>
        </w:rPr>
        <w:t>its</w:t>
      </w:r>
      <w:proofErr w:type="gramEnd"/>
      <w:r w:rsidRPr="00AB2312">
        <w:rPr>
          <w:rFonts w:ascii="Times New Roman" w:eastAsia="Times New Roman" w:hAnsi="Times New Roman" w:cs="Times New Roman"/>
          <w:sz w:val="24"/>
          <w:szCs w:val="24"/>
        </w:rPr>
        <w:t xml:space="preserve"> over now ..</w:t>
      </w:r>
      <w:r w:rsidRPr="00AB2312">
        <w:rPr>
          <w:rFonts w:ascii="Times New Roman" w:eastAsia="Times New Roman" w:hAnsi="Times New Roman" w:cs="Times New Roman"/>
          <w:sz w:val="24"/>
          <w:szCs w:val="24"/>
        </w:rPr>
        <w:br/>
      </w:r>
      <w:r w:rsidRPr="00AB2312">
        <w:rPr>
          <w:rFonts w:ascii="Times New Roman" w:eastAsia="Times New Roman" w:hAnsi="Times New Roman" w:cs="Times New Roman"/>
          <w:b/>
          <w:bCs/>
          <w:sz w:val="24"/>
          <w:szCs w:val="24"/>
        </w:rPr>
        <w:t xml:space="preserve">Please note when you decide to move server to the production, it is very important to implement Spam filter and </w:t>
      </w:r>
      <w:proofErr w:type="gramStart"/>
      <w:r w:rsidRPr="00AB2312">
        <w:rPr>
          <w:rFonts w:ascii="Times New Roman" w:eastAsia="Times New Roman" w:hAnsi="Times New Roman" w:cs="Times New Roman"/>
          <w:b/>
          <w:bCs/>
          <w:sz w:val="24"/>
          <w:szCs w:val="24"/>
        </w:rPr>
        <w:t>antivirus .</w:t>
      </w:r>
      <w:proofErr w:type="gramEnd"/>
      <w:r w:rsidRPr="00AB2312">
        <w:rPr>
          <w:rFonts w:ascii="Times New Roman" w:eastAsia="Times New Roman" w:hAnsi="Times New Roman" w:cs="Times New Roman"/>
          <w:b/>
          <w:bCs/>
          <w:sz w:val="24"/>
          <w:szCs w:val="24"/>
        </w:rPr>
        <w:t xml:space="preserve"> please check this post for more detail </w:t>
      </w:r>
      <w:hyperlink r:id="rId1148" w:tooltip="Postfix spamfilter and anitvirus" w:history="1">
        <w:r w:rsidRPr="00AB2312">
          <w:rPr>
            <w:rFonts w:ascii="Times New Roman" w:eastAsia="Times New Roman" w:hAnsi="Times New Roman" w:cs="Times New Roman"/>
            <w:b/>
            <w:bCs/>
            <w:color w:val="0000FF"/>
            <w:sz w:val="24"/>
            <w:szCs w:val="24"/>
            <w:u w:val="single"/>
          </w:rPr>
          <w:t>Postfix spamfilter and antivirus implementation</w:t>
        </w:r>
      </w:hyperlink>
    </w:p>
    <w:p w:rsidR="008A4888" w:rsidRPr="008A4888" w:rsidRDefault="008A4888" w:rsidP="008A4888">
      <w:pPr>
        <w:pStyle w:val="ListParagraph"/>
        <w:numPr>
          <w:ilvl w:val="0"/>
          <w:numId w:val="62"/>
        </w:num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8A4888">
        <w:rPr>
          <w:rFonts w:ascii="Times New Roman" w:eastAsia="Times New Roman" w:hAnsi="Times New Roman" w:cs="Times New Roman"/>
          <w:b/>
          <w:bCs/>
          <w:kern w:val="36"/>
          <w:sz w:val="48"/>
          <w:szCs w:val="48"/>
        </w:rPr>
        <w:t>How to Setup a Complete Mail Server (Postfix) using ‘SquirrelMail’ (Webmail) on Ubuntu/Debian</w:t>
      </w:r>
    </w:p>
    <w:p w:rsidR="008A4888" w:rsidRPr="008A4888" w:rsidRDefault="008A4888" w:rsidP="008A4888">
      <w:pPr>
        <w:pStyle w:val="ListParagraph"/>
        <w:numPr>
          <w:ilvl w:val="0"/>
          <w:numId w:val="62"/>
        </w:numPr>
        <w:spacing w:before="100" w:beforeAutospacing="1" w:after="100" w:afterAutospacing="1" w:line="240" w:lineRule="auto"/>
        <w:rPr>
          <w:rFonts w:ascii="Times New Roman" w:eastAsia="Times New Roman" w:hAnsi="Times New Roman" w:cs="Times New Roman"/>
          <w:sz w:val="24"/>
          <w:szCs w:val="24"/>
        </w:rPr>
      </w:pPr>
      <w:r w:rsidRPr="008A4888">
        <w:rPr>
          <w:rFonts w:ascii="Times New Roman" w:eastAsia="Times New Roman" w:hAnsi="Times New Roman" w:cs="Times New Roman"/>
          <w:sz w:val="24"/>
          <w:szCs w:val="24"/>
        </w:rPr>
        <w:t xml:space="preserve">by </w:t>
      </w:r>
      <w:hyperlink r:id="rId1149" w:tooltip="Posts by Hanny Helal" w:history="1">
        <w:r w:rsidRPr="008A4888">
          <w:rPr>
            <w:rFonts w:ascii="Times New Roman" w:eastAsia="Times New Roman" w:hAnsi="Times New Roman" w:cs="Times New Roman"/>
            <w:color w:val="0000FF"/>
            <w:sz w:val="24"/>
            <w:szCs w:val="24"/>
            <w:u w:val="single"/>
          </w:rPr>
          <w:t>Hanny Helal</w:t>
        </w:r>
      </w:hyperlink>
      <w:r w:rsidRPr="008A4888">
        <w:rPr>
          <w:rFonts w:ascii="Times New Roman" w:eastAsia="Times New Roman" w:hAnsi="Times New Roman" w:cs="Times New Roman"/>
          <w:sz w:val="24"/>
          <w:szCs w:val="24"/>
        </w:rPr>
        <w:t xml:space="preserve"> | Published: December 5, 2014 | Last Updated: June 6, 2016 </w:t>
      </w:r>
    </w:p>
    <w:p w:rsidR="008A4888" w:rsidRPr="008A4888" w:rsidRDefault="008A4888" w:rsidP="008A4888">
      <w:pPr>
        <w:pStyle w:val="ListParagraph"/>
        <w:numPr>
          <w:ilvl w:val="0"/>
          <w:numId w:val="62"/>
        </w:numPr>
        <w:spacing w:after="0" w:line="240" w:lineRule="auto"/>
        <w:rPr>
          <w:rFonts w:ascii="Times New Roman" w:eastAsia="Times New Roman" w:hAnsi="Times New Roman" w:cs="Times New Roman"/>
          <w:sz w:val="24"/>
          <w:szCs w:val="24"/>
        </w:rPr>
      </w:pPr>
      <w:r w:rsidRPr="008A4888">
        <w:rPr>
          <w:rFonts w:ascii="Times New Roman" w:eastAsia="Times New Roman" w:hAnsi="Times New Roman" w:cs="Times New Roman"/>
          <w:b/>
          <w:bCs/>
          <w:sz w:val="24"/>
          <w:szCs w:val="24"/>
        </w:rPr>
        <w:t>Download Your Free eBooks NOW</w:t>
      </w:r>
      <w:r w:rsidRPr="008A4888">
        <w:rPr>
          <w:rFonts w:ascii="Times New Roman" w:eastAsia="Times New Roman" w:hAnsi="Times New Roman" w:cs="Times New Roman"/>
          <w:sz w:val="24"/>
          <w:szCs w:val="24"/>
        </w:rPr>
        <w:t xml:space="preserve"> - </w:t>
      </w:r>
      <w:hyperlink r:id="rId1150" w:tgtFrame="_blank" w:history="1">
        <w:r w:rsidRPr="008A4888">
          <w:rPr>
            <w:rFonts w:ascii="Times New Roman" w:eastAsia="Times New Roman" w:hAnsi="Times New Roman" w:cs="Times New Roman"/>
            <w:color w:val="0000FF"/>
            <w:sz w:val="24"/>
            <w:szCs w:val="24"/>
            <w:u w:val="single"/>
          </w:rPr>
          <w:t>10 Free Linux eBooks for Administrators</w:t>
        </w:r>
      </w:hyperlink>
      <w:r w:rsidRPr="008A4888">
        <w:rPr>
          <w:rFonts w:ascii="Times New Roman" w:eastAsia="Times New Roman" w:hAnsi="Times New Roman" w:cs="Times New Roman"/>
          <w:sz w:val="24"/>
          <w:szCs w:val="24"/>
        </w:rPr>
        <w:t xml:space="preserve"> | </w:t>
      </w:r>
      <w:hyperlink r:id="rId1151" w:tgtFrame="_blank" w:history="1">
        <w:r w:rsidRPr="008A4888">
          <w:rPr>
            <w:rFonts w:ascii="Times New Roman" w:eastAsia="Times New Roman" w:hAnsi="Times New Roman" w:cs="Times New Roman"/>
            <w:color w:val="0000FF"/>
            <w:sz w:val="24"/>
            <w:szCs w:val="24"/>
            <w:u w:val="single"/>
          </w:rPr>
          <w:t>4 Free Shell Scripting eBooks</w:t>
        </w:r>
      </w:hyperlink>
      <w:r w:rsidRPr="008A4888">
        <w:rPr>
          <w:rFonts w:ascii="Times New Roman" w:eastAsia="Times New Roman" w:hAnsi="Times New Roman" w:cs="Times New Roman"/>
          <w:sz w:val="24"/>
          <w:szCs w:val="24"/>
        </w:rPr>
        <w:t xml:space="preserve"> </w:t>
      </w:r>
    </w:p>
    <w:p w:rsidR="008A4888" w:rsidRPr="008A4888" w:rsidRDefault="008A4888" w:rsidP="008A4888">
      <w:pPr>
        <w:pStyle w:val="ListParagraph"/>
        <w:numPr>
          <w:ilvl w:val="0"/>
          <w:numId w:val="62"/>
        </w:numPr>
        <w:spacing w:before="100" w:beforeAutospacing="1" w:after="100" w:afterAutospacing="1" w:line="240" w:lineRule="auto"/>
        <w:rPr>
          <w:rFonts w:ascii="Times New Roman" w:eastAsia="Times New Roman" w:hAnsi="Times New Roman" w:cs="Times New Roman"/>
          <w:sz w:val="24"/>
          <w:szCs w:val="24"/>
        </w:rPr>
      </w:pPr>
      <w:r w:rsidRPr="008A4888">
        <w:rPr>
          <w:rFonts w:ascii="Times New Roman" w:eastAsia="Times New Roman" w:hAnsi="Times New Roman" w:cs="Times New Roman"/>
          <w:sz w:val="24"/>
          <w:szCs w:val="24"/>
        </w:rPr>
        <w:t>Creating a mail server on Linux powered machines can be one of the most essential things that every system administrator needs to do while configuring his servers for the first time, if you don’t know what it means; it’s simple, if you have a website like “</w:t>
      </w:r>
      <w:r w:rsidRPr="008A4888">
        <w:rPr>
          <w:rFonts w:ascii="Times New Roman" w:eastAsia="Times New Roman" w:hAnsi="Times New Roman" w:cs="Times New Roman"/>
          <w:b/>
          <w:bCs/>
          <w:sz w:val="24"/>
          <w:szCs w:val="24"/>
        </w:rPr>
        <w:t>example.com</w:t>
      </w:r>
      <w:r w:rsidRPr="008A4888">
        <w:rPr>
          <w:rFonts w:ascii="Times New Roman" w:eastAsia="Times New Roman" w:hAnsi="Times New Roman" w:cs="Times New Roman"/>
          <w:sz w:val="24"/>
          <w:szCs w:val="24"/>
        </w:rPr>
        <w:t>”, you can create an email account like “</w:t>
      </w:r>
      <w:r w:rsidRPr="008A4888">
        <w:rPr>
          <w:rFonts w:ascii="Times New Roman" w:eastAsia="Times New Roman" w:hAnsi="Times New Roman" w:cs="Times New Roman"/>
          <w:b/>
          <w:bCs/>
          <w:sz w:val="24"/>
          <w:szCs w:val="24"/>
        </w:rPr>
        <w:t>username@example.com</w:t>
      </w:r>
      <w:r w:rsidRPr="008A4888">
        <w:rPr>
          <w:rFonts w:ascii="Times New Roman" w:eastAsia="Times New Roman" w:hAnsi="Times New Roman" w:cs="Times New Roman"/>
          <w:sz w:val="24"/>
          <w:szCs w:val="24"/>
        </w:rPr>
        <w:t>” to use it to send / receive emails easily instead of using services like Hotmail, Gmil, Yahoo Mail.. etc.</w:t>
      </w:r>
    </w:p>
    <w:p w:rsidR="008A4888" w:rsidRPr="008A4888" w:rsidRDefault="008A4888" w:rsidP="008A4888">
      <w:pPr>
        <w:pStyle w:val="ListParagraph"/>
        <w:numPr>
          <w:ilvl w:val="0"/>
          <w:numId w:val="62"/>
        </w:numPr>
        <w:spacing w:after="0" w:line="240" w:lineRule="auto"/>
        <w:rPr>
          <w:rFonts w:ascii="Times New Roman" w:eastAsia="Times New Roman" w:hAnsi="Times New Roman" w:cs="Times New Roman"/>
          <w:sz w:val="24"/>
          <w:szCs w:val="24"/>
        </w:rPr>
      </w:pPr>
      <w:r>
        <w:rPr>
          <w:noProof/>
        </w:rPr>
        <w:lastRenderedPageBreak/>
        <w:drawing>
          <wp:inline distT="0" distB="0" distL="0" distR="0">
            <wp:extent cx="5902325" cy="3609975"/>
            <wp:effectExtent l="19050" t="0" r="3175" b="0"/>
            <wp:docPr id="220" name="Picture 220" descr="Setup Postfix Mail Server in Debian">
              <a:hlinkClick xmlns:a="http://schemas.openxmlformats.org/drawingml/2006/main" r:id="rId11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Setup Postfix Mail Server in Debian">
                      <a:hlinkClick r:id="rId1152"/>
                    </pic:cNvPr>
                    <pic:cNvPicPr>
                      <a:picLocks noChangeAspect="1" noChangeArrowheads="1"/>
                    </pic:cNvPicPr>
                  </pic:nvPicPr>
                  <pic:blipFill>
                    <a:blip r:embed="rId1153"/>
                    <a:srcRect/>
                    <a:stretch>
                      <a:fillRect/>
                    </a:stretch>
                  </pic:blipFill>
                  <pic:spPr bwMode="auto">
                    <a:xfrm>
                      <a:off x="0" y="0"/>
                      <a:ext cx="5902325" cy="3609975"/>
                    </a:xfrm>
                    <a:prstGeom prst="rect">
                      <a:avLst/>
                    </a:prstGeom>
                    <a:noFill/>
                    <a:ln w="9525">
                      <a:noFill/>
                      <a:miter lim="800000"/>
                      <a:headEnd/>
                      <a:tailEnd/>
                    </a:ln>
                  </pic:spPr>
                </pic:pic>
              </a:graphicData>
            </a:graphic>
          </wp:inline>
        </w:drawing>
      </w:r>
    </w:p>
    <w:p w:rsidR="008A4888" w:rsidRPr="008A4888" w:rsidRDefault="008A4888" w:rsidP="008A4888">
      <w:pPr>
        <w:pStyle w:val="ListParagraph"/>
        <w:numPr>
          <w:ilvl w:val="0"/>
          <w:numId w:val="62"/>
        </w:numPr>
        <w:spacing w:before="100" w:beforeAutospacing="1" w:after="100" w:afterAutospacing="1" w:line="240" w:lineRule="auto"/>
        <w:rPr>
          <w:rFonts w:ascii="Times New Roman" w:eastAsia="Times New Roman" w:hAnsi="Times New Roman" w:cs="Times New Roman"/>
          <w:sz w:val="24"/>
          <w:szCs w:val="24"/>
        </w:rPr>
      </w:pPr>
      <w:r w:rsidRPr="008A4888">
        <w:rPr>
          <w:rFonts w:ascii="Times New Roman" w:eastAsia="Times New Roman" w:hAnsi="Times New Roman" w:cs="Times New Roman"/>
          <w:sz w:val="24"/>
          <w:szCs w:val="24"/>
        </w:rPr>
        <w:t>Setup Postfix Mail Server in Ubuntu/Debian</w:t>
      </w:r>
    </w:p>
    <w:p w:rsidR="008A4888" w:rsidRPr="008A4888" w:rsidRDefault="008A4888" w:rsidP="008A4888">
      <w:pPr>
        <w:pStyle w:val="ListParagraph"/>
        <w:numPr>
          <w:ilvl w:val="0"/>
          <w:numId w:val="62"/>
        </w:numPr>
        <w:spacing w:before="100" w:beforeAutospacing="1" w:after="100" w:afterAutospacing="1" w:line="240" w:lineRule="auto"/>
        <w:rPr>
          <w:rFonts w:ascii="Times New Roman" w:eastAsia="Times New Roman" w:hAnsi="Times New Roman" w:cs="Times New Roman"/>
          <w:sz w:val="24"/>
          <w:szCs w:val="24"/>
        </w:rPr>
      </w:pPr>
      <w:r w:rsidRPr="008A4888">
        <w:rPr>
          <w:rFonts w:ascii="Times New Roman" w:eastAsia="Times New Roman" w:hAnsi="Times New Roman" w:cs="Times New Roman"/>
          <w:sz w:val="24"/>
          <w:szCs w:val="24"/>
        </w:rPr>
        <w:t>In this article, we’ll learn how to do so by installing the Postfix with “</w:t>
      </w:r>
      <w:r w:rsidRPr="008A4888">
        <w:rPr>
          <w:rFonts w:ascii="Times New Roman" w:eastAsia="Times New Roman" w:hAnsi="Times New Roman" w:cs="Times New Roman"/>
          <w:b/>
          <w:bCs/>
          <w:sz w:val="24"/>
          <w:szCs w:val="24"/>
        </w:rPr>
        <w:t>SquirrelMail</w:t>
      </w:r>
      <w:r w:rsidRPr="008A4888">
        <w:rPr>
          <w:rFonts w:ascii="Times New Roman" w:eastAsia="Times New Roman" w:hAnsi="Times New Roman" w:cs="Times New Roman"/>
          <w:sz w:val="24"/>
          <w:szCs w:val="24"/>
        </w:rPr>
        <w:t>” webmail application and its dependences on Debian/Ubuntu machines.</w:t>
      </w:r>
    </w:p>
    <w:p w:rsidR="008A4888" w:rsidRPr="008A4888" w:rsidRDefault="008A4888" w:rsidP="008A4888">
      <w:pPr>
        <w:pStyle w:val="ListParagraph"/>
        <w:numPr>
          <w:ilvl w:val="0"/>
          <w:numId w:val="62"/>
        </w:numPr>
        <w:spacing w:before="100" w:beforeAutospacing="1" w:after="100" w:afterAutospacing="1" w:line="240" w:lineRule="auto"/>
        <w:outlineLvl w:val="2"/>
        <w:rPr>
          <w:rFonts w:ascii="Times New Roman" w:eastAsia="Times New Roman" w:hAnsi="Times New Roman" w:cs="Times New Roman"/>
          <w:b/>
          <w:bCs/>
          <w:sz w:val="27"/>
          <w:szCs w:val="27"/>
        </w:rPr>
      </w:pPr>
      <w:r w:rsidRPr="008A4888">
        <w:rPr>
          <w:rFonts w:ascii="Times New Roman" w:eastAsia="Times New Roman" w:hAnsi="Times New Roman" w:cs="Times New Roman"/>
          <w:b/>
          <w:bCs/>
          <w:sz w:val="27"/>
          <w:szCs w:val="27"/>
        </w:rPr>
        <w:t>Step 1: Installing Apache2 and PHP5</w:t>
      </w:r>
    </w:p>
    <w:p w:rsidR="008A4888" w:rsidRPr="008A4888" w:rsidRDefault="008A4888" w:rsidP="008A4888">
      <w:pPr>
        <w:pStyle w:val="ListParagraph"/>
        <w:numPr>
          <w:ilvl w:val="0"/>
          <w:numId w:val="62"/>
        </w:numPr>
        <w:spacing w:before="100" w:beforeAutospacing="1" w:after="100" w:afterAutospacing="1" w:line="240" w:lineRule="auto"/>
        <w:rPr>
          <w:rFonts w:ascii="Times New Roman" w:eastAsia="Times New Roman" w:hAnsi="Times New Roman" w:cs="Times New Roman"/>
          <w:sz w:val="24"/>
          <w:szCs w:val="24"/>
        </w:rPr>
      </w:pPr>
      <w:r w:rsidRPr="008A4888">
        <w:rPr>
          <w:rFonts w:ascii="Times New Roman" w:eastAsia="Times New Roman" w:hAnsi="Times New Roman" w:cs="Times New Roman"/>
          <w:b/>
          <w:bCs/>
          <w:sz w:val="24"/>
          <w:szCs w:val="24"/>
        </w:rPr>
        <w:t>1.</w:t>
      </w:r>
      <w:r w:rsidRPr="008A4888">
        <w:rPr>
          <w:rFonts w:ascii="Times New Roman" w:eastAsia="Times New Roman" w:hAnsi="Times New Roman" w:cs="Times New Roman"/>
          <w:sz w:val="24"/>
          <w:szCs w:val="24"/>
        </w:rPr>
        <w:t xml:space="preserve"> In order to create a running mail server using “</w:t>
      </w:r>
      <w:r w:rsidRPr="008A4888">
        <w:rPr>
          <w:rFonts w:ascii="Times New Roman" w:eastAsia="Times New Roman" w:hAnsi="Times New Roman" w:cs="Times New Roman"/>
          <w:b/>
          <w:bCs/>
          <w:sz w:val="24"/>
          <w:szCs w:val="24"/>
        </w:rPr>
        <w:t>SquirrelMail</w:t>
      </w:r>
      <w:r w:rsidRPr="008A4888">
        <w:rPr>
          <w:rFonts w:ascii="Times New Roman" w:eastAsia="Times New Roman" w:hAnsi="Times New Roman" w:cs="Times New Roman"/>
          <w:sz w:val="24"/>
          <w:szCs w:val="24"/>
        </w:rPr>
        <w:t xml:space="preserve">”, we’ll have to install both </w:t>
      </w:r>
      <w:r w:rsidRPr="008A4888">
        <w:rPr>
          <w:rFonts w:ascii="Times New Roman" w:eastAsia="Times New Roman" w:hAnsi="Times New Roman" w:cs="Times New Roman"/>
          <w:b/>
          <w:bCs/>
          <w:sz w:val="24"/>
          <w:szCs w:val="24"/>
        </w:rPr>
        <w:t>Apache2</w:t>
      </w:r>
      <w:r w:rsidRPr="008A4888">
        <w:rPr>
          <w:rFonts w:ascii="Times New Roman" w:eastAsia="Times New Roman" w:hAnsi="Times New Roman" w:cs="Times New Roman"/>
          <w:sz w:val="24"/>
          <w:szCs w:val="24"/>
        </w:rPr>
        <w:t xml:space="preserve"> &amp; </w:t>
      </w:r>
      <w:r w:rsidRPr="008A4888">
        <w:rPr>
          <w:rFonts w:ascii="Times New Roman" w:eastAsia="Times New Roman" w:hAnsi="Times New Roman" w:cs="Times New Roman"/>
          <w:b/>
          <w:bCs/>
          <w:sz w:val="24"/>
          <w:szCs w:val="24"/>
        </w:rPr>
        <w:t>PHP5</w:t>
      </w:r>
      <w:r w:rsidRPr="008A4888">
        <w:rPr>
          <w:rFonts w:ascii="Times New Roman" w:eastAsia="Times New Roman" w:hAnsi="Times New Roman" w:cs="Times New Roman"/>
          <w:sz w:val="24"/>
          <w:szCs w:val="24"/>
        </w:rPr>
        <w:t xml:space="preserve"> packages first, to do so, run.</w:t>
      </w:r>
    </w:p>
    <w:p w:rsidR="008A4888" w:rsidRPr="008A4888" w:rsidRDefault="008A4888" w:rsidP="008A4888">
      <w:pPr>
        <w:pStyle w:val="ListParagraph"/>
        <w:numPr>
          <w:ilvl w:val="0"/>
          <w:numId w:val="6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A4888">
        <w:rPr>
          <w:rFonts w:ascii="Courier New" w:eastAsia="Times New Roman" w:hAnsi="Courier New" w:cs="Courier New"/>
          <w:sz w:val="20"/>
          <w:szCs w:val="20"/>
        </w:rPr>
        <w:t>$ sudo apt-get update</w:t>
      </w:r>
    </w:p>
    <w:p w:rsidR="008A4888" w:rsidRPr="008A4888" w:rsidRDefault="008A4888" w:rsidP="008A4888">
      <w:pPr>
        <w:pStyle w:val="ListParagraph"/>
        <w:numPr>
          <w:ilvl w:val="0"/>
          <w:numId w:val="6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A4888">
        <w:rPr>
          <w:rFonts w:ascii="Courier New" w:eastAsia="Times New Roman" w:hAnsi="Courier New" w:cs="Courier New"/>
          <w:sz w:val="20"/>
          <w:szCs w:val="20"/>
        </w:rPr>
        <w:t>$ sudo apt-get install apache2 php5</w:t>
      </w:r>
    </w:p>
    <w:p w:rsidR="008A4888" w:rsidRPr="008A4888" w:rsidRDefault="008A4888" w:rsidP="008A4888">
      <w:pPr>
        <w:pStyle w:val="ListParagraph"/>
        <w:numPr>
          <w:ilvl w:val="0"/>
          <w:numId w:val="62"/>
        </w:numPr>
        <w:spacing w:after="0" w:line="240" w:lineRule="auto"/>
        <w:rPr>
          <w:rFonts w:ascii="Times New Roman" w:eastAsia="Times New Roman" w:hAnsi="Times New Roman" w:cs="Times New Roman"/>
          <w:sz w:val="24"/>
          <w:szCs w:val="24"/>
        </w:rPr>
      </w:pPr>
      <w:r>
        <w:rPr>
          <w:noProof/>
        </w:rPr>
        <w:lastRenderedPageBreak/>
        <w:drawing>
          <wp:inline distT="0" distB="0" distL="0" distR="0">
            <wp:extent cx="5759450" cy="4239260"/>
            <wp:effectExtent l="19050" t="0" r="0" b="0"/>
            <wp:docPr id="221" name="Picture 221" descr="Install Apache and PHP in Ubuntu">
              <a:hlinkClick xmlns:a="http://schemas.openxmlformats.org/drawingml/2006/main" r:id="rId115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Install Apache and PHP in Ubuntu">
                      <a:hlinkClick r:id="rId1154"/>
                    </pic:cNvPr>
                    <pic:cNvPicPr>
                      <a:picLocks noChangeAspect="1" noChangeArrowheads="1"/>
                    </pic:cNvPicPr>
                  </pic:nvPicPr>
                  <pic:blipFill>
                    <a:blip r:embed="rId1155"/>
                    <a:srcRect/>
                    <a:stretch>
                      <a:fillRect/>
                    </a:stretch>
                  </pic:blipFill>
                  <pic:spPr bwMode="auto">
                    <a:xfrm>
                      <a:off x="0" y="0"/>
                      <a:ext cx="5759450" cy="4239260"/>
                    </a:xfrm>
                    <a:prstGeom prst="rect">
                      <a:avLst/>
                    </a:prstGeom>
                    <a:noFill/>
                    <a:ln w="9525">
                      <a:noFill/>
                      <a:miter lim="800000"/>
                      <a:headEnd/>
                      <a:tailEnd/>
                    </a:ln>
                  </pic:spPr>
                </pic:pic>
              </a:graphicData>
            </a:graphic>
          </wp:inline>
        </w:drawing>
      </w:r>
    </w:p>
    <w:p w:rsidR="008A4888" w:rsidRPr="008A4888" w:rsidRDefault="008A4888" w:rsidP="008A4888">
      <w:pPr>
        <w:pStyle w:val="ListParagraph"/>
        <w:numPr>
          <w:ilvl w:val="0"/>
          <w:numId w:val="62"/>
        </w:numPr>
        <w:spacing w:before="100" w:beforeAutospacing="1" w:after="100" w:afterAutospacing="1" w:line="240" w:lineRule="auto"/>
        <w:rPr>
          <w:rFonts w:ascii="Times New Roman" w:eastAsia="Times New Roman" w:hAnsi="Times New Roman" w:cs="Times New Roman"/>
          <w:sz w:val="24"/>
          <w:szCs w:val="24"/>
        </w:rPr>
      </w:pPr>
      <w:r w:rsidRPr="008A4888">
        <w:rPr>
          <w:rFonts w:ascii="Times New Roman" w:eastAsia="Times New Roman" w:hAnsi="Times New Roman" w:cs="Times New Roman"/>
          <w:sz w:val="24"/>
          <w:szCs w:val="24"/>
        </w:rPr>
        <w:t>Install Apache and PHP</w:t>
      </w:r>
    </w:p>
    <w:p w:rsidR="008A4888" w:rsidRPr="008A4888" w:rsidRDefault="008A4888" w:rsidP="008A4888">
      <w:pPr>
        <w:pStyle w:val="ListParagraph"/>
        <w:numPr>
          <w:ilvl w:val="0"/>
          <w:numId w:val="62"/>
        </w:numPr>
        <w:spacing w:before="100" w:beforeAutospacing="1" w:after="100" w:afterAutospacing="1" w:line="240" w:lineRule="auto"/>
        <w:outlineLvl w:val="2"/>
        <w:rPr>
          <w:rFonts w:ascii="Times New Roman" w:eastAsia="Times New Roman" w:hAnsi="Times New Roman" w:cs="Times New Roman"/>
          <w:b/>
          <w:bCs/>
          <w:sz w:val="27"/>
          <w:szCs w:val="27"/>
        </w:rPr>
      </w:pPr>
      <w:r w:rsidRPr="008A4888">
        <w:rPr>
          <w:rFonts w:ascii="Times New Roman" w:eastAsia="Times New Roman" w:hAnsi="Times New Roman" w:cs="Times New Roman"/>
          <w:b/>
          <w:bCs/>
          <w:sz w:val="27"/>
          <w:szCs w:val="27"/>
        </w:rPr>
        <w:t>Step 2: Installing Postfix Mail Server</w:t>
      </w:r>
    </w:p>
    <w:p w:rsidR="008A4888" w:rsidRPr="008A4888" w:rsidRDefault="008A4888" w:rsidP="008A4888">
      <w:pPr>
        <w:pStyle w:val="ListParagraph"/>
        <w:numPr>
          <w:ilvl w:val="0"/>
          <w:numId w:val="62"/>
        </w:numPr>
        <w:spacing w:before="100" w:beforeAutospacing="1" w:after="100" w:afterAutospacing="1" w:line="240" w:lineRule="auto"/>
        <w:rPr>
          <w:rFonts w:ascii="Times New Roman" w:eastAsia="Times New Roman" w:hAnsi="Times New Roman" w:cs="Times New Roman"/>
          <w:sz w:val="24"/>
          <w:szCs w:val="24"/>
        </w:rPr>
      </w:pPr>
      <w:r w:rsidRPr="008A4888">
        <w:rPr>
          <w:rFonts w:ascii="Times New Roman" w:eastAsia="Times New Roman" w:hAnsi="Times New Roman" w:cs="Times New Roman"/>
          <w:b/>
          <w:bCs/>
          <w:sz w:val="24"/>
          <w:szCs w:val="24"/>
        </w:rPr>
        <w:t>2.</w:t>
      </w:r>
      <w:r w:rsidRPr="008A4888">
        <w:rPr>
          <w:rFonts w:ascii="Times New Roman" w:eastAsia="Times New Roman" w:hAnsi="Times New Roman" w:cs="Times New Roman"/>
          <w:sz w:val="24"/>
          <w:szCs w:val="24"/>
        </w:rPr>
        <w:t xml:space="preserve"> </w:t>
      </w:r>
      <w:r w:rsidRPr="008A4888">
        <w:rPr>
          <w:rFonts w:ascii="Times New Roman" w:eastAsia="Times New Roman" w:hAnsi="Times New Roman" w:cs="Times New Roman"/>
          <w:b/>
          <w:bCs/>
          <w:sz w:val="24"/>
          <w:szCs w:val="24"/>
        </w:rPr>
        <w:t>Postfix</w:t>
      </w:r>
      <w:r w:rsidRPr="008A4888">
        <w:rPr>
          <w:rFonts w:ascii="Times New Roman" w:eastAsia="Times New Roman" w:hAnsi="Times New Roman" w:cs="Times New Roman"/>
          <w:sz w:val="24"/>
          <w:szCs w:val="24"/>
        </w:rPr>
        <w:t xml:space="preserve"> is a mail transfer agent (</w:t>
      </w:r>
      <w:r w:rsidRPr="008A4888">
        <w:rPr>
          <w:rFonts w:ascii="Times New Roman" w:eastAsia="Times New Roman" w:hAnsi="Times New Roman" w:cs="Times New Roman"/>
          <w:b/>
          <w:bCs/>
          <w:sz w:val="24"/>
          <w:szCs w:val="24"/>
        </w:rPr>
        <w:t>MTA</w:t>
      </w:r>
      <w:r w:rsidRPr="008A4888">
        <w:rPr>
          <w:rFonts w:ascii="Times New Roman" w:eastAsia="Times New Roman" w:hAnsi="Times New Roman" w:cs="Times New Roman"/>
          <w:sz w:val="24"/>
          <w:szCs w:val="24"/>
        </w:rPr>
        <w:t>) which is the responsible software for delivering &amp; receiving emails, it’s essential in order to create a complete mail server.</w:t>
      </w:r>
    </w:p>
    <w:p w:rsidR="008A4888" w:rsidRPr="008A4888" w:rsidRDefault="008A4888" w:rsidP="008A4888">
      <w:pPr>
        <w:pStyle w:val="ListParagraph"/>
        <w:numPr>
          <w:ilvl w:val="0"/>
          <w:numId w:val="62"/>
        </w:numPr>
        <w:spacing w:before="100" w:beforeAutospacing="1" w:after="100" w:afterAutospacing="1" w:line="240" w:lineRule="auto"/>
        <w:rPr>
          <w:rFonts w:ascii="Times New Roman" w:eastAsia="Times New Roman" w:hAnsi="Times New Roman" w:cs="Times New Roman"/>
          <w:sz w:val="24"/>
          <w:szCs w:val="24"/>
        </w:rPr>
      </w:pPr>
      <w:r w:rsidRPr="008A4888">
        <w:rPr>
          <w:rFonts w:ascii="Times New Roman" w:eastAsia="Times New Roman" w:hAnsi="Times New Roman" w:cs="Times New Roman"/>
          <w:sz w:val="24"/>
          <w:szCs w:val="24"/>
        </w:rPr>
        <w:t>To install it on Ubuntu/Debian or even Mint, run:</w:t>
      </w:r>
    </w:p>
    <w:p w:rsidR="008A4888" w:rsidRPr="008A4888" w:rsidRDefault="008A4888" w:rsidP="008A4888">
      <w:pPr>
        <w:pStyle w:val="ListParagraph"/>
        <w:numPr>
          <w:ilvl w:val="0"/>
          <w:numId w:val="6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A4888">
        <w:rPr>
          <w:rFonts w:ascii="Courier New" w:eastAsia="Times New Roman" w:hAnsi="Courier New" w:cs="Courier New"/>
          <w:sz w:val="20"/>
          <w:szCs w:val="20"/>
        </w:rPr>
        <w:t>$ sudo apt-get install postfix</w:t>
      </w:r>
    </w:p>
    <w:p w:rsidR="008A4888" w:rsidRPr="008A4888" w:rsidRDefault="008A4888" w:rsidP="008A4888">
      <w:pPr>
        <w:pStyle w:val="ListParagraph"/>
        <w:numPr>
          <w:ilvl w:val="0"/>
          <w:numId w:val="62"/>
        </w:numPr>
        <w:spacing w:before="100" w:beforeAutospacing="1" w:after="100" w:afterAutospacing="1" w:line="240" w:lineRule="auto"/>
        <w:rPr>
          <w:rFonts w:ascii="Times New Roman" w:eastAsia="Times New Roman" w:hAnsi="Times New Roman" w:cs="Times New Roman"/>
          <w:sz w:val="24"/>
          <w:szCs w:val="24"/>
        </w:rPr>
      </w:pPr>
      <w:r w:rsidRPr="008A4888">
        <w:rPr>
          <w:rFonts w:ascii="Times New Roman" w:eastAsia="Times New Roman" w:hAnsi="Times New Roman" w:cs="Times New Roman"/>
          <w:sz w:val="24"/>
          <w:szCs w:val="24"/>
        </w:rPr>
        <w:t>During installation, you will be asked to choose the default file configuration for your server.</w:t>
      </w:r>
    </w:p>
    <w:p w:rsidR="008A4888" w:rsidRPr="008A4888" w:rsidRDefault="008A4888" w:rsidP="008A4888">
      <w:pPr>
        <w:pStyle w:val="ListParagraph"/>
        <w:numPr>
          <w:ilvl w:val="0"/>
          <w:numId w:val="62"/>
        </w:numPr>
        <w:spacing w:after="0" w:line="240" w:lineRule="auto"/>
        <w:rPr>
          <w:rFonts w:ascii="Times New Roman" w:eastAsia="Times New Roman" w:hAnsi="Times New Roman" w:cs="Times New Roman"/>
          <w:sz w:val="24"/>
          <w:szCs w:val="24"/>
        </w:rPr>
      </w:pPr>
      <w:r>
        <w:rPr>
          <w:noProof/>
        </w:rPr>
        <w:lastRenderedPageBreak/>
        <w:drawing>
          <wp:inline distT="0" distB="0" distL="0" distR="0">
            <wp:extent cx="5902325" cy="4263390"/>
            <wp:effectExtent l="19050" t="0" r="3175" b="0"/>
            <wp:docPr id="222" name="Picture 222" descr="Postfix Configuration in Ubuntu">
              <a:hlinkClick xmlns:a="http://schemas.openxmlformats.org/drawingml/2006/main" r:id="rId115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descr="Postfix Configuration in Ubuntu">
                      <a:hlinkClick r:id="rId1156"/>
                    </pic:cNvPr>
                    <pic:cNvPicPr>
                      <a:picLocks noChangeAspect="1" noChangeArrowheads="1"/>
                    </pic:cNvPicPr>
                  </pic:nvPicPr>
                  <pic:blipFill>
                    <a:blip r:embed="rId1157"/>
                    <a:srcRect/>
                    <a:stretch>
                      <a:fillRect/>
                    </a:stretch>
                  </pic:blipFill>
                  <pic:spPr bwMode="auto">
                    <a:xfrm>
                      <a:off x="0" y="0"/>
                      <a:ext cx="5902325" cy="4263390"/>
                    </a:xfrm>
                    <a:prstGeom prst="rect">
                      <a:avLst/>
                    </a:prstGeom>
                    <a:noFill/>
                    <a:ln w="9525">
                      <a:noFill/>
                      <a:miter lim="800000"/>
                      <a:headEnd/>
                      <a:tailEnd/>
                    </a:ln>
                  </pic:spPr>
                </pic:pic>
              </a:graphicData>
            </a:graphic>
          </wp:inline>
        </w:drawing>
      </w:r>
    </w:p>
    <w:p w:rsidR="008A4888" w:rsidRPr="008A4888" w:rsidRDefault="008A4888" w:rsidP="008A4888">
      <w:pPr>
        <w:pStyle w:val="ListParagraph"/>
        <w:numPr>
          <w:ilvl w:val="0"/>
          <w:numId w:val="62"/>
        </w:numPr>
        <w:spacing w:before="100" w:beforeAutospacing="1" w:after="100" w:afterAutospacing="1" w:line="240" w:lineRule="auto"/>
        <w:rPr>
          <w:rFonts w:ascii="Times New Roman" w:eastAsia="Times New Roman" w:hAnsi="Times New Roman" w:cs="Times New Roman"/>
          <w:sz w:val="24"/>
          <w:szCs w:val="24"/>
        </w:rPr>
      </w:pPr>
      <w:r w:rsidRPr="008A4888">
        <w:rPr>
          <w:rFonts w:ascii="Times New Roman" w:eastAsia="Times New Roman" w:hAnsi="Times New Roman" w:cs="Times New Roman"/>
          <w:sz w:val="24"/>
          <w:szCs w:val="24"/>
        </w:rPr>
        <w:t>Select Postfix Configuration</w:t>
      </w:r>
    </w:p>
    <w:p w:rsidR="008A4888" w:rsidRPr="008A4888" w:rsidRDefault="008A4888" w:rsidP="008A4888">
      <w:pPr>
        <w:pStyle w:val="ListParagraph"/>
        <w:numPr>
          <w:ilvl w:val="0"/>
          <w:numId w:val="62"/>
        </w:numPr>
        <w:spacing w:before="100" w:beforeAutospacing="1" w:after="100" w:afterAutospacing="1" w:line="240" w:lineRule="auto"/>
        <w:rPr>
          <w:rFonts w:ascii="Times New Roman" w:eastAsia="Times New Roman" w:hAnsi="Times New Roman" w:cs="Times New Roman"/>
          <w:sz w:val="24"/>
          <w:szCs w:val="24"/>
        </w:rPr>
      </w:pPr>
      <w:r w:rsidRPr="008A4888">
        <w:rPr>
          <w:rFonts w:ascii="Times New Roman" w:eastAsia="Times New Roman" w:hAnsi="Times New Roman" w:cs="Times New Roman"/>
          <w:b/>
          <w:bCs/>
          <w:sz w:val="24"/>
          <w:szCs w:val="24"/>
        </w:rPr>
        <w:t>3.</w:t>
      </w:r>
      <w:r w:rsidRPr="008A4888">
        <w:rPr>
          <w:rFonts w:ascii="Times New Roman" w:eastAsia="Times New Roman" w:hAnsi="Times New Roman" w:cs="Times New Roman"/>
          <w:sz w:val="24"/>
          <w:szCs w:val="24"/>
        </w:rPr>
        <w:t xml:space="preserve"> Next, it asks you to select type of mail configuration, choose “</w:t>
      </w:r>
      <w:r w:rsidRPr="008A4888">
        <w:rPr>
          <w:rFonts w:ascii="Times New Roman" w:eastAsia="Times New Roman" w:hAnsi="Times New Roman" w:cs="Times New Roman"/>
          <w:b/>
          <w:bCs/>
          <w:sz w:val="24"/>
          <w:szCs w:val="24"/>
        </w:rPr>
        <w:t>Internet Site</w:t>
      </w:r>
      <w:r w:rsidRPr="008A4888">
        <w:rPr>
          <w:rFonts w:ascii="Times New Roman" w:eastAsia="Times New Roman" w:hAnsi="Times New Roman" w:cs="Times New Roman"/>
          <w:sz w:val="24"/>
          <w:szCs w:val="24"/>
        </w:rPr>
        <w:t>”.</w:t>
      </w:r>
    </w:p>
    <w:p w:rsidR="008A4888" w:rsidRPr="008A4888" w:rsidRDefault="008A4888" w:rsidP="008A4888">
      <w:pPr>
        <w:pStyle w:val="ListParagraph"/>
        <w:numPr>
          <w:ilvl w:val="0"/>
          <w:numId w:val="62"/>
        </w:numPr>
        <w:spacing w:after="0" w:line="240" w:lineRule="auto"/>
        <w:rPr>
          <w:rFonts w:ascii="Times New Roman" w:eastAsia="Times New Roman" w:hAnsi="Times New Roman" w:cs="Times New Roman"/>
          <w:sz w:val="24"/>
          <w:szCs w:val="24"/>
        </w:rPr>
      </w:pPr>
      <w:r>
        <w:rPr>
          <w:noProof/>
        </w:rPr>
        <w:lastRenderedPageBreak/>
        <w:drawing>
          <wp:inline distT="0" distB="0" distL="0" distR="0">
            <wp:extent cx="5747385" cy="4227830"/>
            <wp:effectExtent l="19050" t="0" r="5715" b="0"/>
            <wp:docPr id="223" name="Picture 223" descr="Select Mail Configuration">
              <a:hlinkClick xmlns:a="http://schemas.openxmlformats.org/drawingml/2006/main" r:id="rId115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Select Mail Configuration">
                      <a:hlinkClick r:id="rId1158"/>
                    </pic:cNvPr>
                    <pic:cNvPicPr>
                      <a:picLocks noChangeAspect="1" noChangeArrowheads="1"/>
                    </pic:cNvPicPr>
                  </pic:nvPicPr>
                  <pic:blipFill>
                    <a:blip r:embed="rId1159"/>
                    <a:srcRect/>
                    <a:stretch>
                      <a:fillRect/>
                    </a:stretch>
                  </pic:blipFill>
                  <pic:spPr bwMode="auto">
                    <a:xfrm>
                      <a:off x="0" y="0"/>
                      <a:ext cx="5747385" cy="4227830"/>
                    </a:xfrm>
                    <a:prstGeom prst="rect">
                      <a:avLst/>
                    </a:prstGeom>
                    <a:noFill/>
                    <a:ln w="9525">
                      <a:noFill/>
                      <a:miter lim="800000"/>
                      <a:headEnd/>
                      <a:tailEnd/>
                    </a:ln>
                  </pic:spPr>
                </pic:pic>
              </a:graphicData>
            </a:graphic>
          </wp:inline>
        </w:drawing>
      </w:r>
    </w:p>
    <w:p w:rsidR="008A4888" w:rsidRPr="008A4888" w:rsidRDefault="008A4888" w:rsidP="008A4888">
      <w:pPr>
        <w:pStyle w:val="ListParagraph"/>
        <w:numPr>
          <w:ilvl w:val="0"/>
          <w:numId w:val="62"/>
        </w:numPr>
        <w:spacing w:before="100" w:beforeAutospacing="1" w:after="100" w:afterAutospacing="1" w:line="240" w:lineRule="auto"/>
        <w:rPr>
          <w:rFonts w:ascii="Times New Roman" w:eastAsia="Times New Roman" w:hAnsi="Times New Roman" w:cs="Times New Roman"/>
          <w:sz w:val="24"/>
          <w:szCs w:val="24"/>
        </w:rPr>
      </w:pPr>
      <w:r w:rsidRPr="008A4888">
        <w:rPr>
          <w:rFonts w:ascii="Times New Roman" w:eastAsia="Times New Roman" w:hAnsi="Times New Roman" w:cs="Times New Roman"/>
          <w:sz w:val="24"/>
          <w:szCs w:val="24"/>
        </w:rPr>
        <w:t>Select Mail Configuration</w:t>
      </w:r>
    </w:p>
    <w:p w:rsidR="008A4888" w:rsidRPr="008A4888" w:rsidRDefault="008A4888" w:rsidP="008A4888">
      <w:pPr>
        <w:pStyle w:val="ListParagraph"/>
        <w:numPr>
          <w:ilvl w:val="0"/>
          <w:numId w:val="62"/>
        </w:numPr>
        <w:spacing w:before="100" w:beforeAutospacing="1" w:after="100" w:afterAutospacing="1" w:line="240" w:lineRule="auto"/>
        <w:rPr>
          <w:rFonts w:ascii="Times New Roman" w:eastAsia="Times New Roman" w:hAnsi="Times New Roman" w:cs="Times New Roman"/>
          <w:sz w:val="24"/>
          <w:szCs w:val="24"/>
        </w:rPr>
      </w:pPr>
      <w:r w:rsidRPr="008A4888">
        <w:rPr>
          <w:rFonts w:ascii="Times New Roman" w:eastAsia="Times New Roman" w:hAnsi="Times New Roman" w:cs="Times New Roman"/>
          <w:b/>
          <w:bCs/>
          <w:sz w:val="24"/>
          <w:szCs w:val="24"/>
        </w:rPr>
        <w:t>4.</w:t>
      </w:r>
      <w:r w:rsidRPr="008A4888">
        <w:rPr>
          <w:rFonts w:ascii="Times New Roman" w:eastAsia="Times New Roman" w:hAnsi="Times New Roman" w:cs="Times New Roman"/>
          <w:sz w:val="24"/>
          <w:szCs w:val="24"/>
        </w:rPr>
        <w:t xml:space="preserve"> Now enter the fully qualified domain name that you want to use for send and receive mails.</w:t>
      </w:r>
    </w:p>
    <w:p w:rsidR="008A4888" w:rsidRPr="008A4888" w:rsidRDefault="008A4888" w:rsidP="008A4888">
      <w:pPr>
        <w:pStyle w:val="ListParagraph"/>
        <w:numPr>
          <w:ilvl w:val="0"/>
          <w:numId w:val="62"/>
        </w:numPr>
        <w:spacing w:after="0" w:line="240" w:lineRule="auto"/>
        <w:rPr>
          <w:rFonts w:ascii="Times New Roman" w:eastAsia="Times New Roman" w:hAnsi="Times New Roman" w:cs="Times New Roman"/>
          <w:sz w:val="24"/>
          <w:szCs w:val="24"/>
        </w:rPr>
      </w:pPr>
      <w:r>
        <w:rPr>
          <w:noProof/>
        </w:rPr>
        <w:lastRenderedPageBreak/>
        <w:drawing>
          <wp:inline distT="0" distB="0" distL="0" distR="0">
            <wp:extent cx="5747385" cy="4251325"/>
            <wp:effectExtent l="19050" t="0" r="5715" b="0"/>
            <wp:docPr id="224" name="Picture 224" descr="System Mail Name">
              <a:hlinkClick xmlns:a="http://schemas.openxmlformats.org/drawingml/2006/main" r:id="rId116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descr="System Mail Name">
                      <a:hlinkClick r:id="rId1160"/>
                    </pic:cNvPr>
                    <pic:cNvPicPr>
                      <a:picLocks noChangeAspect="1" noChangeArrowheads="1"/>
                    </pic:cNvPicPr>
                  </pic:nvPicPr>
                  <pic:blipFill>
                    <a:blip r:embed="rId1161"/>
                    <a:srcRect/>
                    <a:stretch>
                      <a:fillRect/>
                    </a:stretch>
                  </pic:blipFill>
                  <pic:spPr bwMode="auto">
                    <a:xfrm>
                      <a:off x="0" y="0"/>
                      <a:ext cx="5747385" cy="4251325"/>
                    </a:xfrm>
                    <a:prstGeom prst="rect">
                      <a:avLst/>
                    </a:prstGeom>
                    <a:noFill/>
                    <a:ln w="9525">
                      <a:noFill/>
                      <a:miter lim="800000"/>
                      <a:headEnd/>
                      <a:tailEnd/>
                    </a:ln>
                  </pic:spPr>
                </pic:pic>
              </a:graphicData>
            </a:graphic>
          </wp:inline>
        </w:drawing>
      </w:r>
    </w:p>
    <w:p w:rsidR="008A4888" w:rsidRPr="008A4888" w:rsidRDefault="008A4888" w:rsidP="008A4888">
      <w:pPr>
        <w:pStyle w:val="ListParagraph"/>
        <w:numPr>
          <w:ilvl w:val="0"/>
          <w:numId w:val="62"/>
        </w:numPr>
        <w:spacing w:before="100" w:beforeAutospacing="1" w:after="100" w:afterAutospacing="1" w:line="240" w:lineRule="auto"/>
        <w:rPr>
          <w:rFonts w:ascii="Times New Roman" w:eastAsia="Times New Roman" w:hAnsi="Times New Roman" w:cs="Times New Roman"/>
          <w:sz w:val="24"/>
          <w:szCs w:val="24"/>
        </w:rPr>
      </w:pPr>
      <w:r w:rsidRPr="008A4888">
        <w:rPr>
          <w:rFonts w:ascii="Times New Roman" w:eastAsia="Times New Roman" w:hAnsi="Times New Roman" w:cs="Times New Roman"/>
          <w:sz w:val="24"/>
          <w:szCs w:val="24"/>
        </w:rPr>
        <w:t>Enter System Mail Name</w:t>
      </w:r>
    </w:p>
    <w:p w:rsidR="008A4888" w:rsidRPr="008A4888" w:rsidRDefault="008A4888" w:rsidP="008A4888">
      <w:pPr>
        <w:pStyle w:val="ListParagraph"/>
        <w:numPr>
          <w:ilvl w:val="0"/>
          <w:numId w:val="62"/>
        </w:numPr>
        <w:spacing w:before="100" w:beforeAutospacing="1" w:after="100" w:afterAutospacing="1" w:line="240" w:lineRule="auto"/>
        <w:rPr>
          <w:rFonts w:ascii="Times New Roman" w:eastAsia="Times New Roman" w:hAnsi="Times New Roman" w:cs="Times New Roman"/>
          <w:sz w:val="24"/>
          <w:szCs w:val="24"/>
        </w:rPr>
      </w:pPr>
      <w:r w:rsidRPr="008A4888">
        <w:rPr>
          <w:rFonts w:ascii="Times New Roman" w:eastAsia="Times New Roman" w:hAnsi="Times New Roman" w:cs="Times New Roman"/>
          <w:b/>
          <w:bCs/>
          <w:sz w:val="24"/>
          <w:szCs w:val="24"/>
        </w:rPr>
        <w:t>5.</w:t>
      </w:r>
      <w:r w:rsidRPr="008A4888">
        <w:rPr>
          <w:rFonts w:ascii="Times New Roman" w:eastAsia="Times New Roman" w:hAnsi="Times New Roman" w:cs="Times New Roman"/>
          <w:sz w:val="24"/>
          <w:szCs w:val="24"/>
        </w:rPr>
        <w:t xml:space="preserve"> Once the FQDN set, you’ve restart the Postfix mail server using.</w:t>
      </w:r>
    </w:p>
    <w:p w:rsidR="008A4888" w:rsidRPr="008A4888" w:rsidRDefault="008A4888" w:rsidP="008A4888">
      <w:pPr>
        <w:pStyle w:val="ListParagraph"/>
        <w:numPr>
          <w:ilvl w:val="0"/>
          <w:numId w:val="6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A4888">
        <w:rPr>
          <w:rFonts w:ascii="Courier New" w:eastAsia="Times New Roman" w:hAnsi="Courier New" w:cs="Courier New"/>
          <w:sz w:val="20"/>
          <w:szCs w:val="20"/>
        </w:rPr>
        <w:t>$ sudo service postfix restart</w:t>
      </w:r>
    </w:p>
    <w:p w:rsidR="008A4888" w:rsidRPr="008A4888" w:rsidRDefault="008A4888" w:rsidP="008A4888">
      <w:pPr>
        <w:pStyle w:val="ListParagraph"/>
        <w:numPr>
          <w:ilvl w:val="0"/>
          <w:numId w:val="62"/>
        </w:numPr>
        <w:spacing w:before="100" w:beforeAutospacing="1" w:after="100" w:afterAutospacing="1" w:line="240" w:lineRule="auto"/>
        <w:outlineLvl w:val="2"/>
        <w:rPr>
          <w:rFonts w:ascii="Times New Roman" w:eastAsia="Times New Roman" w:hAnsi="Times New Roman" w:cs="Times New Roman"/>
          <w:b/>
          <w:bCs/>
          <w:sz w:val="27"/>
          <w:szCs w:val="27"/>
        </w:rPr>
      </w:pPr>
      <w:r w:rsidRPr="008A4888">
        <w:rPr>
          <w:rFonts w:ascii="Times New Roman" w:eastAsia="Times New Roman" w:hAnsi="Times New Roman" w:cs="Times New Roman"/>
          <w:b/>
          <w:bCs/>
          <w:sz w:val="27"/>
          <w:szCs w:val="27"/>
        </w:rPr>
        <w:t>Step 3: Installing Dovecot</w:t>
      </w:r>
    </w:p>
    <w:p w:rsidR="008A4888" w:rsidRPr="008A4888" w:rsidRDefault="008A4888" w:rsidP="008A4888">
      <w:pPr>
        <w:pStyle w:val="ListParagraph"/>
        <w:numPr>
          <w:ilvl w:val="0"/>
          <w:numId w:val="62"/>
        </w:numPr>
        <w:spacing w:before="100" w:beforeAutospacing="1" w:after="100" w:afterAutospacing="1" w:line="240" w:lineRule="auto"/>
        <w:rPr>
          <w:rFonts w:ascii="Times New Roman" w:eastAsia="Times New Roman" w:hAnsi="Times New Roman" w:cs="Times New Roman"/>
          <w:sz w:val="24"/>
          <w:szCs w:val="24"/>
        </w:rPr>
      </w:pPr>
      <w:r w:rsidRPr="008A4888">
        <w:rPr>
          <w:rFonts w:ascii="Times New Roman" w:eastAsia="Times New Roman" w:hAnsi="Times New Roman" w:cs="Times New Roman"/>
          <w:b/>
          <w:bCs/>
          <w:sz w:val="24"/>
          <w:szCs w:val="24"/>
        </w:rPr>
        <w:t>6.</w:t>
      </w:r>
      <w:r w:rsidRPr="008A4888">
        <w:rPr>
          <w:rFonts w:ascii="Times New Roman" w:eastAsia="Times New Roman" w:hAnsi="Times New Roman" w:cs="Times New Roman"/>
          <w:sz w:val="24"/>
          <w:szCs w:val="24"/>
        </w:rPr>
        <w:t xml:space="preserve"> </w:t>
      </w:r>
      <w:r w:rsidRPr="008A4888">
        <w:rPr>
          <w:rFonts w:ascii="Times New Roman" w:eastAsia="Times New Roman" w:hAnsi="Times New Roman" w:cs="Times New Roman"/>
          <w:b/>
          <w:bCs/>
          <w:sz w:val="24"/>
          <w:szCs w:val="24"/>
        </w:rPr>
        <w:t>Dovecot</w:t>
      </w:r>
      <w:r w:rsidRPr="008A4888">
        <w:rPr>
          <w:rFonts w:ascii="Times New Roman" w:eastAsia="Times New Roman" w:hAnsi="Times New Roman" w:cs="Times New Roman"/>
          <w:sz w:val="24"/>
          <w:szCs w:val="24"/>
        </w:rPr>
        <w:t xml:space="preserve"> is a mail delivery agent (</w:t>
      </w:r>
      <w:r w:rsidRPr="008A4888">
        <w:rPr>
          <w:rFonts w:ascii="Times New Roman" w:eastAsia="Times New Roman" w:hAnsi="Times New Roman" w:cs="Times New Roman"/>
          <w:b/>
          <w:bCs/>
          <w:sz w:val="24"/>
          <w:szCs w:val="24"/>
        </w:rPr>
        <w:t>MDA</w:t>
      </w:r>
      <w:r w:rsidRPr="008A4888">
        <w:rPr>
          <w:rFonts w:ascii="Times New Roman" w:eastAsia="Times New Roman" w:hAnsi="Times New Roman" w:cs="Times New Roman"/>
          <w:sz w:val="24"/>
          <w:szCs w:val="24"/>
        </w:rPr>
        <w:t>), it delivers the emails from/to the mail server, to install it, run the following command.</w:t>
      </w:r>
    </w:p>
    <w:p w:rsidR="008A4888" w:rsidRPr="008A4888" w:rsidRDefault="008A4888" w:rsidP="008A4888">
      <w:pPr>
        <w:pStyle w:val="ListParagraph"/>
        <w:numPr>
          <w:ilvl w:val="0"/>
          <w:numId w:val="6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A4888">
        <w:rPr>
          <w:rFonts w:ascii="Courier New" w:eastAsia="Times New Roman" w:hAnsi="Courier New" w:cs="Courier New"/>
          <w:sz w:val="20"/>
          <w:szCs w:val="20"/>
        </w:rPr>
        <w:t>$ sudo apt-get install dovecot-imapd dovecot-pop3d</w:t>
      </w:r>
    </w:p>
    <w:p w:rsidR="008A4888" w:rsidRPr="008A4888" w:rsidRDefault="008A4888" w:rsidP="008A4888">
      <w:pPr>
        <w:pStyle w:val="ListParagraph"/>
        <w:numPr>
          <w:ilvl w:val="0"/>
          <w:numId w:val="62"/>
        </w:numPr>
        <w:spacing w:after="0" w:line="240" w:lineRule="auto"/>
        <w:rPr>
          <w:rFonts w:ascii="Times New Roman" w:eastAsia="Times New Roman" w:hAnsi="Times New Roman" w:cs="Times New Roman"/>
          <w:sz w:val="24"/>
          <w:szCs w:val="24"/>
        </w:rPr>
      </w:pPr>
      <w:r>
        <w:rPr>
          <w:noProof/>
        </w:rPr>
        <w:lastRenderedPageBreak/>
        <w:drawing>
          <wp:inline distT="0" distB="0" distL="0" distR="0">
            <wp:extent cx="5866130" cy="4286885"/>
            <wp:effectExtent l="19050" t="0" r="1270" b="0"/>
            <wp:docPr id="225" name="Picture 225" descr="Install Dovecot in Ubuntu">
              <a:hlinkClick xmlns:a="http://schemas.openxmlformats.org/drawingml/2006/main" r:id="rId11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Install Dovecot in Ubuntu">
                      <a:hlinkClick r:id="rId1162"/>
                    </pic:cNvPr>
                    <pic:cNvPicPr>
                      <a:picLocks noChangeAspect="1" noChangeArrowheads="1"/>
                    </pic:cNvPicPr>
                  </pic:nvPicPr>
                  <pic:blipFill>
                    <a:blip r:embed="rId1163"/>
                    <a:srcRect/>
                    <a:stretch>
                      <a:fillRect/>
                    </a:stretch>
                  </pic:blipFill>
                  <pic:spPr bwMode="auto">
                    <a:xfrm>
                      <a:off x="0" y="0"/>
                      <a:ext cx="5866130" cy="4286885"/>
                    </a:xfrm>
                    <a:prstGeom prst="rect">
                      <a:avLst/>
                    </a:prstGeom>
                    <a:noFill/>
                    <a:ln w="9525">
                      <a:noFill/>
                      <a:miter lim="800000"/>
                      <a:headEnd/>
                      <a:tailEnd/>
                    </a:ln>
                  </pic:spPr>
                </pic:pic>
              </a:graphicData>
            </a:graphic>
          </wp:inline>
        </w:drawing>
      </w:r>
    </w:p>
    <w:p w:rsidR="008A4888" w:rsidRPr="008A4888" w:rsidRDefault="008A4888" w:rsidP="008A4888">
      <w:pPr>
        <w:pStyle w:val="ListParagraph"/>
        <w:numPr>
          <w:ilvl w:val="0"/>
          <w:numId w:val="62"/>
        </w:numPr>
        <w:spacing w:before="100" w:beforeAutospacing="1" w:after="100" w:afterAutospacing="1" w:line="240" w:lineRule="auto"/>
        <w:rPr>
          <w:rFonts w:ascii="Times New Roman" w:eastAsia="Times New Roman" w:hAnsi="Times New Roman" w:cs="Times New Roman"/>
          <w:sz w:val="24"/>
          <w:szCs w:val="24"/>
        </w:rPr>
      </w:pPr>
      <w:r w:rsidRPr="008A4888">
        <w:rPr>
          <w:rFonts w:ascii="Times New Roman" w:eastAsia="Times New Roman" w:hAnsi="Times New Roman" w:cs="Times New Roman"/>
          <w:sz w:val="24"/>
          <w:szCs w:val="24"/>
        </w:rPr>
        <w:t>Install Dovecot</w:t>
      </w:r>
    </w:p>
    <w:p w:rsidR="008A4888" w:rsidRPr="008A4888" w:rsidRDefault="008A4888" w:rsidP="008A4888">
      <w:pPr>
        <w:pStyle w:val="ListParagraph"/>
        <w:numPr>
          <w:ilvl w:val="0"/>
          <w:numId w:val="62"/>
        </w:numPr>
        <w:spacing w:before="100" w:beforeAutospacing="1" w:after="100" w:afterAutospacing="1" w:line="240" w:lineRule="auto"/>
        <w:rPr>
          <w:rFonts w:ascii="Times New Roman" w:eastAsia="Times New Roman" w:hAnsi="Times New Roman" w:cs="Times New Roman"/>
          <w:sz w:val="24"/>
          <w:szCs w:val="24"/>
        </w:rPr>
      </w:pPr>
      <w:r w:rsidRPr="008A4888">
        <w:rPr>
          <w:rFonts w:ascii="Times New Roman" w:eastAsia="Times New Roman" w:hAnsi="Times New Roman" w:cs="Times New Roman"/>
          <w:sz w:val="24"/>
          <w:szCs w:val="24"/>
        </w:rPr>
        <w:t xml:space="preserve">During the installation process, you will be asked if you want to create a self-signed SSL certificate, choose </w:t>
      </w:r>
      <w:proofErr w:type="gramStart"/>
      <w:r w:rsidRPr="008A4888">
        <w:rPr>
          <w:rFonts w:ascii="Times New Roman" w:eastAsia="Times New Roman" w:hAnsi="Times New Roman" w:cs="Times New Roman"/>
          <w:b/>
          <w:bCs/>
          <w:sz w:val="24"/>
          <w:szCs w:val="24"/>
        </w:rPr>
        <w:t>Yes</w:t>
      </w:r>
      <w:proofErr w:type="gramEnd"/>
      <w:r w:rsidRPr="008A4888">
        <w:rPr>
          <w:rFonts w:ascii="Times New Roman" w:eastAsia="Times New Roman" w:hAnsi="Times New Roman" w:cs="Times New Roman"/>
          <w:sz w:val="24"/>
          <w:szCs w:val="24"/>
        </w:rPr>
        <w:t>.</w:t>
      </w:r>
    </w:p>
    <w:p w:rsidR="008A4888" w:rsidRPr="008A4888" w:rsidRDefault="008A4888" w:rsidP="008A4888">
      <w:pPr>
        <w:pStyle w:val="ListParagraph"/>
        <w:numPr>
          <w:ilvl w:val="0"/>
          <w:numId w:val="62"/>
        </w:numPr>
        <w:spacing w:after="0" w:line="240" w:lineRule="auto"/>
        <w:rPr>
          <w:rFonts w:ascii="Times New Roman" w:eastAsia="Times New Roman" w:hAnsi="Times New Roman" w:cs="Times New Roman"/>
          <w:sz w:val="24"/>
          <w:szCs w:val="24"/>
        </w:rPr>
      </w:pPr>
      <w:r>
        <w:rPr>
          <w:noProof/>
        </w:rPr>
        <w:lastRenderedPageBreak/>
        <w:drawing>
          <wp:inline distT="0" distB="0" distL="0" distR="0">
            <wp:extent cx="5711825" cy="4274820"/>
            <wp:effectExtent l="19050" t="0" r="3175" b="0"/>
            <wp:docPr id="226" name="Picture 226" descr="Create Mail SSl Certificate">
              <a:hlinkClick xmlns:a="http://schemas.openxmlformats.org/drawingml/2006/main" r:id="rId11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descr="Create Mail SSl Certificate">
                      <a:hlinkClick r:id="rId1164"/>
                    </pic:cNvPr>
                    <pic:cNvPicPr>
                      <a:picLocks noChangeAspect="1" noChangeArrowheads="1"/>
                    </pic:cNvPicPr>
                  </pic:nvPicPr>
                  <pic:blipFill>
                    <a:blip r:embed="rId1165"/>
                    <a:srcRect/>
                    <a:stretch>
                      <a:fillRect/>
                    </a:stretch>
                  </pic:blipFill>
                  <pic:spPr bwMode="auto">
                    <a:xfrm>
                      <a:off x="0" y="0"/>
                      <a:ext cx="5711825" cy="4274820"/>
                    </a:xfrm>
                    <a:prstGeom prst="rect">
                      <a:avLst/>
                    </a:prstGeom>
                    <a:noFill/>
                    <a:ln w="9525">
                      <a:noFill/>
                      <a:miter lim="800000"/>
                      <a:headEnd/>
                      <a:tailEnd/>
                    </a:ln>
                  </pic:spPr>
                </pic:pic>
              </a:graphicData>
            </a:graphic>
          </wp:inline>
        </w:drawing>
      </w:r>
    </w:p>
    <w:p w:rsidR="008A4888" w:rsidRPr="008A4888" w:rsidRDefault="008A4888" w:rsidP="008A4888">
      <w:pPr>
        <w:pStyle w:val="ListParagraph"/>
        <w:numPr>
          <w:ilvl w:val="0"/>
          <w:numId w:val="62"/>
        </w:numPr>
        <w:spacing w:before="100" w:beforeAutospacing="1" w:after="100" w:afterAutospacing="1" w:line="240" w:lineRule="auto"/>
        <w:rPr>
          <w:rFonts w:ascii="Times New Roman" w:eastAsia="Times New Roman" w:hAnsi="Times New Roman" w:cs="Times New Roman"/>
          <w:sz w:val="24"/>
          <w:szCs w:val="24"/>
        </w:rPr>
      </w:pPr>
      <w:r w:rsidRPr="008A4888">
        <w:rPr>
          <w:rFonts w:ascii="Times New Roman" w:eastAsia="Times New Roman" w:hAnsi="Times New Roman" w:cs="Times New Roman"/>
          <w:sz w:val="24"/>
          <w:szCs w:val="24"/>
        </w:rPr>
        <w:t>Create Mail SSl Certificate</w:t>
      </w:r>
    </w:p>
    <w:p w:rsidR="008A4888" w:rsidRPr="008A4888" w:rsidRDefault="008A4888" w:rsidP="008A4888">
      <w:pPr>
        <w:pStyle w:val="ListParagraph"/>
        <w:numPr>
          <w:ilvl w:val="0"/>
          <w:numId w:val="62"/>
        </w:numPr>
        <w:spacing w:before="100" w:beforeAutospacing="1" w:after="100" w:afterAutospacing="1" w:line="240" w:lineRule="auto"/>
        <w:rPr>
          <w:rFonts w:ascii="Times New Roman" w:eastAsia="Times New Roman" w:hAnsi="Times New Roman" w:cs="Times New Roman"/>
          <w:sz w:val="24"/>
          <w:szCs w:val="24"/>
        </w:rPr>
      </w:pPr>
      <w:r w:rsidRPr="008A4888">
        <w:rPr>
          <w:rFonts w:ascii="Times New Roman" w:eastAsia="Times New Roman" w:hAnsi="Times New Roman" w:cs="Times New Roman"/>
          <w:b/>
          <w:bCs/>
          <w:sz w:val="24"/>
          <w:szCs w:val="24"/>
        </w:rPr>
        <w:t>7.</w:t>
      </w:r>
      <w:r w:rsidRPr="008A4888">
        <w:rPr>
          <w:rFonts w:ascii="Times New Roman" w:eastAsia="Times New Roman" w:hAnsi="Times New Roman" w:cs="Times New Roman"/>
          <w:sz w:val="24"/>
          <w:szCs w:val="24"/>
        </w:rPr>
        <w:t xml:space="preserve"> Next, enter your host name to use in the SSL certificate.</w:t>
      </w:r>
    </w:p>
    <w:p w:rsidR="008A4888" w:rsidRPr="008A4888" w:rsidRDefault="008A4888" w:rsidP="008A4888">
      <w:pPr>
        <w:pStyle w:val="ListParagraph"/>
        <w:numPr>
          <w:ilvl w:val="0"/>
          <w:numId w:val="62"/>
        </w:numPr>
        <w:spacing w:after="0" w:line="240" w:lineRule="auto"/>
        <w:rPr>
          <w:rFonts w:ascii="Times New Roman" w:eastAsia="Times New Roman" w:hAnsi="Times New Roman" w:cs="Times New Roman"/>
          <w:sz w:val="24"/>
          <w:szCs w:val="24"/>
        </w:rPr>
      </w:pPr>
      <w:r>
        <w:rPr>
          <w:noProof/>
        </w:rPr>
        <w:lastRenderedPageBreak/>
        <w:drawing>
          <wp:inline distT="0" distB="0" distL="0" distR="0">
            <wp:extent cx="5688330" cy="4286885"/>
            <wp:effectExtent l="19050" t="0" r="7620" b="0"/>
            <wp:docPr id="227" name="Picture 227" descr="Enter Hostname to use SSL">
              <a:hlinkClick xmlns:a="http://schemas.openxmlformats.org/drawingml/2006/main" r:id="rId116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descr="Enter Hostname to use SSL">
                      <a:hlinkClick r:id="rId1166"/>
                    </pic:cNvPr>
                    <pic:cNvPicPr>
                      <a:picLocks noChangeAspect="1" noChangeArrowheads="1"/>
                    </pic:cNvPicPr>
                  </pic:nvPicPr>
                  <pic:blipFill>
                    <a:blip r:embed="rId1167"/>
                    <a:srcRect/>
                    <a:stretch>
                      <a:fillRect/>
                    </a:stretch>
                  </pic:blipFill>
                  <pic:spPr bwMode="auto">
                    <a:xfrm>
                      <a:off x="0" y="0"/>
                      <a:ext cx="5688330" cy="4286885"/>
                    </a:xfrm>
                    <a:prstGeom prst="rect">
                      <a:avLst/>
                    </a:prstGeom>
                    <a:noFill/>
                    <a:ln w="9525">
                      <a:noFill/>
                      <a:miter lim="800000"/>
                      <a:headEnd/>
                      <a:tailEnd/>
                    </a:ln>
                  </pic:spPr>
                </pic:pic>
              </a:graphicData>
            </a:graphic>
          </wp:inline>
        </w:drawing>
      </w:r>
    </w:p>
    <w:p w:rsidR="008A4888" w:rsidRPr="008A4888" w:rsidRDefault="008A4888" w:rsidP="008A4888">
      <w:pPr>
        <w:pStyle w:val="ListParagraph"/>
        <w:numPr>
          <w:ilvl w:val="0"/>
          <w:numId w:val="62"/>
        </w:numPr>
        <w:spacing w:before="100" w:beforeAutospacing="1" w:after="100" w:afterAutospacing="1" w:line="240" w:lineRule="auto"/>
        <w:rPr>
          <w:rFonts w:ascii="Times New Roman" w:eastAsia="Times New Roman" w:hAnsi="Times New Roman" w:cs="Times New Roman"/>
          <w:sz w:val="24"/>
          <w:szCs w:val="24"/>
        </w:rPr>
      </w:pPr>
      <w:r w:rsidRPr="008A4888">
        <w:rPr>
          <w:rFonts w:ascii="Times New Roman" w:eastAsia="Times New Roman" w:hAnsi="Times New Roman" w:cs="Times New Roman"/>
          <w:sz w:val="24"/>
          <w:szCs w:val="24"/>
        </w:rPr>
        <w:t>Enter Hostname to use SSL</w:t>
      </w:r>
    </w:p>
    <w:p w:rsidR="008A4888" w:rsidRPr="008A4888" w:rsidRDefault="008A4888" w:rsidP="008A4888">
      <w:pPr>
        <w:pStyle w:val="ListParagraph"/>
        <w:numPr>
          <w:ilvl w:val="0"/>
          <w:numId w:val="62"/>
        </w:numPr>
        <w:spacing w:before="100" w:beforeAutospacing="1" w:after="100" w:afterAutospacing="1" w:line="240" w:lineRule="auto"/>
        <w:rPr>
          <w:rFonts w:ascii="Times New Roman" w:eastAsia="Times New Roman" w:hAnsi="Times New Roman" w:cs="Times New Roman"/>
          <w:sz w:val="24"/>
          <w:szCs w:val="24"/>
        </w:rPr>
      </w:pPr>
      <w:r w:rsidRPr="008A4888">
        <w:rPr>
          <w:rFonts w:ascii="Times New Roman" w:eastAsia="Times New Roman" w:hAnsi="Times New Roman" w:cs="Times New Roman"/>
          <w:b/>
          <w:bCs/>
          <w:sz w:val="24"/>
          <w:szCs w:val="24"/>
        </w:rPr>
        <w:t>8.</w:t>
      </w:r>
      <w:r w:rsidRPr="008A4888">
        <w:rPr>
          <w:rFonts w:ascii="Times New Roman" w:eastAsia="Times New Roman" w:hAnsi="Times New Roman" w:cs="Times New Roman"/>
          <w:sz w:val="24"/>
          <w:szCs w:val="24"/>
        </w:rPr>
        <w:t xml:space="preserve"> Next, restart Dovecot service using the following command.</w:t>
      </w:r>
    </w:p>
    <w:p w:rsidR="008A4888" w:rsidRPr="008A4888" w:rsidRDefault="008A4888" w:rsidP="008A4888">
      <w:pPr>
        <w:pStyle w:val="ListParagraph"/>
        <w:numPr>
          <w:ilvl w:val="0"/>
          <w:numId w:val="6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A4888">
        <w:rPr>
          <w:rFonts w:ascii="Courier New" w:eastAsia="Times New Roman" w:hAnsi="Courier New" w:cs="Courier New"/>
          <w:sz w:val="20"/>
          <w:szCs w:val="20"/>
        </w:rPr>
        <w:t>$ sudo service dovecot restart</w:t>
      </w:r>
    </w:p>
    <w:p w:rsidR="008A4888" w:rsidRPr="008A4888" w:rsidRDefault="008A4888" w:rsidP="008A4888">
      <w:pPr>
        <w:pStyle w:val="ListParagraph"/>
        <w:numPr>
          <w:ilvl w:val="0"/>
          <w:numId w:val="62"/>
        </w:numPr>
        <w:spacing w:before="100" w:beforeAutospacing="1" w:after="100" w:afterAutospacing="1" w:line="240" w:lineRule="auto"/>
        <w:outlineLvl w:val="2"/>
        <w:rPr>
          <w:rFonts w:ascii="Times New Roman" w:eastAsia="Times New Roman" w:hAnsi="Times New Roman" w:cs="Times New Roman"/>
          <w:b/>
          <w:bCs/>
          <w:sz w:val="27"/>
          <w:szCs w:val="27"/>
        </w:rPr>
      </w:pPr>
      <w:r w:rsidRPr="008A4888">
        <w:rPr>
          <w:rFonts w:ascii="Times New Roman" w:eastAsia="Times New Roman" w:hAnsi="Times New Roman" w:cs="Times New Roman"/>
          <w:b/>
          <w:bCs/>
          <w:sz w:val="27"/>
          <w:szCs w:val="27"/>
        </w:rPr>
        <w:t>Step 4: Installing SquirrelMail</w:t>
      </w:r>
    </w:p>
    <w:p w:rsidR="008A4888" w:rsidRPr="008A4888" w:rsidRDefault="008A4888" w:rsidP="008A4888">
      <w:pPr>
        <w:pStyle w:val="ListParagraph"/>
        <w:numPr>
          <w:ilvl w:val="0"/>
          <w:numId w:val="62"/>
        </w:numPr>
        <w:spacing w:before="100" w:beforeAutospacing="1" w:after="100" w:afterAutospacing="1" w:line="240" w:lineRule="auto"/>
        <w:rPr>
          <w:rFonts w:ascii="Times New Roman" w:eastAsia="Times New Roman" w:hAnsi="Times New Roman" w:cs="Times New Roman"/>
          <w:sz w:val="24"/>
          <w:szCs w:val="24"/>
        </w:rPr>
      </w:pPr>
      <w:r w:rsidRPr="008A4888">
        <w:rPr>
          <w:rFonts w:ascii="Times New Roman" w:eastAsia="Times New Roman" w:hAnsi="Times New Roman" w:cs="Times New Roman"/>
          <w:b/>
          <w:bCs/>
          <w:sz w:val="24"/>
          <w:szCs w:val="24"/>
        </w:rPr>
        <w:t>9.</w:t>
      </w:r>
      <w:r w:rsidRPr="008A4888">
        <w:rPr>
          <w:rFonts w:ascii="Times New Roman" w:eastAsia="Times New Roman" w:hAnsi="Times New Roman" w:cs="Times New Roman"/>
          <w:sz w:val="24"/>
          <w:szCs w:val="24"/>
        </w:rPr>
        <w:t xml:space="preserve"> </w:t>
      </w:r>
      <w:r w:rsidRPr="008A4888">
        <w:rPr>
          <w:rFonts w:ascii="Times New Roman" w:eastAsia="Times New Roman" w:hAnsi="Times New Roman" w:cs="Times New Roman"/>
          <w:b/>
          <w:bCs/>
          <w:sz w:val="24"/>
          <w:szCs w:val="24"/>
        </w:rPr>
        <w:t>SquirrelMail</w:t>
      </w:r>
      <w:r w:rsidRPr="008A4888">
        <w:rPr>
          <w:rFonts w:ascii="Times New Roman" w:eastAsia="Times New Roman" w:hAnsi="Times New Roman" w:cs="Times New Roman"/>
          <w:sz w:val="24"/>
          <w:szCs w:val="24"/>
        </w:rPr>
        <w:t xml:space="preserve"> is the email server that you’ll be using to manage emails on your server, it has a simple web interface to do the job, </w:t>
      </w:r>
      <w:proofErr w:type="gramStart"/>
      <w:r w:rsidRPr="008A4888">
        <w:rPr>
          <w:rFonts w:ascii="Times New Roman" w:eastAsia="Times New Roman" w:hAnsi="Times New Roman" w:cs="Times New Roman"/>
          <w:sz w:val="24"/>
          <w:szCs w:val="24"/>
        </w:rPr>
        <w:t>it</w:t>
      </w:r>
      <w:proofErr w:type="gramEnd"/>
      <w:r w:rsidRPr="008A4888">
        <w:rPr>
          <w:rFonts w:ascii="Times New Roman" w:eastAsia="Times New Roman" w:hAnsi="Times New Roman" w:cs="Times New Roman"/>
          <w:sz w:val="24"/>
          <w:szCs w:val="24"/>
        </w:rPr>
        <w:t xml:space="preserve"> can be customized by installing more modules &amp; themes.</w:t>
      </w:r>
    </w:p>
    <w:p w:rsidR="008A4888" w:rsidRPr="008A4888" w:rsidRDefault="008A4888" w:rsidP="008A4888">
      <w:pPr>
        <w:pStyle w:val="ListParagraph"/>
        <w:numPr>
          <w:ilvl w:val="0"/>
          <w:numId w:val="6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A4888">
        <w:rPr>
          <w:rFonts w:ascii="Courier New" w:eastAsia="Times New Roman" w:hAnsi="Courier New" w:cs="Courier New"/>
          <w:sz w:val="20"/>
          <w:szCs w:val="20"/>
        </w:rPr>
        <w:t>$ sudo apt-get install squirrelmail</w:t>
      </w:r>
    </w:p>
    <w:p w:rsidR="008A4888" w:rsidRPr="008A4888" w:rsidRDefault="008A4888" w:rsidP="008A4888">
      <w:pPr>
        <w:pStyle w:val="ListParagraph"/>
        <w:numPr>
          <w:ilvl w:val="0"/>
          <w:numId w:val="62"/>
        </w:numPr>
        <w:spacing w:after="0" w:line="240" w:lineRule="auto"/>
        <w:rPr>
          <w:rFonts w:ascii="Times New Roman" w:eastAsia="Times New Roman" w:hAnsi="Times New Roman" w:cs="Times New Roman"/>
          <w:sz w:val="24"/>
          <w:szCs w:val="24"/>
        </w:rPr>
      </w:pPr>
      <w:r>
        <w:rPr>
          <w:noProof/>
        </w:rPr>
        <w:lastRenderedPageBreak/>
        <w:drawing>
          <wp:inline distT="0" distB="0" distL="0" distR="0">
            <wp:extent cx="5747385" cy="4251325"/>
            <wp:effectExtent l="19050" t="0" r="5715" b="0"/>
            <wp:docPr id="228" name="Picture 228" descr="install squirrelmail in Ubuntu">
              <a:hlinkClick xmlns:a="http://schemas.openxmlformats.org/drawingml/2006/main" r:id="rId116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descr="install squirrelmail in Ubuntu">
                      <a:hlinkClick r:id="rId1168"/>
                    </pic:cNvPr>
                    <pic:cNvPicPr>
                      <a:picLocks noChangeAspect="1" noChangeArrowheads="1"/>
                    </pic:cNvPicPr>
                  </pic:nvPicPr>
                  <pic:blipFill>
                    <a:blip r:embed="rId1169"/>
                    <a:srcRect/>
                    <a:stretch>
                      <a:fillRect/>
                    </a:stretch>
                  </pic:blipFill>
                  <pic:spPr bwMode="auto">
                    <a:xfrm>
                      <a:off x="0" y="0"/>
                      <a:ext cx="5747385" cy="4251325"/>
                    </a:xfrm>
                    <a:prstGeom prst="rect">
                      <a:avLst/>
                    </a:prstGeom>
                    <a:noFill/>
                    <a:ln w="9525">
                      <a:noFill/>
                      <a:miter lim="800000"/>
                      <a:headEnd/>
                      <a:tailEnd/>
                    </a:ln>
                  </pic:spPr>
                </pic:pic>
              </a:graphicData>
            </a:graphic>
          </wp:inline>
        </w:drawing>
      </w:r>
    </w:p>
    <w:p w:rsidR="008A4888" w:rsidRPr="008A4888" w:rsidRDefault="008A4888" w:rsidP="008A4888">
      <w:pPr>
        <w:pStyle w:val="ListParagraph"/>
        <w:numPr>
          <w:ilvl w:val="0"/>
          <w:numId w:val="62"/>
        </w:numPr>
        <w:spacing w:before="100" w:beforeAutospacing="1" w:after="100" w:afterAutospacing="1" w:line="240" w:lineRule="auto"/>
        <w:rPr>
          <w:rFonts w:ascii="Times New Roman" w:eastAsia="Times New Roman" w:hAnsi="Times New Roman" w:cs="Times New Roman"/>
          <w:sz w:val="24"/>
          <w:szCs w:val="24"/>
        </w:rPr>
      </w:pPr>
      <w:r w:rsidRPr="008A4888">
        <w:rPr>
          <w:rFonts w:ascii="Times New Roman" w:eastAsia="Times New Roman" w:hAnsi="Times New Roman" w:cs="Times New Roman"/>
          <w:sz w:val="24"/>
          <w:szCs w:val="24"/>
        </w:rPr>
        <w:t>install Squirrelmail</w:t>
      </w:r>
    </w:p>
    <w:p w:rsidR="008A4888" w:rsidRPr="008A4888" w:rsidRDefault="008A4888" w:rsidP="008A4888">
      <w:pPr>
        <w:pStyle w:val="ListParagraph"/>
        <w:numPr>
          <w:ilvl w:val="0"/>
          <w:numId w:val="62"/>
        </w:numPr>
        <w:spacing w:before="100" w:beforeAutospacing="1" w:after="100" w:afterAutospacing="1" w:line="240" w:lineRule="auto"/>
        <w:rPr>
          <w:rFonts w:ascii="Times New Roman" w:eastAsia="Times New Roman" w:hAnsi="Times New Roman" w:cs="Times New Roman"/>
          <w:sz w:val="24"/>
          <w:szCs w:val="24"/>
        </w:rPr>
      </w:pPr>
      <w:r w:rsidRPr="008A4888">
        <w:rPr>
          <w:rFonts w:ascii="Times New Roman" w:eastAsia="Times New Roman" w:hAnsi="Times New Roman" w:cs="Times New Roman"/>
          <w:b/>
          <w:bCs/>
          <w:sz w:val="24"/>
          <w:szCs w:val="24"/>
        </w:rPr>
        <w:t>10.</w:t>
      </w:r>
      <w:r w:rsidRPr="008A4888">
        <w:rPr>
          <w:rFonts w:ascii="Times New Roman" w:eastAsia="Times New Roman" w:hAnsi="Times New Roman" w:cs="Times New Roman"/>
          <w:sz w:val="24"/>
          <w:szCs w:val="24"/>
        </w:rPr>
        <w:t xml:space="preserve"> After the installation, you will have to run this command in order to configure SquirrelMail.</w:t>
      </w:r>
    </w:p>
    <w:p w:rsidR="008A4888" w:rsidRPr="008A4888" w:rsidRDefault="008A4888" w:rsidP="008A4888">
      <w:pPr>
        <w:pStyle w:val="ListParagraph"/>
        <w:numPr>
          <w:ilvl w:val="0"/>
          <w:numId w:val="6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A4888">
        <w:rPr>
          <w:rFonts w:ascii="Courier New" w:eastAsia="Times New Roman" w:hAnsi="Courier New" w:cs="Courier New"/>
          <w:sz w:val="20"/>
          <w:szCs w:val="20"/>
        </w:rPr>
        <w:t>$ sudo squirrelmail-configure</w:t>
      </w:r>
    </w:p>
    <w:p w:rsidR="008A4888" w:rsidRPr="008A4888" w:rsidRDefault="008A4888" w:rsidP="008A4888">
      <w:pPr>
        <w:pStyle w:val="ListParagraph"/>
        <w:numPr>
          <w:ilvl w:val="0"/>
          <w:numId w:val="62"/>
        </w:numPr>
        <w:spacing w:after="0" w:line="240" w:lineRule="auto"/>
        <w:rPr>
          <w:rFonts w:ascii="Times New Roman" w:eastAsia="Times New Roman" w:hAnsi="Times New Roman" w:cs="Times New Roman"/>
          <w:sz w:val="24"/>
          <w:szCs w:val="24"/>
        </w:rPr>
      </w:pPr>
      <w:r>
        <w:rPr>
          <w:noProof/>
        </w:rPr>
        <w:lastRenderedPageBreak/>
        <w:drawing>
          <wp:inline distT="0" distB="0" distL="0" distR="0">
            <wp:extent cx="5854700" cy="4286885"/>
            <wp:effectExtent l="19050" t="0" r="0" b="0"/>
            <wp:docPr id="229" name="Picture 229" descr="Configure Squirrelmail in Ubuntu">
              <a:hlinkClick xmlns:a="http://schemas.openxmlformats.org/drawingml/2006/main" r:id="rId117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descr="Configure Squirrelmail in Ubuntu">
                      <a:hlinkClick r:id="rId1170"/>
                    </pic:cNvPr>
                    <pic:cNvPicPr>
                      <a:picLocks noChangeAspect="1" noChangeArrowheads="1"/>
                    </pic:cNvPicPr>
                  </pic:nvPicPr>
                  <pic:blipFill>
                    <a:blip r:embed="rId1171"/>
                    <a:srcRect/>
                    <a:stretch>
                      <a:fillRect/>
                    </a:stretch>
                  </pic:blipFill>
                  <pic:spPr bwMode="auto">
                    <a:xfrm>
                      <a:off x="0" y="0"/>
                      <a:ext cx="5854700" cy="4286885"/>
                    </a:xfrm>
                    <a:prstGeom prst="rect">
                      <a:avLst/>
                    </a:prstGeom>
                    <a:noFill/>
                    <a:ln w="9525">
                      <a:noFill/>
                      <a:miter lim="800000"/>
                      <a:headEnd/>
                      <a:tailEnd/>
                    </a:ln>
                  </pic:spPr>
                </pic:pic>
              </a:graphicData>
            </a:graphic>
          </wp:inline>
        </w:drawing>
      </w:r>
    </w:p>
    <w:p w:rsidR="008A4888" w:rsidRPr="008A4888" w:rsidRDefault="008A4888" w:rsidP="008A4888">
      <w:pPr>
        <w:pStyle w:val="ListParagraph"/>
        <w:numPr>
          <w:ilvl w:val="0"/>
          <w:numId w:val="62"/>
        </w:numPr>
        <w:spacing w:before="100" w:beforeAutospacing="1" w:after="100" w:afterAutospacing="1" w:line="240" w:lineRule="auto"/>
        <w:rPr>
          <w:rFonts w:ascii="Times New Roman" w:eastAsia="Times New Roman" w:hAnsi="Times New Roman" w:cs="Times New Roman"/>
          <w:sz w:val="24"/>
          <w:szCs w:val="24"/>
        </w:rPr>
      </w:pPr>
      <w:r w:rsidRPr="008A4888">
        <w:rPr>
          <w:rFonts w:ascii="Times New Roman" w:eastAsia="Times New Roman" w:hAnsi="Times New Roman" w:cs="Times New Roman"/>
          <w:sz w:val="24"/>
          <w:szCs w:val="24"/>
        </w:rPr>
        <w:t>Configure Squirrelmail</w:t>
      </w:r>
    </w:p>
    <w:p w:rsidR="008A4888" w:rsidRPr="008A4888" w:rsidRDefault="008A4888" w:rsidP="008A4888">
      <w:pPr>
        <w:pStyle w:val="ListParagraph"/>
        <w:numPr>
          <w:ilvl w:val="0"/>
          <w:numId w:val="62"/>
        </w:numPr>
        <w:spacing w:before="100" w:beforeAutospacing="1" w:after="100" w:afterAutospacing="1" w:line="240" w:lineRule="auto"/>
        <w:rPr>
          <w:rFonts w:ascii="Times New Roman" w:eastAsia="Times New Roman" w:hAnsi="Times New Roman" w:cs="Times New Roman"/>
          <w:sz w:val="24"/>
          <w:szCs w:val="24"/>
        </w:rPr>
      </w:pPr>
      <w:r w:rsidRPr="008A4888">
        <w:rPr>
          <w:rFonts w:ascii="Times New Roman" w:eastAsia="Times New Roman" w:hAnsi="Times New Roman" w:cs="Times New Roman"/>
          <w:b/>
          <w:bCs/>
          <w:sz w:val="24"/>
          <w:szCs w:val="24"/>
        </w:rPr>
        <w:t>11.</w:t>
      </w:r>
      <w:r w:rsidRPr="008A4888">
        <w:rPr>
          <w:rFonts w:ascii="Times New Roman" w:eastAsia="Times New Roman" w:hAnsi="Times New Roman" w:cs="Times New Roman"/>
          <w:sz w:val="24"/>
          <w:szCs w:val="24"/>
        </w:rPr>
        <w:t xml:space="preserve"> Next, enter “</w:t>
      </w:r>
      <w:r w:rsidRPr="008A4888">
        <w:rPr>
          <w:rFonts w:ascii="Times New Roman" w:eastAsia="Times New Roman" w:hAnsi="Times New Roman" w:cs="Times New Roman"/>
          <w:b/>
          <w:bCs/>
          <w:sz w:val="24"/>
          <w:szCs w:val="24"/>
        </w:rPr>
        <w:t>2</w:t>
      </w:r>
      <w:r w:rsidRPr="008A4888">
        <w:rPr>
          <w:rFonts w:ascii="Times New Roman" w:eastAsia="Times New Roman" w:hAnsi="Times New Roman" w:cs="Times New Roman"/>
          <w:sz w:val="24"/>
          <w:szCs w:val="24"/>
        </w:rPr>
        <w:t>” in order to edit the server settings, and you will be prompted to it.</w:t>
      </w:r>
    </w:p>
    <w:p w:rsidR="008A4888" w:rsidRPr="008A4888" w:rsidRDefault="008A4888" w:rsidP="008A4888">
      <w:pPr>
        <w:pStyle w:val="ListParagraph"/>
        <w:numPr>
          <w:ilvl w:val="0"/>
          <w:numId w:val="62"/>
        </w:numPr>
        <w:spacing w:after="0" w:line="240" w:lineRule="auto"/>
        <w:rPr>
          <w:rFonts w:ascii="Times New Roman" w:eastAsia="Times New Roman" w:hAnsi="Times New Roman" w:cs="Times New Roman"/>
          <w:sz w:val="24"/>
          <w:szCs w:val="24"/>
        </w:rPr>
      </w:pPr>
      <w:r>
        <w:rPr>
          <w:noProof/>
        </w:rPr>
        <w:lastRenderedPageBreak/>
        <w:drawing>
          <wp:inline distT="0" distB="0" distL="0" distR="0">
            <wp:extent cx="5723890" cy="4286885"/>
            <wp:effectExtent l="19050" t="0" r="0" b="0"/>
            <wp:docPr id="230" name="Picture 230" descr="Configure Server Settings for Mail">
              <a:hlinkClick xmlns:a="http://schemas.openxmlformats.org/drawingml/2006/main" r:id="rId117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Configure Server Settings for Mail">
                      <a:hlinkClick r:id="rId1172"/>
                    </pic:cNvPr>
                    <pic:cNvPicPr>
                      <a:picLocks noChangeAspect="1" noChangeArrowheads="1"/>
                    </pic:cNvPicPr>
                  </pic:nvPicPr>
                  <pic:blipFill>
                    <a:blip r:embed="rId1173"/>
                    <a:srcRect/>
                    <a:stretch>
                      <a:fillRect/>
                    </a:stretch>
                  </pic:blipFill>
                  <pic:spPr bwMode="auto">
                    <a:xfrm>
                      <a:off x="0" y="0"/>
                      <a:ext cx="5723890" cy="4286885"/>
                    </a:xfrm>
                    <a:prstGeom prst="rect">
                      <a:avLst/>
                    </a:prstGeom>
                    <a:noFill/>
                    <a:ln w="9525">
                      <a:noFill/>
                      <a:miter lim="800000"/>
                      <a:headEnd/>
                      <a:tailEnd/>
                    </a:ln>
                  </pic:spPr>
                </pic:pic>
              </a:graphicData>
            </a:graphic>
          </wp:inline>
        </w:drawing>
      </w:r>
    </w:p>
    <w:p w:rsidR="008A4888" w:rsidRPr="008A4888" w:rsidRDefault="008A4888" w:rsidP="008A4888">
      <w:pPr>
        <w:pStyle w:val="ListParagraph"/>
        <w:numPr>
          <w:ilvl w:val="0"/>
          <w:numId w:val="62"/>
        </w:numPr>
        <w:spacing w:before="100" w:beforeAutospacing="1" w:after="100" w:afterAutospacing="1" w:line="240" w:lineRule="auto"/>
        <w:rPr>
          <w:rFonts w:ascii="Times New Roman" w:eastAsia="Times New Roman" w:hAnsi="Times New Roman" w:cs="Times New Roman"/>
          <w:sz w:val="24"/>
          <w:szCs w:val="24"/>
        </w:rPr>
      </w:pPr>
      <w:r w:rsidRPr="008A4888">
        <w:rPr>
          <w:rFonts w:ascii="Times New Roman" w:eastAsia="Times New Roman" w:hAnsi="Times New Roman" w:cs="Times New Roman"/>
          <w:sz w:val="24"/>
          <w:szCs w:val="24"/>
        </w:rPr>
        <w:t>Configure Server Settings for Mail</w:t>
      </w:r>
    </w:p>
    <w:p w:rsidR="008A4888" w:rsidRPr="008A4888" w:rsidRDefault="008A4888" w:rsidP="008A4888">
      <w:pPr>
        <w:pStyle w:val="ListParagraph"/>
        <w:numPr>
          <w:ilvl w:val="0"/>
          <w:numId w:val="62"/>
        </w:numPr>
        <w:spacing w:before="100" w:beforeAutospacing="1" w:after="100" w:afterAutospacing="1" w:line="240" w:lineRule="auto"/>
        <w:rPr>
          <w:rFonts w:ascii="Times New Roman" w:eastAsia="Times New Roman" w:hAnsi="Times New Roman" w:cs="Times New Roman"/>
          <w:sz w:val="24"/>
          <w:szCs w:val="24"/>
        </w:rPr>
      </w:pPr>
      <w:r w:rsidRPr="008A4888">
        <w:rPr>
          <w:rFonts w:ascii="Times New Roman" w:eastAsia="Times New Roman" w:hAnsi="Times New Roman" w:cs="Times New Roman"/>
          <w:b/>
          <w:bCs/>
          <w:sz w:val="24"/>
          <w:szCs w:val="24"/>
        </w:rPr>
        <w:t>12.</w:t>
      </w:r>
      <w:r w:rsidRPr="008A4888">
        <w:rPr>
          <w:rFonts w:ascii="Times New Roman" w:eastAsia="Times New Roman" w:hAnsi="Times New Roman" w:cs="Times New Roman"/>
          <w:sz w:val="24"/>
          <w:szCs w:val="24"/>
        </w:rPr>
        <w:t xml:space="preserve"> Now enter “</w:t>
      </w:r>
      <w:r w:rsidRPr="008A4888">
        <w:rPr>
          <w:rFonts w:ascii="Times New Roman" w:eastAsia="Times New Roman" w:hAnsi="Times New Roman" w:cs="Times New Roman"/>
          <w:b/>
          <w:bCs/>
          <w:sz w:val="24"/>
          <w:szCs w:val="24"/>
        </w:rPr>
        <w:t>1</w:t>
      </w:r>
      <w:r w:rsidRPr="008A4888">
        <w:rPr>
          <w:rFonts w:ascii="Times New Roman" w:eastAsia="Times New Roman" w:hAnsi="Times New Roman" w:cs="Times New Roman"/>
          <w:sz w:val="24"/>
          <w:szCs w:val="24"/>
        </w:rPr>
        <w:t xml:space="preserve">” in order to change the domain name and write up your domain (e.g: </w:t>
      </w:r>
      <w:r w:rsidRPr="008A4888">
        <w:rPr>
          <w:rFonts w:ascii="Times New Roman" w:eastAsia="Times New Roman" w:hAnsi="Times New Roman" w:cs="Times New Roman"/>
          <w:b/>
          <w:bCs/>
          <w:sz w:val="24"/>
          <w:szCs w:val="24"/>
        </w:rPr>
        <w:t>example.com</w:t>
      </w:r>
      <w:r w:rsidRPr="008A4888">
        <w:rPr>
          <w:rFonts w:ascii="Times New Roman" w:eastAsia="Times New Roman" w:hAnsi="Times New Roman" w:cs="Times New Roman"/>
          <w:sz w:val="24"/>
          <w:szCs w:val="24"/>
        </w:rPr>
        <w:t>).</w:t>
      </w:r>
    </w:p>
    <w:p w:rsidR="008A4888" w:rsidRPr="008A4888" w:rsidRDefault="008A4888" w:rsidP="008A4888">
      <w:pPr>
        <w:pStyle w:val="ListParagraph"/>
        <w:numPr>
          <w:ilvl w:val="0"/>
          <w:numId w:val="62"/>
        </w:numPr>
        <w:spacing w:after="0" w:line="240" w:lineRule="auto"/>
        <w:rPr>
          <w:rFonts w:ascii="Times New Roman" w:eastAsia="Times New Roman" w:hAnsi="Times New Roman" w:cs="Times New Roman"/>
          <w:sz w:val="24"/>
          <w:szCs w:val="24"/>
        </w:rPr>
      </w:pPr>
      <w:r>
        <w:rPr>
          <w:noProof/>
        </w:rPr>
        <w:lastRenderedPageBreak/>
        <w:drawing>
          <wp:inline distT="0" distB="0" distL="0" distR="0">
            <wp:extent cx="5700395" cy="4286885"/>
            <wp:effectExtent l="19050" t="0" r="0" b="0"/>
            <wp:docPr id="231" name="Picture 231" descr="Set Mail Domain Name">
              <a:hlinkClick xmlns:a="http://schemas.openxmlformats.org/drawingml/2006/main" r:id="rId117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descr="Set Mail Domain Name">
                      <a:hlinkClick r:id="rId1174"/>
                    </pic:cNvPr>
                    <pic:cNvPicPr>
                      <a:picLocks noChangeAspect="1" noChangeArrowheads="1"/>
                    </pic:cNvPicPr>
                  </pic:nvPicPr>
                  <pic:blipFill>
                    <a:blip r:embed="rId1175"/>
                    <a:srcRect/>
                    <a:stretch>
                      <a:fillRect/>
                    </a:stretch>
                  </pic:blipFill>
                  <pic:spPr bwMode="auto">
                    <a:xfrm>
                      <a:off x="0" y="0"/>
                      <a:ext cx="5700395" cy="4286885"/>
                    </a:xfrm>
                    <a:prstGeom prst="rect">
                      <a:avLst/>
                    </a:prstGeom>
                    <a:noFill/>
                    <a:ln w="9525">
                      <a:noFill/>
                      <a:miter lim="800000"/>
                      <a:headEnd/>
                      <a:tailEnd/>
                    </a:ln>
                  </pic:spPr>
                </pic:pic>
              </a:graphicData>
            </a:graphic>
          </wp:inline>
        </w:drawing>
      </w:r>
    </w:p>
    <w:p w:rsidR="008A4888" w:rsidRPr="008A4888" w:rsidRDefault="008A4888" w:rsidP="008A4888">
      <w:pPr>
        <w:pStyle w:val="ListParagraph"/>
        <w:numPr>
          <w:ilvl w:val="0"/>
          <w:numId w:val="62"/>
        </w:numPr>
        <w:spacing w:before="100" w:beforeAutospacing="1" w:after="100" w:afterAutospacing="1" w:line="240" w:lineRule="auto"/>
        <w:rPr>
          <w:rFonts w:ascii="Times New Roman" w:eastAsia="Times New Roman" w:hAnsi="Times New Roman" w:cs="Times New Roman"/>
          <w:sz w:val="24"/>
          <w:szCs w:val="24"/>
        </w:rPr>
      </w:pPr>
      <w:r w:rsidRPr="008A4888">
        <w:rPr>
          <w:rFonts w:ascii="Times New Roman" w:eastAsia="Times New Roman" w:hAnsi="Times New Roman" w:cs="Times New Roman"/>
          <w:sz w:val="24"/>
          <w:szCs w:val="24"/>
        </w:rPr>
        <w:t>Set Mail Domain Name</w:t>
      </w:r>
    </w:p>
    <w:p w:rsidR="008A4888" w:rsidRPr="008A4888" w:rsidRDefault="008A4888" w:rsidP="008A4888">
      <w:pPr>
        <w:pStyle w:val="ListParagraph"/>
        <w:numPr>
          <w:ilvl w:val="0"/>
          <w:numId w:val="62"/>
        </w:numPr>
        <w:spacing w:before="100" w:beforeAutospacing="1" w:after="100" w:afterAutospacing="1" w:line="240" w:lineRule="auto"/>
        <w:rPr>
          <w:rFonts w:ascii="Times New Roman" w:eastAsia="Times New Roman" w:hAnsi="Times New Roman" w:cs="Times New Roman"/>
          <w:sz w:val="24"/>
          <w:szCs w:val="24"/>
        </w:rPr>
      </w:pPr>
      <w:r w:rsidRPr="008A4888">
        <w:rPr>
          <w:rFonts w:ascii="Times New Roman" w:eastAsia="Times New Roman" w:hAnsi="Times New Roman" w:cs="Times New Roman"/>
          <w:b/>
          <w:bCs/>
          <w:sz w:val="24"/>
          <w:szCs w:val="24"/>
        </w:rPr>
        <w:t>13.</w:t>
      </w:r>
      <w:r w:rsidRPr="008A4888">
        <w:rPr>
          <w:rFonts w:ascii="Times New Roman" w:eastAsia="Times New Roman" w:hAnsi="Times New Roman" w:cs="Times New Roman"/>
          <w:sz w:val="24"/>
          <w:szCs w:val="24"/>
        </w:rPr>
        <w:t xml:space="preserve"> Go back to the main menu by writing “</w:t>
      </w:r>
      <w:r w:rsidRPr="008A4888">
        <w:rPr>
          <w:rFonts w:ascii="Times New Roman" w:eastAsia="Times New Roman" w:hAnsi="Times New Roman" w:cs="Times New Roman"/>
          <w:b/>
          <w:bCs/>
          <w:sz w:val="24"/>
          <w:szCs w:val="24"/>
        </w:rPr>
        <w:t>R</w:t>
      </w:r>
      <w:r w:rsidRPr="008A4888">
        <w:rPr>
          <w:rFonts w:ascii="Times New Roman" w:eastAsia="Times New Roman" w:hAnsi="Times New Roman" w:cs="Times New Roman"/>
          <w:sz w:val="24"/>
          <w:szCs w:val="24"/>
        </w:rPr>
        <w:t>” and hitting the enter key, write “</w:t>
      </w:r>
      <w:r w:rsidRPr="008A4888">
        <w:rPr>
          <w:rFonts w:ascii="Times New Roman" w:eastAsia="Times New Roman" w:hAnsi="Times New Roman" w:cs="Times New Roman"/>
          <w:b/>
          <w:bCs/>
          <w:sz w:val="24"/>
          <w:szCs w:val="24"/>
        </w:rPr>
        <w:t>4</w:t>
      </w:r>
      <w:r w:rsidRPr="008A4888">
        <w:rPr>
          <w:rFonts w:ascii="Times New Roman" w:eastAsia="Times New Roman" w:hAnsi="Times New Roman" w:cs="Times New Roman"/>
          <w:sz w:val="24"/>
          <w:szCs w:val="24"/>
        </w:rPr>
        <w:t>” in order to configure the general options.</w:t>
      </w:r>
    </w:p>
    <w:p w:rsidR="008A4888" w:rsidRPr="008A4888" w:rsidRDefault="008A4888" w:rsidP="008A4888">
      <w:pPr>
        <w:pStyle w:val="ListParagraph"/>
        <w:numPr>
          <w:ilvl w:val="0"/>
          <w:numId w:val="62"/>
        </w:numPr>
        <w:spacing w:after="0" w:line="240" w:lineRule="auto"/>
        <w:rPr>
          <w:rFonts w:ascii="Times New Roman" w:eastAsia="Times New Roman" w:hAnsi="Times New Roman" w:cs="Times New Roman"/>
          <w:sz w:val="24"/>
          <w:szCs w:val="24"/>
        </w:rPr>
      </w:pPr>
      <w:r>
        <w:rPr>
          <w:noProof/>
        </w:rPr>
        <w:lastRenderedPageBreak/>
        <w:drawing>
          <wp:inline distT="0" distB="0" distL="0" distR="0">
            <wp:extent cx="5711825" cy="4286885"/>
            <wp:effectExtent l="19050" t="0" r="3175" b="0"/>
            <wp:docPr id="232" name="Picture 232" descr="Configure Mail General Optionsb">
              <a:hlinkClick xmlns:a="http://schemas.openxmlformats.org/drawingml/2006/main" r:id="rId117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Configure Mail General Optionsb">
                      <a:hlinkClick r:id="rId1176"/>
                    </pic:cNvPr>
                    <pic:cNvPicPr>
                      <a:picLocks noChangeAspect="1" noChangeArrowheads="1"/>
                    </pic:cNvPicPr>
                  </pic:nvPicPr>
                  <pic:blipFill>
                    <a:blip r:embed="rId1177"/>
                    <a:srcRect/>
                    <a:stretch>
                      <a:fillRect/>
                    </a:stretch>
                  </pic:blipFill>
                  <pic:spPr bwMode="auto">
                    <a:xfrm>
                      <a:off x="0" y="0"/>
                      <a:ext cx="5711825" cy="4286885"/>
                    </a:xfrm>
                    <a:prstGeom prst="rect">
                      <a:avLst/>
                    </a:prstGeom>
                    <a:noFill/>
                    <a:ln w="9525">
                      <a:noFill/>
                      <a:miter lim="800000"/>
                      <a:headEnd/>
                      <a:tailEnd/>
                    </a:ln>
                  </pic:spPr>
                </pic:pic>
              </a:graphicData>
            </a:graphic>
          </wp:inline>
        </w:drawing>
      </w:r>
    </w:p>
    <w:p w:rsidR="008A4888" w:rsidRPr="008A4888" w:rsidRDefault="008A4888" w:rsidP="008A4888">
      <w:pPr>
        <w:pStyle w:val="ListParagraph"/>
        <w:numPr>
          <w:ilvl w:val="0"/>
          <w:numId w:val="62"/>
        </w:numPr>
        <w:spacing w:before="100" w:beforeAutospacing="1" w:after="100" w:afterAutospacing="1" w:line="240" w:lineRule="auto"/>
        <w:rPr>
          <w:rFonts w:ascii="Times New Roman" w:eastAsia="Times New Roman" w:hAnsi="Times New Roman" w:cs="Times New Roman"/>
          <w:sz w:val="24"/>
          <w:szCs w:val="24"/>
        </w:rPr>
      </w:pPr>
      <w:r w:rsidRPr="008A4888">
        <w:rPr>
          <w:rFonts w:ascii="Times New Roman" w:eastAsia="Times New Roman" w:hAnsi="Times New Roman" w:cs="Times New Roman"/>
          <w:sz w:val="24"/>
          <w:szCs w:val="24"/>
        </w:rPr>
        <w:t>Configure Mail General Options</w:t>
      </w:r>
    </w:p>
    <w:p w:rsidR="008A4888" w:rsidRPr="008A4888" w:rsidRDefault="008A4888" w:rsidP="008A4888">
      <w:pPr>
        <w:pStyle w:val="ListParagraph"/>
        <w:numPr>
          <w:ilvl w:val="0"/>
          <w:numId w:val="62"/>
        </w:numPr>
        <w:spacing w:before="100" w:beforeAutospacing="1" w:after="100" w:afterAutospacing="1" w:line="240" w:lineRule="auto"/>
        <w:rPr>
          <w:rFonts w:ascii="Times New Roman" w:eastAsia="Times New Roman" w:hAnsi="Times New Roman" w:cs="Times New Roman"/>
          <w:sz w:val="24"/>
          <w:szCs w:val="24"/>
        </w:rPr>
      </w:pPr>
      <w:r w:rsidRPr="008A4888">
        <w:rPr>
          <w:rFonts w:ascii="Times New Roman" w:eastAsia="Times New Roman" w:hAnsi="Times New Roman" w:cs="Times New Roman"/>
          <w:sz w:val="24"/>
          <w:szCs w:val="24"/>
        </w:rPr>
        <w:t>You see “</w:t>
      </w:r>
      <w:r w:rsidRPr="008A4888">
        <w:rPr>
          <w:rFonts w:ascii="Times New Roman" w:eastAsia="Times New Roman" w:hAnsi="Times New Roman" w:cs="Times New Roman"/>
          <w:b/>
          <w:bCs/>
          <w:sz w:val="24"/>
          <w:szCs w:val="24"/>
        </w:rPr>
        <w:t>Allow server-side sorting</w:t>
      </w:r>
      <w:r w:rsidRPr="008A4888">
        <w:rPr>
          <w:rFonts w:ascii="Times New Roman" w:eastAsia="Times New Roman" w:hAnsi="Times New Roman" w:cs="Times New Roman"/>
          <w:sz w:val="24"/>
          <w:szCs w:val="24"/>
        </w:rPr>
        <w:t>”? Enter “</w:t>
      </w:r>
      <w:r w:rsidRPr="008A4888">
        <w:rPr>
          <w:rFonts w:ascii="Times New Roman" w:eastAsia="Times New Roman" w:hAnsi="Times New Roman" w:cs="Times New Roman"/>
          <w:b/>
          <w:bCs/>
          <w:sz w:val="24"/>
          <w:szCs w:val="24"/>
        </w:rPr>
        <w:t>11</w:t>
      </w:r>
      <w:r w:rsidRPr="008A4888">
        <w:rPr>
          <w:rFonts w:ascii="Times New Roman" w:eastAsia="Times New Roman" w:hAnsi="Times New Roman" w:cs="Times New Roman"/>
          <w:sz w:val="24"/>
          <w:szCs w:val="24"/>
        </w:rPr>
        <w:t>” and change it from “</w:t>
      </w:r>
      <w:r w:rsidRPr="008A4888">
        <w:rPr>
          <w:rFonts w:ascii="Times New Roman" w:eastAsia="Times New Roman" w:hAnsi="Times New Roman" w:cs="Times New Roman"/>
          <w:b/>
          <w:bCs/>
          <w:sz w:val="24"/>
          <w:szCs w:val="24"/>
        </w:rPr>
        <w:t>false</w:t>
      </w:r>
      <w:r w:rsidRPr="008A4888">
        <w:rPr>
          <w:rFonts w:ascii="Times New Roman" w:eastAsia="Times New Roman" w:hAnsi="Times New Roman" w:cs="Times New Roman"/>
          <w:sz w:val="24"/>
          <w:szCs w:val="24"/>
        </w:rPr>
        <w:t>” to “</w:t>
      </w:r>
      <w:r w:rsidRPr="008A4888">
        <w:rPr>
          <w:rFonts w:ascii="Times New Roman" w:eastAsia="Times New Roman" w:hAnsi="Times New Roman" w:cs="Times New Roman"/>
          <w:b/>
          <w:bCs/>
          <w:sz w:val="24"/>
          <w:szCs w:val="24"/>
        </w:rPr>
        <w:t>true</w:t>
      </w:r>
      <w:r w:rsidRPr="008A4888">
        <w:rPr>
          <w:rFonts w:ascii="Times New Roman" w:eastAsia="Times New Roman" w:hAnsi="Times New Roman" w:cs="Times New Roman"/>
          <w:sz w:val="24"/>
          <w:szCs w:val="24"/>
        </w:rPr>
        <w:t>” by entering “</w:t>
      </w:r>
      <w:r w:rsidRPr="008A4888">
        <w:rPr>
          <w:rFonts w:ascii="Times New Roman" w:eastAsia="Times New Roman" w:hAnsi="Times New Roman" w:cs="Times New Roman"/>
          <w:b/>
          <w:bCs/>
          <w:sz w:val="24"/>
          <w:szCs w:val="24"/>
        </w:rPr>
        <w:t>y</w:t>
      </w:r>
      <w:r w:rsidRPr="008A4888">
        <w:rPr>
          <w:rFonts w:ascii="Times New Roman" w:eastAsia="Times New Roman" w:hAnsi="Times New Roman" w:cs="Times New Roman"/>
          <w:sz w:val="24"/>
          <w:szCs w:val="24"/>
        </w:rPr>
        <w:t xml:space="preserve">”. Now hit the </w:t>
      </w:r>
      <w:r w:rsidRPr="008A4888">
        <w:rPr>
          <w:rFonts w:ascii="Times New Roman" w:eastAsia="Times New Roman" w:hAnsi="Times New Roman" w:cs="Times New Roman"/>
          <w:b/>
          <w:bCs/>
          <w:sz w:val="24"/>
          <w:szCs w:val="24"/>
        </w:rPr>
        <w:t>Enter</w:t>
      </w:r>
      <w:r w:rsidRPr="008A4888">
        <w:rPr>
          <w:rFonts w:ascii="Times New Roman" w:eastAsia="Times New Roman" w:hAnsi="Times New Roman" w:cs="Times New Roman"/>
          <w:sz w:val="24"/>
          <w:szCs w:val="24"/>
        </w:rPr>
        <w:t xml:space="preserve"> key, and enter the “</w:t>
      </w:r>
      <w:r w:rsidRPr="008A4888">
        <w:rPr>
          <w:rFonts w:ascii="Times New Roman" w:eastAsia="Times New Roman" w:hAnsi="Times New Roman" w:cs="Times New Roman"/>
          <w:b/>
          <w:bCs/>
          <w:sz w:val="24"/>
          <w:szCs w:val="24"/>
        </w:rPr>
        <w:t>S”</w:t>
      </w:r>
      <w:r w:rsidRPr="008A4888">
        <w:rPr>
          <w:rFonts w:ascii="Times New Roman" w:eastAsia="Times New Roman" w:hAnsi="Times New Roman" w:cs="Times New Roman"/>
          <w:sz w:val="24"/>
          <w:szCs w:val="24"/>
        </w:rPr>
        <w:t xml:space="preserve"> key in order to save the configuration file.</w:t>
      </w:r>
    </w:p>
    <w:p w:rsidR="008A4888" w:rsidRPr="008A4888" w:rsidRDefault="008A4888" w:rsidP="008A4888">
      <w:pPr>
        <w:pStyle w:val="ListParagraph"/>
        <w:numPr>
          <w:ilvl w:val="0"/>
          <w:numId w:val="62"/>
        </w:numPr>
        <w:spacing w:before="100" w:beforeAutospacing="1" w:after="100" w:afterAutospacing="1" w:line="240" w:lineRule="auto"/>
        <w:rPr>
          <w:rFonts w:ascii="Times New Roman" w:eastAsia="Times New Roman" w:hAnsi="Times New Roman" w:cs="Times New Roman"/>
          <w:sz w:val="24"/>
          <w:szCs w:val="24"/>
        </w:rPr>
      </w:pPr>
      <w:r w:rsidRPr="008A4888">
        <w:rPr>
          <w:rFonts w:ascii="Times New Roman" w:eastAsia="Times New Roman" w:hAnsi="Times New Roman" w:cs="Times New Roman"/>
          <w:sz w:val="24"/>
          <w:szCs w:val="24"/>
        </w:rPr>
        <w:t>Now, we’ll copy the default configuration file to the apache2 directory in order to be able to access the web interface, run.</w:t>
      </w:r>
    </w:p>
    <w:p w:rsidR="008A4888" w:rsidRPr="008A4888" w:rsidRDefault="008A4888" w:rsidP="008A4888">
      <w:pPr>
        <w:pStyle w:val="ListParagraph"/>
        <w:numPr>
          <w:ilvl w:val="0"/>
          <w:numId w:val="6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A4888">
        <w:rPr>
          <w:rFonts w:ascii="Courier New" w:eastAsia="Times New Roman" w:hAnsi="Courier New" w:cs="Courier New"/>
          <w:sz w:val="20"/>
          <w:szCs w:val="20"/>
        </w:rPr>
        <w:t>$ sudo cp /etc/squirrelmail/apache.conf /etc/apache2/sites-available/squirrelmail.conf</w:t>
      </w:r>
    </w:p>
    <w:p w:rsidR="008A4888" w:rsidRPr="008A4888" w:rsidRDefault="008A4888" w:rsidP="008A4888">
      <w:pPr>
        <w:pStyle w:val="ListParagraph"/>
        <w:numPr>
          <w:ilvl w:val="0"/>
          <w:numId w:val="62"/>
        </w:numPr>
        <w:spacing w:before="100" w:beforeAutospacing="1" w:after="100" w:afterAutospacing="1" w:line="240" w:lineRule="auto"/>
        <w:rPr>
          <w:rFonts w:ascii="Times New Roman" w:eastAsia="Times New Roman" w:hAnsi="Times New Roman" w:cs="Times New Roman"/>
          <w:sz w:val="24"/>
          <w:szCs w:val="24"/>
        </w:rPr>
      </w:pPr>
      <w:r w:rsidRPr="008A4888">
        <w:rPr>
          <w:rFonts w:ascii="Times New Roman" w:eastAsia="Times New Roman" w:hAnsi="Times New Roman" w:cs="Times New Roman"/>
          <w:sz w:val="24"/>
          <w:szCs w:val="24"/>
        </w:rPr>
        <w:t>And enable it using:</w:t>
      </w:r>
    </w:p>
    <w:p w:rsidR="008A4888" w:rsidRPr="008A4888" w:rsidRDefault="008A4888" w:rsidP="008A4888">
      <w:pPr>
        <w:pStyle w:val="ListParagraph"/>
        <w:numPr>
          <w:ilvl w:val="0"/>
          <w:numId w:val="6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A4888">
        <w:rPr>
          <w:rFonts w:ascii="Courier New" w:eastAsia="Times New Roman" w:hAnsi="Courier New" w:cs="Courier New"/>
          <w:sz w:val="20"/>
          <w:szCs w:val="20"/>
        </w:rPr>
        <w:t>$ sudo a2ensite squirrelmail.conf</w:t>
      </w:r>
    </w:p>
    <w:p w:rsidR="008A4888" w:rsidRPr="008A4888" w:rsidRDefault="008A4888" w:rsidP="008A4888">
      <w:pPr>
        <w:pStyle w:val="ListParagraph"/>
        <w:numPr>
          <w:ilvl w:val="0"/>
          <w:numId w:val="62"/>
        </w:numPr>
        <w:spacing w:before="100" w:beforeAutospacing="1" w:after="100" w:afterAutospacing="1" w:line="240" w:lineRule="auto"/>
        <w:rPr>
          <w:rFonts w:ascii="Times New Roman" w:eastAsia="Times New Roman" w:hAnsi="Times New Roman" w:cs="Times New Roman"/>
          <w:sz w:val="24"/>
          <w:szCs w:val="24"/>
        </w:rPr>
      </w:pPr>
      <w:r w:rsidRPr="008A4888">
        <w:rPr>
          <w:rFonts w:ascii="Times New Roman" w:eastAsia="Times New Roman" w:hAnsi="Times New Roman" w:cs="Times New Roman"/>
          <w:b/>
          <w:bCs/>
          <w:sz w:val="24"/>
          <w:szCs w:val="24"/>
        </w:rPr>
        <w:t>14.</w:t>
      </w:r>
      <w:r w:rsidRPr="008A4888">
        <w:rPr>
          <w:rFonts w:ascii="Times New Roman" w:eastAsia="Times New Roman" w:hAnsi="Times New Roman" w:cs="Times New Roman"/>
          <w:sz w:val="24"/>
          <w:szCs w:val="24"/>
        </w:rPr>
        <w:t xml:space="preserve"> You can now access the mail server by going to </w:t>
      </w:r>
      <w:r w:rsidRPr="008A4888">
        <w:rPr>
          <w:rFonts w:ascii="Times New Roman" w:eastAsia="Times New Roman" w:hAnsi="Times New Roman" w:cs="Times New Roman"/>
          <w:b/>
          <w:bCs/>
          <w:sz w:val="24"/>
          <w:szCs w:val="24"/>
        </w:rPr>
        <w:t>example.com/squirrelmail</w:t>
      </w:r>
      <w:r w:rsidRPr="008A4888">
        <w:rPr>
          <w:rFonts w:ascii="Times New Roman" w:eastAsia="Times New Roman" w:hAnsi="Times New Roman" w:cs="Times New Roman"/>
          <w:sz w:val="24"/>
          <w:szCs w:val="24"/>
        </w:rPr>
        <w:t>.</w:t>
      </w:r>
    </w:p>
    <w:p w:rsidR="008A4888" w:rsidRPr="008A4888" w:rsidRDefault="008A4888" w:rsidP="008A4888">
      <w:pPr>
        <w:pStyle w:val="ListParagraph"/>
        <w:numPr>
          <w:ilvl w:val="0"/>
          <w:numId w:val="62"/>
        </w:numPr>
        <w:spacing w:after="0" w:line="240" w:lineRule="auto"/>
        <w:rPr>
          <w:rFonts w:ascii="Times New Roman" w:eastAsia="Times New Roman" w:hAnsi="Times New Roman" w:cs="Times New Roman"/>
          <w:sz w:val="24"/>
          <w:szCs w:val="24"/>
        </w:rPr>
      </w:pPr>
      <w:r>
        <w:rPr>
          <w:noProof/>
        </w:rPr>
        <w:lastRenderedPageBreak/>
        <w:drawing>
          <wp:inline distT="0" distB="0" distL="0" distR="0">
            <wp:extent cx="5902325" cy="3182620"/>
            <wp:effectExtent l="19050" t="0" r="3175" b="0"/>
            <wp:docPr id="233" name="Picture 233" descr="Access Squirrelmail in Ubuntu">
              <a:hlinkClick xmlns:a="http://schemas.openxmlformats.org/drawingml/2006/main" r:id="rId117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descr="Access Squirrelmail in Ubuntu">
                      <a:hlinkClick r:id="rId1178"/>
                    </pic:cNvPr>
                    <pic:cNvPicPr>
                      <a:picLocks noChangeAspect="1" noChangeArrowheads="1"/>
                    </pic:cNvPicPr>
                  </pic:nvPicPr>
                  <pic:blipFill>
                    <a:blip r:embed="rId1179"/>
                    <a:srcRect/>
                    <a:stretch>
                      <a:fillRect/>
                    </a:stretch>
                  </pic:blipFill>
                  <pic:spPr bwMode="auto">
                    <a:xfrm>
                      <a:off x="0" y="0"/>
                      <a:ext cx="5902325" cy="3182620"/>
                    </a:xfrm>
                    <a:prstGeom prst="rect">
                      <a:avLst/>
                    </a:prstGeom>
                    <a:noFill/>
                    <a:ln w="9525">
                      <a:noFill/>
                      <a:miter lim="800000"/>
                      <a:headEnd/>
                      <a:tailEnd/>
                    </a:ln>
                  </pic:spPr>
                </pic:pic>
              </a:graphicData>
            </a:graphic>
          </wp:inline>
        </w:drawing>
      </w:r>
    </w:p>
    <w:p w:rsidR="008A4888" w:rsidRPr="008A4888" w:rsidRDefault="008A4888" w:rsidP="008A4888">
      <w:pPr>
        <w:pStyle w:val="ListParagraph"/>
        <w:numPr>
          <w:ilvl w:val="0"/>
          <w:numId w:val="62"/>
        </w:numPr>
        <w:spacing w:before="100" w:beforeAutospacing="1" w:after="100" w:afterAutospacing="1" w:line="240" w:lineRule="auto"/>
        <w:rPr>
          <w:rFonts w:ascii="Times New Roman" w:eastAsia="Times New Roman" w:hAnsi="Times New Roman" w:cs="Times New Roman"/>
          <w:sz w:val="24"/>
          <w:szCs w:val="24"/>
        </w:rPr>
      </w:pPr>
      <w:r w:rsidRPr="008A4888">
        <w:rPr>
          <w:rFonts w:ascii="Times New Roman" w:eastAsia="Times New Roman" w:hAnsi="Times New Roman" w:cs="Times New Roman"/>
          <w:sz w:val="24"/>
          <w:szCs w:val="24"/>
        </w:rPr>
        <w:t>Access Squirrelmail</w:t>
      </w:r>
    </w:p>
    <w:p w:rsidR="008A4888" w:rsidRPr="008A4888" w:rsidRDefault="008A4888" w:rsidP="008A4888">
      <w:pPr>
        <w:pStyle w:val="ListParagraph"/>
        <w:numPr>
          <w:ilvl w:val="0"/>
          <w:numId w:val="62"/>
        </w:numPr>
        <w:spacing w:before="100" w:beforeAutospacing="1" w:after="100" w:afterAutospacing="1" w:line="240" w:lineRule="auto"/>
        <w:outlineLvl w:val="2"/>
        <w:rPr>
          <w:rFonts w:ascii="Times New Roman" w:eastAsia="Times New Roman" w:hAnsi="Times New Roman" w:cs="Times New Roman"/>
          <w:b/>
          <w:bCs/>
          <w:sz w:val="27"/>
          <w:szCs w:val="27"/>
        </w:rPr>
      </w:pPr>
      <w:r w:rsidRPr="008A4888">
        <w:rPr>
          <w:rFonts w:ascii="Times New Roman" w:eastAsia="Times New Roman" w:hAnsi="Times New Roman" w:cs="Times New Roman"/>
          <w:b/>
          <w:bCs/>
          <w:sz w:val="27"/>
          <w:szCs w:val="27"/>
        </w:rPr>
        <w:t>Step 5: Creating Mail Users</w:t>
      </w:r>
    </w:p>
    <w:p w:rsidR="008A4888" w:rsidRPr="008A4888" w:rsidRDefault="008A4888" w:rsidP="008A4888">
      <w:pPr>
        <w:pStyle w:val="ListParagraph"/>
        <w:numPr>
          <w:ilvl w:val="0"/>
          <w:numId w:val="62"/>
        </w:numPr>
        <w:spacing w:before="100" w:beforeAutospacing="1" w:after="100" w:afterAutospacing="1" w:line="240" w:lineRule="auto"/>
        <w:rPr>
          <w:rFonts w:ascii="Times New Roman" w:eastAsia="Times New Roman" w:hAnsi="Times New Roman" w:cs="Times New Roman"/>
          <w:sz w:val="24"/>
          <w:szCs w:val="24"/>
        </w:rPr>
      </w:pPr>
      <w:r w:rsidRPr="008A4888">
        <w:rPr>
          <w:rFonts w:ascii="Times New Roman" w:eastAsia="Times New Roman" w:hAnsi="Times New Roman" w:cs="Times New Roman"/>
          <w:b/>
          <w:bCs/>
          <w:sz w:val="24"/>
          <w:szCs w:val="24"/>
        </w:rPr>
        <w:t>15.</w:t>
      </w:r>
      <w:r w:rsidRPr="008A4888">
        <w:rPr>
          <w:rFonts w:ascii="Times New Roman" w:eastAsia="Times New Roman" w:hAnsi="Times New Roman" w:cs="Times New Roman"/>
          <w:sz w:val="24"/>
          <w:szCs w:val="24"/>
        </w:rPr>
        <w:t xml:space="preserve"> In order to start using squirrelmail webmail, you’ll have to create a new user, to do so, run.</w:t>
      </w:r>
    </w:p>
    <w:p w:rsidR="008A4888" w:rsidRPr="008A4888" w:rsidRDefault="008A4888" w:rsidP="008A4888">
      <w:pPr>
        <w:pStyle w:val="ListParagraph"/>
        <w:numPr>
          <w:ilvl w:val="0"/>
          <w:numId w:val="6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A4888">
        <w:rPr>
          <w:rFonts w:ascii="Courier New" w:eastAsia="Times New Roman" w:hAnsi="Courier New" w:cs="Courier New"/>
          <w:sz w:val="20"/>
          <w:szCs w:val="20"/>
        </w:rPr>
        <w:t>$ sudo useradd myusername</w:t>
      </w:r>
    </w:p>
    <w:p w:rsidR="008A4888" w:rsidRPr="008A4888" w:rsidRDefault="008A4888" w:rsidP="008A4888">
      <w:pPr>
        <w:pStyle w:val="ListParagraph"/>
        <w:numPr>
          <w:ilvl w:val="0"/>
          <w:numId w:val="62"/>
        </w:numPr>
        <w:spacing w:before="100" w:beforeAutospacing="1" w:after="100" w:afterAutospacing="1" w:line="240" w:lineRule="auto"/>
        <w:rPr>
          <w:rFonts w:ascii="Times New Roman" w:eastAsia="Times New Roman" w:hAnsi="Times New Roman" w:cs="Times New Roman"/>
          <w:sz w:val="24"/>
          <w:szCs w:val="24"/>
        </w:rPr>
      </w:pPr>
      <w:r w:rsidRPr="008A4888">
        <w:rPr>
          <w:rFonts w:ascii="Times New Roman" w:eastAsia="Times New Roman" w:hAnsi="Times New Roman" w:cs="Times New Roman"/>
          <w:sz w:val="24"/>
          <w:szCs w:val="24"/>
        </w:rPr>
        <w:t>Replace “</w:t>
      </w:r>
      <w:r w:rsidRPr="008A4888">
        <w:rPr>
          <w:rFonts w:ascii="Times New Roman" w:eastAsia="Times New Roman" w:hAnsi="Times New Roman" w:cs="Times New Roman"/>
          <w:b/>
          <w:bCs/>
          <w:sz w:val="24"/>
          <w:szCs w:val="24"/>
        </w:rPr>
        <w:t>myusername</w:t>
      </w:r>
      <w:r w:rsidRPr="008A4888">
        <w:rPr>
          <w:rFonts w:ascii="Times New Roman" w:eastAsia="Times New Roman" w:hAnsi="Times New Roman" w:cs="Times New Roman"/>
          <w:sz w:val="24"/>
          <w:szCs w:val="24"/>
        </w:rPr>
        <w:t>” with the user name you want, create a password for the new user by running.</w:t>
      </w:r>
    </w:p>
    <w:p w:rsidR="008A4888" w:rsidRPr="008A4888" w:rsidRDefault="008A4888" w:rsidP="008A4888">
      <w:pPr>
        <w:pStyle w:val="ListParagraph"/>
        <w:numPr>
          <w:ilvl w:val="0"/>
          <w:numId w:val="6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A4888">
        <w:rPr>
          <w:rFonts w:ascii="Courier New" w:eastAsia="Times New Roman" w:hAnsi="Courier New" w:cs="Courier New"/>
          <w:sz w:val="20"/>
          <w:szCs w:val="20"/>
        </w:rPr>
        <w:t>$ sudo passwd myusername</w:t>
      </w:r>
    </w:p>
    <w:p w:rsidR="008A4888" w:rsidRPr="008A4888" w:rsidRDefault="008A4888" w:rsidP="008A4888">
      <w:pPr>
        <w:pStyle w:val="ListParagraph"/>
        <w:numPr>
          <w:ilvl w:val="0"/>
          <w:numId w:val="62"/>
        </w:numPr>
        <w:spacing w:before="100" w:beforeAutospacing="1" w:after="100" w:afterAutospacing="1" w:line="240" w:lineRule="auto"/>
        <w:rPr>
          <w:rFonts w:ascii="Times New Roman" w:eastAsia="Times New Roman" w:hAnsi="Times New Roman" w:cs="Times New Roman"/>
          <w:sz w:val="24"/>
          <w:szCs w:val="24"/>
        </w:rPr>
      </w:pPr>
      <w:r w:rsidRPr="008A4888">
        <w:rPr>
          <w:rFonts w:ascii="Times New Roman" w:eastAsia="Times New Roman" w:hAnsi="Times New Roman" w:cs="Times New Roman"/>
          <w:b/>
          <w:bCs/>
          <w:sz w:val="24"/>
          <w:szCs w:val="24"/>
        </w:rPr>
        <w:t>16.</w:t>
      </w:r>
      <w:r w:rsidRPr="008A4888">
        <w:rPr>
          <w:rFonts w:ascii="Times New Roman" w:eastAsia="Times New Roman" w:hAnsi="Times New Roman" w:cs="Times New Roman"/>
          <w:sz w:val="24"/>
          <w:szCs w:val="24"/>
        </w:rPr>
        <w:t xml:space="preserve"> Create a home folder for the user in </w:t>
      </w:r>
      <w:r w:rsidRPr="008A4888">
        <w:rPr>
          <w:rFonts w:ascii="Times New Roman" w:eastAsia="Times New Roman" w:hAnsi="Times New Roman" w:cs="Times New Roman"/>
          <w:b/>
          <w:bCs/>
          <w:sz w:val="24"/>
          <w:szCs w:val="24"/>
        </w:rPr>
        <w:t>/var/www/html/myusername</w:t>
      </w:r>
      <w:r w:rsidRPr="008A4888">
        <w:rPr>
          <w:rFonts w:ascii="Times New Roman" w:eastAsia="Times New Roman" w:hAnsi="Times New Roman" w:cs="Times New Roman"/>
          <w:sz w:val="24"/>
          <w:szCs w:val="24"/>
        </w:rPr>
        <w:t xml:space="preserve"> and make it default home directory.</w:t>
      </w:r>
    </w:p>
    <w:p w:rsidR="008A4888" w:rsidRPr="008A4888" w:rsidRDefault="008A4888" w:rsidP="008A4888">
      <w:pPr>
        <w:pStyle w:val="ListParagraph"/>
        <w:numPr>
          <w:ilvl w:val="0"/>
          <w:numId w:val="6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A4888">
        <w:rPr>
          <w:rFonts w:ascii="Courier New" w:eastAsia="Times New Roman" w:hAnsi="Courier New" w:cs="Courier New"/>
          <w:sz w:val="20"/>
          <w:szCs w:val="20"/>
        </w:rPr>
        <w:t>$ sudo mkdir -p /var/www/html/myusername</w:t>
      </w:r>
    </w:p>
    <w:p w:rsidR="008A4888" w:rsidRPr="008A4888" w:rsidRDefault="008A4888" w:rsidP="008A4888">
      <w:pPr>
        <w:pStyle w:val="ListParagraph"/>
        <w:numPr>
          <w:ilvl w:val="0"/>
          <w:numId w:val="6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A4888">
        <w:rPr>
          <w:rFonts w:ascii="Courier New" w:eastAsia="Times New Roman" w:hAnsi="Courier New" w:cs="Courier New"/>
          <w:sz w:val="20"/>
          <w:szCs w:val="20"/>
        </w:rPr>
        <w:t>$ usermod -m -d /var/www/html/myusername myusername</w:t>
      </w:r>
    </w:p>
    <w:p w:rsidR="008A4888" w:rsidRPr="008A4888" w:rsidRDefault="008A4888" w:rsidP="008A4888">
      <w:pPr>
        <w:pStyle w:val="ListParagraph"/>
        <w:numPr>
          <w:ilvl w:val="0"/>
          <w:numId w:val="62"/>
        </w:numPr>
        <w:spacing w:before="100" w:beforeAutospacing="1" w:after="100" w:afterAutospacing="1" w:line="240" w:lineRule="auto"/>
        <w:rPr>
          <w:rFonts w:ascii="Times New Roman" w:eastAsia="Times New Roman" w:hAnsi="Times New Roman" w:cs="Times New Roman"/>
          <w:sz w:val="24"/>
          <w:szCs w:val="24"/>
        </w:rPr>
      </w:pPr>
      <w:r w:rsidRPr="008A4888">
        <w:rPr>
          <w:rFonts w:ascii="Times New Roman" w:eastAsia="Times New Roman" w:hAnsi="Times New Roman" w:cs="Times New Roman"/>
          <w:b/>
          <w:bCs/>
          <w:sz w:val="24"/>
          <w:szCs w:val="24"/>
        </w:rPr>
        <w:t>17.</w:t>
      </w:r>
      <w:r w:rsidRPr="008A4888">
        <w:rPr>
          <w:rFonts w:ascii="Times New Roman" w:eastAsia="Times New Roman" w:hAnsi="Times New Roman" w:cs="Times New Roman"/>
          <w:sz w:val="24"/>
          <w:szCs w:val="24"/>
        </w:rPr>
        <w:t xml:space="preserve"> Now go back to the login page and enter the user name and the password of newly created user.</w:t>
      </w:r>
    </w:p>
    <w:p w:rsidR="008A4888" w:rsidRPr="008A4888" w:rsidRDefault="008A4888" w:rsidP="008A4888">
      <w:pPr>
        <w:pStyle w:val="ListParagraph"/>
        <w:numPr>
          <w:ilvl w:val="0"/>
          <w:numId w:val="62"/>
        </w:numPr>
        <w:spacing w:after="0" w:line="240" w:lineRule="auto"/>
        <w:rPr>
          <w:rFonts w:ascii="Times New Roman" w:eastAsia="Times New Roman" w:hAnsi="Times New Roman" w:cs="Times New Roman"/>
          <w:sz w:val="24"/>
          <w:szCs w:val="24"/>
        </w:rPr>
      </w:pPr>
      <w:r>
        <w:rPr>
          <w:noProof/>
        </w:rPr>
        <w:lastRenderedPageBreak/>
        <w:drawing>
          <wp:inline distT="0" distB="0" distL="0" distR="0">
            <wp:extent cx="5902325" cy="3182620"/>
            <wp:effectExtent l="19050" t="0" r="3175" b="0"/>
            <wp:docPr id="234" name="Picture 234" descr="Access Squirrelmail in Ubuntu">
              <a:hlinkClick xmlns:a="http://schemas.openxmlformats.org/drawingml/2006/main" r:id="rId117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descr="Access Squirrelmail in Ubuntu">
                      <a:hlinkClick r:id="rId1178"/>
                    </pic:cNvPr>
                    <pic:cNvPicPr>
                      <a:picLocks noChangeAspect="1" noChangeArrowheads="1"/>
                    </pic:cNvPicPr>
                  </pic:nvPicPr>
                  <pic:blipFill>
                    <a:blip r:embed="rId1179"/>
                    <a:srcRect/>
                    <a:stretch>
                      <a:fillRect/>
                    </a:stretch>
                  </pic:blipFill>
                  <pic:spPr bwMode="auto">
                    <a:xfrm>
                      <a:off x="0" y="0"/>
                      <a:ext cx="5902325" cy="3182620"/>
                    </a:xfrm>
                    <a:prstGeom prst="rect">
                      <a:avLst/>
                    </a:prstGeom>
                    <a:noFill/>
                    <a:ln w="9525">
                      <a:noFill/>
                      <a:miter lim="800000"/>
                      <a:headEnd/>
                      <a:tailEnd/>
                    </a:ln>
                  </pic:spPr>
                </pic:pic>
              </a:graphicData>
            </a:graphic>
          </wp:inline>
        </w:drawing>
      </w:r>
    </w:p>
    <w:p w:rsidR="008A4888" w:rsidRPr="008A4888" w:rsidRDefault="008A4888" w:rsidP="008A4888">
      <w:pPr>
        <w:pStyle w:val="ListParagraph"/>
        <w:numPr>
          <w:ilvl w:val="0"/>
          <w:numId w:val="62"/>
        </w:numPr>
        <w:spacing w:before="100" w:beforeAutospacing="1" w:after="100" w:afterAutospacing="1" w:line="240" w:lineRule="auto"/>
        <w:rPr>
          <w:rFonts w:ascii="Times New Roman" w:eastAsia="Times New Roman" w:hAnsi="Times New Roman" w:cs="Times New Roman"/>
          <w:sz w:val="24"/>
          <w:szCs w:val="24"/>
        </w:rPr>
      </w:pPr>
      <w:r w:rsidRPr="008A4888">
        <w:rPr>
          <w:rFonts w:ascii="Times New Roman" w:eastAsia="Times New Roman" w:hAnsi="Times New Roman" w:cs="Times New Roman"/>
          <w:sz w:val="24"/>
          <w:szCs w:val="24"/>
        </w:rPr>
        <w:t>Access Squirrelmail</w:t>
      </w:r>
    </w:p>
    <w:p w:rsidR="008A4888" w:rsidRPr="008A4888" w:rsidRDefault="008A4888" w:rsidP="008A4888">
      <w:pPr>
        <w:pStyle w:val="ListParagraph"/>
        <w:numPr>
          <w:ilvl w:val="0"/>
          <w:numId w:val="62"/>
        </w:numPr>
        <w:spacing w:before="100" w:beforeAutospacing="1" w:after="100" w:afterAutospacing="1" w:line="240" w:lineRule="auto"/>
        <w:rPr>
          <w:rFonts w:ascii="Times New Roman" w:eastAsia="Times New Roman" w:hAnsi="Times New Roman" w:cs="Times New Roman"/>
          <w:sz w:val="24"/>
          <w:szCs w:val="24"/>
        </w:rPr>
      </w:pPr>
      <w:r w:rsidRPr="008A4888">
        <w:rPr>
          <w:rFonts w:ascii="Times New Roman" w:eastAsia="Times New Roman" w:hAnsi="Times New Roman" w:cs="Times New Roman"/>
          <w:sz w:val="24"/>
          <w:szCs w:val="24"/>
        </w:rPr>
        <w:t>You will be surprise to see the following error message.</w:t>
      </w:r>
    </w:p>
    <w:p w:rsidR="008A4888" w:rsidRPr="008A4888" w:rsidRDefault="008A4888" w:rsidP="008A4888">
      <w:pPr>
        <w:pStyle w:val="ListParagraph"/>
        <w:numPr>
          <w:ilvl w:val="0"/>
          <w:numId w:val="62"/>
        </w:numPr>
        <w:spacing w:after="0" w:line="240" w:lineRule="auto"/>
        <w:rPr>
          <w:rFonts w:ascii="Times New Roman" w:eastAsia="Times New Roman" w:hAnsi="Times New Roman" w:cs="Times New Roman"/>
          <w:sz w:val="24"/>
          <w:szCs w:val="24"/>
        </w:rPr>
      </w:pPr>
      <w:r>
        <w:rPr>
          <w:noProof/>
        </w:rPr>
        <w:drawing>
          <wp:inline distT="0" distB="0" distL="0" distR="0">
            <wp:extent cx="5902325" cy="2576830"/>
            <wp:effectExtent l="19050" t="0" r="3175" b="0"/>
            <wp:docPr id="235" name="Picture 235" descr="Login to Squirrelmail">
              <a:hlinkClick xmlns:a="http://schemas.openxmlformats.org/drawingml/2006/main" r:id="rId118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Login to Squirrelmail">
                      <a:hlinkClick r:id="rId1180"/>
                    </pic:cNvPr>
                    <pic:cNvPicPr>
                      <a:picLocks noChangeAspect="1" noChangeArrowheads="1"/>
                    </pic:cNvPicPr>
                  </pic:nvPicPr>
                  <pic:blipFill>
                    <a:blip r:embed="rId1181"/>
                    <a:srcRect/>
                    <a:stretch>
                      <a:fillRect/>
                    </a:stretch>
                  </pic:blipFill>
                  <pic:spPr bwMode="auto">
                    <a:xfrm>
                      <a:off x="0" y="0"/>
                      <a:ext cx="5902325" cy="2576830"/>
                    </a:xfrm>
                    <a:prstGeom prst="rect">
                      <a:avLst/>
                    </a:prstGeom>
                    <a:noFill/>
                    <a:ln w="9525">
                      <a:noFill/>
                      <a:miter lim="800000"/>
                      <a:headEnd/>
                      <a:tailEnd/>
                    </a:ln>
                  </pic:spPr>
                </pic:pic>
              </a:graphicData>
            </a:graphic>
          </wp:inline>
        </w:drawing>
      </w:r>
    </w:p>
    <w:p w:rsidR="008A4888" w:rsidRPr="008A4888" w:rsidRDefault="008A4888" w:rsidP="008A4888">
      <w:pPr>
        <w:pStyle w:val="ListParagraph"/>
        <w:numPr>
          <w:ilvl w:val="0"/>
          <w:numId w:val="62"/>
        </w:numPr>
        <w:spacing w:before="100" w:beforeAutospacing="1" w:after="100" w:afterAutospacing="1" w:line="240" w:lineRule="auto"/>
        <w:rPr>
          <w:rFonts w:ascii="Times New Roman" w:eastAsia="Times New Roman" w:hAnsi="Times New Roman" w:cs="Times New Roman"/>
          <w:sz w:val="24"/>
          <w:szCs w:val="24"/>
        </w:rPr>
      </w:pPr>
      <w:r w:rsidRPr="008A4888">
        <w:rPr>
          <w:rFonts w:ascii="Times New Roman" w:eastAsia="Times New Roman" w:hAnsi="Times New Roman" w:cs="Times New Roman"/>
          <w:sz w:val="24"/>
          <w:szCs w:val="24"/>
        </w:rPr>
        <w:t>Login to Squirrelmail</w:t>
      </w:r>
    </w:p>
    <w:p w:rsidR="008A4888" w:rsidRPr="008A4888" w:rsidRDefault="008A4888" w:rsidP="008A4888">
      <w:pPr>
        <w:pStyle w:val="ListParagraph"/>
        <w:numPr>
          <w:ilvl w:val="0"/>
          <w:numId w:val="62"/>
        </w:numPr>
        <w:spacing w:before="100" w:beforeAutospacing="1" w:after="100" w:afterAutospacing="1" w:line="240" w:lineRule="auto"/>
        <w:rPr>
          <w:rFonts w:ascii="Times New Roman" w:eastAsia="Times New Roman" w:hAnsi="Times New Roman" w:cs="Times New Roman"/>
          <w:sz w:val="24"/>
          <w:szCs w:val="24"/>
        </w:rPr>
      </w:pPr>
      <w:r w:rsidRPr="008A4888">
        <w:rPr>
          <w:rFonts w:ascii="Times New Roman" w:eastAsia="Times New Roman" w:hAnsi="Times New Roman" w:cs="Times New Roman"/>
          <w:sz w:val="24"/>
          <w:szCs w:val="24"/>
        </w:rPr>
        <w:t xml:space="preserve">This is just a problem in the </w:t>
      </w:r>
      <w:proofErr w:type="gramStart"/>
      <w:r w:rsidRPr="008A4888">
        <w:rPr>
          <w:rFonts w:ascii="Times New Roman" w:eastAsia="Times New Roman" w:hAnsi="Times New Roman" w:cs="Times New Roman"/>
          <w:sz w:val="24"/>
          <w:szCs w:val="24"/>
        </w:rPr>
        <w:t>permissions,</w:t>
      </w:r>
      <w:proofErr w:type="gramEnd"/>
      <w:r w:rsidRPr="008A4888">
        <w:rPr>
          <w:rFonts w:ascii="Times New Roman" w:eastAsia="Times New Roman" w:hAnsi="Times New Roman" w:cs="Times New Roman"/>
          <w:sz w:val="24"/>
          <w:szCs w:val="24"/>
        </w:rPr>
        <w:t xml:space="preserve"> you have to give the user “</w:t>
      </w:r>
      <w:r w:rsidRPr="008A4888">
        <w:rPr>
          <w:rFonts w:ascii="Times New Roman" w:eastAsia="Times New Roman" w:hAnsi="Times New Roman" w:cs="Times New Roman"/>
          <w:b/>
          <w:bCs/>
          <w:sz w:val="24"/>
          <w:szCs w:val="24"/>
        </w:rPr>
        <w:t>myusername</w:t>
      </w:r>
      <w:r w:rsidRPr="008A4888">
        <w:rPr>
          <w:rFonts w:ascii="Times New Roman" w:eastAsia="Times New Roman" w:hAnsi="Times New Roman" w:cs="Times New Roman"/>
          <w:sz w:val="24"/>
          <w:szCs w:val="24"/>
        </w:rPr>
        <w:t>” the complete permissions on its home folder.</w:t>
      </w:r>
    </w:p>
    <w:p w:rsidR="008A4888" w:rsidRPr="008A4888" w:rsidRDefault="008A4888" w:rsidP="008A4888">
      <w:pPr>
        <w:pStyle w:val="ListParagraph"/>
        <w:numPr>
          <w:ilvl w:val="0"/>
          <w:numId w:val="6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A4888">
        <w:rPr>
          <w:rFonts w:ascii="Courier New" w:eastAsia="Times New Roman" w:hAnsi="Courier New" w:cs="Courier New"/>
          <w:sz w:val="20"/>
          <w:szCs w:val="20"/>
        </w:rPr>
        <w:t>$ sudo chown -R myusername:myusername /var/www/html/myusername</w:t>
      </w:r>
    </w:p>
    <w:p w:rsidR="008A4888" w:rsidRPr="008A4888" w:rsidRDefault="008A4888" w:rsidP="008A4888">
      <w:pPr>
        <w:pStyle w:val="ListParagraph"/>
        <w:numPr>
          <w:ilvl w:val="0"/>
          <w:numId w:val="62"/>
        </w:numPr>
        <w:spacing w:before="100" w:beforeAutospacing="1" w:after="100" w:afterAutospacing="1" w:line="240" w:lineRule="auto"/>
        <w:rPr>
          <w:rFonts w:ascii="Times New Roman" w:eastAsia="Times New Roman" w:hAnsi="Times New Roman" w:cs="Times New Roman"/>
          <w:sz w:val="24"/>
          <w:szCs w:val="24"/>
        </w:rPr>
      </w:pPr>
      <w:r w:rsidRPr="008A4888">
        <w:rPr>
          <w:rFonts w:ascii="Times New Roman" w:eastAsia="Times New Roman" w:hAnsi="Times New Roman" w:cs="Times New Roman"/>
          <w:b/>
          <w:bCs/>
          <w:sz w:val="24"/>
          <w:szCs w:val="24"/>
        </w:rPr>
        <w:t>18.</w:t>
      </w:r>
      <w:r w:rsidRPr="008A4888">
        <w:rPr>
          <w:rFonts w:ascii="Times New Roman" w:eastAsia="Times New Roman" w:hAnsi="Times New Roman" w:cs="Times New Roman"/>
          <w:sz w:val="24"/>
          <w:szCs w:val="24"/>
        </w:rPr>
        <w:t xml:space="preserve"> Once permission set, you should able to login into squirrelmail.</w:t>
      </w:r>
    </w:p>
    <w:p w:rsidR="008A4888" w:rsidRPr="008A4888" w:rsidRDefault="008A4888" w:rsidP="008A4888">
      <w:pPr>
        <w:pStyle w:val="ListParagraph"/>
        <w:numPr>
          <w:ilvl w:val="0"/>
          <w:numId w:val="62"/>
        </w:numPr>
        <w:spacing w:after="0" w:line="240" w:lineRule="auto"/>
        <w:rPr>
          <w:rFonts w:ascii="Times New Roman" w:eastAsia="Times New Roman" w:hAnsi="Times New Roman" w:cs="Times New Roman"/>
          <w:sz w:val="24"/>
          <w:szCs w:val="24"/>
        </w:rPr>
      </w:pPr>
      <w:r>
        <w:rPr>
          <w:noProof/>
        </w:rPr>
        <w:lastRenderedPageBreak/>
        <w:drawing>
          <wp:inline distT="0" distB="0" distL="0" distR="0">
            <wp:extent cx="5902325" cy="3004185"/>
            <wp:effectExtent l="19050" t="0" r="3175" b="0"/>
            <wp:docPr id="236" name="Picture 236" descr="Squirrelmail Mail Interface">
              <a:hlinkClick xmlns:a="http://schemas.openxmlformats.org/drawingml/2006/main" r:id="rId118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descr="Squirrelmail Mail Interface">
                      <a:hlinkClick r:id="rId1182"/>
                    </pic:cNvPr>
                    <pic:cNvPicPr>
                      <a:picLocks noChangeAspect="1" noChangeArrowheads="1"/>
                    </pic:cNvPicPr>
                  </pic:nvPicPr>
                  <pic:blipFill>
                    <a:blip r:embed="rId1183"/>
                    <a:srcRect/>
                    <a:stretch>
                      <a:fillRect/>
                    </a:stretch>
                  </pic:blipFill>
                  <pic:spPr bwMode="auto">
                    <a:xfrm>
                      <a:off x="0" y="0"/>
                      <a:ext cx="5902325" cy="3004185"/>
                    </a:xfrm>
                    <a:prstGeom prst="rect">
                      <a:avLst/>
                    </a:prstGeom>
                    <a:noFill/>
                    <a:ln w="9525">
                      <a:noFill/>
                      <a:miter lim="800000"/>
                      <a:headEnd/>
                      <a:tailEnd/>
                    </a:ln>
                  </pic:spPr>
                </pic:pic>
              </a:graphicData>
            </a:graphic>
          </wp:inline>
        </w:drawing>
      </w:r>
    </w:p>
    <w:p w:rsidR="008A4888" w:rsidRPr="008A4888" w:rsidRDefault="008A4888" w:rsidP="008A4888">
      <w:pPr>
        <w:pStyle w:val="ListParagraph"/>
        <w:numPr>
          <w:ilvl w:val="0"/>
          <w:numId w:val="62"/>
        </w:numPr>
        <w:spacing w:before="100" w:beforeAutospacing="1" w:after="100" w:afterAutospacing="1" w:line="240" w:lineRule="auto"/>
        <w:rPr>
          <w:rFonts w:ascii="Times New Roman" w:eastAsia="Times New Roman" w:hAnsi="Times New Roman" w:cs="Times New Roman"/>
          <w:sz w:val="24"/>
          <w:szCs w:val="24"/>
        </w:rPr>
      </w:pPr>
      <w:r w:rsidRPr="008A4888">
        <w:rPr>
          <w:rFonts w:ascii="Times New Roman" w:eastAsia="Times New Roman" w:hAnsi="Times New Roman" w:cs="Times New Roman"/>
          <w:sz w:val="24"/>
          <w:szCs w:val="24"/>
        </w:rPr>
        <w:t>Squirrelmail Mail Interface</w:t>
      </w:r>
    </w:p>
    <w:p w:rsidR="008A4888" w:rsidRPr="008A4888" w:rsidRDefault="008A4888" w:rsidP="008A4888">
      <w:pPr>
        <w:pStyle w:val="ListParagraph"/>
        <w:numPr>
          <w:ilvl w:val="0"/>
          <w:numId w:val="62"/>
        </w:numPr>
        <w:spacing w:before="100" w:beforeAutospacing="1" w:after="100" w:afterAutospacing="1" w:line="240" w:lineRule="auto"/>
        <w:rPr>
          <w:rFonts w:ascii="Times New Roman" w:eastAsia="Times New Roman" w:hAnsi="Times New Roman" w:cs="Times New Roman"/>
          <w:sz w:val="24"/>
          <w:szCs w:val="24"/>
        </w:rPr>
      </w:pPr>
      <w:r w:rsidRPr="008A4888">
        <w:rPr>
          <w:rFonts w:ascii="Times New Roman" w:eastAsia="Times New Roman" w:hAnsi="Times New Roman" w:cs="Times New Roman"/>
          <w:sz w:val="24"/>
          <w:szCs w:val="24"/>
        </w:rPr>
        <w:t>You can try to send email from it, or you can try to receive emails by sending it to “</w:t>
      </w:r>
      <w:r w:rsidRPr="008A4888">
        <w:rPr>
          <w:rFonts w:ascii="Times New Roman" w:eastAsia="Times New Roman" w:hAnsi="Times New Roman" w:cs="Times New Roman"/>
          <w:b/>
          <w:bCs/>
          <w:sz w:val="24"/>
          <w:szCs w:val="24"/>
        </w:rPr>
        <w:t>myusername@example.com</w:t>
      </w:r>
      <w:proofErr w:type="gramStart"/>
      <w:r w:rsidRPr="008A4888">
        <w:rPr>
          <w:rFonts w:ascii="Times New Roman" w:eastAsia="Times New Roman" w:hAnsi="Times New Roman" w:cs="Times New Roman"/>
          <w:sz w:val="24"/>
          <w:szCs w:val="24"/>
        </w:rPr>
        <w:t>” ,</w:t>
      </w:r>
      <w:proofErr w:type="gramEnd"/>
      <w:r w:rsidRPr="008A4888">
        <w:rPr>
          <w:rFonts w:ascii="Times New Roman" w:eastAsia="Times New Roman" w:hAnsi="Times New Roman" w:cs="Times New Roman"/>
          <w:sz w:val="24"/>
          <w:szCs w:val="24"/>
        </w:rPr>
        <w:t xml:space="preserve"> don’t forget to replace “</w:t>
      </w:r>
      <w:r w:rsidRPr="008A4888">
        <w:rPr>
          <w:rFonts w:ascii="Times New Roman" w:eastAsia="Times New Roman" w:hAnsi="Times New Roman" w:cs="Times New Roman"/>
          <w:b/>
          <w:bCs/>
          <w:sz w:val="24"/>
          <w:szCs w:val="24"/>
        </w:rPr>
        <w:t>myusername</w:t>
      </w:r>
      <w:r w:rsidRPr="008A4888">
        <w:rPr>
          <w:rFonts w:ascii="Times New Roman" w:eastAsia="Times New Roman" w:hAnsi="Times New Roman" w:cs="Times New Roman"/>
          <w:sz w:val="24"/>
          <w:szCs w:val="24"/>
        </w:rPr>
        <w:t>” with the user name you created.</w:t>
      </w:r>
    </w:p>
    <w:p w:rsidR="008A4888" w:rsidRPr="008A4888" w:rsidRDefault="008A4888" w:rsidP="008A4888">
      <w:pPr>
        <w:pStyle w:val="ListParagraph"/>
        <w:numPr>
          <w:ilvl w:val="0"/>
          <w:numId w:val="62"/>
        </w:numPr>
        <w:spacing w:before="100" w:beforeAutospacing="1" w:after="100" w:afterAutospacing="1" w:line="240" w:lineRule="auto"/>
        <w:rPr>
          <w:rFonts w:ascii="Times New Roman" w:eastAsia="Times New Roman" w:hAnsi="Times New Roman" w:cs="Times New Roman"/>
          <w:sz w:val="24"/>
          <w:szCs w:val="24"/>
        </w:rPr>
      </w:pPr>
      <w:r w:rsidRPr="008A4888">
        <w:rPr>
          <w:rFonts w:ascii="Times New Roman" w:eastAsia="Times New Roman" w:hAnsi="Times New Roman" w:cs="Times New Roman"/>
          <w:sz w:val="24"/>
          <w:szCs w:val="24"/>
        </w:rPr>
        <w:t>If you faced any other error</w:t>
      </w:r>
      <w:proofErr w:type="gramStart"/>
      <w:r w:rsidRPr="008A4888">
        <w:rPr>
          <w:rFonts w:ascii="Times New Roman" w:eastAsia="Times New Roman" w:hAnsi="Times New Roman" w:cs="Times New Roman"/>
          <w:sz w:val="24"/>
          <w:szCs w:val="24"/>
        </w:rPr>
        <w:t>..</w:t>
      </w:r>
      <w:proofErr w:type="gramEnd"/>
      <w:r w:rsidRPr="008A4888">
        <w:rPr>
          <w:rFonts w:ascii="Times New Roman" w:eastAsia="Times New Roman" w:hAnsi="Times New Roman" w:cs="Times New Roman"/>
          <w:sz w:val="24"/>
          <w:szCs w:val="24"/>
        </w:rPr>
        <w:t xml:space="preserve"> Just check the “</w:t>
      </w:r>
      <w:r w:rsidRPr="008A4888">
        <w:rPr>
          <w:rFonts w:ascii="Times New Roman" w:eastAsia="Times New Roman" w:hAnsi="Times New Roman" w:cs="Times New Roman"/>
          <w:b/>
          <w:bCs/>
          <w:sz w:val="24"/>
          <w:szCs w:val="24"/>
        </w:rPr>
        <w:t>/var/log/mail.err</w:t>
      </w:r>
      <w:r w:rsidRPr="008A4888">
        <w:rPr>
          <w:rFonts w:ascii="Times New Roman" w:eastAsia="Times New Roman" w:hAnsi="Times New Roman" w:cs="Times New Roman"/>
          <w:sz w:val="24"/>
          <w:szCs w:val="24"/>
        </w:rPr>
        <w:t xml:space="preserve">” file, </w:t>
      </w:r>
      <w:proofErr w:type="gramStart"/>
      <w:r w:rsidRPr="008A4888">
        <w:rPr>
          <w:rFonts w:ascii="Times New Roman" w:eastAsia="Times New Roman" w:hAnsi="Times New Roman" w:cs="Times New Roman"/>
          <w:sz w:val="24"/>
          <w:szCs w:val="24"/>
        </w:rPr>
        <w:t>all the</w:t>
      </w:r>
      <w:proofErr w:type="gramEnd"/>
      <w:r w:rsidRPr="008A4888">
        <w:rPr>
          <w:rFonts w:ascii="Times New Roman" w:eastAsia="Times New Roman" w:hAnsi="Times New Roman" w:cs="Times New Roman"/>
          <w:sz w:val="24"/>
          <w:szCs w:val="24"/>
        </w:rPr>
        <w:t xml:space="preserve"> error message will be stored there, you won’t lose your way :)</w:t>
      </w:r>
    </w:p>
    <w:p w:rsidR="008A4888" w:rsidRPr="008A4888" w:rsidRDefault="008A4888" w:rsidP="008A4888">
      <w:pPr>
        <w:pStyle w:val="ListParagraph"/>
        <w:numPr>
          <w:ilvl w:val="0"/>
          <w:numId w:val="62"/>
        </w:numPr>
        <w:spacing w:before="100" w:beforeAutospacing="1" w:after="100" w:afterAutospacing="1" w:line="240" w:lineRule="auto"/>
        <w:rPr>
          <w:rFonts w:ascii="Times New Roman" w:eastAsia="Times New Roman" w:hAnsi="Times New Roman" w:cs="Times New Roman"/>
          <w:sz w:val="24"/>
          <w:szCs w:val="24"/>
        </w:rPr>
      </w:pPr>
      <w:r w:rsidRPr="008A4888">
        <w:rPr>
          <w:rFonts w:ascii="Times New Roman" w:eastAsia="Times New Roman" w:hAnsi="Times New Roman" w:cs="Times New Roman"/>
          <w:sz w:val="24"/>
          <w:szCs w:val="24"/>
        </w:rPr>
        <w:t>Have you tried to create an email server before? How did it go? Have you used SquirrelMail or any other mail server before? What do you think about it?</w:t>
      </w:r>
    </w:p>
    <w:p w:rsidR="00B20219" w:rsidRPr="00B20219" w:rsidRDefault="00B20219" w:rsidP="00B20219">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B20219">
        <w:rPr>
          <w:rFonts w:ascii="Times New Roman" w:eastAsia="Times New Roman" w:hAnsi="Times New Roman" w:cs="Times New Roman"/>
          <w:b/>
          <w:bCs/>
          <w:kern w:val="36"/>
          <w:sz w:val="48"/>
          <w:szCs w:val="48"/>
        </w:rPr>
        <w:t>Email with Postfix, Dovecot, and MySQL</w:t>
      </w:r>
    </w:p>
    <w:p w:rsidR="00B20219" w:rsidRPr="00B20219" w:rsidRDefault="00B20219" w:rsidP="00B20219">
      <w:pPr>
        <w:spacing w:before="100" w:beforeAutospacing="1" w:after="100" w:afterAutospacing="1" w:line="240" w:lineRule="auto"/>
        <w:rPr>
          <w:rFonts w:ascii="Times New Roman" w:eastAsia="Times New Roman" w:hAnsi="Times New Roman" w:cs="Times New Roman"/>
          <w:sz w:val="24"/>
          <w:szCs w:val="24"/>
        </w:rPr>
      </w:pPr>
      <w:r w:rsidRPr="00B20219">
        <w:rPr>
          <w:rFonts w:ascii="Times New Roman" w:eastAsia="Times New Roman" w:hAnsi="Times New Roman" w:cs="Times New Roman"/>
          <w:sz w:val="20"/>
          <w:szCs w:val="20"/>
        </w:rPr>
        <w:t>Updated Wednesday, April 29th, 2015 by James Stewart</w:t>
      </w:r>
      <w:r w:rsidRPr="00B20219">
        <w:rPr>
          <w:rFonts w:ascii="Times New Roman" w:eastAsia="Times New Roman" w:hAnsi="Times New Roman" w:cs="Times New Roman"/>
          <w:sz w:val="24"/>
          <w:szCs w:val="24"/>
        </w:rPr>
        <w:t xml:space="preserve"> </w:t>
      </w:r>
    </w:p>
    <w:p w:rsidR="00B20219" w:rsidRPr="00B20219" w:rsidRDefault="00B20219" w:rsidP="00B20219">
      <w:pPr>
        <w:spacing w:after="0" w:line="240" w:lineRule="auto"/>
        <w:rPr>
          <w:rFonts w:ascii="Times New Roman" w:eastAsia="Times New Roman" w:hAnsi="Times New Roman" w:cs="Times New Roman"/>
          <w:sz w:val="24"/>
          <w:szCs w:val="24"/>
        </w:rPr>
      </w:pPr>
      <w:r w:rsidRPr="00B20219">
        <w:rPr>
          <w:rFonts w:ascii="Times New Roman" w:eastAsia="Times New Roman" w:hAnsi="Times New Roman" w:cs="Times New Roman"/>
          <w:b/>
          <w:bCs/>
          <w:sz w:val="24"/>
          <w:szCs w:val="24"/>
        </w:rPr>
        <w:t>Contribute on GitHub</w:t>
      </w:r>
      <w:r w:rsidRPr="00B20219">
        <w:rPr>
          <w:rFonts w:ascii="Times New Roman" w:eastAsia="Times New Roman" w:hAnsi="Times New Roman" w:cs="Times New Roman"/>
          <w:sz w:val="24"/>
          <w:szCs w:val="24"/>
        </w:rPr>
        <w:t xml:space="preserve"> </w:t>
      </w:r>
    </w:p>
    <w:p w:rsidR="00B20219" w:rsidRPr="00B20219" w:rsidRDefault="00B20219" w:rsidP="00B20219">
      <w:pPr>
        <w:spacing w:before="100" w:beforeAutospacing="1" w:after="100" w:afterAutospacing="1" w:line="240" w:lineRule="auto"/>
        <w:rPr>
          <w:rFonts w:ascii="Times New Roman" w:eastAsia="Times New Roman" w:hAnsi="Times New Roman" w:cs="Times New Roman"/>
          <w:sz w:val="24"/>
          <w:szCs w:val="24"/>
        </w:rPr>
      </w:pPr>
      <w:hyperlink r:id="rId1184" w:history="1">
        <w:r w:rsidRPr="00B20219">
          <w:rPr>
            <w:rFonts w:ascii="Times New Roman" w:eastAsia="Times New Roman" w:hAnsi="Times New Roman" w:cs="Times New Roman"/>
            <w:color w:val="0000FF"/>
            <w:sz w:val="24"/>
            <w:szCs w:val="24"/>
            <w:u w:val="single"/>
          </w:rPr>
          <w:t>View Project</w:t>
        </w:r>
      </w:hyperlink>
      <w:r w:rsidRPr="00B20219">
        <w:rPr>
          <w:rFonts w:ascii="Times New Roman" w:eastAsia="Times New Roman" w:hAnsi="Times New Roman" w:cs="Times New Roman"/>
          <w:sz w:val="24"/>
          <w:szCs w:val="24"/>
        </w:rPr>
        <w:t xml:space="preserve"> | </w:t>
      </w:r>
      <w:hyperlink r:id="rId1185" w:history="1">
        <w:r w:rsidRPr="00B20219">
          <w:rPr>
            <w:rFonts w:ascii="Times New Roman" w:eastAsia="Times New Roman" w:hAnsi="Times New Roman" w:cs="Times New Roman"/>
            <w:color w:val="0000FF"/>
            <w:sz w:val="24"/>
            <w:szCs w:val="24"/>
            <w:u w:val="single"/>
          </w:rPr>
          <w:t>View File</w:t>
        </w:r>
      </w:hyperlink>
      <w:r w:rsidRPr="00B20219">
        <w:rPr>
          <w:rFonts w:ascii="Times New Roman" w:eastAsia="Times New Roman" w:hAnsi="Times New Roman" w:cs="Times New Roman"/>
          <w:sz w:val="24"/>
          <w:szCs w:val="24"/>
        </w:rPr>
        <w:t xml:space="preserve"> | </w:t>
      </w:r>
      <w:hyperlink r:id="rId1186" w:history="1">
        <w:r w:rsidRPr="00B20219">
          <w:rPr>
            <w:rFonts w:ascii="Times New Roman" w:eastAsia="Times New Roman" w:hAnsi="Times New Roman" w:cs="Times New Roman"/>
            <w:color w:val="0000FF"/>
            <w:sz w:val="24"/>
            <w:szCs w:val="24"/>
            <w:u w:val="single"/>
          </w:rPr>
          <w:t>Edit File</w:t>
        </w:r>
      </w:hyperlink>
      <w:r w:rsidRPr="00B20219">
        <w:rPr>
          <w:rFonts w:ascii="Times New Roman" w:eastAsia="Times New Roman" w:hAnsi="Times New Roman" w:cs="Times New Roman"/>
          <w:sz w:val="24"/>
          <w:szCs w:val="24"/>
        </w:rPr>
        <w:t xml:space="preserve"> </w:t>
      </w:r>
    </w:p>
    <w:p w:rsidR="00B20219" w:rsidRPr="00B20219" w:rsidRDefault="00B20219" w:rsidP="00B20219">
      <w:pPr>
        <w:spacing w:before="100" w:beforeAutospacing="1" w:after="100" w:afterAutospacing="1" w:line="240" w:lineRule="auto"/>
        <w:rPr>
          <w:rFonts w:ascii="Times New Roman" w:eastAsia="Times New Roman" w:hAnsi="Times New Roman" w:cs="Times New Roman"/>
          <w:sz w:val="24"/>
          <w:szCs w:val="24"/>
        </w:rPr>
      </w:pPr>
      <w:r w:rsidRPr="00B20219">
        <w:rPr>
          <w:rFonts w:ascii="Times New Roman" w:eastAsia="Times New Roman" w:hAnsi="Times New Roman" w:cs="Times New Roman"/>
          <w:sz w:val="24"/>
          <w:szCs w:val="24"/>
        </w:rPr>
        <w:t>Learn how to set up a secure mail server with Postfix, Dovecot, and MySQL on Debian or Ubuntu. Specifically, create new user mailboxes and send or receive email for configured domains.</w:t>
      </w:r>
    </w:p>
    <w:p w:rsidR="00B20219" w:rsidRPr="00B20219" w:rsidRDefault="00B20219" w:rsidP="00B20219">
      <w:pPr>
        <w:spacing w:before="100" w:beforeAutospacing="1" w:after="100" w:afterAutospacing="1" w:line="240" w:lineRule="auto"/>
        <w:rPr>
          <w:rFonts w:ascii="Times New Roman" w:eastAsia="Times New Roman" w:hAnsi="Times New Roman" w:cs="Times New Roman"/>
          <w:sz w:val="24"/>
          <w:szCs w:val="24"/>
        </w:rPr>
      </w:pPr>
      <w:r w:rsidRPr="00B20219">
        <w:rPr>
          <w:rFonts w:ascii="Times New Roman" w:eastAsia="Times New Roman" w:hAnsi="Times New Roman" w:cs="Times New Roman"/>
          <w:sz w:val="24"/>
          <w:szCs w:val="24"/>
        </w:rPr>
        <w:t xml:space="preserve">For a different Linux distribution or different mail server, </w:t>
      </w:r>
      <w:hyperlink r:id="rId1187" w:tgtFrame="_blank" w:history="1">
        <w:r w:rsidRPr="00B20219">
          <w:rPr>
            <w:rFonts w:ascii="Times New Roman" w:eastAsia="Times New Roman" w:hAnsi="Times New Roman" w:cs="Times New Roman"/>
            <w:color w:val="0000FF"/>
            <w:sz w:val="24"/>
            <w:szCs w:val="24"/>
            <w:u w:val="single"/>
          </w:rPr>
          <w:t>search our tutorials</w:t>
        </w:r>
      </w:hyperlink>
      <w:r w:rsidRPr="00B20219">
        <w:rPr>
          <w:rFonts w:ascii="Times New Roman" w:eastAsia="Times New Roman" w:hAnsi="Times New Roman" w:cs="Times New Roman"/>
          <w:sz w:val="24"/>
          <w:szCs w:val="24"/>
        </w:rPr>
        <w:t xml:space="preserve">. </w:t>
      </w:r>
    </w:p>
    <w:p w:rsidR="00B20219" w:rsidRPr="00B20219" w:rsidRDefault="00B20219" w:rsidP="00B20219">
      <w:pPr>
        <w:spacing w:before="100" w:beforeAutospacing="1" w:after="100" w:afterAutospacing="1" w:line="240" w:lineRule="auto"/>
        <w:outlineLvl w:val="2"/>
        <w:rPr>
          <w:rFonts w:ascii="Times New Roman" w:eastAsia="Times New Roman" w:hAnsi="Times New Roman" w:cs="Times New Roman"/>
          <w:b/>
          <w:bCs/>
          <w:sz w:val="27"/>
          <w:szCs w:val="27"/>
        </w:rPr>
      </w:pPr>
      <w:r w:rsidRPr="00B20219">
        <w:rPr>
          <w:rFonts w:ascii="Times New Roman" w:eastAsia="Times New Roman" w:hAnsi="Times New Roman" w:cs="Times New Roman"/>
          <w:b/>
          <w:bCs/>
          <w:sz w:val="27"/>
          <w:szCs w:val="27"/>
        </w:rPr>
        <w:t>Prerequisites</w:t>
      </w:r>
    </w:p>
    <w:p w:rsidR="00B20219" w:rsidRPr="00B20219" w:rsidRDefault="00B20219" w:rsidP="00B20219">
      <w:pPr>
        <w:numPr>
          <w:ilvl w:val="0"/>
          <w:numId w:val="63"/>
        </w:numPr>
        <w:spacing w:before="100" w:beforeAutospacing="1" w:after="100" w:afterAutospacing="1" w:line="240" w:lineRule="auto"/>
        <w:rPr>
          <w:rFonts w:ascii="Times New Roman" w:eastAsia="Times New Roman" w:hAnsi="Times New Roman" w:cs="Times New Roman"/>
          <w:sz w:val="24"/>
          <w:szCs w:val="24"/>
        </w:rPr>
      </w:pPr>
      <w:r w:rsidRPr="00B20219">
        <w:rPr>
          <w:rFonts w:ascii="Times New Roman" w:eastAsia="Times New Roman" w:hAnsi="Times New Roman" w:cs="Times New Roman"/>
          <w:sz w:val="24"/>
          <w:szCs w:val="24"/>
        </w:rPr>
        <w:t xml:space="preserve">Set up the Linode as specified in the </w:t>
      </w:r>
      <w:hyperlink r:id="rId1188" w:history="1">
        <w:r w:rsidRPr="00B20219">
          <w:rPr>
            <w:rFonts w:ascii="Times New Roman" w:eastAsia="Times New Roman" w:hAnsi="Times New Roman" w:cs="Times New Roman"/>
            <w:color w:val="0000FF"/>
            <w:sz w:val="24"/>
            <w:szCs w:val="24"/>
            <w:u w:val="single"/>
          </w:rPr>
          <w:t>Getting Started</w:t>
        </w:r>
      </w:hyperlink>
      <w:r w:rsidRPr="00B20219">
        <w:rPr>
          <w:rFonts w:ascii="Times New Roman" w:eastAsia="Times New Roman" w:hAnsi="Times New Roman" w:cs="Times New Roman"/>
          <w:sz w:val="24"/>
          <w:szCs w:val="24"/>
        </w:rPr>
        <w:t xml:space="preserve"> and </w:t>
      </w:r>
      <w:hyperlink r:id="rId1189" w:history="1">
        <w:r w:rsidRPr="00B20219">
          <w:rPr>
            <w:rFonts w:ascii="Times New Roman" w:eastAsia="Times New Roman" w:hAnsi="Times New Roman" w:cs="Times New Roman"/>
            <w:color w:val="0000FF"/>
            <w:sz w:val="24"/>
            <w:szCs w:val="24"/>
            <w:u w:val="single"/>
          </w:rPr>
          <w:t>Securing Your Server</w:t>
        </w:r>
      </w:hyperlink>
      <w:r w:rsidRPr="00B20219">
        <w:rPr>
          <w:rFonts w:ascii="Times New Roman" w:eastAsia="Times New Roman" w:hAnsi="Times New Roman" w:cs="Times New Roman"/>
          <w:sz w:val="24"/>
          <w:szCs w:val="24"/>
        </w:rPr>
        <w:t xml:space="preserve"> guides.</w:t>
      </w:r>
    </w:p>
    <w:p w:rsidR="00B20219" w:rsidRPr="00B20219" w:rsidRDefault="00B20219" w:rsidP="00B20219">
      <w:pPr>
        <w:numPr>
          <w:ilvl w:val="0"/>
          <w:numId w:val="63"/>
        </w:numPr>
        <w:spacing w:before="100" w:beforeAutospacing="1" w:after="100" w:afterAutospacing="1" w:line="240" w:lineRule="auto"/>
        <w:rPr>
          <w:rFonts w:ascii="Times New Roman" w:eastAsia="Times New Roman" w:hAnsi="Times New Roman" w:cs="Times New Roman"/>
          <w:sz w:val="24"/>
          <w:szCs w:val="24"/>
        </w:rPr>
      </w:pPr>
      <w:r w:rsidRPr="00B20219">
        <w:rPr>
          <w:rFonts w:ascii="Times New Roman" w:eastAsia="Times New Roman" w:hAnsi="Times New Roman" w:cs="Times New Roman"/>
          <w:sz w:val="24"/>
          <w:szCs w:val="24"/>
        </w:rPr>
        <w:lastRenderedPageBreak/>
        <w:t xml:space="preserve">Ensure that the iptables </w:t>
      </w:r>
      <w:hyperlink r:id="rId1190" w:anchor="creating-a-firewall" w:history="1">
        <w:r w:rsidRPr="00B20219">
          <w:rPr>
            <w:rFonts w:ascii="Times New Roman" w:eastAsia="Times New Roman" w:hAnsi="Times New Roman" w:cs="Times New Roman"/>
            <w:color w:val="0000FF"/>
            <w:sz w:val="24"/>
            <w:szCs w:val="24"/>
            <w:u w:val="single"/>
          </w:rPr>
          <w:t>firewall</w:t>
        </w:r>
      </w:hyperlink>
      <w:r w:rsidRPr="00B20219">
        <w:rPr>
          <w:rFonts w:ascii="Times New Roman" w:eastAsia="Times New Roman" w:hAnsi="Times New Roman" w:cs="Times New Roman"/>
          <w:sz w:val="24"/>
          <w:szCs w:val="24"/>
        </w:rPr>
        <w:t xml:space="preserve"> is not blocking any of the standard mail ports (25, 465, 587, 110, 995, 143, and 993). If using a different form of firewall, confirm that it is not blocking any of the needed ports either.</w:t>
      </w:r>
    </w:p>
    <w:p w:rsidR="00B20219" w:rsidRPr="00B20219" w:rsidRDefault="00B20219" w:rsidP="00B20219">
      <w:pPr>
        <w:spacing w:before="100" w:beforeAutospacing="1" w:after="100" w:afterAutospacing="1" w:line="240" w:lineRule="auto"/>
        <w:outlineLvl w:val="2"/>
        <w:rPr>
          <w:rFonts w:ascii="Times New Roman" w:eastAsia="Times New Roman" w:hAnsi="Times New Roman" w:cs="Times New Roman"/>
          <w:b/>
          <w:bCs/>
          <w:sz w:val="27"/>
          <w:szCs w:val="27"/>
        </w:rPr>
      </w:pPr>
      <w:r w:rsidRPr="00B20219">
        <w:rPr>
          <w:rFonts w:ascii="Times New Roman" w:eastAsia="Times New Roman" w:hAnsi="Times New Roman" w:cs="Times New Roman"/>
          <w:b/>
          <w:bCs/>
          <w:sz w:val="27"/>
          <w:szCs w:val="27"/>
        </w:rPr>
        <w:t>Configuring DNS</w:t>
      </w:r>
    </w:p>
    <w:p w:rsidR="00B20219" w:rsidRPr="00B20219" w:rsidRDefault="00B20219" w:rsidP="00B20219">
      <w:pPr>
        <w:spacing w:before="100" w:beforeAutospacing="1" w:after="100" w:afterAutospacing="1" w:line="240" w:lineRule="auto"/>
        <w:rPr>
          <w:rFonts w:ascii="Times New Roman" w:eastAsia="Times New Roman" w:hAnsi="Times New Roman" w:cs="Times New Roman"/>
          <w:sz w:val="24"/>
          <w:szCs w:val="24"/>
        </w:rPr>
      </w:pPr>
      <w:r w:rsidRPr="00B20219">
        <w:rPr>
          <w:rFonts w:ascii="Times New Roman" w:eastAsia="Times New Roman" w:hAnsi="Times New Roman" w:cs="Times New Roman"/>
          <w:sz w:val="24"/>
          <w:szCs w:val="24"/>
        </w:rPr>
        <w:t>When ready to update the DNS and to start sending mail to the server, edit the domain’s MX record so that it points to the Linode’s domain or IP address, similar to the example below:</w:t>
      </w:r>
    </w:p>
    <w:tbl>
      <w:tblPr>
        <w:tblW w:w="0" w:type="auto"/>
        <w:tblCellSpacing w:w="15" w:type="dxa"/>
        <w:tblCellMar>
          <w:top w:w="15" w:type="dxa"/>
          <w:left w:w="15" w:type="dxa"/>
          <w:bottom w:w="15" w:type="dxa"/>
          <w:right w:w="15" w:type="dxa"/>
        </w:tblCellMar>
        <w:tblLook w:val="04A0"/>
      </w:tblPr>
      <w:tblGrid>
        <w:gridCol w:w="196"/>
        <w:gridCol w:w="5716"/>
      </w:tblGrid>
      <w:tr w:rsidR="00B20219" w:rsidRPr="00B20219" w:rsidTr="00B20219">
        <w:trPr>
          <w:tblCellSpacing w:w="15" w:type="dxa"/>
        </w:trPr>
        <w:tc>
          <w:tcPr>
            <w:tcW w:w="0" w:type="auto"/>
            <w:vAlign w:val="center"/>
            <w:hideMark/>
          </w:tcPr>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urier New" w:eastAsia="Times New Roman" w:hAnsi="Courier New" w:cs="Courier New"/>
                <w:sz w:val="20"/>
                <w:szCs w:val="20"/>
              </w:rPr>
            </w:pPr>
            <w:r w:rsidRPr="00B20219">
              <w:rPr>
                <w:rFonts w:ascii="Courier New" w:eastAsia="Times New Roman" w:hAnsi="Courier New" w:cs="Courier New"/>
                <w:sz w:val="20"/>
                <w:szCs w:val="20"/>
              </w:rPr>
              <w:t>1</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urier New" w:eastAsia="Times New Roman" w:hAnsi="Courier New" w:cs="Courier New"/>
                <w:sz w:val="20"/>
                <w:szCs w:val="20"/>
              </w:rPr>
            </w:pPr>
            <w:r w:rsidRPr="00B20219">
              <w:rPr>
                <w:rFonts w:ascii="Courier New" w:eastAsia="Times New Roman" w:hAnsi="Courier New" w:cs="Courier New"/>
                <w:sz w:val="20"/>
                <w:szCs w:val="20"/>
              </w:rPr>
              <w:t>2</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urier New" w:eastAsia="Times New Roman" w:hAnsi="Courier New" w:cs="Courier New"/>
                <w:sz w:val="20"/>
                <w:szCs w:val="20"/>
              </w:rPr>
            </w:pPr>
            <w:r w:rsidRPr="00B20219">
              <w:rPr>
                <w:rFonts w:ascii="Courier New" w:eastAsia="Times New Roman" w:hAnsi="Courier New" w:cs="Courier New"/>
                <w:sz w:val="20"/>
                <w:szCs w:val="20"/>
              </w:rPr>
              <w:t>3</w:t>
            </w:r>
          </w:p>
        </w:tc>
        <w:tc>
          <w:tcPr>
            <w:tcW w:w="0" w:type="auto"/>
            <w:vAlign w:val="center"/>
            <w:hideMark/>
          </w:tcPr>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20219">
              <w:rPr>
                <w:rFonts w:ascii="Courier New" w:eastAsia="Times New Roman" w:hAnsi="Courier New" w:cs="Courier New"/>
                <w:sz w:val="20"/>
                <w:szCs w:val="20"/>
              </w:rPr>
              <w:t>example.com         MX      10      example.com</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20219">
              <w:rPr>
                <w:rFonts w:ascii="Courier New" w:eastAsia="Times New Roman" w:hAnsi="Courier New" w:cs="Courier New"/>
                <w:sz w:val="20"/>
                <w:szCs w:val="20"/>
              </w:rPr>
              <w:t>example.com         MX      10      12.34.56.78</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20219">
              <w:rPr>
                <w:rFonts w:ascii="Courier New" w:eastAsia="Times New Roman" w:hAnsi="Courier New" w:cs="Courier New"/>
                <w:sz w:val="20"/>
                <w:szCs w:val="20"/>
              </w:rPr>
              <w:t>mail.example.com    MX      10      12.34.56.78</w:t>
            </w:r>
          </w:p>
        </w:tc>
      </w:tr>
    </w:tbl>
    <w:p w:rsidR="00B20219" w:rsidRPr="00B20219" w:rsidRDefault="00B20219" w:rsidP="00B20219">
      <w:pPr>
        <w:spacing w:before="100" w:beforeAutospacing="1" w:after="100" w:afterAutospacing="1" w:line="240" w:lineRule="auto"/>
        <w:rPr>
          <w:rFonts w:ascii="Times New Roman" w:eastAsia="Times New Roman" w:hAnsi="Times New Roman" w:cs="Times New Roman"/>
          <w:sz w:val="24"/>
          <w:szCs w:val="24"/>
        </w:rPr>
      </w:pPr>
      <w:r w:rsidRPr="00B20219">
        <w:rPr>
          <w:rFonts w:ascii="Times New Roman" w:eastAsia="Times New Roman" w:hAnsi="Times New Roman" w:cs="Times New Roman"/>
          <w:sz w:val="24"/>
          <w:szCs w:val="24"/>
        </w:rPr>
        <w:t xml:space="preserve">Ensure that the MX record is changed for all domains and subdomains that might receive email. If setting up a brand new domain, these steps can be performed prior to configuring the mail server. When using Linode’s </w:t>
      </w:r>
      <w:hyperlink r:id="rId1191" w:history="1">
        <w:r w:rsidRPr="00B20219">
          <w:rPr>
            <w:rFonts w:ascii="Times New Roman" w:eastAsia="Times New Roman" w:hAnsi="Times New Roman" w:cs="Times New Roman"/>
            <w:color w:val="0000FF"/>
            <w:sz w:val="24"/>
            <w:szCs w:val="24"/>
            <w:u w:val="single"/>
          </w:rPr>
          <w:t>DNS Manager</w:t>
        </w:r>
      </w:hyperlink>
      <w:r w:rsidRPr="00B20219">
        <w:rPr>
          <w:rFonts w:ascii="Times New Roman" w:eastAsia="Times New Roman" w:hAnsi="Times New Roman" w:cs="Times New Roman"/>
          <w:sz w:val="24"/>
          <w:szCs w:val="24"/>
        </w:rPr>
        <w:t>, create an MX record that points to the desired domain or subdomain, and then create an A record for that domain or subdomain, which points to the correct IP address.</w:t>
      </w:r>
    </w:p>
    <w:p w:rsidR="00B20219" w:rsidRPr="00B20219" w:rsidRDefault="00B20219" w:rsidP="00B20219">
      <w:pPr>
        <w:spacing w:before="100" w:beforeAutospacing="1" w:after="100" w:afterAutospacing="1" w:line="240" w:lineRule="auto"/>
        <w:outlineLvl w:val="2"/>
        <w:rPr>
          <w:rFonts w:ascii="Times New Roman" w:eastAsia="Times New Roman" w:hAnsi="Times New Roman" w:cs="Times New Roman"/>
          <w:b/>
          <w:bCs/>
          <w:sz w:val="27"/>
          <w:szCs w:val="27"/>
        </w:rPr>
      </w:pPr>
      <w:r w:rsidRPr="00B20219">
        <w:rPr>
          <w:rFonts w:ascii="Times New Roman" w:eastAsia="Times New Roman" w:hAnsi="Times New Roman" w:cs="Times New Roman"/>
          <w:b/>
          <w:bCs/>
          <w:sz w:val="27"/>
          <w:szCs w:val="27"/>
        </w:rPr>
        <w:t>Installing an SSL Certificate</w:t>
      </w:r>
    </w:p>
    <w:p w:rsidR="00B20219" w:rsidRPr="00B20219" w:rsidRDefault="00B20219" w:rsidP="00B20219">
      <w:pPr>
        <w:spacing w:before="100" w:beforeAutospacing="1" w:after="100" w:afterAutospacing="1" w:line="240" w:lineRule="auto"/>
        <w:rPr>
          <w:rFonts w:ascii="Times New Roman" w:eastAsia="Times New Roman" w:hAnsi="Times New Roman" w:cs="Times New Roman"/>
          <w:sz w:val="24"/>
          <w:szCs w:val="24"/>
        </w:rPr>
      </w:pPr>
      <w:r w:rsidRPr="00B20219">
        <w:rPr>
          <w:rFonts w:ascii="Times New Roman" w:eastAsia="Times New Roman" w:hAnsi="Times New Roman" w:cs="Times New Roman"/>
          <w:sz w:val="24"/>
          <w:szCs w:val="24"/>
        </w:rPr>
        <w:t xml:space="preserve">Dovecot offers a default self-signed certificate for free. This certificate encrypts the mail connections similar to a purchased certificate. However, the email users receive warnings about the certificate when they attempt to set up their email accounts. Optionally, purchase and configure a commercial SSL certificate to avoid the warnings. For information about SSL certificates, see </w:t>
      </w:r>
      <w:hyperlink r:id="rId1192" w:tgtFrame="_blank" w:history="1">
        <w:r w:rsidRPr="00B20219">
          <w:rPr>
            <w:rFonts w:ascii="Times New Roman" w:eastAsia="Times New Roman" w:hAnsi="Times New Roman" w:cs="Times New Roman"/>
            <w:color w:val="0000FF"/>
            <w:sz w:val="24"/>
            <w:szCs w:val="24"/>
            <w:u w:val="single"/>
          </w:rPr>
          <w:t>Linode’s SSL Certificate guides</w:t>
        </w:r>
      </w:hyperlink>
      <w:r w:rsidRPr="00B20219">
        <w:rPr>
          <w:rFonts w:ascii="Times New Roman" w:eastAsia="Times New Roman" w:hAnsi="Times New Roman" w:cs="Times New Roman"/>
          <w:sz w:val="24"/>
          <w:szCs w:val="24"/>
        </w:rPr>
        <w:t>.</w:t>
      </w:r>
    </w:p>
    <w:p w:rsidR="00B20219" w:rsidRPr="00B20219" w:rsidRDefault="00B20219" w:rsidP="00B20219">
      <w:pPr>
        <w:spacing w:beforeAutospacing="1" w:after="100" w:afterAutospacing="1" w:line="240" w:lineRule="auto"/>
        <w:rPr>
          <w:rFonts w:ascii="Times New Roman" w:eastAsia="Times New Roman" w:hAnsi="Times New Roman" w:cs="Times New Roman"/>
          <w:sz w:val="24"/>
          <w:szCs w:val="24"/>
        </w:rPr>
      </w:pPr>
      <w:r w:rsidRPr="00B20219">
        <w:rPr>
          <w:rFonts w:ascii="Times New Roman" w:eastAsia="Times New Roman" w:hAnsi="Times New Roman" w:cs="Times New Roman"/>
          <w:sz w:val="24"/>
          <w:szCs w:val="24"/>
        </w:rPr>
        <w:t>As of version 2.2.13-7, Dovecot no longer provides a default SSL certificate. This affects Debian 8 users, and means that if you wish to use SSL encryption (reccomended), you must generate your own self-signed certificate or use a trusted certificate from a Certificate Authority.</w:t>
      </w:r>
    </w:p>
    <w:p w:rsidR="00B20219" w:rsidRPr="00B20219" w:rsidRDefault="00B20219" w:rsidP="00B20219">
      <w:pPr>
        <w:spacing w:before="100" w:beforeAutospacing="1" w:after="100" w:afterAutospacing="1" w:line="240" w:lineRule="auto"/>
        <w:rPr>
          <w:rFonts w:ascii="Times New Roman" w:eastAsia="Times New Roman" w:hAnsi="Times New Roman" w:cs="Times New Roman"/>
          <w:sz w:val="24"/>
          <w:szCs w:val="24"/>
        </w:rPr>
      </w:pPr>
      <w:r w:rsidRPr="00B20219">
        <w:rPr>
          <w:rFonts w:ascii="Times New Roman" w:eastAsia="Times New Roman" w:hAnsi="Times New Roman" w:cs="Times New Roman"/>
          <w:sz w:val="24"/>
          <w:szCs w:val="24"/>
        </w:rPr>
        <w:t xml:space="preserve">Many email service providers such as Gmail will only accept commercial SSL certificates for secure IMAP/POP3 connections. To communicate with these providers, follow our guide for </w:t>
      </w:r>
      <w:hyperlink r:id="rId1193" w:history="1">
        <w:r w:rsidRPr="00B20219">
          <w:rPr>
            <w:rFonts w:ascii="Times New Roman" w:eastAsia="Times New Roman" w:hAnsi="Times New Roman" w:cs="Times New Roman"/>
            <w:color w:val="0000FF"/>
            <w:sz w:val="24"/>
            <w:szCs w:val="24"/>
            <w:u w:val="single"/>
          </w:rPr>
          <w:t>Obtaining a Commercial SSL Certificate</w:t>
        </w:r>
      </w:hyperlink>
      <w:r w:rsidRPr="00B20219">
        <w:rPr>
          <w:rFonts w:ascii="Times New Roman" w:eastAsia="Times New Roman" w:hAnsi="Times New Roman" w:cs="Times New Roman"/>
          <w:sz w:val="24"/>
          <w:szCs w:val="24"/>
        </w:rPr>
        <w:t>.</w:t>
      </w:r>
    </w:p>
    <w:p w:rsidR="00B20219" w:rsidRPr="00B20219" w:rsidRDefault="00B20219" w:rsidP="00B20219">
      <w:pPr>
        <w:spacing w:before="100" w:beforeAutospacing="1" w:after="100" w:afterAutospacing="1" w:line="240" w:lineRule="auto"/>
        <w:outlineLvl w:val="1"/>
        <w:rPr>
          <w:rFonts w:ascii="Times New Roman" w:eastAsia="Times New Roman" w:hAnsi="Times New Roman" w:cs="Times New Roman"/>
          <w:b/>
          <w:bCs/>
          <w:sz w:val="36"/>
          <w:szCs w:val="36"/>
        </w:rPr>
      </w:pPr>
      <w:r w:rsidRPr="00B20219">
        <w:rPr>
          <w:rFonts w:ascii="Times New Roman" w:eastAsia="Times New Roman" w:hAnsi="Times New Roman" w:cs="Times New Roman"/>
          <w:b/>
          <w:bCs/>
          <w:sz w:val="36"/>
          <w:szCs w:val="36"/>
        </w:rPr>
        <w:t>Installing Packages</w:t>
      </w:r>
    </w:p>
    <w:p w:rsidR="00B20219" w:rsidRPr="00B20219" w:rsidRDefault="00B20219" w:rsidP="00B20219">
      <w:pPr>
        <w:spacing w:before="100" w:beforeAutospacing="1" w:after="100" w:afterAutospacing="1" w:line="240" w:lineRule="auto"/>
        <w:rPr>
          <w:rFonts w:ascii="Times New Roman" w:eastAsia="Times New Roman" w:hAnsi="Times New Roman" w:cs="Times New Roman"/>
          <w:sz w:val="24"/>
          <w:szCs w:val="24"/>
        </w:rPr>
      </w:pPr>
      <w:r w:rsidRPr="00B20219">
        <w:rPr>
          <w:rFonts w:ascii="Times New Roman" w:eastAsia="Times New Roman" w:hAnsi="Times New Roman" w:cs="Times New Roman"/>
          <w:sz w:val="24"/>
          <w:szCs w:val="24"/>
        </w:rPr>
        <w:t>The next steps are to install the required packages on the Linode.</w:t>
      </w:r>
    </w:p>
    <w:p w:rsidR="00B20219" w:rsidRPr="00B20219" w:rsidRDefault="00B20219" w:rsidP="00B20219">
      <w:pPr>
        <w:numPr>
          <w:ilvl w:val="0"/>
          <w:numId w:val="64"/>
        </w:numPr>
        <w:spacing w:before="100" w:beforeAutospacing="1" w:after="100" w:afterAutospacing="1" w:line="240" w:lineRule="auto"/>
        <w:rPr>
          <w:rFonts w:ascii="Times New Roman" w:eastAsia="Times New Roman" w:hAnsi="Times New Roman" w:cs="Times New Roman"/>
          <w:sz w:val="24"/>
          <w:szCs w:val="24"/>
        </w:rPr>
      </w:pPr>
      <w:r w:rsidRPr="00B20219">
        <w:rPr>
          <w:rFonts w:ascii="Times New Roman" w:eastAsia="Times New Roman" w:hAnsi="Times New Roman" w:cs="Times New Roman"/>
          <w:sz w:val="24"/>
          <w:szCs w:val="24"/>
        </w:rPr>
        <w:t>Log in as the root user:</w:t>
      </w:r>
    </w:p>
    <w:tbl>
      <w:tblPr>
        <w:tblW w:w="0" w:type="auto"/>
        <w:tblCellSpacing w:w="15" w:type="dxa"/>
        <w:tblInd w:w="720" w:type="dxa"/>
        <w:tblCellMar>
          <w:top w:w="15" w:type="dxa"/>
          <w:left w:w="15" w:type="dxa"/>
          <w:bottom w:w="15" w:type="dxa"/>
          <w:right w:w="15" w:type="dxa"/>
        </w:tblCellMar>
        <w:tblLook w:val="04A0"/>
      </w:tblPr>
      <w:tblGrid>
        <w:gridCol w:w="196"/>
        <w:gridCol w:w="316"/>
      </w:tblGrid>
      <w:tr w:rsidR="00B20219" w:rsidRPr="00B20219" w:rsidTr="00B20219">
        <w:trPr>
          <w:tblCellSpacing w:w="15" w:type="dxa"/>
        </w:trPr>
        <w:tc>
          <w:tcPr>
            <w:tcW w:w="0" w:type="auto"/>
            <w:vAlign w:val="center"/>
            <w:hideMark/>
          </w:tcPr>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urier New" w:eastAsia="Times New Roman" w:hAnsi="Courier New" w:cs="Courier New"/>
                <w:sz w:val="20"/>
                <w:szCs w:val="20"/>
              </w:rPr>
            </w:pPr>
            <w:r w:rsidRPr="00B20219">
              <w:rPr>
                <w:rFonts w:ascii="Courier New" w:eastAsia="Times New Roman" w:hAnsi="Courier New" w:cs="Courier New"/>
                <w:sz w:val="20"/>
                <w:szCs w:val="20"/>
              </w:rPr>
              <w:t>1</w:t>
            </w:r>
          </w:p>
        </w:tc>
        <w:tc>
          <w:tcPr>
            <w:tcW w:w="0" w:type="auto"/>
            <w:vAlign w:val="center"/>
            <w:hideMark/>
          </w:tcPr>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20219">
              <w:rPr>
                <w:rFonts w:ascii="Courier New" w:eastAsia="Times New Roman" w:hAnsi="Courier New" w:cs="Courier New"/>
                <w:sz w:val="20"/>
                <w:szCs w:val="20"/>
              </w:rPr>
              <w:t>su</w:t>
            </w:r>
          </w:p>
        </w:tc>
      </w:tr>
    </w:tbl>
    <w:p w:rsidR="00B20219" w:rsidRPr="00B20219" w:rsidRDefault="00B20219" w:rsidP="00B20219">
      <w:pPr>
        <w:numPr>
          <w:ilvl w:val="0"/>
          <w:numId w:val="64"/>
        </w:numPr>
        <w:spacing w:before="100" w:beforeAutospacing="1" w:after="100" w:afterAutospacing="1" w:line="240" w:lineRule="auto"/>
        <w:rPr>
          <w:rFonts w:ascii="Times New Roman" w:eastAsia="Times New Roman" w:hAnsi="Times New Roman" w:cs="Times New Roman"/>
          <w:sz w:val="24"/>
          <w:szCs w:val="24"/>
        </w:rPr>
      </w:pPr>
      <w:r w:rsidRPr="00B20219">
        <w:rPr>
          <w:rFonts w:ascii="Times New Roman" w:eastAsia="Times New Roman" w:hAnsi="Times New Roman" w:cs="Times New Roman"/>
          <w:sz w:val="24"/>
          <w:szCs w:val="24"/>
        </w:rPr>
        <w:t>Install the required packages:</w:t>
      </w:r>
    </w:p>
    <w:tbl>
      <w:tblPr>
        <w:tblW w:w="0" w:type="auto"/>
        <w:tblCellSpacing w:w="15" w:type="dxa"/>
        <w:tblInd w:w="720" w:type="dxa"/>
        <w:tblCellMar>
          <w:top w:w="15" w:type="dxa"/>
          <w:left w:w="15" w:type="dxa"/>
          <w:bottom w:w="15" w:type="dxa"/>
          <w:right w:w="15" w:type="dxa"/>
        </w:tblCellMar>
        <w:tblLook w:val="04A0"/>
      </w:tblPr>
      <w:tblGrid>
        <w:gridCol w:w="196"/>
        <w:gridCol w:w="8534"/>
      </w:tblGrid>
      <w:tr w:rsidR="00B20219" w:rsidRPr="00B20219" w:rsidTr="00B20219">
        <w:trPr>
          <w:tblCellSpacing w:w="15" w:type="dxa"/>
        </w:trPr>
        <w:tc>
          <w:tcPr>
            <w:tcW w:w="0" w:type="auto"/>
            <w:vAlign w:val="center"/>
            <w:hideMark/>
          </w:tcPr>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urier New" w:eastAsia="Times New Roman" w:hAnsi="Courier New" w:cs="Courier New"/>
                <w:sz w:val="20"/>
                <w:szCs w:val="20"/>
              </w:rPr>
            </w:pPr>
            <w:r w:rsidRPr="00B20219">
              <w:rPr>
                <w:rFonts w:ascii="Courier New" w:eastAsia="Times New Roman" w:hAnsi="Courier New" w:cs="Courier New"/>
                <w:sz w:val="20"/>
                <w:szCs w:val="20"/>
              </w:rPr>
              <w:lastRenderedPageBreak/>
              <w:t>1</w:t>
            </w:r>
          </w:p>
        </w:tc>
        <w:tc>
          <w:tcPr>
            <w:tcW w:w="0" w:type="auto"/>
            <w:vAlign w:val="center"/>
            <w:hideMark/>
          </w:tcPr>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20219">
              <w:rPr>
                <w:rFonts w:ascii="Courier New" w:eastAsia="Times New Roman" w:hAnsi="Courier New" w:cs="Courier New"/>
                <w:sz w:val="20"/>
                <w:szCs w:val="20"/>
              </w:rPr>
              <w:t>apt-get install postfix postfix-mysql dovecot-core dovecot-imapd dovecot-pop3d dovecot-lmtpd dovecot-mysql mysql-server</w:t>
            </w:r>
          </w:p>
        </w:tc>
      </w:tr>
    </w:tbl>
    <w:p w:rsidR="00B20219" w:rsidRPr="00B20219" w:rsidRDefault="00B20219" w:rsidP="00B20219">
      <w:pPr>
        <w:numPr>
          <w:ilvl w:val="0"/>
          <w:numId w:val="64"/>
        </w:numPr>
        <w:spacing w:before="100" w:beforeAutospacing="1" w:after="100" w:afterAutospacing="1" w:line="240" w:lineRule="auto"/>
        <w:rPr>
          <w:rFonts w:ascii="Times New Roman" w:eastAsia="Times New Roman" w:hAnsi="Times New Roman" w:cs="Times New Roman"/>
          <w:sz w:val="24"/>
          <w:szCs w:val="24"/>
        </w:rPr>
      </w:pPr>
      <w:r w:rsidRPr="00B20219">
        <w:rPr>
          <w:rFonts w:ascii="Times New Roman" w:eastAsia="Times New Roman" w:hAnsi="Times New Roman" w:cs="Times New Roman"/>
          <w:sz w:val="24"/>
          <w:szCs w:val="24"/>
        </w:rPr>
        <w:t xml:space="preserve">Follow the prompt to type in a secure MySQL password and to select the type of mail server you wish to configure. Select </w:t>
      </w:r>
      <w:r w:rsidRPr="00B20219">
        <w:rPr>
          <w:rFonts w:ascii="Times New Roman" w:eastAsia="Times New Roman" w:hAnsi="Times New Roman" w:cs="Times New Roman"/>
          <w:b/>
          <w:bCs/>
          <w:sz w:val="24"/>
          <w:szCs w:val="24"/>
        </w:rPr>
        <w:t>Internet Site</w:t>
      </w:r>
      <w:r w:rsidRPr="00B20219">
        <w:rPr>
          <w:rFonts w:ascii="Times New Roman" w:eastAsia="Times New Roman" w:hAnsi="Times New Roman" w:cs="Times New Roman"/>
          <w:sz w:val="24"/>
          <w:szCs w:val="24"/>
        </w:rPr>
        <w:t xml:space="preserve">. The </w:t>
      </w:r>
      <w:r w:rsidRPr="00B20219">
        <w:rPr>
          <w:rFonts w:ascii="Times New Roman" w:eastAsia="Times New Roman" w:hAnsi="Times New Roman" w:cs="Times New Roman"/>
          <w:i/>
          <w:iCs/>
          <w:sz w:val="24"/>
          <w:szCs w:val="24"/>
        </w:rPr>
        <w:t>System Mail Name</w:t>
      </w:r>
      <w:r w:rsidRPr="00B20219">
        <w:rPr>
          <w:rFonts w:ascii="Times New Roman" w:eastAsia="Times New Roman" w:hAnsi="Times New Roman" w:cs="Times New Roman"/>
          <w:sz w:val="24"/>
          <w:szCs w:val="24"/>
        </w:rPr>
        <w:t xml:space="preserve"> should be the FQDN.</w:t>
      </w:r>
    </w:p>
    <w:p w:rsidR="00B20219" w:rsidRPr="00B20219" w:rsidRDefault="00B20219" w:rsidP="00B20219">
      <w:pPr>
        <w:numPr>
          <w:ilvl w:val="0"/>
          <w:numId w:val="64"/>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noProof/>
          <w:color w:val="0000FF"/>
          <w:sz w:val="24"/>
          <w:szCs w:val="24"/>
        </w:rPr>
        <w:drawing>
          <wp:inline distT="0" distB="0" distL="0" distR="0">
            <wp:extent cx="8277225" cy="2244725"/>
            <wp:effectExtent l="19050" t="0" r="9525" b="0"/>
            <wp:docPr id="254" name="Picture 254" descr="Set the root MySQL password.">
              <a:hlinkClick xmlns:a="http://schemas.openxmlformats.org/drawingml/2006/main" r:id="rId119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Set the root MySQL password.">
                      <a:hlinkClick r:id="rId1194" tgtFrame="&quot;_blank&quot;"/>
                    </pic:cNvPr>
                    <pic:cNvPicPr>
                      <a:picLocks noChangeAspect="1" noChangeArrowheads="1"/>
                    </pic:cNvPicPr>
                  </pic:nvPicPr>
                  <pic:blipFill>
                    <a:blip r:embed="rId1195"/>
                    <a:srcRect/>
                    <a:stretch>
                      <a:fillRect/>
                    </a:stretch>
                  </pic:blipFill>
                  <pic:spPr bwMode="auto">
                    <a:xfrm>
                      <a:off x="0" y="0"/>
                      <a:ext cx="8277225" cy="2244725"/>
                    </a:xfrm>
                    <a:prstGeom prst="rect">
                      <a:avLst/>
                    </a:prstGeom>
                    <a:noFill/>
                    <a:ln w="9525">
                      <a:noFill/>
                      <a:miter lim="800000"/>
                      <a:headEnd/>
                      <a:tailEnd/>
                    </a:ln>
                  </pic:spPr>
                </pic:pic>
              </a:graphicData>
            </a:graphic>
          </wp:inline>
        </w:drawing>
      </w:r>
    </w:p>
    <w:p w:rsidR="00B20219" w:rsidRPr="00B20219" w:rsidRDefault="00B20219" w:rsidP="00B20219">
      <w:pPr>
        <w:numPr>
          <w:ilvl w:val="0"/>
          <w:numId w:val="64"/>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noProof/>
          <w:color w:val="0000FF"/>
          <w:sz w:val="24"/>
          <w:szCs w:val="24"/>
        </w:rPr>
        <w:drawing>
          <wp:inline distT="0" distB="0" distL="0" distR="0">
            <wp:extent cx="5996940" cy="4298950"/>
            <wp:effectExtent l="19050" t="0" r="3810" b="0"/>
            <wp:docPr id="255" name="Picture 255" descr="Choose &quot;Internet Site&quot; for Postfix.">
              <a:hlinkClick xmlns:a="http://schemas.openxmlformats.org/drawingml/2006/main" r:id="rId119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descr="Choose &quot;Internet Site&quot; for Postfix.">
                      <a:hlinkClick r:id="rId1196" tgtFrame="&quot;_blank&quot;"/>
                    </pic:cNvPr>
                    <pic:cNvPicPr>
                      <a:picLocks noChangeAspect="1" noChangeArrowheads="1"/>
                    </pic:cNvPicPr>
                  </pic:nvPicPr>
                  <pic:blipFill>
                    <a:blip r:embed="rId1197"/>
                    <a:srcRect/>
                    <a:stretch>
                      <a:fillRect/>
                    </a:stretch>
                  </pic:blipFill>
                  <pic:spPr bwMode="auto">
                    <a:xfrm>
                      <a:off x="0" y="0"/>
                      <a:ext cx="5996940" cy="4298950"/>
                    </a:xfrm>
                    <a:prstGeom prst="rect">
                      <a:avLst/>
                    </a:prstGeom>
                    <a:noFill/>
                    <a:ln w="9525">
                      <a:noFill/>
                      <a:miter lim="800000"/>
                      <a:headEnd/>
                      <a:tailEnd/>
                    </a:ln>
                  </pic:spPr>
                </pic:pic>
              </a:graphicData>
            </a:graphic>
          </wp:inline>
        </w:drawing>
      </w:r>
    </w:p>
    <w:p w:rsidR="00B20219" w:rsidRPr="00B20219" w:rsidRDefault="00B20219" w:rsidP="00B20219">
      <w:pPr>
        <w:numPr>
          <w:ilvl w:val="0"/>
          <w:numId w:val="64"/>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noProof/>
          <w:color w:val="0000FF"/>
          <w:sz w:val="24"/>
          <w:szCs w:val="24"/>
        </w:rPr>
        <w:lastRenderedPageBreak/>
        <w:drawing>
          <wp:inline distT="0" distB="0" distL="0" distR="0">
            <wp:extent cx="9322435" cy="2588895"/>
            <wp:effectExtent l="19050" t="0" r="0" b="0"/>
            <wp:docPr id="256" name="Picture 256" descr="Set the system mail name for Postfix.">
              <a:hlinkClick xmlns:a="http://schemas.openxmlformats.org/drawingml/2006/main" r:id="rId119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Set the system mail name for Postfix.">
                      <a:hlinkClick r:id="rId1198" tgtFrame="&quot;_blank&quot;"/>
                    </pic:cNvPr>
                    <pic:cNvPicPr>
                      <a:picLocks noChangeAspect="1" noChangeArrowheads="1"/>
                    </pic:cNvPicPr>
                  </pic:nvPicPr>
                  <pic:blipFill>
                    <a:blip r:embed="rId1199"/>
                    <a:srcRect/>
                    <a:stretch>
                      <a:fillRect/>
                    </a:stretch>
                  </pic:blipFill>
                  <pic:spPr bwMode="auto">
                    <a:xfrm>
                      <a:off x="0" y="0"/>
                      <a:ext cx="9322435" cy="2588895"/>
                    </a:xfrm>
                    <a:prstGeom prst="rect">
                      <a:avLst/>
                    </a:prstGeom>
                    <a:noFill/>
                    <a:ln w="9525">
                      <a:noFill/>
                      <a:miter lim="800000"/>
                      <a:headEnd/>
                      <a:tailEnd/>
                    </a:ln>
                  </pic:spPr>
                </pic:pic>
              </a:graphicData>
            </a:graphic>
          </wp:inline>
        </w:drawing>
      </w:r>
    </w:p>
    <w:p w:rsidR="00B20219" w:rsidRPr="00B20219" w:rsidRDefault="00B20219" w:rsidP="00B20219">
      <w:pPr>
        <w:spacing w:before="100" w:beforeAutospacing="1" w:after="100" w:afterAutospacing="1" w:line="240" w:lineRule="auto"/>
        <w:outlineLvl w:val="1"/>
        <w:rPr>
          <w:rFonts w:ascii="Times New Roman" w:eastAsia="Times New Roman" w:hAnsi="Times New Roman" w:cs="Times New Roman"/>
          <w:b/>
          <w:bCs/>
          <w:sz w:val="36"/>
          <w:szCs w:val="36"/>
        </w:rPr>
      </w:pPr>
      <w:r w:rsidRPr="00B20219">
        <w:rPr>
          <w:rFonts w:ascii="Times New Roman" w:eastAsia="Times New Roman" w:hAnsi="Times New Roman" w:cs="Times New Roman"/>
          <w:b/>
          <w:bCs/>
          <w:sz w:val="36"/>
          <w:szCs w:val="36"/>
        </w:rPr>
        <w:t>MySQL</w:t>
      </w:r>
    </w:p>
    <w:p w:rsidR="00B20219" w:rsidRPr="00B20219" w:rsidRDefault="00B20219" w:rsidP="00B20219">
      <w:pPr>
        <w:numPr>
          <w:ilvl w:val="0"/>
          <w:numId w:val="65"/>
        </w:numPr>
        <w:spacing w:before="100" w:beforeAutospacing="1" w:after="100" w:afterAutospacing="1" w:line="240" w:lineRule="auto"/>
        <w:rPr>
          <w:rFonts w:ascii="Times New Roman" w:eastAsia="Times New Roman" w:hAnsi="Times New Roman" w:cs="Times New Roman"/>
          <w:sz w:val="24"/>
          <w:szCs w:val="24"/>
        </w:rPr>
      </w:pPr>
      <w:r w:rsidRPr="00B20219">
        <w:rPr>
          <w:rFonts w:ascii="Times New Roman" w:eastAsia="Times New Roman" w:hAnsi="Times New Roman" w:cs="Times New Roman"/>
          <w:sz w:val="24"/>
          <w:szCs w:val="24"/>
        </w:rPr>
        <w:t>Create a new database:</w:t>
      </w:r>
    </w:p>
    <w:tbl>
      <w:tblPr>
        <w:tblW w:w="0" w:type="auto"/>
        <w:tblCellSpacing w:w="15" w:type="dxa"/>
        <w:tblInd w:w="720" w:type="dxa"/>
        <w:tblCellMar>
          <w:top w:w="15" w:type="dxa"/>
          <w:left w:w="15" w:type="dxa"/>
          <w:bottom w:w="15" w:type="dxa"/>
          <w:right w:w="15" w:type="dxa"/>
        </w:tblCellMar>
        <w:tblLook w:val="04A0"/>
      </w:tblPr>
      <w:tblGrid>
        <w:gridCol w:w="196"/>
        <w:gridCol w:w="3796"/>
      </w:tblGrid>
      <w:tr w:rsidR="00B20219" w:rsidRPr="00B20219" w:rsidTr="00B20219">
        <w:trPr>
          <w:tblCellSpacing w:w="15" w:type="dxa"/>
        </w:trPr>
        <w:tc>
          <w:tcPr>
            <w:tcW w:w="0" w:type="auto"/>
            <w:vAlign w:val="center"/>
            <w:hideMark/>
          </w:tcPr>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urier New" w:eastAsia="Times New Roman" w:hAnsi="Courier New" w:cs="Courier New"/>
                <w:sz w:val="20"/>
                <w:szCs w:val="20"/>
              </w:rPr>
            </w:pPr>
            <w:r w:rsidRPr="00B20219">
              <w:rPr>
                <w:rFonts w:ascii="Courier New" w:eastAsia="Times New Roman" w:hAnsi="Courier New" w:cs="Courier New"/>
                <w:sz w:val="20"/>
                <w:szCs w:val="20"/>
              </w:rPr>
              <w:t>1</w:t>
            </w:r>
          </w:p>
        </w:tc>
        <w:tc>
          <w:tcPr>
            <w:tcW w:w="0" w:type="auto"/>
            <w:vAlign w:val="center"/>
            <w:hideMark/>
          </w:tcPr>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20219">
              <w:rPr>
                <w:rFonts w:ascii="Courier New" w:eastAsia="Times New Roman" w:hAnsi="Courier New" w:cs="Courier New"/>
                <w:sz w:val="20"/>
                <w:szCs w:val="20"/>
              </w:rPr>
              <w:t>mysqladmin -p create mailserver</w:t>
            </w:r>
          </w:p>
        </w:tc>
      </w:tr>
    </w:tbl>
    <w:p w:rsidR="00B20219" w:rsidRPr="00B20219" w:rsidRDefault="00B20219" w:rsidP="00B20219">
      <w:pPr>
        <w:numPr>
          <w:ilvl w:val="0"/>
          <w:numId w:val="65"/>
        </w:numPr>
        <w:spacing w:before="100" w:beforeAutospacing="1" w:after="100" w:afterAutospacing="1" w:line="240" w:lineRule="auto"/>
        <w:rPr>
          <w:rFonts w:ascii="Times New Roman" w:eastAsia="Times New Roman" w:hAnsi="Times New Roman" w:cs="Times New Roman"/>
          <w:sz w:val="24"/>
          <w:szCs w:val="24"/>
        </w:rPr>
      </w:pPr>
      <w:r w:rsidRPr="00B20219">
        <w:rPr>
          <w:rFonts w:ascii="Times New Roman" w:eastAsia="Times New Roman" w:hAnsi="Times New Roman" w:cs="Times New Roman"/>
          <w:sz w:val="24"/>
          <w:szCs w:val="24"/>
        </w:rPr>
        <w:t>Enter the MySQL root password.</w:t>
      </w:r>
    </w:p>
    <w:p w:rsidR="00B20219" w:rsidRPr="00B20219" w:rsidRDefault="00B20219" w:rsidP="00B20219">
      <w:pPr>
        <w:numPr>
          <w:ilvl w:val="0"/>
          <w:numId w:val="65"/>
        </w:numPr>
        <w:spacing w:before="100" w:beforeAutospacing="1" w:after="100" w:afterAutospacing="1" w:line="240" w:lineRule="auto"/>
        <w:rPr>
          <w:rFonts w:ascii="Times New Roman" w:eastAsia="Times New Roman" w:hAnsi="Times New Roman" w:cs="Times New Roman"/>
          <w:sz w:val="24"/>
          <w:szCs w:val="24"/>
        </w:rPr>
      </w:pPr>
      <w:r w:rsidRPr="00B20219">
        <w:rPr>
          <w:rFonts w:ascii="Times New Roman" w:eastAsia="Times New Roman" w:hAnsi="Times New Roman" w:cs="Times New Roman"/>
          <w:sz w:val="24"/>
          <w:szCs w:val="24"/>
        </w:rPr>
        <w:t>Log in to MySQL:</w:t>
      </w:r>
    </w:p>
    <w:tbl>
      <w:tblPr>
        <w:tblW w:w="0" w:type="auto"/>
        <w:tblCellSpacing w:w="15" w:type="dxa"/>
        <w:tblInd w:w="720" w:type="dxa"/>
        <w:tblCellMar>
          <w:top w:w="15" w:type="dxa"/>
          <w:left w:w="15" w:type="dxa"/>
          <w:bottom w:w="15" w:type="dxa"/>
          <w:right w:w="15" w:type="dxa"/>
        </w:tblCellMar>
        <w:tblLook w:val="04A0"/>
      </w:tblPr>
      <w:tblGrid>
        <w:gridCol w:w="196"/>
        <w:gridCol w:w="2356"/>
      </w:tblGrid>
      <w:tr w:rsidR="00B20219" w:rsidRPr="00B20219" w:rsidTr="00B20219">
        <w:trPr>
          <w:tblCellSpacing w:w="15" w:type="dxa"/>
        </w:trPr>
        <w:tc>
          <w:tcPr>
            <w:tcW w:w="0" w:type="auto"/>
            <w:vAlign w:val="center"/>
            <w:hideMark/>
          </w:tcPr>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urier New" w:eastAsia="Times New Roman" w:hAnsi="Courier New" w:cs="Courier New"/>
                <w:sz w:val="20"/>
                <w:szCs w:val="20"/>
              </w:rPr>
            </w:pPr>
            <w:r w:rsidRPr="00B20219">
              <w:rPr>
                <w:rFonts w:ascii="Courier New" w:eastAsia="Times New Roman" w:hAnsi="Courier New" w:cs="Courier New"/>
                <w:sz w:val="20"/>
                <w:szCs w:val="20"/>
              </w:rPr>
              <w:t>1</w:t>
            </w:r>
          </w:p>
        </w:tc>
        <w:tc>
          <w:tcPr>
            <w:tcW w:w="0" w:type="auto"/>
            <w:vAlign w:val="center"/>
            <w:hideMark/>
          </w:tcPr>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20219">
              <w:rPr>
                <w:rFonts w:ascii="Courier New" w:eastAsia="Times New Roman" w:hAnsi="Courier New" w:cs="Courier New"/>
                <w:sz w:val="20"/>
                <w:szCs w:val="20"/>
              </w:rPr>
              <w:t>mysql -p mailserver</w:t>
            </w:r>
          </w:p>
        </w:tc>
      </w:tr>
    </w:tbl>
    <w:p w:rsidR="00B20219" w:rsidRPr="00B20219" w:rsidRDefault="00B20219" w:rsidP="00B20219">
      <w:pPr>
        <w:numPr>
          <w:ilvl w:val="0"/>
          <w:numId w:val="65"/>
        </w:numPr>
        <w:spacing w:before="100" w:beforeAutospacing="1" w:after="100" w:afterAutospacing="1" w:line="240" w:lineRule="auto"/>
        <w:rPr>
          <w:rFonts w:ascii="Times New Roman" w:eastAsia="Times New Roman" w:hAnsi="Times New Roman" w:cs="Times New Roman"/>
          <w:sz w:val="24"/>
          <w:szCs w:val="24"/>
        </w:rPr>
      </w:pPr>
      <w:r w:rsidRPr="00B20219">
        <w:rPr>
          <w:rFonts w:ascii="Times New Roman" w:eastAsia="Times New Roman" w:hAnsi="Times New Roman" w:cs="Times New Roman"/>
          <w:sz w:val="24"/>
          <w:szCs w:val="24"/>
        </w:rPr>
        <w:t xml:space="preserve">Create the MySQL user and grant the new user permissions over the database. Replace </w:t>
      </w:r>
      <w:r w:rsidRPr="00B20219">
        <w:rPr>
          <w:rFonts w:ascii="Courier New" w:eastAsia="Times New Roman" w:hAnsi="Courier New" w:cs="Courier New"/>
          <w:sz w:val="20"/>
        </w:rPr>
        <w:t>mailuserpass</w:t>
      </w:r>
      <w:r w:rsidRPr="00B20219">
        <w:rPr>
          <w:rFonts w:ascii="Times New Roman" w:eastAsia="Times New Roman" w:hAnsi="Times New Roman" w:cs="Times New Roman"/>
          <w:sz w:val="24"/>
          <w:szCs w:val="24"/>
        </w:rPr>
        <w:t xml:space="preserve"> with a secure password:</w:t>
      </w:r>
    </w:p>
    <w:tbl>
      <w:tblPr>
        <w:tblW w:w="0" w:type="auto"/>
        <w:tblCellSpacing w:w="15" w:type="dxa"/>
        <w:tblInd w:w="720" w:type="dxa"/>
        <w:tblCellMar>
          <w:top w:w="15" w:type="dxa"/>
          <w:left w:w="15" w:type="dxa"/>
          <w:bottom w:w="15" w:type="dxa"/>
          <w:right w:w="15" w:type="dxa"/>
        </w:tblCellMar>
        <w:tblLook w:val="04A0"/>
      </w:tblPr>
      <w:tblGrid>
        <w:gridCol w:w="196"/>
        <w:gridCol w:w="8534"/>
      </w:tblGrid>
      <w:tr w:rsidR="00B20219" w:rsidRPr="00B20219" w:rsidTr="00B20219">
        <w:trPr>
          <w:tblCellSpacing w:w="15" w:type="dxa"/>
        </w:trPr>
        <w:tc>
          <w:tcPr>
            <w:tcW w:w="0" w:type="auto"/>
            <w:vAlign w:val="center"/>
            <w:hideMark/>
          </w:tcPr>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urier New" w:eastAsia="Times New Roman" w:hAnsi="Courier New" w:cs="Courier New"/>
                <w:sz w:val="20"/>
                <w:szCs w:val="20"/>
              </w:rPr>
            </w:pPr>
            <w:r w:rsidRPr="00B20219">
              <w:rPr>
                <w:rFonts w:ascii="Courier New" w:eastAsia="Times New Roman" w:hAnsi="Courier New" w:cs="Courier New"/>
                <w:sz w:val="20"/>
                <w:szCs w:val="20"/>
              </w:rPr>
              <w:t>1</w:t>
            </w:r>
          </w:p>
        </w:tc>
        <w:tc>
          <w:tcPr>
            <w:tcW w:w="0" w:type="auto"/>
            <w:vAlign w:val="center"/>
            <w:hideMark/>
          </w:tcPr>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20219">
              <w:rPr>
                <w:rFonts w:ascii="Courier New" w:eastAsia="Times New Roman" w:hAnsi="Courier New" w:cs="Courier New"/>
                <w:sz w:val="20"/>
                <w:szCs w:val="20"/>
              </w:rPr>
              <w:t>GRANT SELECT ON mailserver.* TO 'mailuser'@'127.0.0.1' IDENTIFIED BY 'mailuserpass';</w:t>
            </w:r>
          </w:p>
        </w:tc>
      </w:tr>
    </w:tbl>
    <w:p w:rsidR="00B20219" w:rsidRPr="00B20219" w:rsidRDefault="00B20219" w:rsidP="00B20219">
      <w:pPr>
        <w:numPr>
          <w:ilvl w:val="0"/>
          <w:numId w:val="65"/>
        </w:numPr>
        <w:spacing w:before="100" w:beforeAutospacing="1" w:after="100" w:afterAutospacing="1" w:line="240" w:lineRule="auto"/>
        <w:rPr>
          <w:rFonts w:ascii="Times New Roman" w:eastAsia="Times New Roman" w:hAnsi="Times New Roman" w:cs="Times New Roman"/>
          <w:sz w:val="24"/>
          <w:szCs w:val="24"/>
        </w:rPr>
      </w:pPr>
      <w:r w:rsidRPr="00B20219">
        <w:rPr>
          <w:rFonts w:ascii="Times New Roman" w:eastAsia="Times New Roman" w:hAnsi="Times New Roman" w:cs="Times New Roman"/>
          <w:sz w:val="24"/>
          <w:szCs w:val="24"/>
        </w:rPr>
        <w:t>Flush the MySQL privileges to apply the change:</w:t>
      </w:r>
    </w:p>
    <w:tbl>
      <w:tblPr>
        <w:tblW w:w="0" w:type="auto"/>
        <w:tblCellSpacing w:w="15" w:type="dxa"/>
        <w:tblInd w:w="720" w:type="dxa"/>
        <w:tblCellMar>
          <w:top w:w="15" w:type="dxa"/>
          <w:left w:w="15" w:type="dxa"/>
          <w:bottom w:w="15" w:type="dxa"/>
          <w:right w:w="15" w:type="dxa"/>
        </w:tblCellMar>
        <w:tblLook w:val="04A0"/>
      </w:tblPr>
      <w:tblGrid>
        <w:gridCol w:w="196"/>
        <w:gridCol w:w="2116"/>
      </w:tblGrid>
      <w:tr w:rsidR="00B20219" w:rsidRPr="00B20219" w:rsidTr="00B20219">
        <w:trPr>
          <w:tblCellSpacing w:w="15" w:type="dxa"/>
        </w:trPr>
        <w:tc>
          <w:tcPr>
            <w:tcW w:w="0" w:type="auto"/>
            <w:vAlign w:val="center"/>
            <w:hideMark/>
          </w:tcPr>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urier New" w:eastAsia="Times New Roman" w:hAnsi="Courier New" w:cs="Courier New"/>
                <w:sz w:val="20"/>
                <w:szCs w:val="20"/>
              </w:rPr>
            </w:pPr>
            <w:r w:rsidRPr="00B20219">
              <w:rPr>
                <w:rFonts w:ascii="Courier New" w:eastAsia="Times New Roman" w:hAnsi="Courier New" w:cs="Courier New"/>
                <w:sz w:val="20"/>
                <w:szCs w:val="20"/>
              </w:rPr>
              <w:t>1</w:t>
            </w:r>
          </w:p>
        </w:tc>
        <w:tc>
          <w:tcPr>
            <w:tcW w:w="0" w:type="auto"/>
            <w:vAlign w:val="center"/>
            <w:hideMark/>
          </w:tcPr>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20219">
              <w:rPr>
                <w:rFonts w:ascii="Courier New" w:eastAsia="Times New Roman" w:hAnsi="Courier New" w:cs="Courier New"/>
                <w:sz w:val="20"/>
                <w:szCs w:val="20"/>
              </w:rPr>
              <w:t>FLUSH PRIVILEGES;</w:t>
            </w:r>
          </w:p>
        </w:tc>
      </w:tr>
    </w:tbl>
    <w:p w:rsidR="00B20219" w:rsidRPr="00B20219" w:rsidRDefault="00B20219" w:rsidP="00B20219">
      <w:pPr>
        <w:numPr>
          <w:ilvl w:val="0"/>
          <w:numId w:val="65"/>
        </w:numPr>
        <w:spacing w:before="100" w:beforeAutospacing="1" w:after="100" w:afterAutospacing="1" w:line="240" w:lineRule="auto"/>
        <w:rPr>
          <w:rFonts w:ascii="Times New Roman" w:eastAsia="Times New Roman" w:hAnsi="Times New Roman" w:cs="Times New Roman"/>
          <w:sz w:val="24"/>
          <w:szCs w:val="24"/>
        </w:rPr>
      </w:pPr>
      <w:r w:rsidRPr="00B20219">
        <w:rPr>
          <w:rFonts w:ascii="Times New Roman" w:eastAsia="Times New Roman" w:hAnsi="Times New Roman" w:cs="Times New Roman"/>
          <w:sz w:val="24"/>
          <w:szCs w:val="24"/>
        </w:rPr>
        <w:t>Create a table for the domains that will receive mail on the Linode:</w:t>
      </w:r>
    </w:p>
    <w:tbl>
      <w:tblPr>
        <w:tblW w:w="0" w:type="auto"/>
        <w:tblCellSpacing w:w="15" w:type="dxa"/>
        <w:tblInd w:w="720" w:type="dxa"/>
        <w:tblCellMar>
          <w:top w:w="15" w:type="dxa"/>
          <w:left w:w="15" w:type="dxa"/>
          <w:bottom w:w="15" w:type="dxa"/>
          <w:right w:w="15" w:type="dxa"/>
        </w:tblCellMar>
        <w:tblLook w:val="04A0"/>
      </w:tblPr>
      <w:tblGrid>
        <w:gridCol w:w="196"/>
        <w:gridCol w:w="4756"/>
      </w:tblGrid>
      <w:tr w:rsidR="00B20219" w:rsidRPr="00B20219" w:rsidTr="00B20219">
        <w:trPr>
          <w:tblCellSpacing w:w="15" w:type="dxa"/>
        </w:trPr>
        <w:tc>
          <w:tcPr>
            <w:tcW w:w="0" w:type="auto"/>
            <w:vAlign w:val="center"/>
            <w:hideMark/>
          </w:tcPr>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urier New" w:eastAsia="Times New Roman" w:hAnsi="Courier New" w:cs="Courier New"/>
                <w:sz w:val="20"/>
                <w:szCs w:val="20"/>
              </w:rPr>
            </w:pPr>
            <w:r w:rsidRPr="00B20219">
              <w:rPr>
                <w:rFonts w:ascii="Courier New" w:eastAsia="Times New Roman" w:hAnsi="Courier New" w:cs="Courier New"/>
                <w:sz w:val="20"/>
                <w:szCs w:val="20"/>
              </w:rPr>
              <w:t>1</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urier New" w:eastAsia="Times New Roman" w:hAnsi="Courier New" w:cs="Courier New"/>
                <w:sz w:val="20"/>
                <w:szCs w:val="20"/>
              </w:rPr>
            </w:pPr>
            <w:r w:rsidRPr="00B20219">
              <w:rPr>
                <w:rFonts w:ascii="Courier New" w:eastAsia="Times New Roman" w:hAnsi="Courier New" w:cs="Courier New"/>
                <w:sz w:val="20"/>
                <w:szCs w:val="20"/>
              </w:rPr>
              <w:t>2</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urier New" w:eastAsia="Times New Roman" w:hAnsi="Courier New" w:cs="Courier New"/>
                <w:sz w:val="20"/>
                <w:szCs w:val="20"/>
              </w:rPr>
            </w:pPr>
            <w:r w:rsidRPr="00B20219">
              <w:rPr>
                <w:rFonts w:ascii="Courier New" w:eastAsia="Times New Roman" w:hAnsi="Courier New" w:cs="Courier New"/>
                <w:sz w:val="20"/>
                <w:szCs w:val="20"/>
              </w:rPr>
              <w:t>3</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urier New" w:eastAsia="Times New Roman" w:hAnsi="Courier New" w:cs="Courier New"/>
                <w:sz w:val="20"/>
                <w:szCs w:val="20"/>
              </w:rPr>
            </w:pPr>
            <w:r w:rsidRPr="00B20219">
              <w:rPr>
                <w:rFonts w:ascii="Courier New" w:eastAsia="Times New Roman" w:hAnsi="Courier New" w:cs="Courier New"/>
                <w:sz w:val="20"/>
                <w:szCs w:val="20"/>
              </w:rPr>
              <w:t>4</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urier New" w:eastAsia="Times New Roman" w:hAnsi="Courier New" w:cs="Courier New"/>
                <w:sz w:val="20"/>
                <w:szCs w:val="20"/>
              </w:rPr>
            </w:pPr>
            <w:r w:rsidRPr="00B20219">
              <w:rPr>
                <w:rFonts w:ascii="Courier New" w:eastAsia="Times New Roman" w:hAnsi="Courier New" w:cs="Courier New"/>
                <w:sz w:val="20"/>
                <w:szCs w:val="20"/>
              </w:rPr>
              <w:t>5</w:t>
            </w:r>
          </w:p>
        </w:tc>
        <w:tc>
          <w:tcPr>
            <w:tcW w:w="0" w:type="auto"/>
            <w:vAlign w:val="center"/>
            <w:hideMark/>
          </w:tcPr>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20219">
              <w:rPr>
                <w:rFonts w:ascii="Courier New" w:eastAsia="Times New Roman" w:hAnsi="Courier New" w:cs="Courier New"/>
                <w:sz w:val="20"/>
                <w:szCs w:val="20"/>
              </w:rPr>
              <w:t>CREATE TABLE `virtual_domains` (</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20219">
              <w:rPr>
                <w:rFonts w:ascii="Courier New" w:eastAsia="Times New Roman" w:hAnsi="Courier New" w:cs="Courier New"/>
                <w:sz w:val="20"/>
                <w:szCs w:val="20"/>
              </w:rPr>
              <w:t xml:space="preserve">  `id` int(11) NOT NULL auto_increment,</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20219">
              <w:rPr>
                <w:rFonts w:ascii="Courier New" w:eastAsia="Times New Roman" w:hAnsi="Courier New" w:cs="Courier New"/>
                <w:sz w:val="20"/>
                <w:szCs w:val="20"/>
              </w:rPr>
              <w:t xml:space="preserve">  `name` varchar(50) NOT NULL,</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20219">
              <w:rPr>
                <w:rFonts w:ascii="Courier New" w:eastAsia="Times New Roman" w:hAnsi="Courier New" w:cs="Courier New"/>
                <w:sz w:val="20"/>
                <w:szCs w:val="20"/>
              </w:rPr>
              <w:t xml:space="preserve">  PRIMARY KEY (`id`)</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20219">
              <w:rPr>
                <w:rFonts w:ascii="Courier New" w:eastAsia="Times New Roman" w:hAnsi="Courier New" w:cs="Courier New"/>
                <w:sz w:val="20"/>
                <w:szCs w:val="20"/>
              </w:rPr>
              <w:t>) ENGINE=InnoDB DEFAULT CHARSET=utf8;</w:t>
            </w:r>
          </w:p>
        </w:tc>
      </w:tr>
    </w:tbl>
    <w:p w:rsidR="00B20219" w:rsidRPr="00B20219" w:rsidRDefault="00B20219" w:rsidP="00B20219">
      <w:pPr>
        <w:numPr>
          <w:ilvl w:val="0"/>
          <w:numId w:val="65"/>
        </w:numPr>
        <w:spacing w:before="100" w:beforeAutospacing="1" w:after="100" w:afterAutospacing="1" w:line="240" w:lineRule="auto"/>
        <w:rPr>
          <w:rFonts w:ascii="Times New Roman" w:eastAsia="Times New Roman" w:hAnsi="Times New Roman" w:cs="Times New Roman"/>
          <w:sz w:val="24"/>
          <w:szCs w:val="24"/>
        </w:rPr>
      </w:pPr>
      <w:r w:rsidRPr="00B20219">
        <w:rPr>
          <w:rFonts w:ascii="Times New Roman" w:eastAsia="Times New Roman" w:hAnsi="Times New Roman" w:cs="Times New Roman"/>
          <w:sz w:val="24"/>
          <w:szCs w:val="24"/>
        </w:rPr>
        <w:t>Create a table for all of the email addresses and passwords:</w:t>
      </w:r>
    </w:p>
    <w:tbl>
      <w:tblPr>
        <w:tblW w:w="0" w:type="auto"/>
        <w:tblCellSpacing w:w="15" w:type="dxa"/>
        <w:tblInd w:w="720" w:type="dxa"/>
        <w:tblCellMar>
          <w:top w:w="15" w:type="dxa"/>
          <w:left w:w="15" w:type="dxa"/>
          <w:bottom w:w="15" w:type="dxa"/>
          <w:right w:w="15" w:type="dxa"/>
        </w:tblCellMar>
        <w:tblLook w:val="04A0"/>
      </w:tblPr>
      <w:tblGrid>
        <w:gridCol w:w="196"/>
        <w:gridCol w:w="8534"/>
      </w:tblGrid>
      <w:tr w:rsidR="00B20219" w:rsidRPr="00B20219" w:rsidTr="00B20219">
        <w:trPr>
          <w:tblCellSpacing w:w="15" w:type="dxa"/>
        </w:trPr>
        <w:tc>
          <w:tcPr>
            <w:tcW w:w="0" w:type="auto"/>
            <w:vAlign w:val="center"/>
            <w:hideMark/>
          </w:tcPr>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urier New" w:eastAsia="Times New Roman" w:hAnsi="Courier New" w:cs="Courier New"/>
                <w:sz w:val="20"/>
                <w:szCs w:val="20"/>
              </w:rPr>
            </w:pPr>
            <w:r w:rsidRPr="00B20219">
              <w:rPr>
                <w:rFonts w:ascii="Courier New" w:eastAsia="Times New Roman" w:hAnsi="Courier New" w:cs="Courier New"/>
                <w:sz w:val="20"/>
                <w:szCs w:val="20"/>
              </w:rPr>
              <w:lastRenderedPageBreak/>
              <w:t>1</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urier New" w:eastAsia="Times New Roman" w:hAnsi="Courier New" w:cs="Courier New"/>
                <w:sz w:val="20"/>
                <w:szCs w:val="20"/>
              </w:rPr>
            </w:pPr>
            <w:r w:rsidRPr="00B20219">
              <w:rPr>
                <w:rFonts w:ascii="Courier New" w:eastAsia="Times New Roman" w:hAnsi="Courier New" w:cs="Courier New"/>
                <w:sz w:val="20"/>
                <w:szCs w:val="20"/>
              </w:rPr>
              <w:t>2</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urier New" w:eastAsia="Times New Roman" w:hAnsi="Courier New" w:cs="Courier New"/>
                <w:sz w:val="20"/>
                <w:szCs w:val="20"/>
              </w:rPr>
            </w:pPr>
            <w:r w:rsidRPr="00B20219">
              <w:rPr>
                <w:rFonts w:ascii="Courier New" w:eastAsia="Times New Roman" w:hAnsi="Courier New" w:cs="Courier New"/>
                <w:sz w:val="20"/>
                <w:szCs w:val="20"/>
              </w:rPr>
              <w:t>3</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urier New" w:eastAsia="Times New Roman" w:hAnsi="Courier New" w:cs="Courier New"/>
                <w:sz w:val="20"/>
                <w:szCs w:val="20"/>
              </w:rPr>
            </w:pPr>
            <w:r w:rsidRPr="00B20219">
              <w:rPr>
                <w:rFonts w:ascii="Courier New" w:eastAsia="Times New Roman" w:hAnsi="Courier New" w:cs="Courier New"/>
                <w:sz w:val="20"/>
                <w:szCs w:val="20"/>
              </w:rPr>
              <w:t>4</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urier New" w:eastAsia="Times New Roman" w:hAnsi="Courier New" w:cs="Courier New"/>
                <w:sz w:val="20"/>
                <w:szCs w:val="20"/>
              </w:rPr>
            </w:pPr>
            <w:r w:rsidRPr="00B20219">
              <w:rPr>
                <w:rFonts w:ascii="Courier New" w:eastAsia="Times New Roman" w:hAnsi="Courier New" w:cs="Courier New"/>
                <w:sz w:val="20"/>
                <w:szCs w:val="20"/>
              </w:rPr>
              <w:t>5</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urier New" w:eastAsia="Times New Roman" w:hAnsi="Courier New" w:cs="Courier New"/>
                <w:sz w:val="20"/>
                <w:szCs w:val="20"/>
              </w:rPr>
            </w:pPr>
            <w:r w:rsidRPr="00B20219">
              <w:rPr>
                <w:rFonts w:ascii="Courier New" w:eastAsia="Times New Roman" w:hAnsi="Courier New" w:cs="Courier New"/>
                <w:sz w:val="20"/>
                <w:szCs w:val="20"/>
              </w:rPr>
              <w:t>6</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urier New" w:eastAsia="Times New Roman" w:hAnsi="Courier New" w:cs="Courier New"/>
                <w:sz w:val="20"/>
                <w:szCs w:val="20"/>
              </w:rPr>
            </w:pPr>
            <w:r w:rsidRPr="00B20219">
              <w:rPr>
                <w:rFonts w:ascii="Courier New" w:eastAsia="Times New Roman" w:hAnsi="Courier New" w:cs="Courier New"/>
                <w:sz w:val="20"/>
                <w:szCs w:val="20"/>
              </w:rPr>
              <w:t>7</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urier New" w:eastAsia="Times New Roman" w:hAnsi="Courier New" w:cs="Courier New"/>
                <w:sz w:val="20"/>
                <w:szCs w:val="20"/>
              </w:rPr>
            </w:pPr>
            <w:r w:rsidRPr="00B20219">
              <w:rPr>
                <w:rFonts w:ascii="Courier New" w:eastAsia="Times New Roman" w:hAnsi="Courier New" w:cs="Courier New"/>
                <w:sz w:val="20"/>
                <w:szCs w:val="20"/>
              </w:rPr>
              <w:t>8</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urier New" w:eastAsia="Times New Roman" w:hAnsi="Courier New" w:cs="Courier New"/>
                <w:sz w:val="20"/>
                <w:szCs w:val="20"/>
              </w:rPr>
            </w:pPr>
            <w:r w:rsidRPr="00B20219">
              <w:rPr>
                <w:rFonts w:ascii="Courier New" w:eastAsia="Times New Roman" w:hAnsi="Courier New" w:cs="Courier New"/>
                <w:sz w:val="20"/>
                <w:szCs w:val="20"/>
              </w:rPr>
              <w:t>9</w:t>
            </w:r>
          </w:p>
        </w:tc>
        <w:tc>
          <w:tcPr>
            <w:tcW w:w="0" w:type="auto"/>
            <w:vAlign w:val="center"/>
            <w:hideMark/>
          </w:tcPr>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20219">
              <w:rPr>
                <w:rFonts w:ascii="Courier New" w:eastAsia="Times New Roman" w:hAnsi="Courier New" w:cs="Courier New"/>
                <w:sz w:val="20"/>
                <w:szCs w:val="20"/>
              </w:rPr>
              <w:t>CREATE TABLE `virtual_users` (</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20219">
              <w:rPr>
                <w:rFonts w:ascii="Courier New" w:eastAsia="Times New Roman" w:hAnsi="Courier New" w:cs="Courier New"/>
                <w:sz w:val="20"/>
                <w:szCs w:val="20"/>
              </w:rPr>
              <w:t xml:space="preserve">  `id` int(11) NOT NULL auto_increment,</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20219">
              <w:rPr>
                <w:rFonts w:ascii="Courier New" w:eastAsia="Times New Roman" w:hAnsi="Courier New" w:cs="Courier New"/>
                <w:sz w:val="20"/>
                <w:szCs w:val="20"/>
              </w:rPr>
              <w:t xml:space="preserve">  `domain_id` int(11) NOT NULL,</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20219">
              <w:rPr>
                <w:rFonts w:ascii="Courier New" w:eastAsia="Times New Roman" w:hAnsi="Courier New" w:cs="Courier New"/>
                <w:sz w:val="20"/>
                <w:szCs w:val="20"/>
              </w:rPr>
              <w:t xml:space="preserve">  `password` varchar(106) NOT NULL,</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20219">
              <w:rPr>
                <w:rFonts w:ascii="Courier New" w:eastAsia="Times New Roman" w:hAnsi="Courier New" w:cs="Courier New"/>
                <w:sz w:val="20"/>
                <w:szCs w:val="20"/>
              </w:rPr>
              <w:t xml:space="preserve">  `email` varchar(100) NOT NULL,</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20219">
              <w:rPr>
                <w:rFonts w:ascii="Courier New" w:eastAsia="Times New Roman" w:hAnsi="Courier New" w:cs="Courier New"/>
                <w:sz w:val="20"/>
                <w:szCs w:val="20"/>
              </w:rPr>
              <w:t xml:space="preserve">  PRIMARY KEY (`id`),</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20219">
              <w:rPr>
                <w:rFonts w:ascii="Courier New" w:eastAsia="Times New Roman" w:hAnsi="Courier New" w:cs="Courier New"/>
                <w:sz w:val="20"/>
                <w:szCs w:val="20"/>
              </w:rPr>
              <w:t xml:space="preserve">  UNIQUE KEY `email` (`email`),</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20219">
              <w:rPr>
                <w:rFonts w:ascii="Courier New" w:eastAsia="Times New Roman" w:hAnsi="Courier New" w:cs="Courier New"/>
                <w:sz w:val="20"/>
                <w:szCs w:val="20"/>
              </w:rPr>
              <w:t xml:space="preserve">  FOREIGN KEY (domain_id) REFERENCES virtual_domains(id) ON DELETE CASCADE</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20219">
              <w:rPr>
                <w:rFonts w:ascii="Courier New" w:eastAsia="Times New Roman" w:hAnsi="Courier New" w:cs="Courier New"/>
                <w:sz w:val="20"/>
                <w:szCs w:val="20"/>
              </w:rPr>
              <w:t>) ENGINE=InnoDB DEFAULT CHARSET=utf8;</w:t>
            </w:r>
          </w:p>
        </w:tc>
      </w:tr>
    </w:tbl>
    <w:p w:rsidR="00B20219" w:rsidRPr="00B20219" w:rsidRDefault="00B20219" w:rsidP="00B20219">
      <w:pPr>
        <w:numPr>
          <w:ilvl w:val="0"/>
          <w:numId w:val="65"/>
        </w:numPr>
        <w:spacing w:before="100" w:beforeAutospacing="1" w:after="100" w:afterAutospacing="1" w:line="240" w:lineRule="auto"/>
        <w:rPr>
          <w:rFonts w:ascii="Times New Roman" w:eastAsia="Times New Roman" w:hAnsi="Times New Roman" w:cs="Times New Roman"/>
          <w:sz w:val="24"/>
          <w:szCs w:val="24"/>
        </w:rPr>
      </w:pPr>
      <w:r w:rsidRPr="00B20219">
        <w:rPr>
          <w:rFonts w:ascii="Times New Roman" w:eastAsia="Times New Roman" w:hAnsi="Times New Roman" w:cs="Times New Roman"/>
          <w:sz w:val="24"/>
          <w:szCs w:val="24"/>
        </w:rPr>
        <w:t>Create a table for the email aliases:</w:t>
      </w:r>
    </w:p>
    <w:tbl>
      <w:tblPr>
        <w:tblW w:w="0" w:type="auto"/>
        <w:tblCellSpacing w:w="15" w:type="dxa"/>
        <w:tblInd w:w="720" w:type="dxa"/>
        <w:tblCellMar>
          <w:top w:w="15" w:type="dxa"/>
          <w:left w:w="15" w:type="dxa"/>
          <w:bottom w:w="15" w:type="dxa"/>
          <w:right w:w="15" w:type="dxa"/>
        </w:tblCellMar>
        <w:tblLook w:val="04A0"/>
      </w:tblPr>
      <w:tblGrid>
        <w:gridCol w:w="196"/>
        <w:gridCol w:w="8534"/>
      </w:tblGrid>
      <w:tr w:rsidR="00B20219" w:rsidRPr="00B20219" w:rsidTr="00B20219">
        <w:trPr>
          <w:tblCellSpacing w:w="15" w:type="dxa"/>
        </w:trPr>
        <w:tc>
          <w:tcPr>
            <w:tcW w:w="0" w:type="auto"/>
            <w:vAlign w:val="center"/>
            <w:hideMark/>
          </w:tcPr>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urier New" w:eastAsia="Times New Roman" w:hAnsi="Courier New" w:cs="Courier New"/>
                <w:sz w:val="20"/>
                <w:szCs w:val="20"/>
              </w:rPr>
            </w:pPr>
            <w:r w:rsidRPr="00B20219">
              <w:rPr>
                <w:rFonts w:ascii="Courier New" w:eastAsia="Times New Roman" w:hAnsi="Courier New" w:cs="Courier New"/>
                <w:sz w:val="20"/>
                <w:szCs w:val="20"/>
              </w:rPr>
              <w:t>1</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urier New" w:eastAsia="Times New Roman" w:hAnsi="Courier New" w:cs="Courier New"/>
                <w:sz w:val="20"/>
                <w:szCs w:val="20"/>
              </w:rPr>
            </w:pPr>
            <w:r w:rsidRPr="00B20219">
              <w:rPr>
                <w:rFonts w:ascii="Courier New" w:eastAsia="Times New Roman" w:hAnsi="Courier New" w:cs="Courier New"/>
                <w:sz w:val="20"/>
                <w:szCs w:val="20"/>
              </w:rPr>
              <w:t>2</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urier New" w:eastAsia="Times New Roman" w:hAnsi="Courier New" w:cs="Courier New"/>
                <w:sz w:val="20"/>
                <w:szCs w:val="20"/>
              </w:rPr>
            </w:pPr>
            <w:r w:rsidRPr="00B20219">
              <w:rPr>
                <w:rFonts w:ascii="Courier New" w:eastAsia="Times New Roman" w:hAnsi="Courier New" w:cs="Courier New"/>
                <w:sz w:val="20"/>
                <w:szCs w:val="20"/>
              </w:rPr>
              <w:t>3</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urier New" w:eastAsia="Times New Roman" w:hAnsi="Courier New" w:cs="Courier New"/>
                <w:sz w:val="20"/>
                <w:szCs w:val="20"/>
              </w:rPr>
            </w:pPr>
            <w:r w:rsidRPr="00B20219">
              <w:rPr>
                <w:rFonts w:ascii="Courier New" w:eastAsia="Times New Roman" w:hAnsi="Courier New" w:cs="Courier New"/>
                <w:sz w:val="20"/>
                <w:szCs w:val="20"/>
              </w:rPr>
              <w:t>4</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urier New" w:eastAsia="Times New Roman" w:hAnsi="Courier New" w:cs="Courier New"/>
                <w:sz w:val="20"/>
                <w:szCs w:val="20"/>
              </w:rPr>
            </w:pPr>
            <w:r w:rsidRPr="00B20219">
              <w:rPr>
                <w:rFonts w:ascii="Courier New" w:eastAsia="Times New Roman" w:hAnsi="Courier New" w:cs="Courier New"/>
                <w:sz w:val="20"/>
                <w:szCs w:val="20"/>
              </w:rPr>
              <w:t>5</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urier New" w:eastAsia="Times New Roman" w:hAnsi="Courier New" w:cs="Courier New"/>
                <w:sz w:val="20"/>
                <w:szCs w:val="20"/>
              </w:rPr>
            </w:pPr>
            <w:r w:rsidRPr="00B20219">
              <w:rPr>
                <w:rFonts w:ascii="Courier New" w:eastAsia="Times New Roman" w:hAnsi="Courier New" w:cs="Courier New"/>
                <w:sz w:val="20"/>
                <w:szCs w:val="20"/>
              </w:rPr>
              <w:t>6</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urier New" w:eastAsia="Times New Roman" w:hAnsi="Courier New" w:cs="Courier New"/>
                <w:sz w:val="20"/>
                <w:szCs w:val="20"/>
              </w:rPr>
            </w:pPr>
            <w:r w:rsidRPr="00B20219">
              <w:rPr>
                <w:rFonts w:ascii="Courier New" w:eastAsia="Times New Roman" w:hAnsi="Courier New" w:cs="Courier New"/>
                <w:sz w:val="20"/>
                <w:szCs w:val="20"/>
              </w:rPr>
              <w:t>7</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urier New" w:eastAsia="Times New Roman" w:hAnsi="Courier New" w:cs="Courier New"/>
                <w:sz w:val="20"/>
                <w:szCs w:val="20"/>
              </w:rPr>
            </w:pPr>
            <w:r w:rsidRPr="00B20219">
              <w:rPr>
                <w:rFonts w:ascii="Courier New" w:eastAsia="Times New Roman" w:hAnsi="Courier New" w:cs="Courier New"/>
                <w:sz w:val="20"/>
                <w:szCs w:val="20"/>
              </w:rPr>
              <w:t>8</w:t>
            </w:r>
          </w:p>
        </w:tc>
        <w:tc>
          <w:tcPr>
            <w:tcW w:w="0" w:type="auto"/>
            <w:vAlign w:val="center"/>
            <w:hideMark/>
          </w:tcPr>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20219">
              <w:rPr>
                <w:rFonts w:ascii="Courier New" w:eastAsia="Times New Roman" w:hAnsi="Courier New" w:cs="Courier New"/>
                <w:sz w:val="20"/>
                <w:szCs w:val="20"/>
              </w:rPr>
              <w:t>CREATE TABLE `virtual_aliases` (</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20219">
              <w:rPr>
                <w:rFonts w:ascii="Courier New" w:eastAsia="Times New Roman" w:hAnsi="Courier New" w:cs="Courier New"/>
                <w:sz w:val="20"/>
                <w:szCs w:val="20"/>
              </w:rPr>
              <w:t xml:space="preserve">  `id` int(11) NOT NULL auto_increment,</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20219">
              <w:rPr>
                <w:rFonts w:ascii="Courier New" w:eastAsia="Times New Roman" w:hAnsi="Courier New" w:cs="Courier New"/>
                <w:sz w:val="20"/>
                <w:szCs w:val="20"/>
              </w:rPr>
              <w:t xml:space="preserve">  `domain_id` int(11) NOT NULL,</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20219">
              <w:rPr>
                <w:rFonts w:ascii="Courier New" w:eastAsia="Times New Roman" w:hAnsi="Courier New" w:cs="Courier New"/>
                <w:sz w:val="20"/>
                <w:szCs w:val="20"/>
              </w:rPr>
              <w:t xml:space="preserve">  `source` varchar(100) NOT NULL,</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20219">
              <w:rPr>
                <w:rFonts w:ascii="Courier New" w:eastAsia="Times New Roman" w:hAnsi="Courier New" w:cs="Courier New"/>
                <w:sz w:val="20"/>
                <w:szCs w:val="20"/>
              </w:rPr>
              <w:t xml:space="preserve">  `destination` varchar(100) NOT NULL,</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20219">
              <w:rPr>
                <w:rFonts w:ascii="Courier New" w:eastAsia="Times New Roman" w:hAnsi="Courier New" w:cs="Courier New"/>
                <w:sz w:val="20"/>
                <w:szCs w:val="20"/>
              </w:rPr>
              <w:t xml:space="preserve">  PRIMARY KEY (`id`),</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20219">
              <w:rPr>
                <w:rFonts w:ascii="Courier New" w:eastAsia="Times New Roman" w:hAnsi="Courier New" w:cs="Courier New"/>
                <w:sz w:val="20"/>
                <w:szCs w:val="20"/>
              </w:rPr>
              <w:t xml:space="preserve">  FOREIGN KEY (domain_id) REFERENCES virtual_domains(id) ON DELETE CASCADE</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20219">
              <w:rPr>
                <w:rFonts w:ascii="Courier New" w:eastAsia="Times New Roman" w:hAnsi="Courier New" w:cs="Courier New"/>
                <w:sz w:val="20"/>
                <w:szCs w:val="20"/>
              </w:rPr>
              <w:t>) ENGINE=InnoDB DEFAULT CHARSET=utf8;</w:t>
            </w:r>
          </w:p>
        </w:tc>
      </w:tr>
    </w:tbl>
    <w:p w:rsidR="00B20219" w:rsidRPr="00B20219" w:rsidRDefault="00B20219" w:rsidP="00B20219">
      <w:pPr>
        <w:spacing w:before="100" w:beforeAutospacing="1" w:after="100" w:afterAutospacing="1" w:line="240" w:lineRule="auto"/>
        <w:outlineLvl w:val="2"/>
        <w:rPr>
          <w:rFonts w:ascii="Times New Roman" w:eastAsia="Times New Roman" w:hAnsi="Times New Roman" w:cs="Times New Roman"/>
          <w:b/>
          <w:bCs/>
          <w:sz w:val="27"/>
          <w:szCs w:val="27"/>
        </w:rPr>
      </w:pPr>
      <w:r w:rsidRPr="00B20219">
        <w:rPr>
          <w:rFonts w:ascii="Times New Roman" w:eastAsia="Times New Roman" w:hAnsi="Times New Roman" w:cs="Times New Roman"/>
          <w:b/>
          <w:bCs/>
          <w:sz w:val="27"/>
          <w:szCs w:val="27"/>
        </w:rPr>
        <w:t>Adding Data</w:t>
      </w:r>
    </w:p>
    <w:p w:rsidR="00B20219" w:rsidRPr="00B20219" w:rsidRDefault="00B20219" w:rsidP="00B20219">
      <w:pPr>
        <w:spacing w:before="100" w:beforeAutospacing="1" w:after="100" w:afterAutospacing="1" w:line="240" w:lineRule="auto"/>
        <w:rPr>
          <w:rFonts w:ascii="Times New Roman" w:eastAsia="Times New Roman" w:hAnsi="Times New Roman" w:cs="Times New Roman"/>
          <w:sz w:val="24"/>
          <w:szCs w:val="24"/>
        </w:rPr>
      </w:pPr>
      <w:r w:rsidRPr="00B20219">
        <w:rPr>
          <w:rFonts w:ascii="Times New Roman" w:eastAsia="Times New Roman" w:hAnsi="Times New Roman" w:cs="Times New Roman"/>
          <w:sz w:val="24"/>
          <w:szCs w:val="24"/>
        </w:rPr>
        <w:t xml:space="preserve">Now that the database and tables have been created, add some data to MySQL. </w:t>
      </w:r>
    </w:p>
    <w:p w:rsidR="00B20219" w:rsidRPr="00B20219" w:rsidRDefault="00B20219" w:rsidP="00B20219">
      <w:pPr>
        <w:numPr>
          <w:ilvl w:val="0"/>
          <w:numId w:val="66"/>
        </w:numPr>
        <w:spacing w:before="100" w:beforeAutospacing="1" w:after="100" w:afterAutospacing="1" w:line="240" w:lineRule="auto"/>
        <w:rPr>
          <w:rFonts w:ascii="Times New Roman" w:eastAsia="Times New Roman" w:hAnsi="Times New Roman" w:cs="Times New Roman"/>
          <w:sz w:val="24"/>
          <w:szCs w:val="24"/>
        </w:rPr>
      </w:pPr>
      <w:r w:rsidRPr="00B20219">
        <w:rPr>
          <w:rFonts w:ascii="Times New Roman" w:eastAsia="Times New Roman" w:hAnsi="Times New Roman" w:cs="Times New Roman"/>
          <w:sz w:val="24"/>
          <w:szCs w:val="24"/>
        </w:rPr>
        <w:t xml:space="preserve">Add the domains to the </w:t>
      </w:r>
      <w:r w:rsidRPr="00B20219">
        <w:rPr>
          <w:rFonts w:ascii="Courier New" w:eastAsia="Times New Roman" w:hAnsi="Courier New" w:cs="Courier New"/>
          <w:sz w:val="20"/>
        </w:rPr>
        <w:t>virtual_domains</w:t>
      </w:r>
      <w:r w:rsidRPr="00B20219">
        <w:rPr>
          <w:rFonts w:ascii="Times New Roman" w:eastAsia="Times New Roman" w:hAnsi="Times New Roman" w:cs="Times New Roman"/>
          <w:sz w:val="24"/>
          <w:szCs w:val="24"/>
        </w:rPr>
        <w:t xml:space="preserve"> table. Replace the values for </w:t>
      </w:r>
      <w:r w:rsidRPr="00B20219">
        <w:rPr>
          <w:rFonts w:ascii="Courier New" w:eastAsia="Times New Roman" w:hAnsi="Courier New" w:cs="Courier New"/>
          <w:sz w:val="20"/>
        </w:rPr>
        <w:t>example.com</w:t>
      </w:r>
      <w:r w:rsidRPr="00B20219">
        <w:rPr>
          <w:rFonts w:ascii="Times New Roman" w:eastAsia="Times New Roman" w:hAnsi="Times New Roman" w:cs="Times New Roman"/>
          <w:sz w:val="24"/>
          <w:szCs w:val="24"/>
        </w:rPr>
        <w:t xml:space="preserve"> and </w:t>
      </w:r>
      <w:r w:rsidRPr="00B20219">
        <w:rPr>
          <w:rFonts w:ascii="Courier New" w:eastAsia="Times New Roman" w:hAnsi="Courier New" w:cs="Courier New"/>
          <w:sz w:val="20"/>
        </w:rPr>
        <w:t>hostname</w:t>
      </w:r>
      <w:r w:rsidRPr="00B20219">
        <w:rPr>
          <w:rFonts w:ascii="Times New Roman" w:eastAsia="Times New Roman" w:hAnsi="Times New Roman" w:cs="Times New Roman"/>
          <w:sz w:val="24"/>
          <w:szCs w:val="24"/>
        </w:rPr>
        <w:t xml:space="preserve"> with your own settings.</w:t>
      </w:r>
    </w:p>
    <w:tbl>
      <w:tblPr>
        <w:tblW w:w="0" w:type="auto"/>
        <w:tblCellSpacing w:w="15" w:type="dxa"/>
        <w:tblInd w:w="720" w:type="dxa"/>
        <w:tblCellMar>
          <w:top w:w="15" w:type="dxa"/>
          <w:left w:w="15" w:type="dxa"/>
          <w:bottom w:w="15" w:type="dxa"/>
          <w:right w:w="15" w:type="dxa"/>
        </w:tblCellMar>
        <w:tblLook w:val="04A0"/>
      </w:tblPr>
      <w:tblGrid>
        <w:gridCol w:w="196"/>
        <w:gridCol w:w="5116"/>
      </w:tblGrid>
      <w:tr w:rsidR="00B20219" w:rsidRPr="00B20219" w:rsidTr="00B20219">
        <w:trPr>
          <w:tblCellSpacing w:w="15" w:type="dxa"/>
        </w:trPr>
        <w:tc>
          <w:tcPr>
            <w:tcW w:w="0" w:type="auto"/>
            <w:vAlign w:val="center"/>
            <w:hideMark/>
          </w:tcPr>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urier New" w:eastAsia="Times New Roman" w:hAnsi="Courier New" w:cs="Courier New"/>
                <w:sz w:val="20"/>
                <w:szCs w:val="20"/>
              </w:rPr>
            </w:pPr>
            <w:r w:rsidRPr="00B20219">
              <w:rPr>
                <w:rFonts w:ascii="Courier New" w:eastAsia="Times New Roman" w:hAnsi="Courier New" w:cs="Courier New"/>
                <w:sz w:val="20"/>
                <w:szCs w:val="20"/>
              </w:rPr>
              <w:t>1</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urier New" w:eastAsia="Times New Roman" w:hAnsi="Courier New" w:cs="Courier New"/>
                <w:sz w:val="20"/>
                <w:szCs w:val="20"/>
              </w:rPr>
            </w:pPr>
            <w:r w:rsidRPr="00B20219">
              <w:rPr>
                <w:rFonts w:ascii="Courier New" w:eastAsia="Times New Roman" w:hAnsi="Courier New" w:cs="Courier New"/>
                <w:sz w:val="20"/>
                <w:szCs w:val="20"/>
              </w:rPr>
              <w:t>2</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urier New" w:eastAsia="Times New Roman" w:hAnsi="Courier New" w:cs="Courier New"/>
                <w:sz w:val="20"/>
                <w:szCs w:val="20"/>
              </w:rPr>
            </w:pPr>
            <w:r w:rsidRPr="00B20219">
              <w:rPr>
                <w:rFonts w:ascii="Courier New" w:eastAsia="Times New Roman" w:hAnsi="Courier New" w:cs="Courier New"/>
                <w:sz w:val="20"/>
                <w:szCs w:val="20"/>
              </w:rPr>
              <w:t>3</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urier New" w:eastAsia="Times New Roman" w:hAnsi="Courier New" w:cs="Courier New"/>
                <w:sz w:val="20"/>
                <w:szCs w:val="20"/>
              </w:rPr>
            </w:pPr>
            <w:r w:rsidRPr="00B20219">
              <w:rPr>
                <w:rFonts w:ascii="Courier New" w:eastAsia="Times New Roman" w:hAnsi="Courier New" w:cs="Courier New"/>
                <w:sz w:val="20"/>
                <w:szCs w:val="20"/>
              </w:rPr>
              <w:t>4</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urier New" w:eastAsia="Times New Roman" w:hAnsi="Courier New" w:cs="Courier New"/>
                <w:sz w:val="20"/>
                <w:szCs w:val="20"/>
              </w:rPr>
            </w:pPr>
            <w:r w:rsidRPr="00B20219">
              <w:rPr>
                <w:rFonts w:ascii="Courier New" w:eastAsia="Times New Roman" w:hAnsi="Courier New" w:cs="Courier New"/>
                <w:sz w:val="20"/>
                <w:szCs w:val="20"/>
              </w:rPr>
              <w:t>5</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urier New" w:eastAsia="Times New Roman" w:hAnsi="Courier New" w:cs="Courier New"/>
                <w:sz w:val="20"/>
                <w:szCs w:val="20"/>
              </w:rPr>
            </w:pPr>
            <w:r w:rsidRPr="00B20219">
              <w:rPr>
                <w:rFonts w:ascii="Courier New" w:eastAsia="Times New Roman" w:hAnsi="Courier New" w:cs="Courier New"/>
                <w:sz w:val="20"/>
                <w:szCs w:val="20"/>
              </w:rPr>
              <w:t>6</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urier New" w:eastAsia="Times New Roman" w:hAnsi="Courier New" w:cs="Courier New"/>
                <w:sz w:val="20"/>
                <w:szCs w:val="20"/>
              </w:rPr>
            </w:pPr>
            <w:r w:rsidRPr="00B20219">
              <w:rPr>
                <w:rFonts w:ascii="Courier New" w:eastAsia="Times New Roman" w:hAnsi="Courier New" w:cs="Courier New"/>
                <w:sz w:val="20"/>
                <w:szCs w:val="20"/>
              </w:rPr>
              <w:t>7</w:t>
            </w:r>
          </w:p>
        </w:tc>
        <w:tc>
          <w:tcPr>
            <w:tcW w:w="0" w:type="auto"/>
            <w:vAlign w:val="center"/>
            <w:hideMark/>
          </w:tcPr>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20219">
              <w:rPr>
                <w:rFonts w:ascii="Courier New" w:eastAsia="Times New Roman" w:hAnsi="Courier New" w:cs="Courier New"/>
                <w:sz w:val="20"/>
                <w:szCs w:val="20"/>
              </w:rPr>
              <w:t>INSERT INTO `mailserver`.`virtual_domains`</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20219">
              <w:rPr>
                <w:rFonts w:ascii="Courier New" w:eastAsia="Times New Roman" w:hAnsi="Courier New" w:cs="Courier New"/>
                <w:sz w:val="20"/>
                <w:szCs w:val="20"/>
              </w:rPr>
              <w:t xml:space="preserve">  (`id` ,`name`)</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20219">
              <w:rPr>
                <w:rFonts w:ascii="Courier New" w:eastAsia="Times New Roman" w:hAnsi="Courier New" w:cs="Courier New"/>
                <w:sz w:val="20"/>
                <w:szCs w:val="20"/>
              </w:rPr>
              <w:t>VALUES</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20219">
              <w:rPr>
                <w:rFonts w:ascii="Courier New" w:eastAsia="Times New Roman" w:hAnsi="Courier New" w:cs="Courier New"/>
                <w:sz w:val="20"/>
                <w:szCs w:val="20"/>
              </w:rPr>
              <w:t xml:space="preserve">  ('1', 'example.com'),</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20219">
              <w:rPr>
                <w:rFonts w:ascii="Courier New" w:eastAsia="Times New Roman" w:hAnsi="Courier New" w:cs="Courier New"/>
                <w:sz w:val="20"/>
                <w:szCs w:val="20"/>
              </w:rPr>
              <w:t xml:space="preserve">  ('2', 'hostname.example.com'),</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20219">
              <w:rPr>
                <w:rFonts w:ascii="Courier New" w:eastAsia="Times New Roman" w:hAnsi="Courier New" w:cs="Courier New"/>
                <w:sz w:val="20"/>
                <w:szCs w:val="20"/>
              </w:rPr>
              <w:t xml:space="preserve">  ('3', 'hostname'),</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20219">
              <w:rPr>
                <w:rFonts w:ascii="Courier New" w:eastAsia="Times New Roman" w:hAnsi="Courier New" w:cs="Courier New"/>
                <w:sz w:val="20"/>
                <w:szCs w:val="20"/>
              </w:rPr>
              <w:t xml:space="preserve">  ('4', 'localhost.example.com');</w:t>
            </w:r>
          </w:p>
        </w:tc>
      </w:tr>
    </w:tbl>
    <w:p w:rsidR="00B20219" w:rsidRPr="00B20219" w:rsidRDefault="00B20219" w:rsidP="00B20219">
      <w:pPr>
        <w:numPr>
          <w:ilvl w:val="0"/>
          <w:numId w:val="66"/>
        </w:numPr>
        <w:spacing w:beforeAutospacing="1" w:after="100" w:afterAutospacing="1" w:line="240" w:lineRule="auto"/>
        <w:ind w:left="1440"/>
        <w:rPr>
          <w:rFonts w:ascii="Times New Roman" w:eastAsia="Times New Roman" w:hAnsi="Times New Roman" w:cs="Times New Roman"/>
          <w:sz w:val="24"/>
          <w:szCs w:val="24"/>
        </w:rPr>
      </w:pPr>
      <w:r w:rsidRPr="00B20219">
        <w:rPr>
          <w:rFonts w:ascii="Times New Roman" w:eastAsia="Times New Roman" w:hAnsi="Times New Roman" w:cs="Times New Roman"/>
          <w:sz w:val="24"/>
          <w:szCs w:val="24"/>
        </w:rPr>
        <w:t xml:space="preserve">Note which </w:t>
      </w:r>
      <w:r w:rsidRPr="00B20219">
        <w:rPr>
          <w:rFonts w:ascii="Courier New" w:eastAsia="Times New Roman" w:hAnsi="Courier New" w:cs="Courier New"/>
          <w:sz w:val="20"/>
        </w:rPr>
        <w:t>id</w:t>
      </w:r>
      <w:r w:rsidRPr="00B20219">
        <w:rPr>
          <w:rFonts w:ascii="Times New Roman" w:eastAsia="Times New Roman" w:hAnsi="Times New Roman" w:cs="Times New Roman"/>
          <w:sz w:val="24"/>
          <w:szCs w:val="24"/>
        </w:rPr>
        <w:t xml:space="preserve"> goes with which domain, the </w:t>
      </w:r>
      <w:r w:rsidRPr="00B20219">
        <w:rPr>
          <w:rFonts w:ascii="Courier New" w:eastAsia="Times New Roman" w:hAnsi="Courier New" w:cs="Courier New"/>
          <w:sz w:val="20"/>
        </w:rPr>
        <w:t>id</w:t>
      </w:r>
      <w:r w:rsidRPr="00B20219">
        <w:rPr>
          <w:rFonts w:ascii="Times New Roman" w:eastAsia="Times New Roman" w:hAnsi="Times New Roman" w:cs="Times New Roman"/>
          <w:sz w:val="24"/>
          <w:szCs w:val="24"/>
        </w:rPr>
        <w:t xml:space="preserve"> is necessary for the next two steps.</w:t>
      </w:r>
    </w:p>
    <w:p w:rsidR="00B20219" w:rsidRPr="00B20219" w:rsidRDefault="00B20219" w:rsidP="00B20219">
      <w:pPr>
        <w:numPr>
          <w:ilvl w:val="0"/>
          <w:numId w:val="66"/>
        </w:numPr>
        <w:spacing w:before="100" w:beforeAutospacing="1" w:after="100" w:afterAutospacing="1" w:line="240" w:lineRule="auto"/>
        <w:rPr>
          <w:rFonts w:ascii="Times New Roman" w:eastAsia="Times New Roman" w:hAnsi="Times New Roman" w:cs="Times New Roman"/>
          <w:sz w:val="24"/>
          <w:szCs w:val="24"/>
        </w:rPr>
      </w:pPr>
      <w:r w:rsidRPr="00B20219">
        <w:rPr>
          <w:rFonts w:ascii="Times New Roman" w:eastAsia="Times New Roman" w:hAnsi="Times New Roman" w:cs="Times New Roman"/>
          <w:sz w:val="24"/>
          <w:szCs w:val="24"/>
        </w:rPr>
        <w:t xml:space="preserve">Add email addresses to the </w:t>
      </w:r>
      <w:r w:rsidRPr="00B20219">
        <w:rPr>
          <w:rFonts w:ascii="Courier New" w:eastAsia="Times New Roman" w:hAnsi="Courier New" w:cs="Courier New"/>
          <w:sz w:val="20"/>
        </w:rPr>
        <w:t>virtual_users</w:t>
      </w:r>
      <w:r w:rsidRPr="00B20219">
        <w:rPr>
          <w:rFonts w:ascii="Times New Roman" w:eastAsia="Times New Roman" w:hAnsi="Times New Roman" w:cs="Times New Roman"/>
          <w:sz w:val="24"/>
          <w:szCs w:val="24"/>
        </w:rPr>
        <w:t xml:space="preserve"> table. Replace the email address values with the addresses that you wish to configure on the mailserver. Replace the </w:t>
      </w:r>
      <w:r w:rsidRPr="00B20219">
        <w:rPr>
          <w:rFonts w:ascii="Courier New" w:eastAsia="Times New Roman" w:hAnsi="Courier New" w:cs="Courier New"/>
          <w:sz w:val="20"/>
        </w:rPr>
        <w:t>password</w:t>
      </w:r>
      <w:r w:rsidRPr="00B20219">
        <w:rPr>
          <w:rFonts w:ascii="Times New Roman" w:eastAsia="Times New Roman" w:hAnsi="Times New Roman" w:cs="Times New Roman"/>
          <w:sz w:val="24"/>
          <w:szCs w:val="24"/>
        </w:rPr>
        <w:t xml:space="preserve"> values with strong passwords. </w:t>
      </w:r>
    </w:p>
    <w:tbl>
      <w:tblPr>
        <w:tblW w:w="0" w:type="auto"/>
        <w:tblCellSpacing w:w="15" w:type="dxa"/>
        <w:tblInd w:w="720" w:type="dxa"/>
        <w:tblCellMar>
          <w:top w:w="15" w:type="dxa"/>
          <w:left w:w="15" w:type="dxa"/>
          <w:bottom w:w="15" w:type="dxa"/>
          <w:right w:w="15" w:type="dxa"/>
        </w:tblCellMar>
        <w:tblLook w:val="04A0"/>
      </w:tblPr>
      <w:tblGrid>
        <w:gridCol w:w="196"/>
        <w:gridCol w:w="8534"/>
      </w:tblGrid>
      <w:tr w:rsidR="00B20219" w:rsidRPr="00B20219" w:rsidTr="00B20219">
        <w:trPr>
          <w:tblCellSpacing w:w="15" w:type="dxa"/>
        </w:trPr>
        <w:tc>
          <w:tcPr>
            <w:tcW w:w="0" w:type="auto"/>
            <w:vAlign w:val="center"/>
            <w:hideMark/>
          </w:tcPr>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urier New" w:eastAsia="Times New Roman" w:hAnsi="Courier New" w:cs="Courier New"/>
                <w:sz w:val="20"/>
                <w:szCs w:val="20"/>
              </w:rPr>
            </w:pPr>
            <w:r w:rsidRPr="00B20219">
              <w:rPr>
                <w:rFonts w:ascii="Courier New" w:eastAsia="Times New Roman" w:hAnsi="Courier New" w:cs="Courier New"/>
                <w:sz w:val="20"/>
                <w:szCs w:val="20"/>
              </w:rPr>
              <w:t>1</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urier New" w:eastAsia="Times New Roman" w:hAnsi="Courier New" w:cs="Courier New"/>
                <w:sz w:val="20"/>
                <w:szCs w:val="20"/>
              </w:rPr>
            </w:pPr>
            <w:r w:rsidRPr="00B20219">
              <w:rPr>
                <w:rFonts w:ascii="Courier New" w:eastAsia="Times New Roman" w:hAnsi="Courier New" w:cs="Courier New"/>
                <w:sz w:val="20"/>
                <w:szCs w:val="20"/>
              </w:rPr>
              <w:t>2</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urier New" w:eastAsia="Times New Roman" w:hAnsi="Courier New" w:cs="Courier New"/>
                <w:sz w:val="20"/>
                <w:szCs w:val="20"/>
              </w:rPr>
            </w:pPr>
            <w:r w:rsidRPr="00B20219">
              <w:rPr>
                <w:rFonts w:ascii="Courier New" w:eastAsia="Times New Roman" w:hAnsi="Courier New" w:cs="Courier New"/>
                <w:sz w:val="20"/>
                <w:szCs w:val="20"/>
              </w:rPr>
              <w:t>3</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urier New" w:eastAsia="Times New Roman" w:hAnsi="Courier New" w:cs="Courier New"/>
                <w:sz w:val="20"/>
                <w:szCs w:val="20"/>
              </w:rPr>
            </w:pPr>
            <w:r w:rsidRPr="00B20219">
              <w:rPr>
                <w:rFonts w:ascii="Courier New" w:eastAsia="Times New Roman" w:hAnsi="Courier New" w:cs="Courier New"/>
                <w:sz w:val="20"/>
                <w:szCs w:val="20"/>
              </w:rPr>
              <w:t>4</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urier New" w:eastAsia="Times New Roman" w:hAnsi="Courier New" w:cs="Courier New"/>
                <w:sz w:val="20"/>
                <w:szCs w:val="20"/>
              </w:rPr>
            </w:pPr>
            <w:r w:rsidRPr="00B20219">
              <w:rPr>
                <w:rFonts w:ascii="Courier New" w:eastAsia="Times New Roman" w:hAnsi="Courier New" w:cs="Courier New"/>
                <w:sz w:val="20"/>
                <w:szCs w:val="20"/>
              </w:rPr>
              <w:t>5</w:t>
            </w:r>
          </w:p>
        </w:tc>
        <w:tc>
          <w:tcPr>
            <w:tcW w:w="0" w:type="auto"/>
            <w:vAlign w:val="center"/>
            <w:hideMark/>
          </w:tcPr>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20219">
              <w:rPr>
                <w:rFonts w:ascii="Courier New" w:eastAsia="Times New Roman" w:hAnsi="Courier New" w:cs="Courier New"/>
                <w:sz w:val="20"/>
                <w:szCs w:val="20"/>
              </w:rPr>
              <w:t>INSERT INTO `mailserver`.`virtual_users`</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20219">
              <w:rPr>
                <w:rFonts w:ascii="Courier New" w:eastAsia="Times New Roman" w:hAnsi="Courier New" w:cs="Courier New"/>
                <w:sz w:val="20"/>
                <w:szCs w:val="20"/>
              </w:rPr>
              <w:t xml:space="preserve">  (`id`, `domain_id`, `password` , `email`)</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20219">
              <w:rPr>
                <w:rFonts w:ascii="Courier New" w:eastAsia="Times New Roman" w:hAnsi="Courier New" w:cs="Courier New"/>
                <w:sz w:val="20"/>
                <w:szCs w:val="20"/>
              </w:rPr>
              <w:t>VALUES</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20219">
              <w:rPr>
                <w:rFonts w:ascii="Courier New" w:eastAsia="Times New Roman" w:hAnsi="Courier New" w:cs="Courier New"/>
                <w:sz w:val="20"/>
                <w:szCs w:val="20"/>
              </w:rPr>
              <w:t xml:space="preserve">  ('1', '1', ENCRYPT('password', CONCAT('$6$', SUBSTRING(SHA(RAND()), -16))), 'email1@example.com'),</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20219">
              <w:rPr>
                <w:rFonts w:ascii="Courier New" w:eastAsia="Times New Roman" w:hAnsi="Courier New" w:cs="Courier New"/>
                <w:sz w:val="20"/>
                <w:szCs w:val="20"/>
              </w:rPr>
              <w:t xml:space="preserve">  ('2', '1', ENCRYPT('password', CONCAT('$6$', SUBSTRING(SHA(RAND()), -16))), 'email2@example.com');</w:t>
            </w:r>
          </w:p>
        </w:tc>
      </w:tr>
    </w:tbl>
    <w:p w:rsidR="00B20219" w:rsidRPr="00B20219" w:rsidRDefault="00B20219" w:rsidP="00B20219">
      <w:pPr>
        <w:numPr>
          <w:ilvl w:val="0"/>
          <w:numId w:val="66"/>
        </w:numPr>
        <w:spacing w:before="100" w:beforeAutospacing="1" w:after="100" w:afterAutospacing="1" w:line="240" w:lineRule="auto"/>
        <w:rPr>
          <w:rFonts w:ascii="Times New Roman" w:eastAsia="Times New Roman" w:hAnsi="Times New Roman" w:cs="Times New Roman"/>
          <w:sz w:val="24"/>
          <w:szCs w:val="24"/>
        </w:rPr>
      </w:pPr>
      <w:r w:rsidRPr="00B20219">
        <w:rPr>
          <w:rFonts w:ascii="Times New Roman" w:eastAsia="Times New Roman" w:hAnsi="Times New Roman" w:cs="Times New Roman"/>
          <w:sz w:val="24"/>
          <w:szCs w:val="24"/>
        </w:rPr>
        <w:lastRenderedPageBreak/>
        <w:t xml:space="preserve">To set up an email alias, add it to the </w:t>
      </w:r>
      <w:r w:rsidRPr="00B20219">
        <w:rPr>
          <w:rFonts w:ascii="Courier New" w:eastAsia="Times New Roman" w:hAnsi="Courier New" w:cs="Courier New"/>
          <w:sz w:val="20"/>
        </w:rPr>
        <w:t>virtual_aliases</w:t>
      </w:r>
      <w:r w:rsidRPr="00B20219">
        <w:rPr>
          <w:rFonts w:ascii="Times New Roman" w:eastAsia="Times New Roman" w:hAnsi="Times New Roman" w:cs="Times New Roman"/>
          <w:sz w:val="24"/>
          <w:szCs w:val="24"/>
        </w:rPr>
        <w:t xml:space="preserve"> table.</w:t>
      </w:r>
    </w:p>
    <w:tbl>
      <w:tblPr>
        <w:tblW w:w="0" w:type="auto"/>
        <w:tblCellSpacing w:w="15" w:type="dxa"/>
        <w:tblInd w:w="720" w:type="dxa"/>
        <w:tblCellMar>
          <w:top w:w="15" w:type="dxa"/>
          <w:left w:w="15" w:type="dxa"/>
          <w:bottom w:w="15" w:type="dxa"/>
          <w:right w:w="15" w:type="dxa"/>
        </w:tblCellMar>
        <w:tblLook w:val="04A0"/>
      </w:tblPr>
      <w:tblGrid>
        <w:gridCol w:w="196"/>
        <w:gridCol w:w="6797"/>
      </w:tblGrid>
      <w:tr w:rsidR="00B20219" w:rsidRPr="00B20219" w:rsidTr="00B20219">
        <w:trPr>
          <w:tblCellSpacing w:w="15" w:type="dxa"/>
        </w:trPr>
        <w:tc>
          <w:tcPr>
            <w:tcW w:w="0" w:type="auto"/>
            <w:vAlign w:val="center"/>
            <w:hideMark/>
          </w:tcPr>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urier New" w:eastAsia="Times New Roman" w:hAnsi="Courier New" w:cs="Courier New"/>
                <w:sz w:val="20"/>
                <w:szCs w:val="20"/>
              </w:rPr>
            </w:pPr>
            <w:r w:rsidRPr="00B20219">
              <w:rPr>
                <w:rFonts w:ascii="Courier New" w:eastAsia="Times New Roman" w:hAnsi="Courier New" w:cs="Courier New"/>
                <w:sz w:val="20"/>
                <w:szCs w:val="20"/>
              </w:rPr>
              <w:t>1</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urier New" w:eastAsia="Times New Roman" w:hAnsi="Courier New" w:cs="Courier New"/>
                <w:sz w:val="20"/>
                <w:szCs w:val="20"/>
              </w:rPr>
            </w:pPr>
            <w:r w:rsidRPr="00B20219">
              <w:rPr>
                <w:rFonts w:ascii="Courier New" w:eastAsia="Times New Roman" w:hAnsi="Courier New" w:cs="Courier New"/>
                <w:sz w:val="20"/>
                <w:szCs w:val="20"/>
              </w:rPr>
              <w:t>2</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urier New" w:eastAsia="Times New Roman" w:hAnsi="Courier New" w:cs="Courier New"/>
                <w:sz w:val="20"/>
                <w:szCs w:val="20"/>
              </w:rPr>
            </w:pPr>
            <w:r w:rsidRPr="00B20219">
              <w:rPr>
                <w:rFonts w:ascii="Courier New" w:eastAsia="Times New Roman" w:hAnsi="Courier New" w:cs="Courier New"/>
                <w:sz w:val="20"/>
                <w:szCs w:val="20"/>
              </w:rPr>
              <w:t>3</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urier New" w:eastAsia="Times New Roman" w:hAnsi="Courier New" w:cs="Courier New"/>
                <w:sz w:val="20"/>
                <w:szCs w:val="20"/>
              </w:rPr>
            </w:pPr>
            <w:r w:rsidRPr="00B20219">
              <w:rPr>
                <w:rFonts w:ascii="Courier New" w:eastAsia="Times New Roman" w:hAnsi="Courier New" w:cs="Courier New"/>
                <w:sz w:val="20"/>
                <w:szCs w:val="20"/>
              </w:rPr>
              <w:t>4</w:t>
            </w:r>
          </w:p>
        </w:tc>
        <w:tc>
          <w:tcPr>
            <w:tcW w:w="0" w:type="auto"/>
            <w:vAlign w:val="center"/>
            <w:hideMark/>
          </w:tcPr>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20219">
              <w:rPr>
                <w:rFonts w:ascii="Courier New" w:eastAsia="Times New Roman" w:hAnsi="Courier New" w:cs="Courier New"/>
                <w:sz w:val="20"/>
                <w:szCs w:val="20"/>
              </w:rPr>
              <w:t>INSERT INTO `mailserver`.`virtual_aliases`</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20219">
              <w:rPr>
                <w:rFonts w:ascii="Courier New" w:eastAsia="Times New Roman" w:hAnsi="Courier New" w:cs="Courier New"/>
                <w:sz w:val="20"/>
                <w:szCs w:val="20"/>
              </w:rPr>
              <w:t xml:space="preserve">  (`id`, `domain_id`, `source`, `destination`)</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20219">
              <w:rPr>
                <w:rFonts w:ascii="Courier New" w:eastAsia="Times New Roman" w:hAnsi="Courier New" w:cs="Courier New"/>
                <w:sz w:val="20"/>
                <w:szCs w:val="20"/>
              </w:rPr>
              <w:t>VALUES</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20219">
              <w:rPr>
                <w:rFonts w:ascii="Courier New" w:eastAsia="Times New Roman" w:hAnsi="Courier New" w:cs="Courier New"/>
                <w:sz w:val="20"/>
                <w:szCs w:val="20"/>
              </w:rPr>
              <w:t xml:space="preserve">  ('1', '1', 'alias@example.com', 'email1@example.com');</w:t>
            </w:r>
          </w:p>
        </w:tc>
      </w:tr>
    </w:tbl>
    <w:p w:rsidR="00B20219" w:rsidRPr="00B20219" w:rsidRDefault="00B20219" w:rsidP="00B20219">
      <w:pPr>
        <w:spacing w:before="100" w:beforeAutospacing="1" w:after="100" w:afterAutospacing="1" w:line="240" w:lineRule="auto"/>
        <w:rPr>
          <w:rFonts w:ascii="Times New Roman" w:eastAsia="Times New Roman" w:hAnsi="Times New Roman" w:cs="Times New Roman"/>
          <w:sz w:val="24"/>
          <w:szCs w:val="24"/>
        </w:rPr>
      </w:pPr>
      <w:r w:rsidRPr="00B20219">
        <w:rPr>
          <w:rFonts w:ascii="Times New Roman" w:eastAsia="Times New Roman" w:hAnsi="Times New Roman" w:cs="Times New Roman"/>
          <w:sz w:val="24"/>
          <w:szCs w:val="24"/>
        </w:rPr>
        <w:t>That’s it! Now you’re ready to verify that the data was successfully added to MySQL.</w:t>
      </w:r>
    </w:p>
    <w:p w:rsidR="00B20219" w:rsidRPr="00B20219" w:rsidRDefault="00B20219" w:rsidP="00B20219">
      <w:pPr>
        <w:spacing w:before="100" w:beforeAutospacing="1" w:after="100" w:afterAutospacing="1" w:line="240" w:lineRule="auto"/>
        <w:outlineLvl w:val="2"/>
        <w:rPr>
          <w:rFonts w:ascii="Times New Roman" w:eastAsia="Times New Roman" w:hAnsi="Times New Roman" w:cs="Times New Roman"/>
          <w:b/>
          <w:bCs/>
          <w:sz w:val="27"/>
          <w:szCs w:val="27"/>
        </w:rPr>
      </w:pPr>
      <w:r w:rsidRPr="00B20219">
        <w:rPr>
          <w:rFonts w:ascii="Times New Roman" w:eastAsia="Times New Roman" w:hAnsi="Times New Roman" w:cs="Times New Roman"/>
          <w:b/>
          <w:bCs/>
          <w:sz w:val="27"/>
          <w:szCs w:val="27"/>
        </w:rPr>
        <w:t>Testing</w:t>
      </w:r>
    </w:p>
    <w:p w:rsidR="00B20219" w:rsidRPr="00B20219" w:rsidRDefault="00B20219" w:rsidP="00B20219">
      <w:pPr>
        <w:spacing w:before="100" w:beforeAutospacing="1" w:after="100" w:afterAutospacing="1" w:line="240" w:lineRule="auto"/>
        <w:rPr>
          <w:rFonts w:ascii="Times New Roman" w:eastAsia="Times New Roman" w:hAnsi="Times New Roman" w:cs="Times New Roman"/>
          <w:sz w:val="24"/>
          <w:szCs w:val="24"/>
        </w:rPr>
      </w:pPr>
      <w:r w:rsidRPr="00B20219">
        <w:rPr>
          <w:rFonts w:ascii="Times New Roman" w:eastAsia="Times New Roman" w:hAnsi="Times New Roman" w:cs="Times New Roman"/>
          <w:sz w:val="24"/>
          <w:szCs w:val="24"/>
        </w:rPr>
        <w:t>Since all of the information has been entered into MySQL, check that the data is there.</w:t>
      </w:r>
    </w:p>
    <w:p w:rsidR="00B20219" w:rsidRPr="00B20219" w:rsidRDefault="00B20219" w:rsidP="00B20219">
      <w:pPr>
        <w:numPr>
          <w:ilvl w:val="0"/>
          <w:numId w:val="67"/>
        </w:numPr>
        <w:spacing w:before="100" w:beforeAutospacing="1" w:after="100" w:afterAutospacing="1" w:line="240" w:lineRule="auto"/>
        <w:rPr>
          <w:rFonts w:ascii="Times New Roman" w:eastAsia="Times New Roman" w:hAnsi="Times New Roman" w:cs="Times New Roman"/>
          <w:sz w:val="24"/>
          <w:szCs w:val="24"/>
        </w:rPr>
      </w:pPr>
      <w:r w:rsidRPr="00B20219">
        <w:rPr>
          <w:rFonts w:ascii="Times New Roman" w:eastAsia="Times New Roman" w:hAnsi="Times New Roman" w:cs="Times New Roman"/>
          <w:sz w:val="24"/>
          <w:szCs w:val="24"/>
        </w:rPr>
        <w:t xml:space="preserve">Check the contents of the </w:t>
      </w:r>
      <w:r w:rsidRPr="00B20219">
        <w:rPr>
          <w:rFonts w:ascii="Courier New" w:eastAsia="Times New Roman" w:hAnsi="Courier New" w:cs="Courier New"/>
          <w:sz w:val="20"/>
        </w:rPr>
        <w:t>virtual_domains</w:t>
      </w:r>
      <w:r w:rsidRPr="00B20219">
        <w:rPr>
          <w:rFonts w:ascii="Times New Roman" w:eastAsia="Times New Roman" w:hAnsi="Times New Roman" w:cs="Times New Roman"/>
          <w:sz w:val="24"/>
          <w:szCs w:val="24"/>
        </w:rPr>
        <w:t xml:space="preserve"> table:</w:t>
      </w:r>
    </w:p>
    <w:tbl>
      <w:tblPr>
        <w:tblW w:w="0" w:type="auto"/>
        <w:tblCellSpacing w:w="15" w:type="dxa"/>
        <w:tblInd w:w="720" w:type="dxa"/>
        <w:tblCellMar>
          <w:top w:w="15" w:type="dxa"/>
          <w:left w:w="15" w:type="dxa"/>
          <w:bottom w:w="15" w:type="dxa"/>
          <w:right w:w="15" w:type="dxa"/>
        </w:tblCellMar>
        <w:tblLook w:val="04A0"/>
      </w:tblPr>
      <w:tblGrid>
        <w:gridCol w:w="196"/>
        <w:gridCol w:w="4996"/>
      </w:tblGrid>
      <w:tr w:rsidR="00B20219" w:rsidRPr="00B20219" w:rsidTr="00B20219">
        <w:trPr>
          <w:tblCellSpacing w:w="15" w:type="dxa"/>
        </w:trPr>
        <w:tc>
          <w:tcPr>
            <w:tcW w:w="0" w:type="auto"/>
            <w:vAlign w:val="center"/>
            <w:hideMark/>
          </w:tcPr>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urier New" w:eastAsia="Times New Roman" w:hAnsi="Courier New" w:cs="Courier New"/>
                <w:sz w:val="20"/>
                <w:szCs w:val="20"/>
              </w:rPr>
            </w:pPr>
            <w:r w:rsidRPr="00B20219">
              <w:rPr>
                <w:rFonts w:ascii="Courier New" w:eastAsia="Times New Roman" w:hAnsi="Courier New" w:cs="Courier New"/>
                <w:sz w:val="20"/>
                <w:szCs w:val="20"/>
              </w:rPr>
              <w:t>1</w:t>
            </w:r>
          </w:p>
        </w:tc>
        <w:tc>
          <w:tcPr>
            <w:tcW w:w="0" w:type="auto"/>
            <w:vAlign w:val="center"/>
            <w:hideMark/>
          </w:tcPr>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20219">
              <w:rPr>
                <w:rFonts w:ascii="Courier New" w:eastAsia="Times New Roman" w:hAnsi="Courier New" w:cs="Courier New"/>
                <w:sz w:val="20"/>
                <w:szCs w:val="20"/>
              </w:rPr>
              <w:t>SELECT * FROM mailserver.virtual_domains;</w:t>
            </w:r>
          </w:p>
        </w:tc>
      </w:tr>
    </w:tbl>
    <w:p w:rsidR="00B20219" w:rsidRPr="00B20219" w:rsidRDefault="00B20219" w:rsidP="00B20219">
      <w:pPr>
        <w:numPr>
          <w:ilvl w:val="0"/>
          <w:numId w:val="67"/>
        </w:numPr>
        <w:spacing w:before="100" w:beforeAutospacing="1" w:after="100" w:afterAutospacing="1" w:line="240" w:lineRule="auto"/>
        <w:rPr>
          <w:rFonts w:ascii="Times New Roman" w:eastAsia="Times New Roman" w:hAnsi="Times New Roman" w:cs="Times New Roman"/>
          <w:sz w:val="24"/>
          <w:szCs w:val="24"/>
        </w:rPr>
      </w:pPr>
      <w:r w:rsidRPr="00B20219">
        <w:rPr>
          <w:rFonts w:ascii="Times New Roman" w:eastAsia="Times New Roman" w:hAnsi="Times New Roman" w:cs="Times New Roman"/>
          <w:sz w:val="24"/>
          <w:szCs w:val="24"/>
        </w:rPr>
        <w:t>Verify that you see the following output:</w:t>
      </w:r>
    </w:p>
    <w:tbl>
      <w:tblPr>
        <w:tblW w:w="0" w:type="auto"/>
        <w:tblCellSpacing w:w="15" w:type="dxa"/>
        <w:tblInd w:w="720" w:type="dxa"/>
        <w:tblCellMar>
          <w:top w:w="15" w:type="dxa"/>
          <w:left w:w="15" w:type="dxa"/>
          <w:bottom w:w="15" w:type="dxa"/>
          <w:right w:w="15" w:type="dxa"/>
        </w:tblCellMar>
        <w:tblLook w:val="04A0"/>
      </w:tblPr>
      <w:tblGrid>
        <w:gridCol w:w="196"/>
        <w:gridCol w:w="3676"/>
      </w:tblGrid>
      <w:tr w:rsidR="00B20219" w:rsidRPr="00B20219" w:rsidTr="00B20219">
        <w:trPr>
          <w:tblCellSpacing w:w="15" w:type="dxa"/>
        </w:trPr>
        <w:tc>
          <w:tcPr>
            <w:tcW w:w="0" w:type="auto"/>
            <w:vAlign w:val="center"/>
            <w:hideMark/>
          </w:tcPr>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urier New" w:eastAsia="Times New Roman" w:hAnsi="Courier New" w:cs="Courier New"/>
                <w:sz w:val="20"/>
                <w:szCs w:val="20"/>
              </w:rPr>
            </w:pPr>
            <w:r w:rsidRPr="00B20219">
              <w:rPr>
                <w:rFonts w:ascii="Courier New" w:eastAsia="Times New Roman" w:hAnsi="Courier New" w:cs="Courier New"/>
                <w:sz w:val="20"/>
                <w:szCs w:val="20"/>
              </w:rPr>
              <w:t>1</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urier New" w:eastAsia="Times New Roman" w:hAnsi="Courier New" w:cs="Courier New"/>
                <w:sz w:val="20"/>
                <w:szCs w:val="20"/>
              </w:rPr>
            </w:pPr>
            <w:r w:rsidRPr="00B20219">
              <w:rPr>
                <w:rFonts w:ascii="Courier New" w:eastAsia="Times New Roman" w:hAnsi="Courier New" w:cs="Courier New"/>
                <w:sz w:val="20"/>
                <w:szCs w:val="20"/>
              </w:rPr>
              <w:t>2</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urier New" w:eastAsia="Times New Roman" w:hAnsi="Courier New" w:cs="Courier New"/>
                <w:sz w:val="20"/>
                <w:szCs w:val="20"/>
              </w:rPr>
            </w:pPr>
            <w:r w:rsidRPr="00B20219">
              <w:rPr>
                <w:rFonts w:ascii="Courier New" w:eastAsia="Times New Roman" w:hAnsi="Courier New" w:cs="Courier New"/>
                <w:sz w:val="20"/>
                <w:szCs w:val="20"/>
              </w:rPr>
              <w:t>3</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urier New" w:eastAsia="Times New Roman" w:hAnsi="Courier New" w:cs="Courier New"/>
                <w:sz w:val="20"/>
                <w:szCs w:val="20"/>
              </w:rPr>
            </w:pPr>
            <w:r w:rsidRPr="00B20219">
              <w:rPr>
                <w:rFonts w:ascii="Courier New" w:eastAsia="Times New Roman" w:hAnsi="Courier New" w:cs="Courier New"/>
                <w:sz w:val="20"/>
                <w:szCs w:val="20"/>
              </w:rPr>
              <w:t>4</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urier New" w:eastAsia="Times New Roman" w:hAnsi="Courier New" w:cs="Courier New"/>
                <w:sz w:val="20"/>
                <w:szCs w:val="20"/>
              </w:rPr>
            </w:pPr>
            <w:r w:rsidRPr="00B20219">
              <w:rPr>
                <w:rFonts w:ascii="Courier New" w:eastAsia="Times New Roman" w:hAnsi="Courier New" w:cs="Courier New"/>
                <w:sz w:val="20"/>
                <w:szCs w:val="20"/>
              </w:rPr>
              <w:t>5</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urier New" w:eastAsia="Times New Roman" w:hAnsi="Courier New" w:cs="Courier New"/>
                <w:sz w:val="20"/>
                <w:szCs w:val="20"/>
              </w:rPr>
            </w:pPr>
            <w:r w:rsidRPr="00B20219">
              <w:rPr>
                <w:rFonts w:ascii="Courier New" w:eastAsia="Times New Roman" w:hAnsi="Courier New" w:cs="Courier New"/>
                <w:sz w:val="20"/>
                <w:szCs w:val="20"/>
              </w:rPr>
              <w:t>6</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urier New" w:eastAsia="Times New Roman" w:hAnsi="Courier New" w:cs="Courier New"/>
                <w:sz w:val="20"/>
                <w:szCs w:val="20"/>
              </w:rPr>
            </w:pPr>
            <w:r w:rsidRPr="00B20219">
              <w:rPr>
                <w:rFonts w:ascii="Courier New" w:eastAsia="Times New Roman" w:hAnsi="Courier New" w:cs="Courier New"/>
                <w:sz w:val="20"/>
                <w:szCs w:val="20"/>
              </w:rPr>
              <w:t>7</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urier New" w:eastAsia="Times New Roman" w:hAnsi="Courier New" w:cs="Courier New"/>
                <w:sz w:val="20"/>
                <w:szCs w:val="20"/>
              </w:rPr>
            </w:pPr>
            <w:r w:rsidRPr="00B20219">
              <w:rPr>
                <w:rFonts w:ascii="Courier New" w:eastAsia="Times New Roman" w:hAnsi="Courier New" w:cs="Courier New"/>
                <w:sz w:val="20"/>
                <w:szCs w:val="20"/>
              </w:rPr>
              <w:t>8</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urier New" w:eastAsia="Times New Roman" w:hAnsi="Courier New" w:cs="Courier New"/>
                <w:sz w:val="20"/>
                <w:szCs w:val="20"/>
              </w:rPr>
            </w:pPr>
            <w:r w:rsidRPr="00B20219">
              <w:rPr>
                <w:rFonts w:ascii="Courier New" w:eastAsia="Times New Roman" w:hAnsi="Courier New" w:cs="Courier New"/>
                <w:sz w:val="20"/>
                <w:szCs w:val="20"/>
              </w:rPr>
              <w:t>9</w:t>
            </w:r>
          </w:p>
        </w:tc>
        <w:tc>
          <w:tcPr>
            <w:tcW w:w="0" w:type="auto"/>
            <w:vAlign w:val="center"/>
            <w:hideMark/>
          </w:tcPr>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20219">
              <w:rPr>
                <w:rFonts w:ascii="Courier New" w:eastAsia="Times New Roman" w:hAnsi="Courier New" w:cs="Courier New"/>
                <w:sz w:val="20"/>
                <w:szCs w:val="20"/>
              </w:rPr>
              <w:t>+----+-----------------------+</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20219">
              <w:rPr>
                <w:rFonts w:ascii="Courier New" w:eastAsia="Times New Roman" w:hAnsi="Courier New" w:cs="Courier New"/>
                <w:sz w:val="20"/>
                <w:szCs w:val="20"/>
              </w:rPr>
              <w:t>| id | name                  |</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20219">
              <w:rPr>
                <w:rFonts w:ascii="Courier New" w:eastAsia="Times New Roman" w:hAnsi="Courier New" w:cs="Courier New"/>
                <w:sz w:val="20"/>
                <w:szCs w:val="20"/>
              </w:rPr>
              <w:t>+----+-----------------------+</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20219">
              <w:rPr>
                <w:rFonts w:ascii="Courier New" w:eastAsia="Times New Roman" w:hAnsi="Courier New" w:cs="Courier New"/>
                <w:sz w:val="20"/>
                <w:szCs w:val="20"/>
              </w:rPr>
              <w:t>|  1 | example.com           |</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20219">
              <w:rPr>
                <w:rFonts w:ascii="Courier New" w:eastAsia="Times New Roman" w:hAnsi="Courier New" w:cs="Courier New"/>
                <w:sz w:val="20"/>
                <w:szCs w:val="20"/>
              </w:rPr>
              <w:t>|  2 | hostname.example.com  |</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20219">
              <w:rPr>
                <w:rFonts w:ascii="Courier New" w:eastAsia="Times New Roman" w:hAnsi="Courier New" w:cs="Courier New"/>
                <w:sz w:val="20"/>
                <w:szCs w:val="20"/>
              </w:rPr>
              <w:t>|  3 | hostname              |</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20219">
              <w:rPr>
                <w:rFonts w:ascii="Courier New" w:eastAsia="Times New Roman" w:hAnsi="Courier New" w:cs="Courier New"/>
                <w:sz w:val="20"/>
                <w:szCs w:val="20"/>
              </w:rPr>
              <w:t>|  4 | localhost.example.com |</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20219">
              <w:rPr>
                <w:rFonts w:ascii="Courier New" w:eastAsia="Times New Roman" w:hAnsi="Courier New" w:cs="Courier New"/>
                <w:sz w:val="20"/>
                <w:szCs w:val="20"/>
              </w:rPr>
              <w:t>+----+-----------------------+</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20219">
              <w:rPr>
                <w:rFonts w:ascii="Courier New" w:eastAsia="Times New Roman" w:hAnsi="Courier New" w:cs="Courier New"/>
                <w:sz w:val="20"/>
                <w:szCs w:val="20"/>
              </w:rPr>
              <w:t>4 rows in set (0.00 sec)</w:t>
            </w:r>
          </w:p>
        </w:tc>
      </w:tr>
    </w:tbl>
    <w:p w:rsidR="00B20219" w:rsidRPr="00B20219" w:rsidRDefault="00B20219" w:rsidP="00B20219">
      <w:pPr>
        <w:numPr>
          <w:ilvl w:val="0"/>
          <w:numId w:val="67"/>
        </w:numPr>
        <w:spacing w:before="100" w:beforeAutospacing="1" w:after="100" w:afterAutospacing="1" w:line="240" w:lineRule="auto"/>
        <w:rPr>
          <w:rFonts w:ascii="Times New Roman" w:eastAsia="Times New Roman" w:hAnsi="Times New Roman" w:cs="Times New Roman"/>
          <w:sz w:val="24"/>
          <w:szCs w:val="24"/>
        </w:rPr>
      </w:pPr>
      <w:r w:rsidRPr="00B20219">
        <w:rPr>
          <w:rFonts w:ascii="Times New Roman" w:eastAsia="Times New Roman" w:hAnsi="Times New Roman" w:cs="Times New Roman"/>
          <w:sz w:val="24"/>
          <w:szCs w:val="24"/>
        </w:rPr>
        <w:t xml:space="preserve">Check the </w:t>
      </w:r>
      <w:r w:rsidRPr="00B20219">
        <w:rPr>
          <w:rFonts w:ascii="Courier New" w:eastAsia="Times New Roman" w:hAnsi="Courier New" w:cs="Courier New"/>
          <w:sz w:val="20"/>
        </w:rPr>
        <w:t>virtual_users</w:t>
      </w:r>
      <w:r w:rsidRPr="00B20219">
        <w:rPr>
          <w:rFonts w:ascii="Times New Roman" w:eastAsia="Times New Roman" w:hAnsi="Times New Roman" w:cs="Times New Roman"/>
          <w:sz w:val="24"/>
          <w:szCs w:val="24"/>
        </w:rPr>
        <w:t xml:space="preserve"> table:</w:t>
      </w:r>
    </w:p>
    <w:tbl>
      <w:tblPr>
        <w:tblW w:w="0" w:type="auto"/>
        <w:tblCellSpacing w:w="15" w:type="dxa"/>
        <w:tblInd w:w="720" w:type="dxa"/>
        <w:tblCellMar>
          <w:top w:w="15" w:type="dxa"/>
          <w:left w:w="15" w:type="dxa"/>
          <w:bottom w:w="15" w:type="dxa"/>
          <w:right w:w="15" w:type="dxa"/>
        </w:tblCellMar>
        <w:tblLook w:val="04A0"/>
      </w:tblPr>
      <w:tblGrid>
        <w:gridCol w:w="196"/>
        <w:gridCol w:w="4756"/>
      </w:tblGrid>
      <w:tr w:rsidR="00B20219" w:rsidRPr="00B20219" w:rsidTr="00B20219">
        <w:trPr>
          <w:tblCellSpacing w:w="15" w:type="dxa"/>
        </w:trPr>
        <w:tc>
          <w:tcPr>
            <w:tcW w:w="0" w:type="auto"/>
            <w:vAlign w:val="center"/>
            <w:hideMark/>
          </w:tcPr>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urier New" w:eastAsia="Times New Roman" w:hAnsi="Courier New" w:cs="Courier New"/>
                <w:sz w:val="20"/>
                <w:szCs w:val="20"/>
              </w:rPr>
            </w:pPr>
            <w:r w:rsidRPr="00B20219">
              <w:rPr>
                <w:rFonts w:ascii="Courier New" w:eastAsia="Times New Roman" w:hAnsi="Courier New" w:cs="Courier New"/>
                <w:sz w:val="20"/>
                <w:szCs w:val="20"/>
              </w:rPr>
              <w:t>1</w:t>
            </w:r>
          </w:p>
        </w:tc>
        <w:tc>
          <w:tcPr>
            <w:tcW w:w="0" w:type="auto"/>
            <w:vAlign w:val="center"/>
            <w:hideMark/>
          </w:tcPr>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20219">
              <w:rPr>
                <w:rFonts w:ascii="Courier New" w:eastAsia="Times New Roman" w:hAnsi="Courier New" w:cs="Courier New"/>
                <w:sz w:val="20"/>
                <w:szCs w:val="20"/>
              </w:rPr>
              <w:t>SELECT * FROM mailserver.virtual_users;</w:t>
            </w:r>
          </w:p>
        </w:tc>
      </w:tr>
    </w:tbl>
    <w:p w:rsidR="00B20219" w:rsidRPr="00B20219" w:rsidRDefault="00B20219" w:rsidP="00B20219">
      <w:pPr>
        <w:numPr>
          <w:ilvl w:val="0"/>
          <w:numId w:val="67"/>
        </w:numPr>
        <w:spacing w:before="100" w:beforeAutospacing="1" w:after="100" w:afterAutospacing="1" w:line="240" w:lineRule="auto"/>
        <w:rPr>
          <w:rFonts w:ascii="Times New Roman" w:eastAsia="Times New Roman" w:hAnsi="Times New Roman" w:cs="Times New Roman"/>
          <w:sz w:val="24"/>
          <w:szCs w:val="24"/>
        </w:rPr>
      </w:pPr>
      <w:r w:rsidRPr="00B20219">
        <w:rPr>
          <w:rFonts w:ascii="Times New Roman" w:eastAsia="Times New Roman" w:hAnsi="Times New Roman" w:cs="Times New Roman"/>
          <w:sz w:val="24"/>
          <w:szCs w:val="24"/>
        </w:rPr>
        <w:t>Verify the following output, the hashed passwords are longer than they appear below:</w:t>
      </w:r>
    </w:p>
    <w:tbl>
      <w:tblPr>
        <w:tblW w:w="0" w:type="auto"/>
        <w:tblCellSpacing w:w="15" w:type="dxa"/>
        <w:tblInd w:w="720" w:type="dxa"/>
        <w:tblCellMar>
          <w:top w:w="15" w:type="dxa"/>
          <w:left w:w="15" w:type="dxa"/>
          <w:bottom w:w="15" w:type="dxa"/>
          <w:right w:w="15" w:type="dxa"/>
        </w:tblCellMar>
        <w:tblLook w:val="04A0"/>
      </w:tblPr>
      <w:tblGrid>
        <w:gridCol w:w="196"/>
        <w:gridCol w:w="8534"/>
      </w:tblGrid>
      <w:tr w:rsidR="00B20219" w:rsidRPr="00B20219" w:rsidTr="00B20219">
        <w:trPr>
          <w:tblCellSpacing w:w="15" w:type="dxa"/>
        </w:trPr>
        <w:tc>
          <w:tcPr>
            <w:tcW w:w="0" w:type="auto"/>
            <w:vAlign w:val="center"/>
            <w:hideMark/>
          </w:tcPr>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urier New" w:eastAsia="Times New Roman" w:hAnsi="Courier New" w:cs="Courier New"/>
                <w:sz w:val="20"/>
                <w:szCs w:val="20"/>
              </w:rPr>
            </w:pPr>
            <w:r w:rsidRPr="00B20219">
              <w:rPr>
                <w:rFonts w:ascii="Courier New" w:eastAsia="Times New Roman" w:hAnsi="Courier New" w:cs="Courier New"/>
                <w:sz w:val="20"/>
                <w:szCs w:val="20"/>
              </w:rPr>
              <w:t>1</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urier New" w:eastAsia="Times New Roman" w:hAnsi="Courier New" w:cs="Courier New"/>
                <w:sz w:val="20"/>
                <w:szCs w:val="20"/>
              </w:rPr>
            </w:pPr>
            <w:r w:rsidRPr="00B20219">
              <w:rPr>
                <w:rFonts w:ascii="Courier New" w:eastAsia="Times New Roman" w:hAnsi="Courier New" w:cs="Courier New"/>
                <w:sz w:val="20"/>
                <w:szCs w:val="20"/>
              </w:rPr>
              <w:t>2</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urier New" w:eastAsia="Times New Roman" w:hAnsi="Courier New" w:cs="Courier New"/>
                <w:sz w:val="20"/>
                <w:szCs w:val="20"/>
              </w:rPr>
            </w:pPr>
            <w:r w:rsidRPr="00B20219">
              <w:rPr>
                <w:rFonts w:ascii="Courier New" w:eastAsia="Times New Roman" w:hAnsi="Courier New" w:cs="Courier New"/>
                <w:sz w:val="20"/>
                <w:szCs w:val="20"/>
              </w:rPr>
              <w:t>3</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urier New" w:eastAsia="Times New Roman" w:hAnsi="Courier New" w:cs="Courier New"/>
                <w:sz w:val="20"/>
                <w:szCs w:val="20"/>
              </w:rPr>
            </w:pPr>
            <w:r w:rsidRPr="00B20219">
              <w:rPr>
                <w:rFonts w:ascii="Courier New" w:eastAsia="Times New Roman" w:hAnsi="Courier New" w:cs="Courier New"/>
                <w:sz w:val="20"/>
                <w:szCs w:val="20"/>
              </w:rPr>
              <w:t>4</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urier New" w:eastAsia="Times New Roman" w:hAnsi="Courier New" w:cs="Courier New"/>
                <w:sz w:val="20"/>
                <w:szCs w:val="20"/>
              </w:rPr>
            </w:pPr>
            <w:r w:rsidRPr="00B20219">
              <w:rPr>
                <w:rFonts w:ascii="Courier New" w:eastAsia="Times New Roman" w:hAnsi="Courier New" w:cs="Courier New"/>
                <w:sz w:val="20"/>
                <w:szCs w:val="20"/>
              </w:rPr>
              <w:t>5</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urier New" w:eastAsia="Times New Roman" w:hAnsi="Courier New" w:cs="Courier New"/>
                <w:sz w:val="20"/>
                <w:szCs w:val="20"/>
              </w:rPr>
            </w:pPr>
            <w:r w:rsidRPr="00B20219">
              <w:rPr>
                <w:rFonts w:ascii="Courier New" w:eastAsia="Times New Roman" w:hAnsi="Courier New" w:cs="Courier New"/>
                <w:sz w:val="20"/>
                <w:szCs w:val="20"/>
              </w:rPr>
              <w:t>6</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urier New" w:eastAsia="Times New Roman" w:hAnsi="Courier New" w:cs="Courier New"/>
                <w:sz w:val="20"/>
                <w:szCs w:val="20"/>
              </w:rPr>
            </w:pPr>
            <w:r w:rsidRPr="00B20219">
              <w:rPr>
                <w:rFonts w:ascii="Courier New" w:eastAsia="Times New Roman" w:hAnsi="Courier New" w:cs="Courier New"/>
                <w:sz w:val="20"/>
                <w:szCs w:val="20"/>
              </w:rPr>
              <w:t>7</w:t>
            </w:r>
          </w:p>
        </w:tc>
        <w:tc>
          <w:tcPr>
            <w:tcW w:w="0" w:type="auto"/>
            <w:vAlign w:val="center"/>
            <w:hideMark/>
          </w:tcPr>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20219">
              <w:rPr>
                <w:rFonts w:ascii="Courier New" w:eastAsia="Times New Roman" w:hAnsi="Courier New" w:cs="Courier New"/>
                <w:sz w:val="20"/>
                <w:szCs w:val="20"/>
              </w:rPr>
              <w:t>+----+-----------+-------------------------------------+--------------------+</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20219">
              <w:rPr>
                <w:rFonts w:ascii="Courier New" w:eastAsia="Times New Roman" w:hAnsi="Courier New" w:cs="Courier New"/>
                <w:sz w:val="20"/>
                <w:szCs w:val="20"/>
              </w:rPr>
              <w:t>| id | domain_id | password                            | email              |</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20219">
              <w:rPr>
                <w:rFonts w:ascii="Courier New" w:eastAsia="Times New Roman" w:hAnsi="Courier New" w:cs="Courier New"/>
                <w:sz w:val="20"/>
                <w:szCs w:val="20"/>
              </w:rPr>
              <w:t>+----+-----------+-------------------------------------+--------------------+</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20219">
              <w:rPr>
                <w:rFonts w:ascii="Courier New" w:eastAsia="Times New Roman" w:hAnsi="Courier New" w:cs="Courier New"/>
                <w:sz w:val="20"/>
                <w:szCs w:val="20"/>
              </w:rPr>
              <w:t>|  1 |         1 | $6$574ef443973a5529c20616ab7c6828f7 | email1@example.com |</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20219">
              <w:rPr>
                <w:rFonts w:ascii="Courier New" w:eastAsia="Times New Roman" w:hAnsi="Courier New" w:cs="Courier New"/>
                <w:sz w:val="20"/>
                <w:szCs w:val="20"/>
              </w:rPr>
              <w:t>|  2 |         1 | $6$030fa94bcfc6554023a9aad90a8c9ca1 | email2@example.com |</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20219">
              <w:rPr>
                <w:rFonts w:ascii="Courier New" w:eastAsia="Times New Roman" w:hAnsi="Courier New" w:cs="Courier New"/>
                <w:sz w:val="20"/>
                <w:szCs w:val="20"/>
              </w:rPr>
              <w:t>+----+-----------+-------------------------------------+--------------------+</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20219">
              <w:rPr>
                <w:rFonts w:ascii="Courier New" w:eastAsia="Times New Roman" w:hAnsi="Courier New" w:cs="Courier New"/>
                <w:sz w:val="20"/>
                <w:szCs w:val="20"/>
              </w:rPr>
              <w:t>2 rows in set (0.01 sec)</w:t>
            </w:r>
          </w:p>
        </w:tc>
      </w:tr>
    </w:tbl>
    <w:p w:rsidR="00B20219" w:rsidRPr="00B20219" w:rsidRDefault="00B20219" w:rsidP="00B20219">
      <w:pPr>
        <w:numPr>
          <w:ilvl w:val="0"/>
          <w:numId w:val="67"/>
        </w:numPr>
        <w:spacing w:before="100" w:beforeAutospacing="1" w:after="100" w:afterAutospacing="1" w:line="240" w:lineRule="auto"/>
        <w:rPr>
          <w:rFonts w:ascii="Times New Roman" w:eastAsia="Times New Roman" w:hAnsi="Times New Roman" w:cs="Times New Roman"/>
          <w:sz w:val="24"/>
          <w:szCs w:val="24"/>
        </w:rPr>
      </w:pPr>
      <w:r w:rsidRPr="00B20219">
        <w:rPr>
          <w:rFonts w:ascii="Times New Roman" w:eastAsia="Times New Roman" w:hAnsi="Times New Roman" w:cs="Times New Roman"/>
          <w:sz w:val="24"/>
          <w:szCs w:val="24"/>
        </w:rPr>
        <w:lastRenderedPageBreak/>
        <w:t xml:space="preserve">Check the </w:t>
      </w:r>
      <w:r w:rsidRPr="00B20219">
        <w:rPr>
          <w:rFonts w:ascii="Courier New" w:eastAsia="Times New Roman" w:hAnsi="Courier New" w:cs="Courier New"/>
          <w:sz w:val="20"/>
        </w:rPr>
        <w:t>virtual_aliases</w:t>
      </w:r>
      <w:r w:rsidRPr="00B20219">
        <w:rPr>
          <w:rFonts w:ascii="Times New Roman" w:eastAsia="Times New Roman" w:hAnsi="Times New Roman" w:cs="Times New Roman"/>
          <w:sz w:val="24"/>
          <w:szCs w:val="24"/>
        </w:rPr>
        <w:t xml:space="preserve"> table:</w:t>
      </w:r>
    </w:p>
    <w:tbl>
      <w:tblPr>
        <w:tblW w:w="0" w:type="auto"/>
        <w:tblCellSpacing w:w="15" w:type="dxa"/>
        <w:tblInd w:w="720" w:type="dxa"/>
        <w:tblCellMar>
          <w:top w:w="15" w:type="dxa"/>
          <w:left w:w="15" w:type="dxa"/>
          <w:bottom w:w="15" w:type="dxa"/>
          <w:right w:w="15" w:type="dxa"/>
        </w:tblCellMar>
        <w:tblLook w:val="04A0"/>
      </w:tblPr>
      <w:tblGrid>
        <w:gridCol w:w="196"/>
        <w:gridCol w:w="4996"/>
      </w:tblGrid>
      <w:tr w:rsidR="00B20219" w:rsidRPr="00B20219" w:rsidTr="00B20219">
        <w:trPr>
          <w:tblCellSpacing w:w="15" w:type="dxa"/>
        </w:trPr>
        <w:tc>
          <w:tcPr>
            <w:tcW w:w="0" w:type="auto"/>
            <w:vAlign w:val="center"/>
            <w:hideMark/>
          </w:tcPr>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urier New" w:eastAsia="Times New Roman" w:hAnsi="Courier New" w:cs="Courier New"/>
                <w:sz w:val="20"/>
                <w:szCs w:val="20"/>
              </w:rPr>
            </w:pPr>
            <w:r w:rsidRPr="00B20219">
              <w:rPr>
                <w:rFonts w:ascii="Courier New" w:eastAsia="Times New Roman" w:hAnsi="Courier New" w:cs="Courier New"/>
                <w:sz w:val="20"/>
                <w:szCs w:val="20"/>
              </w:rPr>
              <w:t>1</w:t>
            </w:r>
          </w:p>
        </w:tc>
        <w:tc>
          <w:tcPr>
            <w:tcW w:w="0" w:type="auto"/>
            <w:vAlign w:val="center"/>
            <w:hideMark/>
          </w:tcPr>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20219">
              <w:rPr>
                <w:rFonts w:ascii="Courier New" w:eastAsia="Times New Roman" w:hAnsi="Courier New" w:cs="Courier New"/>
                <w:sz w:val="20"/>
                <w:szCs w:val="20"/>
              </w:rPr>
              <w:t>SELECT * FROM mailserver.virtual_aliases;</w:t>
            </w:r>
          </w:p>
        </w:tc>
      </w:tr>
    </w:tbl>
    <w:p w:rsidR="00B20219" w:rsidRPr="00B20219" w:rsidRDefault="00B20219" w:rsidP="00B20219">
      <w:pPr>
        <w:numPr>
          <w:ilvl w:val="0"/>
          <w:numId w:val="67"/>
        </w:numPr>
        <w:spacing w:before="100" w:beforeAutospacing="1" w:after="100" w:afterAutospacing="1" w:line="240" w:lineRule="auto"/>
        <w:rPr>
          <w:rFonts w:ascii="Times New Roman" w:eastAsia="Times New Roman" w:hAnsi="Times New Roman" w:cs="Times New Roman"/>
          <w:sz w:val="24"/>
          <w:szCs w:val="24"/>
        </w:rPr>
      </w:pPr>
      <w:r w:rsidRPr="00B20219">
        <w:rPr>
          <w:rFonts w:ascii="Times New Roman" w:eastAsia="Times New Roman" w:hAnsi="Times New Roman" w:cs="Times New Roman"/>
          <w:sz w:val="24"/>
          <w:szCs w:val="24"/>
        </w:rPr>
        <w:t>Verify the following output:</w:t>
      </w:r>
    </w:p>
    <w:tbl>
      <w:tblPr>
        <w:tblW w:w="0" w:type="auto"/>
        <w:tblCellSpacing w:w="15" w:type="dxa"/>
        <w:tblInd w:w="720" w:type="dxa"/>
        <w:tblCellMar>
          <w:top w:w="15" w:type="dxa"/>
          <w:left w:w="15" w:type="dxa"/>
          <w:bottom w:w="15" w:type="dxa"/>
          <w:right w:w="15" w:type="dxa"/>
        </w:tblCellMar>
        <w:tblLook w:val="04A0"/>
      </w:tblPr>
      <w:tblGrid>
        <w:gridCol w:w="196"/>
        <w:gridCol w:w="7157"/>
      </w:tblGrid>
      <w:tr w:rsidR="00B20219" w:rsidRPr="00B20219" w:rsidTr="00B20219">
        <w:trPr>
          <w:tblCellSpacing w:w="15" w:type="dxa"/>
        </w:trPr>
        <w:tc>
          <w:tcPr>
            <w:tcW w:w="0" w:type="auto"/>
            <w:vAlign w:val="center"/>
            <w:hideMark/>
          </w:tcPr>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urier New" w:eastAsia="Times New Roman" w:hAnsi="Courier New" w:cs="Courier New"/>
                <w:sz w:val="20"/>
                <w:szCs w:val="20"/>
              </w:rPr>
            </w:pPr>
            <w:r w:rsidRPr="00B20219">
              <w:rPr>
                <w:rFonts w:ascii="Courier New" w:eastAsia="Times New Roman" w:hAnsi="Courier New" w:cs="Courier New"/>
                <w:sz w:val="20"/>
                <w:szCs w:val="20"/>
              </w:rPr>
              <w:t>1</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urier New" w:eastAsia="Times New Roman" w:hAnsi="Courier New" w:cs="Courier New"/>
                <w:sz w:val="20"/>
                <w:szCs w:val="20"/>
              </w:rPr>
            </w:pPr>
            <w:r w:rsidRPr="00B20219">
              <w:rPr>
                <w:rFonts w:ascii="Courier New" w:eastAsia="Times New Roman" w:hAnsi="Courier New" w:cs="Courier New"/>
                <w:sz w:val="20"/>
                <w:szCs w:val="20"/>
              </w:rPr>
              <w:t>2</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urier New" w:eastAsia="Times New Roman" w:hAnsi="Courier New" w:cs="Courier New"/>
                <w:sz w:val="20"/>
                <w:szCs w:val="20"/>
              </w:rPr>
            </w:pPr>
            <w:r w:rsidRPr="00B20219">
              <w:rPr>
                <w:rFonts w:ascii="Courier New" w:eastAsia="Times New Roman" w:hAnsi="Courier New" w:cs="Courier New"/>
                <w:sz w:val="20"/>
                <w:szCs w:val="20"/>
              </w:rPr>
              <w:t>3</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urier New" w:eastAsia="Times New Roman" w:hAnsi="Courier New" w:cs="Courier New"/>
                <w:sz w:val="20"/>
                <w:szCs w:val="20"/>
              </w:rPr>
            </w:pPr>
            <w:r w:rsidRPr="00B20219">
              <w:rPr>
                <w:rFonts w:ascii="Courier New" w:eastAsia="Times New Roman" w:hAnsi="Courier New" w:cs="Courier New"/>
                <w:sz w:val="20"/>
                <w:szCs w:val="20"/>
              </w:rPr>
              <w:t>4</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urier New" w:eastAsia="Times New Roman" w:hAnsi="Courier New" w:cs="Courier New"/>
                <w:sz w:val="20"/>
                <w:szCs w:val="20"/>
              </w:rPr>
            </w:pPr>
            <w:r w:rsidRPr="00B20219">
              <w:rPr>
                <w:rFonts w:ascii="Courier New" w:eastAsia="Times New Roman" w:hAnsi="Courier New" w:cs="Courier New"/>
                <w:sz w:val="20"/>
                <w:szCs w:val="20"/>
              </w:rPr>
              <w:t>5</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urier New" w:eastAsia="Times New Roman" w:hAnsi="Courier New" w:cs="Courier New"/>
                <w:sz w:val="20"/>
                <w:szCs w:val="20"/>
              </w:rPr>
            </w:pPr>
            <w:r w:rsidRPr="00B20219">
              <w:rPr>
                <w:rFonts w:ascii="Courier New" w:eastAsia="Times New Roman" w:hAnsi="Courier New" w:cs="Courier New"/>
                <w:sz w:val="20"/>
                <w:szCs w:val="20"/>
              </w:rPr>
              <w:t>6</w:t>
            </w:r>
          </w:p>
        </w:tc>
        <w:tc>
          <w:tcPr>
            <w:tcW w:w="0" w:type="auto"/>
            <w:vAlign w:val="center"/>
            <w:hideMark/>
          </w:tcPr>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20219">
              <w:rPr>
                <w:rFonts w:ascii="Courier New" w:eastAsia="Times New Roman" w:hAnsi="Courier New" w:cs="Courier New"/>
                <w:sz w:val="20"/>
                <w:szCs w:val="20"/>
              </w:rPr>
              <w:t>+----+-----------+-------------------+--------------------+</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20219">
              <w:rPr>
                <w:rFonts w:ascii="Courier New" w:eastAsia="Times New Roman" w:hAnsi="Courier New" w:cs="Courier New"/>
                <w:sz w:val="20"/>
                <w:szCs w:val="20"/>
              </w:rPr>
              <w:t>| id | domain_id | source            | destination        |</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20219">
              <w:rPr>
                <w:rFonts w:ascii="Courier New" w:eastAsia="Times New Roman" w:hAnsi="Courier New" w:cs="Courier New"/>
                <w:sz w:val="20"/>
                <w:szCs w:val="20"/>
              </w:rPr>
              <w:t>+----+-----------+-------------------+--------------------+</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20219">
              <w:rPr>
                <w:rFonts w:ascii="Courier New" w:eastAsia="Times New Roman" w:hAnsi="Courier New" w:cs="Courier New"/>
                <w:sz w:val="20"/>
                <w:szCs w:val="20"/>
              </w:rPr>
              <w:t>|  1 |         1 | alias@example.com | email1@example.com |</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20219">
              <w:rPr>
                <w:rFonts w:ascii="Courier New" w:eastAsia="Times New Roman" w:hAnsi="Courier New" w:cs="Courier New"/>
                <w:sz w:val="20"/>
                <w:szCs w:val="20"/>
              </w:rPr>
              <w:t>+----+-----------+-------------------+--------------------+</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20219">
              <w:rPr>
                <w:rFonts w:ascii="Courier New" w:eastAsia="Times New Roman" w:hAnsi="Courier New" w:cs="Courier New"/>
                <w:sz w:val="20"/>
                <w:szCs w:val="20"/>
              </w:rPr>
              <w:t>1 row in set (0.00 sec)</w:t>
            </w:r>
          </w:p>
        </w:tc>
      </w:tr>
    </w:tbl>
    <w:p w:rsidR="00B20219" w:rsidRPr="00B20219" w:rsidRDefault="00B20219" w:rsidP="00B20219">
      <w:pPr>
        <w:numPr>
          <w:ilvl w:val="0"/>
          <w:numId w:val="67"/>
        </w:numPr>
        <w:spacing w:before="100" w:beforeAutospacing="1" w:after="100" w:afterAutospacing="1" w:line="240" w:lineRule="auto"/>
        <w:rPr>
          <w:rFonts w:ascii="Times New Roman" w:eastAsia="Times New Roman" w:hAnsi="Times New Roman" w:cs="Times New Roman"/>
          <w:sz w:val="24"/>
          <w:szCs w:val="24"/>
        </w:rPr>
      </w:pPr>
      <w:r w:rsidRPr="00B20219">
        <w:rPr>
          <w:rFonts w:ascii="Times New Roman" w:eastAsia="Times New Roman" w:hAnsi="Times New Roman" w:cs="Times New Roman"/>
          <w:sz w:val="24"/>
          <w:szCs w:val="24"/>
        </w:rPr>
        <w:t>If everything outputs correctly, you’re done with MySQL! Exit MySQL:</w:t>
      </w:r>
    </w:p>
    <w:tbl>
      <w:tblPr>
        <w:tblW w:w="0" w:type="auto"/>
        <w:tblCellSpacing w:w="15" w:type="dxa"/>
        <w:tblInd w:w="720" w:type="dxa"/>
        <w:tblCellMar>
          <w:top w:w="15" w:type="dxa"/>
          <w:left w:w="15" w:type="dxa"/>
          <w:bottom w:w="15" w:type="dxa"/>
          <w:right w:w="15" w:type="dxa"/>
        </w:tblCellMar>
        <w:tblLook w:val="04A0"/>
      </w:tblPr>
      <w:tblGrid>
        <w:gridCol w:w="196"/>
        <w:gridCol w:w="556"/>
      </w:tblGrid>
      <w:tr w:rsidR="00B20219" w:rsidRPr="00B20219" w:rsidTr="00B20219">
        <w:trPr>
          <w:tblCellSpacing w:w="15" w:type="dxa"/>
        </w:trPr>
        <w:tc>
          <w:tcPr>
            <w:tcW w:w="0" w:type="auto"/>
            <w:vAlign w:val="center"/>
            <w:hideMark/>
          </w:tcPr>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urier New" w:eastAsia="Times New Roman" w:hAnsi="Courier New" w:cs="Courier New"/>
                <w:sz w:val="20"/>
                <w:szCs w:val="20"/>
              </w:rPr>
            </w:pPr>
            <w:r w:rsidRPr="00B20219">
              <w:rPr>
                <w:rFonts w:ascii="Courier New" w:eastAsia="Times New Roman" w:hAnsi="Courier New" w:cs="Courier New"/>
                <w:sz w:val="20"/>
                <w:szCs w:val="20"/>
              </w:rPr>
              <w:t>1</w:t>
            </w:r>
          </w:p>
        </w:tc>
        <w:tc>
          <w:tcPr>
            <w:tcW w:w="0" w:type="auto"/>
            <w:vAlign w:val="center"/>
            <w:hideMark/>
          </w:tcPr>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20219">
              <w:rPr>
                <w:rFonts w:ascii="Courier New" w:eastAsia="Times New Roman" w:hAnsi="Courier New" w:cs="Courier New"/>
                <w:sz w:val="20"/>
                <w:szCs w:val="20"/>
              </w:rPr>
              <w:t>exit</w:t>
            </w:r>
          </w:p>
        </w:tc>
      </w:tr>
    </w:tbl>
    <w:p w:rsidR="00B20219" w:rsidRPr="00B20219" w:rsidRDefault="00B20219" w:rsidP="00B20219">
      <w:pPr>
        <w:spacing w:before="100" w:beforeAutospacing="1" w:after="100" w:afterAutospacing="1" w:line="240" w:lineRule="auto"/>
        <w:outlineLvl w:val="1"/>
        <w:rPr>
          <w:rFonts w:ascii="Times New Roman" w:eastAsia="Times New Roman" w:hAnsi="Times New Roman" w:cs="Times New Roman"/>
          <w:b/>
          <w:bCs/>
          <w:sz w:val="36"/>
          <w:szCs w:val="36"/>
        </w:rPr>
      </w:pPr>
      <w:r w:rsidRPr="00B20219">
        <w:rPr>
          <w:rFonts w:ascii="Times New Roman" w:eastAsia="Times New Roman" w:hAnsi="Times New Roman" w:cs="Times New Roman"/>
          <w:b/>
          <w:bCs/>
          <w:sz w:val="36"/>
          <w:szCs w:val="36"/>
        </w:rPr>
        <w:t>Postfix</w:t>
      </w:r>
    </w:p>
    <w:p w:rsidR="00B20219" w:rsidRPr="00B20219" w:rsidRDefault="00B20219" w:rsidP="00B20219">
      <w:pPr>
        <w:spacing w:before="100" w:beforeAutospacing="1" w:after="100" w:afterAutospacing="1" w:line="240" w:lineRule="auto"/>
        <w:rPr>
          <w:rFonts w:ascii="Times New Roman" w:eastAsia="Times New Roman" w:hAnsi="Times New Roman" w:cs="Times New Roman"/>
          <w:sz w:val="24"/>
          <w:szCs w:val="24"/>
        </w:rPr>
      </w:pPr>
      <w:r w:rsidRPr="00B20219">
        <w:rPr>
          <w:rFonts w:ascii="Times New Roman" w:eastAsia="Times New Roman" w:hAnsi="Times New Roman" w:cs="Times New Roman"/>
          <w:sz w:val="24"/>
          <w:szCs w:val="24"/>
        </w:rPr>
        <w:t>Next, set up Postfix so the server can accept incoming messages for the domains.</w:t>
      </w:r>
    </w:p>
    <w:p w:rsidR="00B20219" w:rsidRPr="00B20219" w:rsidRDefault="00B20219" w:rsidP="00B20219">
      <w:pPr>
        <w:numPr>
          <w:ilvl w:val="0"/>
          <w:numId w:val="68"/>
        </w:numPr>
        <w:spacing w:before="100" w:beforeAutospacing="1" w:after="100" w:afterAutospacing="1" w:line="240" w:lineRule="auto"/>
        <w:rPr>
          <w:rFonts w:ascii="Times New Roman" w:eastAsia="Times New Roman" w:hAnsi="Times New Roman" w:cs="Times New Roman"/>
          <w:sz w:val="24"/>
          <w:szCs w:val="24"/>
        </w:rPr>
      </w:pPr>
      <w:r w:rsidRPr="00B20219">
        <w:rPr>
          <w:rFonts w:ascii="Times New Roman" w:eastAsia="Times New Roman" w:hAnsi="Times New Roman" w:cs="Times New Roman"/>
          <w:sz w:val="24"/>
          <w:szCs w:val="24"/>
        </w:rPr>
        <w:t>Immediately make a copy of the default Postfix configuration file in case you need to revert to the default configuration:</w:t>
      </w:r>
    </w:p>
    <w:tbl>
      <w:tblPr>
        <w:tblW w:w="0" w:type="auto"/>
        <w:tblCellSpacing w:w="15" w:type="dxa"/>
        <w:tblInd w:w="720" w:type="dxa"/>
        <w:tblCellMar>
          <w:top w:w="15" w:type="dxa"/>
          <w:left w:w="15" w:type="dxa"/>
          <w:bottom w:w="15" w:type="dxa"/>
          <w:right w:w="15" w:type="dxa"/>
        </w:tblCellMar>
        <w:tblLook w:val="04A0"/>
      </w:tblPr>
      <w:tblGrid>
        <w:gridCol w:w="196"/>
        <w:gridCol w:w="5956"/>
      </w:tblGrid>
      <w:tr w:rsidR="00B20219" w:rsidRPr="00B20219" w:rsidTr="00B20219">
        <w:trPr>
          <w:tblCellSpacing w:w="15" w:type="dxa"/>
        </w:trPr>
        <w:tc>
          <w:tcPr>
            <w:tcW w:w="0" w:type="auto"/>
            <w:vAlign w:val="center"/>
            <w:hideMark/>
          </w:tcPr>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urier New" w:eastAsia="Times New Roman" w:hAnsi="Courier New" w:cs="Courier New"/>
                <w:sz w:val="20"/>
                <w:szCs w:val="20"/>
              </w:rPr>
            </w:pPr>
            <w:r w:rsidRPr="00B20219">
              <w:rPr>
                <w:rFonts w:ascii="Courier New" w:eastAsia="Times New Roman" w:hAnsi="Courier New" w:cs="Courier New"/>
                <w:sz w:val="20"/>
                <w:szCs w:val="20"/>
              </w:rPr>
              <w:t>1</w:t>
            </w:r>
          </w:p>
        </w:tc>
        <w:tc>
          <w:tcPr>
            <w:tcW w:w="0" w:type="auto"/>
            <w:vAlign w:val="center"/>
            <w:hideMark/>
          </w:tcPr>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20219">
              <w:rPr>
                <w:rFonts w:ascii="Courier New" w:eastAsia="Times New Roman" w:hAnsi="Courier New" w:cs="Courier New"/>
                <w:sz w:val="20"/>
                <w:szCs w:val="20"/>
              </w:rPr>
              <w:t>cp /etc/postfix/main.cf /etc/postfix/main.cf.orig</w:t>
            </w:r>
          </w:p>
        </w:tc>
      </w:tr>
    </w:tbl>
    <w:p w:rsidR="00B20219" w:rsidRPr="00B20219" w:rsidRDefault="00B20219" w:rsidP="00B20219">
      <w:pPr>
        <w:numPr>
          <w:ilvl w:val="0"/>
          <w:numId w:val="68"/>
        </w:numPr>
        <w:spacing w:before="100" w:beforeAutospacing="1" w:after="100" w:afterAutospacing="1" w:line="240" w:lineRule="auto"/>
        <w:rPr>
          <w:rFonts w:ascii="Times New Roman" w:eastAsia="Times New Roman" w:hAnsi="Times New Roman" w:cs="Times New Roman"/>
          <w:sz w:val="24"/>
          <w:szCs w:val="24"/>
        </w:rPr>
      </w:pPr>
      <w:r w:rsidRPr="00B20219">
        <w:rPr>
          <w:rFonts w:ascii="Times New Roman" w:eastAsia="Times New Roman" w:hAnsi="Times New Roman" w:cs="Times New Roman"/>
          <w:sz w:val="24"/>
          <w:szCs w:val="24"/>
        </w:rPr>
        <w:t xml:space="preserve">Edit the </w:t>
      </w:r>
      <w:r w:rsidRPr="00B20219">
        <w:rPr>
          <w:rFonts w:ascii="Courier New" w:eastAsia="Times New Roman" w:hAnsi="Courier New" w:cs="Courier New"/>
          <w:sz w:val="20"/>
        </w:rPr>
        <w:t>/etc/postfix/main.cf</w:t>
      </w:r>
      <w:r w:rsidRPr="00B20219">
        <w:rPr>
          <w:rFonts w:ascii="Times New Roman" w:eastAsia="Times New Roman" w:hAnsi="Times New Roman" w:cs="Times New Roman"/>
          <w:sz w:val="24"/>
          <w:szCs w:val="24"/>
        </w:rPr>
        <w:t xml:space="preserve"> file to match the following. Ensure that occurrences of </w:t>
      </w:r>
      <w:r w:rsidRPr="00B20219">
        <w:rPr>
          <w:rFonts w:ascii="Courier New" w:eastAsia="Times New Roman" w:hAnsi="Courier New" w:cs="Courier New"/>
          <w:sz w:val="20"/>
        </w:rPr>
        <w:t>example.com</w:t>
      </w:r>
      <w:r w:rsidRPr="00B20219">
        <w:rPr>
          <w:rFonts w:ascii="Times New Roman" w:eastAsia="Times New Roman" w:hAnsi="Times New Roman" w:cs="Times New Roman"/>
          <w:sz w:val="24"/>
          <w:szCs w:val="24"/>
        </w:rPr>
        <w:t xml:space="preserve"> are replaced with the domain name. Also, replace </w:t>
      </w:r>
      <w:r w:rsidRPr="00B20219">
        <w:rPr>
          <w:rFonts w:ascii="Courier New" w:eastAsia="Times New Roman" w:hAnsi="Courier New" w:cs="Courier New"/>
          <w:sz w:val="20"/>
        </w:rPr>
        <w:t>hostname</w:t>
      </w:r>
      <w:r w:rsidRPr="00B20219">
        <w:rPr>
          <w:rFonts w:ascii="Times New Roman" w:eastAsia="Times New Roman" w:hAnsi="Times New Roman" w:cs="Times New Roman"/>
          <w:sz w:val="24"/>
          <w:szCs w:val="24"/>
        </w:rPr>
        <w:t xml:space="preserve"> with the system’s hostname on line 44.</w:t>
      </w:r>
    </w:p>
    <w:p w:rsidR="00B20219" w:rsidRPr="00B20219" w:rsidRDefault="00B20219" w:rsidP="00B20219">
      <w:pPr>
        <w:spacing w:after="0" w:line="240" w:lineRule="auto"/>
        <w:ind w:left="720"/>
        <w:rPr>
          <w:rFonts w:ascii="Times New Roman" w:eastAsia="Times New Roman" w:hAnsi="Times New Roman" w:cs="Times New Roman"/>
          <w:sz w:val="24"/>
          <w:szCs w:val="24"/>
        </w:rPr>
      </w:pPr>
      <w:r w:rsidRPr="00B20219">
        <w:rPr>
          <w:rFonts w:ascii="Times New Roman" w:eastAsia="Times New Roman" w:hAnsi="Times New Roman" w:cs="Times New Roman"/>
          <w:sz w:val="24"/>
          <w:szCs w:val="24"/>
        </w:rPr>
        <w:t>/etc/postfix/main.cf</w:t>
      </w:r>
    </w:p>
    <w:tbl>
      <w:tblPr>
        <w:tblW w:w="0" w:type="auto"/>
        <w:tblCellSpacing w:w="15" w:type="dxa"/>
        <w:tblInd w:w="720" w:type="dxa"/>
        <w:tblCellMar>
          <w:top w:w="15" w:type="dxa"/>
          <w:left w:w="15" w:type="dxa"/>
          <w:bottom w:w="15" w:type="dxa"/>
          <w:right w:w="15" w:type="dxa"/>
        </w:tblCellMar>
        <w:tblLook w:val="04A0"/>
      </w:tblPr>
      <w:tblGrid>
        <w:gridCol w:w="316"/>
        <w:gridCol w:w="8414"/>
      </w:tblGrid>
      <w:tr w:rsidR="00B20219" w:rsidRPr="00B20219" w:rsidTr="00B20219">
        <w:trPr>
          <w:tblCellSpacing w:w="15" w:type="dxa"/>
        </w:trPr>
        <w:tc>
          <w:tcPr>
            <w:tcW w:w="0" w:type="auto"/>
            <w:vAlign w:val="center"/>
            <w:hideMark/>
          </w:tcPr>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urier New" w:eastAsia="Times New Roman" w:hAnsi="Courier New" w:cs="Courier New"/>
                <w:sz w:val="20"/>
                <w:szCs w:val="20"/>
              </w:rPr>
            </w:pPr>
            <w:r w:rsidRPr="00B20219">
              <w:rPr>
                <w:rFonts w:ascii="Courier New" w:eastAsia="Times New Roman" w:hAnsi="Courier New" w:cs="Courier New"/>
                <w:sz w:val="20"/>
                <w:szCs w:val="20"/>
              </w:rPr>
              <w:t>1</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urier New" w:eastAsia="Times New Roman" w:hAnsi="Courier New" w:cs="Courier New"/>
                <w:sz w:val="20"/>
                <w:szCs w:val="20"/>
              </w:rPr>
            </w:pPr>
            <w:r w:rsidRPr="00B20219">
              <w:rPr>
                <w:rFonts w:ascii="Courier New" w:eastAsia="Times New Roman" w:hAnsi="Courier New" w:cs="Courier New"/>
                <w:sz w:val="20"/>
                <w:szCs w:val="20"/>
              </w:rPr>
              <w:t>2</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urier New" w:eastAsia="Times New Roman" w:hAnsi="Courier New" w:cs="Courier New"/>
                <w:sz w:val="20"/>
                <w:szCs w:val="20"/>
              </w:rPr>
            </w:pPr>
            <w:r w:rsidRPr="00B20219">
              <w:rPr>
                <w:rFonts w:ascii="Courier New" w:eastAsia="Times New Roman" w:hAnsi="Courier New" w:cs="Courier New"/>
                <w:sz w:val="20"/>
                <w:szCs w:val="20"/>
              </w:rPr>
              <w:t>3</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urier New" w:eastAsia="Times New Roman" w:hAnsi="Courier New" w:cs="Courier New"/>
                <w:sz w:val="20"/>
                <w:szCs w:val="20"/>
              </w:rPr>
            </w:pPr>
            <w:r w:rsidRPr="00B20219">
              <w:rPr>
                <w:rFonts w:ascii="Courier New" w:eastAsia="Times New Roman" w:hAnsi="Courier New" w:cs="Courier New"/>
                <w:sz w:val="20"/>
                <w:szCs w:val="20"/>
              </w:rPr>
              <w:t>4</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urier New" w:eastAsia="Times New Roman" w:hAnsi="Courier New" w:cs="Courier New"/>
                <w:sz w:val="20"/>
                <w:szCs w:val="20"/>
              </w:rPr>
            </w:pPr>
            <w:r w:rsidRPr="00B20219">
              <w:rPr>
                <w:rFonts w:ascii="Courier New" w:eastAsia="Times New Roman" w:hAnsi="Courier New" w:cs="Courier New"/>
                <w:sz w:val="20"/>
                <w:szCs w:val="20"/>
              </w:rPr>
              <w:t>5</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urier New" w:eastAsia="Times New Roman" w:hAnsi="Courier New" w:cs="Courier New"/>
                <w:sz w:val="20"/>
                <w:szCs w:val="20"/>
              </w:rPr>
            </w:pPr>
            <w:r w:rsidRPr="00B20219">
              <w:rPr>
                <w:rFonts w:ascii="Courier New" w:eastAsia="Times New Roman" w:hAnsi="Courier New" w:cs="Courier New"/>
                <w:sz w:val="20"/>
                <w:szCs w:val="20"/>
              </w:rPr>
              <w:t>6</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urier New" w:eastAsia="Times New Roman" w:hAnsi="Courier New" w:cs="Courier New"/>
                <w:sz w:val="20"/>
                <w:szCs w:val="20"/>
              </w:rPr>
            </w:pPr>
            <w:r w:rsidRPr="00B20219">
              <w:rPr>
                <w:rFonts w:ascii="Courier New" w:eastAsia="Times New Roman" w:hAnsi="Courier New" w:cs="Courier New"/>
                <w:sz w:val="20"/>
                <w:szCs w:val="20"/>
              </w:rPr>
              <w:t>7</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urier New" w:eastAsia="Times New Roman" w:hAnsi="Courier New" w:cs="Courier New"/>
                <w:sz w:val="20"/>
                <w:szCs w:val="20"/>
              </w:rPr>
            </w:pPr>
            <w:r w:rsidRPr="00B20219">
              <w:rPr>
                <w:rFonts w:ascii="Courier New" w:eastAsia="Times New Roman" w:hAnsi="Courier New" w:cs="Courier New"/>
                <w:sz w:val="20"/>
                <w:szCs w:val="20"/>
              </w:rPr>
              <w:t>8</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urier New" w:eastAsia="Times New Roman" w:hAnsi="Courier New" w:cs="Courier New"/>
                <w:sz w:val="20"/>
                <w:szCs w:val="20"/>
              </w:rPr>
            </w:pPr>
            <w:r w:rsidRPr="00B20219">
              <w:rPr>
                <w:rFonts w:ascii="Courier New" w:eastAsia="Times New Roman" w:hAnsi="Courier New" w:cs="Courier New"/>
                <w:sz w:val="20"/>
                <w:szCs w:val="20"/>
              </w:rPr>
              <w:t>9</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urier New" w:eastAsia="Times New Roman" w:hAnsi="Courier New" w:cs="Courier New"/>
                <w:sz w:val="20"/>
                <w:szCs w:val="20"/>
              </w:rPr>
            </w:pPr>
            <w:r w:rsidRPr="00B20219">
              <w:rPr>
                <w:rFonts w:ascii="Courier New" w:eastAsia="Times New Roman" w:hAnsi="Courier New" w:cs="Courier New"/>
                <w:sz w:val="20"/>
                <w:szCs w:val="20"/>
              </w:rPr>
              <w:t>10</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urier New" w:eastAsia="Times New Roman" w:hAnsi="Courier New" w:cs="Courier New"/>
                <w:sz w:val="20"/>
                <w:szCs w:val="20"/>
              </w:rPr>
            </w:pPr>
            <w:r w:rsidRPr="00B20219">
              <w:rPr>
                <w:rFonts w:ascii="Courier New" w:eastAsia="Times New Roman" w:hAnsi="Courier New" w:cs="Courier New"/>
                <w:sz w:val="20"/>
                <w:szCs w:val="20"/>
              </w:rPr>
              <w:t>11</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urier New" w:eastAsia="Times New Roman" w:hAnsi="Courier New" w:cs="Courier New"/>
                <w:sz w:val="20"/>
                <w:szCs w:val="20"/>
              </w:rPr>
            </w:pPr>
            <w:r w:rsidRPr="00B20219">
              <w:rPr>
                <w:rFonts w:ascii="Courier New" w:eastAsia="Times New Roman" w:hAnsi="Courier New" w:cs="Courier New"/>
                <w:sz w:val="20"/>
                <w:szCs w:val="20"/>
              </w:rPr>
              <w:t>12</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urier New" w:eastAsia="Times New Roman" w:hAnsi="Courier New" w:cs="Courier New"/>
                <w:sz w:val="20"/>
                <w:szCs w:val="20"/>
              </w:rPr>
            </w:pPr>
            <w:r w:rsidRPr="00B20219">
              <w:rPr>
                <w:rFonts w:ascii="Courier New" w:eastAsia="Times New Roman" w:hAnsi="Courier New" w:cs="Courier New"/>
                <w:sz w:val="20"/>
                <w:szCs w:val="20"/>
              </w:rPr>
              <w:t>13</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urier New" w:eastAsia="Times New Roman" w:hAnsi="Courier New" w:cs="Courier New"/>
                <w:sz w:val="20"/>
                <w:szCs w:val="20"/>
              </w:rPr>
            </w:pPr>
            <w:r w:rsidRPr="00B20219">
              <w:rPr>
                <w:rFonts w:ascii="Courier New" w:eastAsia="Times New Roman" w:hAnsi="Courier New" w:cs="Courier New"/>
                <w:sz w:val="20"/>
                <w:szCs w:val="20"/>
              </w:rPr>
              <w:t>14</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urier New" w:eastAsia="Times New Roman" w:hAnsi="Courier New" w:cs="Courier New"/>
                <w:sz w:val="20"/>
                <w:szCs w:val="20"/>
              </w:rPr>
            </w:pPr>
            <w:r w:rsidRPr="00B20219">
              <w:rPr>
                <w:rFonts w:ascii="Courier New" w:eastAsia="Times New Roman" w:hAnsi="Courier New" w:cs="Courier New"/>
                <w:sz w:val="20"/>
                <w:szCs w:val="20"/>
              </w:rPr>
              <w:t>15</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urier New" w:eastAsia="Times New Roman" w:hAnsi="Courier New" w:cs="Courier New"/>
                <w:sz w:val="20"/>
                <w:szCs w:val="20"/>
              </w:rPr>
            </w:pPr>
            <w:r w:rsidRPr="00B20219">
              <w:rPr>
                <w:rFonts w:ascii="Courier New" w:eastAsia="Times New Roman" w:hAnsi="Courier New" w:cs="Courier New"/>
                <w:sz w:val="20"/>
                <w:szCs w:val="20"/>
              </w:rPr>
              <w:t>16</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urier New" w:eastAsia="Times New Roman" w:hAnsi="Courier New" w:cs="Courier New"/>
                <w:sz w:val="20"/>
                <w:szCs w:val="20"/>
              </w:rPr>
            </w:pPr>
            <w:r w:rsidRPr="00B20219">
              <w:rPr>
                <w:rFonts w:ascii="Courier New" w:eastAsia="Times New Roman" w:hAnsi="Courier New" w:cs="Courier New"/>
                <w:sz w:val="20"/>
                <w:szCs w:val="20"/>
              </w:rPr>
              <w:t>17</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urier New" w:eastAsia="Times New Roman" w:hAnsi="Courier New" w:cs="Courier New"/>
                <w:sz w:val="20"/>
                <w:szCs w:val="20"/>
              </w:rPr>
            </w:pPr>
            <w:r w:rsidRPr="00B20219">
              <w:rPr>
                <w:rFonts w:ascii="Courier New" w:eastAsia="Times New Roman" w:hAnsi="Courier New" w:cs="Courier New"/>
                <w:sz w:val="20"/>
                <w:szCs w:val="20"/>
              </w:rPr>
              <w:t>18</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urier New" w:eastAsia="Times New Roman" w:hAnsi="Courier New" w:cs="Courier New"/>
                <w:sz w:val="20"/>
                <w:szCs w:val="20"/>
              </w:rPr>
            </w:pPr>
            <w:r w:rsidRPr="00B20219">
              <w:rPr>
                <w:rFonts w:ascii="Courier New" w:eastAsia="Times New Roman" w:hAnsi="Courier New" w:cs="Courier New"/>
                <w:sz w:val="20"/>
                <w:szCs w:val="20"/>
              </w:rPr>
              <w:lastRenderedPageBreak/>
              <w:t>19</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urier New" w:eastAsia="Times New Roman" w:hAnsi="Courier New" w:cs="Courier New"/>
                <w:sz w:val="20"/>
                <w:szCs w:val="20"/>
              </w:rPr>
            </w:pPr>
            <w:r w:rsidRPr="00B20219">
              <w:rPr>
                <w:rFonts w:ascii="Courier New" w:eastAsia="Times New Roman" w:hAnsi="Courier New" w:cs="Courier New"/>
                <w:sz w:val="20"/>
                <w:szCs w:val="20"/>
              </w:rPr>
              <w:t>20</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urier New" w:eastAsia="Times New Roman" w:hAnsi="Courier New" w:cs="Courier New"/>
                <w:sz w:val="20"/>
                <w:szCs w:val="20"/>
              </w:rPr>
            </w:pPr>
            <w:r w:rsidRPr="00B20219">
              <w:rPr>
                <w:rFonts w:ascii="Courier New" w:eastAsia="Times New Roman" w:hAnsi="Courier New" w:cs="Courier New"/>
                <w:sz w:val="20"/>
                <w:szCs w:val="20"/>
              </w:rPr>
              <w:t>21</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urier New" w:eastAsia="Times New Roman" w:hAnsi="Courier New" w:cs="Courier New"/>
                <w:sz w:val="20"/>
                <w:szCs w:val="20"/>
              </w:rPr>
            </w:pPr>
            <w:r w:rsidRPr="00B20219">
              <w:rPr>
                <w:rFonts w:ascii="Courier New" w:eastAsia="Times New Roman" w:hAnsi="Courier New" w:cs="Courier New"/>
                <w:sz w:val="20"/>
                <w:szCs w:val="20"/>
              </w:rPr>
              <w:t>22</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urier New" w:eastAsia="Times New Roman" w:hAnsi="Courier New" w:cs="Courier New"/>
                <w:sz w:val="20"/>
                <w:szCs w:val="20"/>
              </w:rPr>
            </w:pPr>
            <w:r w:rsidRPr="00B20219">
              <w:rPr>
                <w:rFonts w:ascii="Courier New" w:eastAsia="Times New Roman" w:hAnsi="Courier New" w:cs="Courier New"/>
                <w:sz w:val="20"/>
                <w:szCs w:val="20"/>
              </w:rPr>
              <w:t>23</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urier New" w:eastAsia="Times New Roman" w:hAnsi="Courier New" w:cs="Courier New"/>
                <w:sz w:val="20"/>
                <w:szCs w:val="20"/>
              </w:rPr>
            </w:pPr>
            <w:r w:rsidRPr="00B20219">
              <w:rPr>
                <w:rFonts w:ascii="Courier New" w:eastAsia="Times New Roman" w:hAnsi="Courier New" w:cs="Courier New"/>
                <w:sz w:val="20"/>
                <w:szCs w:val="20"/>
              </w:rPr>
              <w:t>24</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urier New" w:eastAsia="Times New Roman" w:hAnsi="Courier New" w:cs="Courier New"/>
                <w:sz w:val="20"/>
                <w:szCs w:val="20"/>
              </w:rPr>
            </w:pPr>
            <w:r w:rsidRPr="00B20219">
              <w:rPr>
                <w:rFonts w:ascii="Courier New" w:eastAsia="Times New Roman" w:hAnsi="Courier New" w:cs="Courier New"/>
                <w:sz w:val="20"/>
                <w:szCs w:val="20"/>
              </w:rPr>
              <w:t>25</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urier New" w:eastAsia="Times New Roman" w:hAnsi="Courier New" w:cs="Courier New"/>
                <w:sz w:val="20"/>
                <w:szCs w:val="20"/>
              </w:rPr>
            </w:pPr>
            <w:r w:rsidRPr="00B20219">
              <w:rPr>
                <w:rFonts w:ascii="Courier New" w:eastAsia="Times New Roman" w:hAnsi="Courier New" w:cs="Courier New"/>
                <w:sz w:val="20"/>
                <w:szCs w:val="20"/>
              </w:rPr>
              <w:t>26</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urier New" w:eastAsia="Times New Roman" w:hAnsi="Courier New" w:cs="Courier New"/>
                <w:sz w:val="20"/>
                <w:szCs w:val="20"/>
              </w:rPr>
            </w:pPr>
            <w:r w:rsidRPr="00B20219">
              <w:rPr>
                <w:rFonts w:ascii="Courier New" w:eastAsia="Times New Roman" w:hAnsi="Courier New" w:cs="Courier New"/>
                <w:sz w:val="20"/>
                <w:szCs w:val="20"/>
              </w:rPr>
              <w:t>27</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urier New" w:eastAsia="Times New Roman" w:hAnsi="Courier New" w:cs="Courier New"/>
                <w:sz w:val="20"/>
                <w:szCs w:val="20"/>
              </w:rPr>
            </w:pPr>
            <w:r w:rsidRPr="00B20219">
              <w:rPr>
                <w:rFonts w:ascii="Courier New" w:eastAsia="Times New Roman" w:hAnsi="Courier New" w:cs="Courier New"/>
                <w:sz w:val="20"/>
                <w:szCs w:val="20"/>
              </w:rPr>
              <w:t>28</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urier New" w:eastAsia="Times New Roman" w:hAnsi="Courier New" w:cs="Courier New"/>
                <w:sz w:val="20"/>
                <w:szCs w:val="20"/>
              </w:rPr>
            </w:pPr>
            <w:r w:rsidRPr="00B20219">
              <w:rPr>
                <w:rFonts w:ascii="Courier New" w:eastAsia="Times New Roman" w:hAnsi="Courier New" w:cs="Courier New"/>
                <w:sz w:val="20"/>
                <w:szCs w:val="20"/>
              </w:rPr>
              <w:t>29</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urier New" w:eastAsia="Times New Roman" w:hAnsi="Courier New" w:cs="Courier New"/>
                <w:sz w:val="20"/>
                <w:szCs w:val="20"/>
              </w:rPr>
            </w:pPr>
            <w:r w:rsidRPr="00B20219">
              <w:rPr>
                <w:rFonts w:ascii="Courier New" w:eastAsia="Times New Roman" w:hAnsi="Courier New" w:cs="Courier New"/>
                <w:sz w:val="20"/>
                <w:szCs w:val="20"/>
              </w:rPr>
              <w:t>30</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urier New" w:eastAsia="Times New Roman" w:hAnsi="Courier New" w:cs="Courier New"/>
                <w:sz w:val="20"/>
                <w:szCs w:val="20"/>
              </w:rPr>
            </w:pPr>
            <w:r w:rsidRPr="00B20219">
              <w:rPr>
                <w:rFonts w:ascii="Courier New" w:eastAsia="Times New Roman" w:hAnsi="Courier New" w:cs="Courier New"/>
                <w:sz w:val="20"/>
                <w:szCs w:val="20"/>
              </w:rPr>
              <w:t>31</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urier New" w:eastAsia="Times New Roman" w:hAnsi="Courier New" w:cs="Courier New"/>
                <w:sz w:val="20"/>
                <w:szCs w:val="20"/>
              </w:rPr>
            </w:pPr>
            <w:r w:rsidRPr="00B20219">
              <w:rPr>
                <w:rFonts w:ascii="Courier New" w:eastAsia="Times New Roman" w:hAnsi="Courier New" w:cs="Courier New"/>
                <w:sz w:val="20"/>
                <w:szCs w:val="20"/>
              </w:rPr>
              <w:t>32</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urier New" w:eastAsia="Times New Roman" w:hAnsi="Courier New" w:cs="Courier New"/>
                <w:sz w:val="20"/>
                <w:szCs w:val="20"/>
              </w:rPr>
            </w:pPr>
            <w:r w:rsidRPr="00B20219">
              <w:rPr>
                <w:rFonts w:ascii="Courier New" w:eastAsia="Times New Roman" w:hAnsi="Courier New" w:cs="Courier New"/>
                <w:sz w:val="20"/>
                <w:szCs w:val="20"/>
              </w:rPr>
              <w:t>33</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urier New" w:eastAsia="Times New Roman" w:hAnsi="Courier New" w:cs="Courier New"/>
                <w:sz w:val="20"/>
                <w:szCs w:val="20"/>
              </w:rPr>
            </w:pPr>
            <w:r w:rsidRPr="00B20219">
              <w:rPr>
                <w:rFonts w:ascii="Courier New" w:eastAsia="Times New Roman" w:hAnsi="Courier New" w:cs="Courier New"/>
                <w:sz w:val="20"/>
                <w:szCs w:val="20"/>
              </w:rPr>
              <w:t>34</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urier New" w:eastAsia="Times New Roman" w:hAnsi="Courier New" w:cs="Courier New"/>
                <w:sz w:val="20"/>
                <w:szCs w:val="20"/>
              </w:rPr>
            </w:pPr>
            <w:r w:rsidRPr="00B20219">
              <w:rPr>
                <w:rFonts w:ascii="Courier New" w:eastAsia="Times New Roman" w:hAnsi="Courier New" w:cs="Courier New"/>
                <w:sz w:val="20"/>
                <w:szCs w:val="20"/>
              </w:rPr>
              <w:t>35</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urier New" w:eastAsia="Times New Roman" w:hAnsi="Courier New" w:cs="Courier New"/>
                <w:sz w:val="20"/>
                <w:szCs w:val="20"/>
              </w:rPr>
            </w:pPr>
            <w:r w:rsidRPr="00B20219">
              <w:rPr>
                <w:rFonts w:ascii="Courier New" w:eastAsia="Times New Roman" w:hAnsi="Courier New" w:cs="Courier New"/>
                <w:sz w:val="20"/>
                <w:szCs w:val="20"/>
              </w:rPr>
              <w:t>36</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urier New" w:eastAsia="Times New Roman" w:hAnsi="Courier New" w:cs="Courier New"/>
                <w:sz w:val="20"/>
                <w:szCs w:val="20"/>
              </w:rPr>
            </w:pPr>
            <w:r w:rsidRPr="00B20219">
              <w:rPr>
                <w:rFonts w:ascii="Courier New" w:eastAsia="Times New Roman" w:hAnsi="Courier New" w:cs="Courier New"/>
                <w:sz w:val="20"/>
                <w:szCs w:val="20"/>
              </w:rPr>
              <w:t>37</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urier New" w:eastAsia="Times New Roman" w:hAnsi="Courier New" w:cs="Courier New"/>
                <w:sz w:val="20"/>
                <w:szCs w:val="20"/>
              </w:rPr>
            </w:pPr>
            <w:r w:rsidRPr="00B20219">
              <w:rPr>
                <w:rFonts w:ascii="Courier New" w:eastAsia="Times New Roman" w:hAnsi="Courier New" w:cs="Courier New"/>
                <w:sz w:val="20"/>
                <w:szCs w:val="20"/>
              </w:rPr>
              <w:t>38</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urier New" w:eastAsia="Times New Roman" w:hAnsi="Courier New" w:cs="Courier New"/>
                <w:sz w:val="20"/>
                <w:szCs w:val="20"/>
              </w:rPr>
            </w:pPr>
            <w:r w:rsidRPr="00B20219">
              <w:rPr>
                <w:rFonts w:ascii="Courier New" w:eastAsia="Times New Roman" w:hAnsi="Courier New" w:cs="Courier New"/>
                <w:sz w:val="20"/>
                <w:szCs w:val="20"/>
              </w:rPr>
              <w:t>39</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urier New" w:eastAsia="Times New Roman" w:hAnsi="Courier New" w:cs="Courier New"/>
                <w:sz w:val="20"/>
                <w:szCs w:val="20"/>
              </w:rPr>
            </w:pPr>
            <w:r w:rsidRPr="00B20219">
              <w:rPr>
                <w:rFonts w:ascii="Courier New" w:eastAsia="Times New Roman" w:hAnsi="Courier New" w:cs="Courier New"/>
                <w:sz w:val="20"/>
                <w:szCs w:val="20"/>
              </w:rPr>
              <w:t>40</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urier New" w:eastAsia="Times New Roman" w:hAnsi="Courier New" w:cs="Courier New"/>
                <w:sz w:val="20"/>
                <w:szCs w:val="20"/>
              </w:rPr>
            </w:pPr>
            <w:r w:rsidRPr="00B20219">
              <w:rPr>
                <w:rFonts w:ascii="Courier New" w:eastAsia="Times New Roman" w:hAnsi="Courier New" w:cs="Courier New"/>
                <w:sz w:val="20"/>
                <w:szCs w:val="20"/>
              </w:rPr>
              <w:t>41</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urier New" w:eastAsia="Times New Roman" w:hAnsi="Courier New" w:cs="Courier New"/>
                <w:sz w:val="20"/>
                <w:szCs w:val="20"/>
              </w:rPr>
            </w:pPr>
            <w:r w:rsidRPr="00B20219">
              <w:rPr>
                <w:rFonts w:ascii="Courier New" w:eastAsia="Times New Roman" w:hAnsi="Courier New" w:cs="Courier New"/>
                <w:sz w:val="20"/>
                <w:szCs w:val="20"/>
              </w:rPr>
              <w:t>42</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urier New" w:eastAsia="Times New Roman" w:hAnsi="Courier New" w:cs="Courier New"/>
                <w:sz w:val="20"/>
                <w:szCs w:val="20"/>
              </w:rPr>
            </w:pPr>
            <w:r w:rsidRPr="00B20219">
              <w:rPr>
                <w:rFonts w:ascii="Courier New" w:eastAsia="Times New Roman" w:hAnsi="Courier New" w:cs="Courier New"/>
                <w:sz w:val="20"/>
                <w:szCs w:val="20"/>
              </w:rPr>
              <w:t>43</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urier New" w:eastAsia="Times New Roman" w:hAnsi="Courier New" w:cs="Courier New"/>
                <w:sz w:val="20"/>
                <w:szCs w:val="20"/>
              </w:rPr>
            </w:pPr>
            <w:r w:rsidRPr="00B20219">
              <w:rPr>
                <w:rFonts w:ascii="Courier New" w:eastAsia="Times New Roman" w:hAnsi="Courier New" w:cs="Courier New"/>
                <w:sz w:val="20"/>
                <w:szCs w:val="20"/>
              </w:rPr>
              <w:t>44</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urier New" w:eastAsia="Times New Roman" w:hAnsi="Courier New" w:cs="Courier New"/>
                <w:sz w:val="20"/>
                <w:szCs w:val="20"/>
              </w:rPr>
            </w:pPr>
            <w:r w:rsidRPr="00B20219">
              <w:rPr>
                <w:rFonts w:ascii="Courier New" w:eastAsia="Times New Roman" w:hAnsi="Courier New" w:cs="Courier New"/>
                <w:sz w:val="20"/>
                <w:szCs w:val="20"/>
              </w:rPr>
              <w:t>45</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urier New" w:eastAsia="Times New Roman" w:hAnsi="Courier New" w:cs="Courier New"/>
                <w:sz w:val="20"/>
                <w:szCs w:val="20"/>
              </w:rPr>
            </w:pPr>
            <w:r w:rsidRPr="00B20219">
              <w:rPr>
                <w:rFonts w:ascii="Courier New" w:eastAsia="Times New Roman" w:hAnsi="Courier New" w:cs="Courier New"/>
                <w:sz w:val="20"/>
                <w:szCs w:val="20"/>
              </w:rPr>
              <w:t>46</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urier New" w:eastAsia="Times New Roman" w:hAnsi="Courier New" w:cs="Courier New"/>
                <w:sz w:val="20"/>
                <w:szCs w:val="20"/>
              </w:rPr>
            </w:pPr>
            <w:r w:rsidRPr="00B20219">
              <w:rPr>
                <w:rFonts w:ascii="Courier New" w:eastAsia="Times New Roman" w:hAnsi="Courier New" w:cs="Courier New"/>
                <w:sz w:val="20"/>
                <w:szCs w:val="20"/>
              </w:rPr>
              <w:t>47</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urier New" w:eastAsia="Times New Roman" w:hAnsi="Courier New" w:cs="Courier New"/>
                <w:sz w:val="20"/>
                <w:szCs w:val="20"/>
              </w:rPr>
            </w:pPr>
            <w:r w:rsidRPr="00B20219">
              <w:rPr>
                <w:rFonts w:ascii="Courier New" w:eastAsia="Times New Roman" w:hAnsi="Courier New" w:cs="Courier New"/>
                <w:sz w:val="20"/>
                <w:szCs w:val="20"/>
              </w:rPr>
              <w:t>48</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urier New" w:eastAsia="Times New Roman" w:hAnsi="Courier New" w:cs="Courier New"/>
                <w:sz w:val="20"/>
                <w:szCs w:val="20"/>
              </w:rPr>
            </w:pPr>
            <w:r w:rsidRPr="00B20219">
              <w:rPr>
                <w:rFonts w:ascii="Courier New" w:eastAsia="Times New Roman" w:hAnsi="Courier New" w:cs="Courier New"/>
                <w:sz w:val="20"/>
                <w:szCs w:val="20"/>
              </w:rPr>
              <w:t>49</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urier New" w:eastAsia="Times New Roman" w:hAnsi="Courier New" w:cs="Courier New"/>
                <w:sz w:val="20"/>
                <w:szCs w:val="20"/>
              </w:rPr>
            </w:pPr>
            <w:r w:rsidRPr="00B20219">
              <w:rPr>
                <w:rFonts w:ascii="Courier New" w:eastAsia="Times New Roman" w:hAnsi="Courier New" w:cs="Courier New"/>
                <w:sz w:val="20"/>
                <w:szCs w:val="20"/>
              </w:rPr>
              <w:t>50</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urier New" w:eastAsia="Times New Roman" w:hAnsi="Courier New" w:cs="Courier New"/>
                <w:sz w:val="20"/>
                <w:szCs w:val="20"/>
              </w:rPr>
            </w:pPr>
            <w:r w:rsidRPr="00B20219">
              <w:rPr>
                <w:rFonts w:ascii="Courier New" w:eastAsia="Times New Roman" w:hAnsi="Courier New" w:cs="Courier New"/>
                <w:sz w:val="20"/>
                <w:szCs w:val="20"/>
              </w:rPr>
              <w:t>51</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urier New" w:eastAsia="Times New Roman" w:hAnsi="Courier New" w:cs="Courier New"/>
                <w:sz w:val="20"/>
                <w:szCs w:val="20"/>
              </w:rPr>
            </w:pPr>
            <w:r w:rsidRPr="00B20219">
              <w:rPr>
                <w:rFonts w:ascii="Courier New" w:eastAsia="Times New Roman" w:hAnsi="Courier New" w:cs="Courier New"/>
                <w:sz w:val="20"/>
                <w:szCs w:val="20"/>
              </w:rPr>
              <w:t>52</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urier New" w:eastAsia="Times New Roman" w:hAnsi="Courier New" w:cs="Courier New"/>
                <w:sz w:val="20"/>
                <w:szCs w:val="20"/>
              </w:rPr>
            </w:pPr>
            <w:r w:rsidRPr="00B20219">
              <w:rPr>
                <w:rFonts w:ascii="Courier New" w:eastAsia="Times New Roman" w:hAnsi="Courier New" w:cs="Courier New"/>
                <w:sz w:val="20"/>
                <w:szCs w:val="20"/>
              </w:rPr>
              <w:t>53</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urier New" w:eastAsia="Times New Roman" w:hAnsi="Courier New" w:cs="Courier New"/>
                <w:sz w:val="20"/>
                <w:szCs w:val="20"/>
              </w:rPr>
            </w:pPr>
            <w:r w:rsidRPr="00B20219">
              <w:rPr>
                <w:rFonts w:ascii="Courier New" w:eastAsia="Times New Roman" w:hAnsi="Courier New" w:cs="Courier New"/>
                <w:sz w:val="20"/>
                <w:szCs w:val="20"/>
              </w:rPr>
              <w:t>54</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urier New" w:eastAsia="Times New Roman" w:hAnsi="Courier New" w:cs="Courier New"/>
                <w:sz w:val="20"/>
                <w:szCs w:val="20"/>
              </w:rPr>
            </w:pPr>
            <w:r w:rsidRPr="00B20219">
              <w:rPr>
                <w:rFonts w:ascii="Courier New" w:eastAsia="Times New Roman" w:hAnsi="Courier New" w:cs="Courier New"/>
                <w:sz w:val="20"/>
                <w:szCs w:val="20"/>
              </w:rPr>
              <w:t>55</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urier New" w:eastAsia="Times New Roman" w:hAnsi="Courier New" w:cs="Courier New"/>
                <w:sz w:val="20"/>
                <w:szCs w:val="20"/>
              </w:rPr>
            </w:pPr>
            <w:r w:rsidRPr="00B20219">
              <w:rPr>
                <w:rFonts w:ascii="Courier New" w:eastAsia="Times New Roman" w:hAnsi="Courier New" w:cs="Courier New"/>
                <w:sz w:val="20"/>
                <w:szCs w:val="20"/>
              </w:rPr>
              <w:t>56</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urier New" w:eastAsia="Times New Roman" w:hAnsi="Courier New" w:cs="Courier New"/>
                <w:sz w:val="20"/>
                <w:szCs w:val="20"/>
              </w:rPr>
            </w:pPr>
            <w:r w:rsidRPr="00B20219">
              <w:rPr>
                <w:rFonts w:ascii="Courier New" w:eastAsia="Times New Roman" w:hAnsi="Courier New" w:cs="Courier New"/>
                <w:sz w:val="20"/>
                <w:szCs w:val="20"/>
              </w:rPr>
              <w:t>57</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urier New" w:eastAsia="Times New Roman" w:hAnsi="Courier New" w:cs="Courier New"/>
                <w:sz w:val="20"/>
                <w:szCs w:val="20"/>
              </w:rPr>
            </w:pPr>
            <w:r w:rsidRPr="00B20219">
              <w:rPr>
                <w:rFonts w:ascii="Courier New" w:eastAsia="Times New Roman" w:hAnsi="Courier New" w:cs="Courier New"/>
                <w:sz w:val="20"/>
                <w:szCs w:val="20"/>
              </w:rPr>
              <w:t>58</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urier New" w:eastAsia="Times New Roman" w:hAnsi="Courier New" w:cs="Courier New"/>
                <w:sz w:val="20"/>
                <w:szCs w:val="20"/>
              </w:rPr>
            </w:pPr>
            <w:r w:rsidRPr="00B20219">
              <w:rPr>
                <w:rFonts w:ascii="Courier New" w:eastAsia="Times New Roman" w:hAnsi="Courier New" w:cs="Courier New"/>
                <w:sz w:val="20"/>
                <w:szCs w:val="20"/>
              </w:rPr>
              <w:t>59</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urier New" w:eastAsia="Times New Roman" w:hAnsi="Courier New" w:cs="Courier New"/>
                <w:sz w:val="20"/>
                <w:szCs w:val="20"/>
              </w:rPr>
            </w:pPr>
            <w:r w:rsidRPr="00B20219">
              <w:rPr>
                <w:rFonts w:ascii="Courier New" w:eastAsia="Times New Roman" w:hAnsi="Courier New" w:cs="Courier New"/>
                <w:sz w:val="20"/>
                <w:szCs w:val="20"/>
              </w:rPr>
              <w:t>60</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urier New" w:eastAsia="Times New Roman" w:hAnsi="Courier New" w:cs="Courier New"/>
                <w:sz w:val="20"/>
                <w:szCs w:val="20"/>
              </w:rPr>
            </w:pPr>
            <w:r w:rsidRPr="00B20219">
              <w:rPr>
                <w:rFonts w:ascii="Courier New" w:eastAsia="Times New Roman" w:hAnsi="Courier New" w:cs="Courier New"/>
                <w:sz w:val="20"/>
                <w:szCs w:val="20"/>
              </w:rPr>
              <w:t>61</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urier New" w:eastAsia="Times New Roman" w:hAnsi="Courier New" w:cs="Courier New"/>
                <w:sz w:val="20"/>
                <w:szCs w:val="20"/>
              </w:rPr>
            </w:pPr>
            <w:r w:rsidRPr="00B20219">
              <w:rPr>
                <w:rFonts w:ascii="Courier New" w:eastAsia="Times New Roman" w:hAnsi="Courier New" w:cs="Courier New"/>
                <w:sz w:val="20"/>
                <w:szCs w:val="20"/>
              </w:rPr>
              <w:t>62</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urier New" w:eastAsia="Times New Roman" w:hAnsi="Courier New" w:cs="Courier New"/>
                <w:sz w:val="20"/>
                <w:szCs w:val="20"/>
              </w:rPr>
            </w:pPr>
            <w:r w:rsidRPr="00B20219">
              <w:rPr>
                <w:rFonts w:ascii="Courier New" w:eastAsia="Times New Roman" w:hAnsi="Courier New" w:cs="Courier New"/>
                <w:sz w:val="20"/>
                <w:szCs w:val="20"/>
              </w:rPr>
              <w:t>63</w:t>
            </w:r>
          </w:p>
        </w:tc>
        <w:tc>
          <w:tcPr>
            <w:tcW w:w="0" w:type="auto"/>
            <w:vAlign w:val="center"/>
            <w:hideMark/>
          </w:tcPr>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20219">
              <w:rPr>
                <w:rFonts w:ascii="Courier New" w:eastAsia="Times New Roman" w:hAnsi="Courier New" w:cs="Courier New"/>
                <w:sz w:val="20"/>
                <w:szCs w:val="20"/>
              </w:rPr>
              <w:lastRenderedPageBreak/>
              <w:t># See /usr/share/postfix/main.cf.dist for a commented, more complete version</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20219">
              <w:rPr>
                <w:rFonts w:ascii="Courier New" w:eastAsia="Times New Roman" w:hAnsi="Courier New" w:cs="Courier New"/>
                <w:sz w:val="20"/>
                <w:szCs w:val="20"/>
              </w:rPr>
              <w:t># Debian specific:  Specifying a file name will cause the first</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20219">
              <w:rPr>
                <w:rFonts w:ascii="Courier New" w:eastAsia="Times New Roman" w:hAnsi="Courier New" w:cs="Courier New"/>
                <w:sz w:val="20"/>
                <w:szCs w:val="20"/>
              </w:rPr>
              <w:t xml:space="preserve"># </w:t>
            </w:r>
            <w:proofErr w:type="gramStart"/>
            <w:r w:rsidRPr="00B20219">
              <w:rPr>
                <w:rFonts w:ascii="Courier New" w:eastAsia="Times New Roman" w:hAnsi="Courier New" w:cs="Courier New"/>
                <w:sz w:val="20"/>
                <w:szCs w:val="20"/>
              </w:rPr>
              <w:t>line</w:t>
            </w:r>
            <w:proofErr w:type="gramEnd"/>
            <w:r w:rsidRPr="00B20219">
              <w:rPr>
                <w:rFonts w:ascii="Courier New" w:eastAsia="Times New Roman" w:hAnsi="Courier New" w:cs="Courier New"/>
                <w:sz w:val="20"/>
                <w:szCs w:val="20"/>
              </w:rPr>
              <w:t xml:space="preserve"> of that file to be used as the name.  The Debian default</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20219">
              <w:rPr>
                <w:rFonts w:ascii="Courier New" w:eastAsia="Times New Roman" w:hAnsi="Courier New" w:cs="Courier New"/>
                <w:sz w:val="20"/>
                <w:szCs w:val="20"/>
              </w:rPr>
              <w:t># is /etc/mailname.</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20219">
              <w:rPr>
                <w:rFonts w:ascii="Courier New" w:eastAsia="Times New Roman" w:hAnsi="Courier New" w:cs="Courier New"/>
                <w:sz w:val="20"/>
                <w:szCs w:val="20"/>
              </w:rPr>
              <w:t>#myorigin = /etc/mailname</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20219">
              <w:rPr>
                <w:rFonts w:ascii="Courier New" w:eastAsia="Times New Roman" w:hAnsi="Courier New" w:cs="Courier New"/>
                <w:sz w:val="20"/>
                <w:szCs w:val="20"/>
              </w:rPr>
              <w:t>smtpd_banner = $myhostname ESMTP $mail_name (Ubuntu)</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20219">
              <w:rPr>
                <w:rFonts w:ascii="Courier New" w:eastAsia="Times New Roman" w:hAnsi="Courier New" w:cs="Courier New"/>
                <w:sz w:val="20"/>
                <w:szCs w:val="20"/>
              </w:rPr>
              <w:t>biff = no</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20219">
              <w:rPr>
                <w:rFonts w:ascii="Courier New" w:eastAsia="Times New Roman" w:hAnsi="Courier New" w:cs="Courier New"/>
                <w:sz w:val="20"/>
                <w:szCs w:val="20"/>
              </w:rPr>
              <w:t># appending .domain is the MUA's job.</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20219">
              <w:rPr>
                <w:rFonts w:ascii="Courier New" w:eastAsia="Times New Roman" w:hAnsi="Courier New" w:cs="Courier New"/>
                <w:sz w:val="20"/>
                <w:szCs w:val="20"/>
              </w:rPr>
              <w:t>append_dot_mydomain = no</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20219">
              <w:rPr>
                <w:rFonts w:ascii="Courier New" w:eastAsia="Times New Roman" w:hAnsi="Courier New" w:cs="Courier New"/>
                <w:sz w:val="20"/>
                <w:szCs w:val="20"/>
              </w:rPr>
              <w:t># Uncomment the next line to generate "delayed mail" warnings</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20219">
              <w:rPr>
                <w:rFonts w:ascii="Courier New" w:eastAsia="Times New Roman" w:hAnsi="Courier New" w:cs="Courier New"/>
                <w:sz w:val="20"/>
                <w:szCs w:val="20"/>
              </w:rPr>
              <w:t>#delay_warning_time = 4h</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20219">
              <w:rPr>
                <w:rFonts w:ascii="Courier New" w:eastAsia="Times New Roman" w:hAnsi="Courier New" w:cs="Courier New"/>
                <w:sz w:val="20"/>
                <w:szCs w:val="20"/>
              </w:rPr>
              <w:t>readme_directory = no</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20219">
              <w:rPr>
                <w:rFonts w:ascii="Courier New" w:eastAsia="Times New Roman" w:hAnsi="Courier New" w:cs="Courier New"/>
                <w:sz w:val="20"/>
                <w:szCs w:val="20"/>
              </w:rPr>
              <w:t># TLS parameters</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20219">
              <w:rPr>
                <w:rFonts w:ascii="Courier New" w:eastAsia="Times New Roman" w:hAnsi="Courier New" w:cs="Courier New"/>
                <w:sz w:val="20"/>
                <w:szCs w:val="20"/>
              </w:rPr>
              <w:t>#smtpd_tls_cert_file=/etc/ssl/certs/ssl-cert-snakeoil.pem</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20219">
              <w:rPr>
                <w:rFonts w:ascii="Courier New" w:eastAsia="Times New Roman" w:hAnsi="Courier New" w:cs="Courier New"/>
                <w:sz w:val="20"/>
                <w:szCs w:val="20"/>
              </w:rPr>
              <w:t>#smtpd_tls_key_file=/etc/ssl/private/ssl-cert-snakeoil.key</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20219">
              <w:rPr>
                <w:rFonts w:ascii="Courier New" w:eastAsia="Times New Roman" w:hAnsi="Courier New" w:cs="Courier New"/>
                <w:sz w:val="20"/>
                <w:szCs w:val="20"/>
              </w:rPr>
              <w:t>#smtpd_use_tls=yes</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20219">
              <w:rPr>
                <w:rFonts w:ascii="Courier New" w:eastAsia="Times New Roman" w:hAnsi="Courier New" w:cs="Courier New"/>
                <w:sz w:val="20"/>
                <w:szCs w:val="20"/>
              </w:rPr>
              <w:t>#smtpd_tls_session_cache_database = btree:${data_directory}/smtpd_scache</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20219">
              <w:rPr>
                <w:rFonts w:ascii="Courier New" w:eastAsia="Times New Roman" w:hAnsi="Courier New" w:cs="Courier New"/>
                <w:sz w:val="20"/>
                <w:szCs w:val="20"/>
              </w:rPr>
              <w:t>#smtp_tls_session_cache_database = btree:${data_directory}/smtp_scache</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20219">
              <w:rPr>
                <w:rFonts w:ascii="Courier New" w:eastAsia="Times New Roman" w:hAnsi="Courier New" w:cs="Courier New"/>
                <w:sz w:val="20"/>
                <w:szCs w:val="20"/>
              </w:rPr>
              <w:t>smtpd_tls_cert_file=/etc/dovecot/dovecot.pem</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20219">
              <w:rPr>
                <w:rFonts w:ascii="Courier New" w:eastAsia="Times New Roman" w:hAnsi="Courier New" w:cs="Courier New"/>
                <w:sz w:val="20"/>
                <w:szCs w:val="20"/>
              </w:rPr>
              <w:t>smtpd_tls_key_file=/etc/dovecot/private/dovecot.pem</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20219">
              <w:rPr>
                <w:rFonts w:ascii="Courier New" w:eastAsia="Times New Roman" w:hAnsi="Courier New" w:cs="Courier New"/>
                <w:sz w:val="20"/>
                <w:szCs w:val="20"/>
              </w:rPr>
              <w:t>smtpd_use_tls=yes</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20219">
              <w:rPr>
                <w:rFonts w:ascii="Courier New" w:eastAsia="Times New Roman" w:hAnsi="Courier New" w:cs="Courier New"/>
                <w:sz w:val="20"/>
                <w:szCs w:val="20"/>
              </w:rPr>
              <w:t>smtpd_tls_auth_only = yes</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20219">
              <w:rPr>
                <w:rFonts w:ascii="Courier New" w:eastAsia="Times New Roman" w:hAnsi="Courier New" w:cs="Courier New"/>
                <w:sz w:val="20"/>
                <w:szCs w:val="20"/>
              </w:rPr>
              <w:t>#Enabling SMTP for authenticated users, and handing off authentication to Dovecot</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20219">
              <w:rPr>
                <w:rFonts w:ascii="Courier New" w:eastAsia="Times New Roman" w:hAnsi="Courier New" w:cs="Courier New"/>
                <w:sz w:val="20"/>
                <w:szCs w:val="20"/>
              </w:rPr>
              <w:t>smtpd_sasl_type = dovecot</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20219">
              <w:rPr>
                <w:rFonts w:ascii="Courier New" w:eastAsia="Times New Roman" w:hAnsi="Courier New" w:cs="Courier New"/>
                <w:sz w:val="20"/>
                <w:szCs w:val="20"/>
              </w:rPr>
              <w:t>smtpd_sasl_path = private/auth</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20219">
              <w:rPr>
                <w:rFonts w:ascii="Courier New" w:eastAsia="Times New Roman" w:hAnsi="Courier New" w:cs="Courier New"/>
                <w:sz w:val="20"/>
                <w:szCs w:val="20"/>
              </w:rPr>
              <w:t>smtpd_sasl_auth_enable = yes</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20219">
              <w:rPr>
                <w:rFonts w:ascii="Courier New" w:eastAsia="Times New Roman" w:hAnsi="Courier New" w:cs="Courier New"/>
                <w:sz w:val="20"/>
                <w:szCs w:val="20"/>
              </w:rPr>
              <w:t>smtpd_recipient_restrictions =</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20219">
              <w:rPr>
                <w:rFonts w:ascii="Courier New" w:eastAsia="Times New Roman" w:hAnsi="Courier New" w:cs="Courier New"/>
                <w:sz w:val="20"/>
                <w:szCs w:val="20"/>
              </w:rPr>
              <w:t xml:space="preserve">        permit_sasl_authenticated,</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20219">
              <w:rPr>
                <w:rFonts w:ascii="Courier New" w:eastAsia="Times New Roman" w:hAnsi="Courier New" w:cs="Courier New"/>
                <w:sz w:val="20"/>
                <w:szCs w:val="20"/>
              </w:rPr>
              <w:t xml:space="preserve">        permit_mynetworks,</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20219">
              <w:rPr>
                <w:rFonts w:ascii="Courier New" w:eastAsia="Times New Roman" w:hAnsi="Courier New" w:cs="Courier New"/>
                <w:sz w:val="20"/>
                <w:szCs w:val="20"/>
              </w:rPr>
              <w:t xml:space="preserve">        reject_unauth_destination</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20219">
              <w:rPr>
                <w:rFonts w:ascii="Courier New" w:eastAsia="Times New Roman" w:hAnsi="Courier New" w:cs="Courier New"/>
                <w:sz w:val="20"/>
                <w:szCs w:val="20"/>
              </w:rPr>
              <w:t># See /usr/share/doc/postfix/TLS_README.gz in the postfix-doc package for</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20219">
              <w:rPr>
                <w:rFonts w:ascii="Courier New" w:eastAsia="Times New Roman" w:hAnsi="Courier New" w:cs="Courier New"/>
                <w:sz w:val="20"/>
                <w:szCs w:val="20"/>
              </w:rPr>
              <w:t xml:space="preserve"># </w:t>
            </w:r>
            <w:proofErr w:type="gramStart"/>
            <w:r w:rsidRPr="00B20219">
              <w:rPr>
                <w:rFonts w:ascii="Courier New" w:eastAsia="Times New Roman" w:hAnsi="Courier New" w:cs="Courier New"/>
                <w:sz w:val="20"/>
                <w:szCs w:val="20"/>
              </w:rPr>
              <w:t>information</w:t>
            </w:r>
            <w:proofErr w:type="gramEnd"/>
            <w:r w:rsidRPr="00B20219">
              <w:rPr>
                <w:rFonts w:ascii="Courier New" w:eastAsia="Times New Roman" w:hAnsi="Courier New" w:cs="Courier New"/>
                <w:sz w:val="20"/>
                <w:szCs w:val="20"/>
              </w:rPr>
              <w:t xml:space="preserve"> on enabling SSL in the smtp client.</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20219">
              <w:rPr>
                <w:rFonts w:ascii="Courier New" w:eastAsia="Times New Roman" w:hAnsi="Courier New" w:cs="Courier New"/>
                <w:sz w:val="20"/>
                <w:szCs w:val="20"/>
              </w:rPr>
              <w:t>myhostname = hostname.example.com</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20219">
              <w:rPr>
                <w:rFonts w:ascii="Courier New" w:eastAsia="Times New Roman" w:hAnsi="Courier New" w:cs="Courier New"/>
                <w:sz w:val="20"/>
                <w:szCs w:val="20"/>
              </w:rPr>
              <w:t>alias_maps = hash:/etc/aliases</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20219">
              <w:rPr>
                <w:rFonts w:ascii="Courier New" w:eastAsia="Times New Roman" w:hAnsi="Courier New" w:cs="Courier New"/>
                <w:sz w:val="20"/>
                <w:szCs w:val="20"/>
              </w:rPr>
              <w:t>alias_database = hash:/etc/aliases</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20219">
              <w:rPr>
                <w:rFonts w:ascii="Courier New" w:eastAsia="Times New Roman" w:hAnsi="Courier New" w:cs="Courier New"/>
                <w:sz w:val="20"/>
                <w:szCs w:val="20"/>
              </w:rPr>
              <w:t>myorigin = /etc/mailname</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20219">
              <w:rPr>
                <w:rFonts w:ascii="Courier New" w:eastAsia="Times New Roman" w:hAnsi="Courier New" w:cs="Courier New"/>
                <w:sz w:val="20"/>
                <w:szCs w:val="20"/>
              </w:rPr>
              <w:t>#mydestination = example.com, hostname.example.com, localhost.example.com, localhost</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20219">
              <w:rPr>
                <w:rFonts w:ascii="Courier New" w:eastAsia="Times New Roman" w:hAnsi="Courier New" w:cs="Courier New"/>
                <w:sz w:val="20"/>
                <w:szCs w:val="20"/>
              </w:rPr>
              <w:t>mydestination = localhost</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20219">
              <w:rPr>
                <w:rFonts w:ascii="Courier New" w:eastAsia="Times New Roman" w:hAnsi="Courier New" w:cs="Courier New"/>
                <w:sz w:val="20"/>
                <w:szCs w:val="20"/>
              </w:rPr>
              <w:t>relayhost =</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20219">
              <w:rPr>
                <w:rFonts w:ascii="Courier New" w:eastAsia="Times New Roman" w:hAnsi="Courier New" w:cs="Courier New"/>
                <w:sz w:val="20"/>
                <w:szCs w:val="20"/>
              </w:rPr>
              <w:t>mynetworks = 127.0.0.0/8 [::ffff:127.0.0.0]/104 [::1]/128</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20219">
              <w:rPr>
                <w:rFonts w:ascii="Courier New" w:eastAsia="Times New Roman" w:hAnsi="Courier New" w:cs="Courier New"/>
                <w:sz w:val="20"/>
                <w:szCs w:val="20"/>
              </w:rPr>
              <w:t>mailbox_size_limit = 0</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20219">
              <w:rPr>
                <w:rFonts w:ascii="Courier New" w:eastAsia="Times New Roman" w:hAnsi="Courier New" w:cs="Courier New"/>
                <w:sz w:val="20"/>
                <w:szCs w:val="20"/>
              </w:rPr>
              <w:t>recipient_delimiter = +</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20219">
              <w:rPr>
                <w:rFonts w:ascii="Courier New" w:eastAsia="Times New Roman" w:hAnsi="Courier New" w:cs="Courier New"/>
                <w:sz w:val="20"/>
                <w:szCs w:val="20"/>
              </w:rPr>
              <w:t>inet_interfaces = all</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20219">
              <w:rPr>
                <w:rFonts w:ascii="Courier New" w:eastAsia="Times New Roman" w:hAnsi="Courier New" w:cs="Courier New"/>
                <w:sz w:val="20"/>
                <w:szCs w:val="20"/>
              </w:rPr>
              <w:t>#Handing off local delivery to Dovecot's LMTP, and telling it where to store mail</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20219">
              <w:rPr>
                <w:rFonts w:ascii="Courier New" w:eastAsia="Times New Roman" w:hAnsi="Courier New" w:cs="Courier New"/>
                <w:sz w:val="20"/>
                <w:szCs w:val="20"/>
              </w:rPr>
              <w:t>virtual_transport = lmtp:unix:private/dovecot-lmtp</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20219">
              <w:rPr>
                <w:rFonts w:ascii="Courier New" w:eastAsia="Times New Roman" w:hAnsi="Courier New" w:cs="Courier New"/>
                <w:sz w:val="20"/>
                <w:szCs w:val="20"/>
              </w:rPr>
              <w:t>#Virtual domains, users, and aliases</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20219">
              <w:rPr>
                <w:rFonts w:ascii="Courier New" w:eastAsia="Times New Roman" w:hAnsi="Courier New" w:cs="Courier New"/>
                <w:sz w:val="20"/>
                <w:szCs w:val="20"/>
              </w:rPr>
              <w:t>virtual_mailbox_domains = mysql:/etc/postfix/mysql-virtual-mailbox-domains.cf</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20219">
              <w:rPr>
                <w:rFonts w:ascii="Courier New" w:eastAsia="Times New Roman" w:hAnsi="Courier New" w:cs="Courier New"/>
                <w:sz w:val="20"/>
                <w:szCs w:val="20"/>
              </w:rPr>
              <w:t>virtual_mailbox_maps = mysql:/etc/postfix/mysql-virtual-mailbox-maps.cf</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20219">
              <w:rPr>
                <w:rFonts w:ascii="Courier New" w:eastAsia="Times New Roman" w:hAnsi="Courier New" w:cs="Courier New"/>
                <w:sz w:val="20"/>
                <w:szCs w:val="20"/>
              </w:rPr>
              <w:t>virtual_alias_maps = mysql:/etc/postfix/mysql-virtual-alias-maps.cf,</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20219">
              <w:rPr>
                <w:rFonts w:ascii="Courier New" w:eastAsia="Times New Roman" w:hAnsi="Courier New" w:cs="Courier New"/>
                <w:sz w:val="20"/>
                <w:szCs w:val="20"/>
              </w:rPr>
              <w:t xml:space="preserve">        mysql:/etc/postfix/mysql-virtual-email2email.cf</w:t>
            </w:r>
          </w:p>
        </w:tc>
      </w:tr>
    </w:tbl>
    <w:p w:rsidR="00B20219" w:rsidRPr="00B20219" w:rsidRDefault="00B20219" w:rsidP="00B20219">
      <w:pPr>
        <w:numPr>
          <w:ilvl w:val="0"/>
          <w:numId w:val="68"/>
        </w:numPr>
        <w:spacing w:before="100" w:beforeAutospacing="1" w:after="100" w:afterAutospacing="1" w:line="240" w:lineRule="auto"/>
        <w:rPr>
          <w:rFonts w:ascii="Times New Roman" w:eastAsia="Times New Roman" w:hAnsi="Times New Roman" w:cs="Times New Roman"/>
          <w:sz w:val="24"/>
          <w:szCs w:val="24"/>
        </w:rPr>
      </w:pPr>
      <w:r w:rsidRPr="00B20219">
        <w:rPr>
          <w:rFonts w:ascii="Times New Roman" w:eastAsia="Times New Roman" w:hAnsi="Times New Roman" w:cs="Times New Roman"/>
          <w:sz w:val="24"/>
          <w:szCs w:val="24"/>
        </w:rPr>
        <w:lastRenderedPageBreak/>
        <w:t xml:space="preserve">Create the file for virtual domains. Ensure that you change the password for the </w:t>
      </w:r>
      <w:r w:rsidRPr="00B20219">
        <w:rPr>
          <w:rFonts w:ascii="Courier New" w:eastAsia="Times New Roman" w:hAnsi="Courier New" w:cs="Courier New"/>
          <w:sz w:val="20"/>
        </w:rPr>
        <w:t>mailuser</w:t>
      </w:r>
      <w:r w:rsidRPr="00B20219">
        <w:rPr>
          <w:rFonts w:ascii="Times New Roman" w:eastAsia="Times New Roman" w:hAnsi="Times New Roman" w:cs="Times New Roman"/>
          <w:sz w:val="24"/>
          <w:szCs w:val="24"/>
        </w:rPr>
        <w:t xml:space="preserve"> account. If you used a different user, database name, or table name, customize those settings as well.</w:t>
      </w:r>
    </w:p>
    <w:p w:rsidR="00B20219" w:rsidRPr="00B20219" w:rsidRDefault="00B20219" w:rsidP="00B20219">
      <w:pPr>
        <w:spacing w:after="0" w:line="240" w:lineRule="auto"/>
        <w:ind w:left="720"/>
        <w:rPr>
          <w:rFonts w:ascii="Times New Roman" w:eastAsia="Times New Roman" w:hAnsi="Times New Roman" w:cs="Times New Roman"/>
          <w:sz w:val="24"/>
          <w:szCs w:val="24"/>
        </w:rPr>
      </w:pPr>
      <w:r w:rsidRPr="00B20219">
        <w:rPr>
          <w:rFonts w:ascii="Times New Roman" w:eastAsia="Times New Roman" w:hAnsi="Times New Roman" w:cs="Times New Roman"/>
          <w:sz w:val="24"/>
          <w:szCs w:val="24"/>
        </w:rPr>
        <w:t>/etc/postfix/mysql-virtual-mailbox-domains.cf</w:t>
      </w:r>
    </w:p>
    <w:tbl>
      <w:tblPr>
        <w:tblW w:w="0" w:type="auto"/>
        <w:tblCellSpacing w:w="15" w:type="dxa"/>
        <w:tblInd w:w="720" w:type="dxa"/>
        <w:tblCellMar>
          <w:top w:w="15" w:type="dxa"/>
          <w:left w:w="15" w:type="dxa"/>
          <w:bottom w:w="15" w:type="dxa"/>
          <w:right w:w="15" w:type="dxa"/>
        </w:tblCellMar>
        <w:tblLook w:val="04A0"/>
      </w:tblPr>
      <w:tblGrid>
        <w:gridCol w:w="196"/>
        <w:gridCol w:w="6437"/>
      </w:tblGrid>
      <w:tr w:rsidR="00B20219" w:rsidRPr="00B20219" w:rsidTr="00B20219">
        <w:trPr>
          <w:tblCellSpacing w:w="15" w:type="dxa"/>
        </w:trPr>
        <w:tc>
          <w:tcPr>
            <w:tcW w:w="0" w:type="auto"/>
            <w:vAlign w:val="center"/>
            <w:hideMark/>
          </w:tcPr>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urier New" w:eastAsia="Times New Roman" w:hAnsi="Courier New" w:cs="Courier New"/>
                <w:sz w:val="20"/>
                <w:szCs w:val="20"/>
              </w:rPr>
            </w:pPr>
            <w:r w:rsidRPr="00B20219">
              <w:rPr>
                <w:rFonts w:ascii="Courier New" w:eastAsia="Times New Roman" w:hAnsi="Courier New" w:cs="Courier New"/>
                <w:sz w:val="20"/>
                <w:szCs w:val="20"/>
              </w:rPr>
              <w:t>1</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urier New" w:eastAsia="Times New Roman" w:hAnsi="Courier New" w:cs="Courier New"/>
                <w:sz w:val="20"/>
                <w:szCs w:val="20"/>
              </w:rPr>
            </w:pPr>
            <w:r w:rsidRPr="00B20219">
              <w:rPr>
                <w:rFonts w:ascii="Courier New" w:eastAsia="Times New Roman" w:hAnsi="Courier New" w:cs="Courier New"/>
                <w:sz w:val="20"/>
                <w:szCs w:val="20"/>
              </w:rPr>
              <w:t>2</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urier New" w:eastAsia="Times New Roman" w:hAnsi="Courier New" w:cs="Courier New"/>
                <w:sz w:val="20"/>
                <w:szCs w:val="20"/>
              </w:rPr>
            </w:pPr>
            <w:r w:rsidRPr="00B20219">
              <w:rPr>
                <w:rFonts w:ascii="Courier New" w:eastAsia="Times New Roman" w:hAnsi="Courier New" w:cs="Courier New"/>
                <w:sz w:val="20"/>
                <w:szCs w:val="20"/>
              </w:rPr>
              <w:t>3</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urier New" w:eastAsia="Times New Roman" w:hAnsi="Courier New" w:cs="Courier New"/>
                <w:sz w:val="20"/>
                <w:szCs w:val="20"/>
              </w:rPr>
            </w:pPr>
            <w:r w:rsidRPr="00B20219">
              <w:rPr>
                <w:rFonts w:ascii="Courier New" w:eastAsia="Times New Roman" w:hAnsi="Courier New" w:cs="Courier New"/>
                <w:sz w:val="20"/>
                <w:szCs w:val="20"/>
              </w:rPr>
              <w:t>4</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urier New" w:eastAsia="Times New Roman" w:hAnsi="Courier New" w:cs="Courier New"/>
                <w:sz w:val="20"/>
                <w:szCs w:val="20"/>
              </w:rPr>
            </w:pPr>
            <w:r w:rsidRPr="00B20219">
              <w:rPr>
                <w:rFonts w:ascii="Courier New" w:eastAsia="Times New Roman" w:hAnsi="Courier New" w:cs="Courier New"/>
                <w:sz w:val="20"/>
                <w:szCs w:val="20"/>
              </w:rPr>
              <w:t>5</w:t>
            </w:r>
          </w:p>
        </w:tc>
        <w:tc>
          <w:tcPr>
            <w:tcW w:w="0" w:type="auto"/>
            <w:vAlign w:val="center"/>
            <w:hideMark/>
          </w:tcPr>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20219">
              <w:rPr>
                <w:rFonts w:ascii="Courier New" w:eastAsia="Times New Roman" w:hAnsi="Courier New" w:cs="Courier New"/>
                <w:sz w:val="20"/>
                <w:szCs w:val="20"/>
              </w:rPr>
              <w:t>user = mailuser</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20219">
              <w:rPr>
                <w:rFonts w:ascii="Courier New" w:eastAsia="Times New Roman" w:hAnsi="Courier New" w:cs="Courier New"/>
                <w:sz w:val="20"/>
                <w:szCs w:val="20"/>
              </w:rPr>
              <w:t>password = mailuserpass</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20219">
              <w:rPr>
                <w:rFonts w:ascii="Courier New" w:eastAsia="Times New Roman" w:hAnsi="Courier New" w:cs="Courier New"/>
                <w:sz w:val="20"/>
                <w:szCs w:val="20"/>
              </w:rPr>
              <w:t>hosts = 127.0.0.1</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20219">
              <w:rPr>
                <w:rFonts w:ascii="Courier New" w:eastAsia="Times New Roman" w:hAnsi="Courier New" w:cs="Courier New"/>
                <w:sz w:val="20"/>
                <w:szCs w:val="20"/>
              </w:rPr>
              <w:t>dbname = mailserver</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20219">
              <w:rPr>
                <w:rFonts w:ascii="Courier New" w:eastAsia="Times New Roman" w:hAnsi="Courier New" w:cs="Courier New"/>
                <w:sz w:val="20"/>
                <w:szCs w:val="20"/>
              </w:rPr>
              <w:t>query = SELECT 1 FROM virtual_domains WHERE name='%s'</w:t>
            </w:r>
          </w:p>
        </w:tc>
      </w:tr>
    </w:tbl>
    <w:p w:rsidR="00B20219" w:rsidRPr="00B20219" w:rsidRDefault="00B20219" w:rsidP="00B20219">
      <w:pPr>
        <w:numPr>
          <w:ilvl w:val="0"/>
          <w:numId w:val="68"/>
        </w:numPr>
        <w:spacing w:before="100" w:beforeAutospacing="1" w:after="100" w:afterAutospacing="1" w:line="240" w:lineRule="auto"/>
        <w:rPr>
          <w:rFonts w:ascii="Times New Roman" w:eastAsia="Times New Roman" w:hAnsi="Times New Roman" w:cs="Times New Roman"/>
          <w:sz w:val="24"/>
          <w:szCs w:val="24"/>
        </w:rPr>
      </w:pPr>
      <w:r w:rsidRPr="00B20219">
        <w:rPr>
          <w:rFonts w:ascii="Times New Roman" w:eastAsia="Times New Roman" w:hAnsi="Times New Roman" w:cs="Times New Roman"/>
          <w:sz w:val="24"/>
          <w:szCs w:val="24"/>
        </w:rPr>
        <w:t xml:space="preserve">Create the </w:t>
      </w:r>
      <w:r w:rsidRPr="00B20219">
        <w:rPr>
          <w:rFonts w:ascii="Courier New" w:eastAsia="Times New Roman" w:hAnsi="Courier New" w:cs="Courier New"/>
          <w:sz w:val="20"/>
        </w:rPr>
        <w:t>/etc/postfix/mysql-virtual-mailbox-maps.cf</w:t>
      </w:r>
      <w:r w:rsidRPr="00B20219">
        <w:rPr>
          <w:rFonts w:ascii="Times New Roman" w:eastAsia="Times New Roman" w:hAnsi="Times New Roman" w:cs="Times New Roman"/>
          <w:sz w:val="24"/>
          <w:szCs w:val="24"/>
        </w:rPr>
        <w:t xml:space="preserve"> file, and enter the following values. Make sure you use the </w:t>
      </w:r>
      <w:r w:rsidRPr="00B20219">
        <w:rPr>
          <w:rFonts w:ascii="Courier New" w:eastAsia="Times New Roman" w:hAnsi="Courier New" w:cs="Courier New"/>
          <w:sz w:val="20"/>
        </w:rPr>
        <w:t>mailuser</w:t>
      </w:r>
      <w:r w:rsidRPr="00B20219">
        <w:rPr>
          <w:rFonts w:ascii="Times New Roman" w:eastAsia="Times New Roman" w:hAnsi="Times New Roman" w:cs="Times New Roman"/>
          <w:sz w:val="24"/>
          <w:szCs w:val="24"/>
        </w:rPr>
        <w:t>’s password and make any other changes as needed.</w:t>
      </w:r>
    </w:p>
    <w:p w:rsidR="00B20219" w:rsidRPr="00B20219" w:rsidRDefault="00B20219" w:rsidP="00B20219">
      <w:pPr>
        <w:spacing w:after="0" w:line="240" w:lineRule="auto"/>
        <w:ind w:left="720"/>
        <w:rPr>
          <w:rFonts w:ascii="Times New Roman" w:eastAsia="Times New Roman" w:hAnsi="Times New Roman" w:cs="Times New Roman"/>
          <w:sz w:val="24"/>
          <w:szCs w:val="24"/>
        </w:rPr>
      </w:pPr>
      <w:r w:rsidRPr="00B20219">
        <w:rPr>
          <w:rFonts w:ascii="Times New Roman" w:eastAsia="Times New Roman" w:hAnsi="Times New Roman" w:cs="Times New Roman"/>
          <w:sz w:val="24"/>
          <w:szCs w:val="24"/>
        </w:rPr>
        <w:t>/etc/postfix/mysql-virtual-mailbox-maps.cf</w:t>
      </w:r>
    </w:p>
    <w:tbl>
      <w:tblPr>
        <w:tblW w:w="0" w:type="auto"/>
        <w:tblCellSpacing w:w="15" w:type="dxa"/>
        <w:tblInd w:w="720" w:type="dxa"/>
        <w:tblCellMar>
          <w:top w:w="15" w:type="dxa"/>
          <w:left w:w="15" w:type="dxa"/>
          <w:bottom w:w="15" w:type="dxa"/>
          <w:right w:w="15" w:type="dxa"/>
        </w:tblCellMar>
        <w:tblLook w:val="04A0"/>
      </w:tblPr>
      <w:tblGrid>
        <w:gridCol w:w="196"/>
        <w:gridCol w:w="6317"/>
      </w:tblGrid>
      <w:tr w:rsidR="00B20219" w:rsidRPr="00B20219" w:rsidTr="00B20219">
        <w:trPr>
          <w:tblCellSpacing w:w="15" w:type="dxa"/>
        </w:trPr>
        <w:tc>
          <w:tcPr>
            <w:tcW w:w="0" w:type="auto"/>
            <w:vAlign w:val="center"/>
            <w:hideMark/>
          </w:tcPr>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urier New" w:eastAsia="Times New Roman" w:hAnsi="Courier New" w:cs="Courier New"/>
                <w:sz w:val="20"/>
                <w:szCs w:val="20"/>
              </w:rPr>
            </w:pPr>
            <w:r w:rsidRPr="00B20219">
              <w:rPr>
                <w:rFonts w:ascii="Courier New" w:eastAsia="Times New Roman" w:hAnsi="Courier New" w:cs="Courier New"/>
                <w:sz w:val="20"/>
                <w:szCs w:val="20"/>
              </w:rPr>
              <w:t>1</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urier New" w:eastAsia="Times New Roman" w:hAnsi="Courier New" w:cs="Courier New"/>
                <w:sz w:val="20"/>
                <w:szCs w:val="20"/>
              </w:rPr>
            </w:pPr>
            <w:r w:rsidRPr="00B20219">
              <w:rPr>
                <w:rFonts w:ascii="Courier New" w:eastAsia="Times New Roman" w:hAnsi="Courier New" w:cs="Courier New"/>
                <w:sz w:val="20"/>
                <w:szCs w:val="20"/>
              </w:rPr>
              <w:t>2</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urier New" w:eastAsia="Times New Roman" w:hAnsi="Courier New" w:cs="Courier New"/>
                <w:sz w:val="20"/>
                <w:szCs w:val="20"/>
              </w:rPr>
            </w:pPr>
            <w:r w:rsidRPr="00B20219">
              <w:rPr>
                <w:rFonts w:ascii="Courier New" w:eastAsia="Times New Roman" w:hAnsi="Courier New" w:cs="Courier New"/>
                <w:sz w:val="20"/>
                <w:szCs w:val="20"/>
              </w:rPr>
              <w:t>3</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urier New" w:eastAsia="Times New Roman" w:hAnsi="Courier New" w:cs="Courier New"/>
                <w:sz w:val="20"/>
                <w:szCs w:val="20"/>
              </w:rPr>
            </w:pPr>
            <w:r w:rsidRPr="00B20219">
              <w:rPr>
                <w:rFonts w:ascii="Courier New" w:eastAsia="Times New Roman" w:hAnsi="Courier New" w:cs="Courier New"/>
                <w:sz w:val="20"/>
                <w:szCs w:val="20"/>
              </w:rPr>
              <w:t>4</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urier New" w:eastAsia="Times New Roman" w:hAnsi="Courier New" w:cs="Courier New"/>
                <w:sz w:val="20"/>
                <w:szCs w:val="20"/>
              </w:rPr>
            </w:pPr>
            <w:r w:rsidRPr="00B20219">
              <w:rPr>
                <w:rFonts w:ascii="Courier New" w:eastAsia="Times New Roman" w:hAnsi="Courier New" w:cs="Courier New"/>
                <w:sz w:val="20"/>
                <w:szCs w:val="20"/>
              </w:rPr>
              <w:t>5</w:t>
            </w:r>
          </w:p>
        </w:tc>
        <w:tc>
          <w:tcPr>
            <w:tcW w:w="0" w:type="auto"/>
            <w:vAlign w:val="center"/>
            <w:hideMark/>
          </w:tcPr>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20219">
              <w:rPr>
                <w:rFonts w:ascii="Courier New" w:eastAsia="Times New Roman" w:hAnsi="Courier New" w:cs="Courier New"/>
                <w:sz w:val="20"/>
                <w:szCs w:val="20"/>
              </w:rPr>
              <w:t>user = mailuser</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20219">
              <w:rPr>
                <w:rFonts w:ascii="Courier New" w:eastAsia="Times New Roman" w:hAnsi="Courier New" w:cs="Courier New"/>
                <w:sz w:val="20"/>
                <w:szCs w:val="20"/>
              </w:rPr>
              <w:t>password = mailuserpass</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20219">
              <w:rPr>
                <w:rFonts w:ascii="Courier New" w:eastAsia="Times New Roman" w:hAnsi="Courier New" w:cs="Courier New"/>
                <w:sz w:val="20"/>
                <w:szCs w:val="20"/>
              </w:rPr>
              <w:t>hosts = 127.0.0.1</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20219">
              <w:rPr>
                <w:rFonts w:ascii="Courier New" w:eastAsia="Times New Roman" w:hAnsi="Courier New" w:cs="Courier New"/>
                <w:sz w:val="20"/>
                <w:szCs w:val="20"/>
              </w:rPr>
              <w:t>dbname = mailserver</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20219">
              <w:rPr>
                <w:rFonts w:ascii="Courier New" w:eastAsia="Times New Roman" w:hAnsi="Courier New" w:cs="Courier New"/>
                <w:sz w:val="20"/>
                <w:szCs w:val="20"/>
              </w:rPr>
              <w:t>query = SELECT 1 FROM virtual_users WHERE email='%s'</w:t>
            </w:r>
          </w:p>
        </w:tc>
      </w:tr>
    </w:tbl>
    <w:p w:rsidR="00B20219" w:rsidRPr="00B20219" w:rsidRDefault="00B20219" w:rsidP="00B20219">
      <w:pPr>
        <w:numPr>
          <w:ilvl w:val="0"/>
          <w:numId w:val="68"/>
        </w:numPr>
        <w:spacing w:before="100" w:beforeAutospacing="1" w:after="100" w:afterAutospacing="1" w:line="240" w:lineRule="auto"/>
        <w:rPr>
          <w:rFonts w:ascii="Times New Roman" w:eastAsia="Times New Roman" w:hAnsi="Times New Roman" w:cs="Times New Roman"/>
          <w:sz w:val="24"/>
          <w:szCs w:val="24"/>
        </w:rPr>
      </w:pPr>
      <w:r w:rsidRPr="00B20219">
        <w:rPr>
          <w:rFonts w:ascii="Times New Roman" w:eastAsia="Times New Roman" w:hAnsi="Times New Roman" w:cs="Times New Roman"/>
          <w:sz w:val="24"/>
          <w:szCs w:val="24"/>
        </w:rPr>
        <w:t xml:space="preserve">Create the </w:t>
      </w:r>
      <w:r w:rsidRPr="00B20219">
        <w:rPr>
          <w:rFonts w:ascii="Courier New" w:eastAsia="Times New Roman" w:hAnsi="Courier New" w:cs="Courier New"/>
          <w:sz w:val="20"/>
        </w:rPr>
        <w:t>/etc/postfix/mysql-virtual-alias-maps.cf</w:t>
      </w:r>
      <w:r w:rsidRPr="00B20219">
        <w:rPr>
          <w:rFonts w:ascii="Times New Roman" w:eastAsia="Times New Roman" w:hAnsi="Times New Roman" w:cs="Times New Roman"/>
          <w:sz w:val="24"/>
          <w:szCs w:val="24"/>
        </w:rPr>
        <w:t xml:space="preserve"> file and enter the following values. Again, make sure you use the mailuser’s password, and make any other changes as necessary.</w:t>
      </w:r>
    </w:p>
    <w:p w:rsidR="00B20219" w:rsidRPr="00B20219" w:rsidRDefault="00B20219" w:rsidP="00B20219">
      <w:pPr>
        <w:spacing w:after="0" w:line="240" w:lineRule="auto"/>
        <w:ind w:left="720"/>
        <w:rPr>
          <w:rFonts w:ascii="Times New Roman" w:eastAsia="Times New Roman" w:hAnsi="Times New Roman" w:cs="Times New Roman"/>
          <w:sz w:val="24"/>
          <w:szCs w:val="24"/>
        </w:rPr>
      </w:pPr>
      <w:r w:rsidRPr="00B20219">
        <w:rPr>
          <w:rFonts w:ascii="Times New Roman" w:eastAsia="Times New Roman" w:hAnsi="Times New Roman" w:cs="Times New Roman"/>
          <w:sz w:val="24"/>
          <w:szCs w:val="24"/>
        </w:rPr>
        <w:t>/etc/postfix/mysql-virtual-alias-maps.cf</w:t>
      </w:r>
    </w:p>
    <w:tbl>
      <w:tblPr>
        <w:tblW w:w="0" w:type="auto"/>
        <w:tblCellSpacing w:w="15" w:type="dxa"/>
        <w:tblInd w:w="720" w:type="dxa"/>
        <w:tblCellMar>
          <w:top w:w="15" w:type="dxa"/>
          <w:left w:w="15" w:type="dxa"/>
          <w:bottom w:w="15" w:type="dxa"/>
          <w:right w:w="15" w:type="dxa"/>
        </w:tblCellMar>
        <w:tblLook w:val="04A0"/>
      </w:tblPr>
      <w:tblGrid>
        <w:gridCol w:w="196"/>
        <w:gridCol w:w="7877"/>
      </w:tblGrid>
      <w:tr w:rsidR="00B20219" w:rsidRPr="00B20219" w:rsidTr="00B20219">
        <w:trPr>
          <w:tblCellSpacing w:w="15" w:type="dxa"/>
        </w:trPr>
        <w:tc>
          <w:tcPr>
            <w:tcW w:w="0" w:type="auto"/>
            <w:vAlign w:val="center"/>
            <w:hideMark/>
          </w:tcPr>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urier New" w:eastAsia="Times New Roman" w:hAnsi="Courier New" w:cs="Courier New"/>
                <w:sz w:val="20"/>
                <w:szCs w:val="20"/>
              </w:rPr>
            </w:pPr>
            <w:r w:rsidRPr="00B20219">
              <w:rPr>
                <w:rFonts w:ascii="Courier New" w:eastAsia="Times New Roman" w:hAnsi="Courier New" w:cs="Courier New"/>
                <w:sz w:val="20"/>
                <w:szCs w:val="20"/>
              </w:rPr>
              <w:t>1</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urier New" w:eastAsia="Times New Roman" w:hAnsi="Courier New" w:cs="Courier New"/>
                <w:sz w:val="20"/>
                <w:szCs w:val="20"/>
              </w:rPr>
            </w:pPr>
            <w:r w:rsidRPr="00B20219">
              <w:rPr>
                <w:rFonts w:ascii="Courier New" w:eastAsia="Times New Roman" w:hAnsi="Courier New" w:cs="Courier New"/>
                <w:sz w:val="20"/>
                <w:szCs w:val="20"/>
              </w:rPr>
              <w:t>2</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urier New" w:eastAsia="Times New Roman" w:hAnsi="Courier New" w:cs="Courier New"/>
                <w:sz w:val="20"/>
                <w:szCs w:val="20"/>
              </w:rPr>
            </w:pPr>
            <w:r w:rsidRPr="00B20219">
              <w:rPr>
                <w:rFonts w:ascii="Courier New" w:eastAsia="Times New Roman" w:hAnsi="Courier New" w:cs="Courier New"/>
                <w:sz w:val="20"/>
                <w:szCs w:val="20"/>
              </w:rPr>
              <w:t>3</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urier New" w:eastAsia="Times New Roman" w:hAnsi="Courier New" w:cs="Courier New"/>
                <w:sz w:val="20"/>
                <w:szCs w:val="20"/>
              </w:rPr>
            </w:pPr>
            <w:r w:rsidRPr="00B20219">
              <w:rPr>
                <w:rFonts w:ascii="Courier New" w:eastAsia="Times New Roman" w:hAnsi="Courier New" w:cs="Courier New"/>
                <w:sz w:val="20"/>
                <w:szCs w:val="20"/>
              </w:rPr>
              <w:t>4</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urier New" w:eastAsia="Times New Roman" w:hAnsi="Courier New" w:cs="Courier New"/>
                <w:sz w:val="20"/>
                <w:szCs w:val="20"/>
              </w:rPr>
            </w:pPr>
            <w:r w:rsidRPr="00B20219">
              <w:rPr>
                <w:rFonts w:ascii="Courier New" w:eastAsia="Times New Roman" w:hAnsi="Courier New" w:cs="Courier New"/>
                <w:sz w:val="20"/>
                <w:szCs w:val="20"/>
              </w:rPr>
              <w:t>5</w:t>
            </w:r>
          </w:p>
        </w:tc>
        <w:tc>
          <w:tcPr>
            <w:tcW w:w="0" w:type="auto"/>
            <w:vAlign w:val="center"/>
            <w:hideMark/>
          </w:tcPr>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20219">
              <w:rPr>
                <w:rFonts w:ascii="Courier New" w:eastAsia="Times New Roman" w:hAnsi="Courier New" w:cs="Courier New"/>
                <w:sz w:val="20"/>
                <w:szCs w:val="20"/>
              </w:rPr>
              <w:t>user = mailuser</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20219">
              <w:rPr>
                <w:rFonts w:ascii="Courier New" w:eastAsia="Times New Roman" w:hAnsi="Courier New" w:cs="Courier New"/>
                <w:sz w:val="20"/>
                <w:szCs w:val="20"/>
              </w:rPr>
              <w:t>password = mailuserpass</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20219">
              <w:rPr>
                <w:rFonts w:ascii="Courier New" w:eastAsia="Times New Roman" w:hAnsi="Courier New" w:cs="Courier New"/>
                <w:sz w:val="20"/>
                <w:szCs w:val="20"/>
              </w:rPr>
              <w:t>hosts = 127.0.0.1</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20219">
              <w:rPr>
                <w:rFonts w:ascii="Courier New" w:eastAsia="Times New Roman" w:hAnsi="Courier New" w:cs="Courier New"/>
                <w:sz w:val="20"/>
                <w:szCs w:val="20"/>
              </w:rPr>
              <w:t>dbname = mailserver</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20219">
              <w:rPr>
                <w:rFonts w:ascii="Courier New" w:eastAsia="Times New Roman" w:hAnsi="Courier New" w:cs="Courier New"/>
                <w:sz w:val="20"/>
                <w:szCs w:val="20"/>
              </w:rPr>
              <w:t>query = SELECT destination FROM virtual_aliases WHERE source='%s'</w:t>
            </w:r>
          </w:p>
        </w:tc>
      </w:tr>
    </w:tbl>
    <w:p w:rsidR="00B20219" w:rsidRPr="00B20219" w:rsidRDefault="00B20219" w:rsidP="00B20219">
      <w:pPr>
        <w:numPr>
          <w:ilvl w:val="0"/>
          <w:numId w:val="68"/>
        </w:numPr>
        <w:spacing w:before="100" w:beforeAutospacing="1" w:after="100" w:afterAutospacing="1" w:line="240" w:lineRule="auto"/>
        <w:rPr>
          <w:rFonts w:ascii="Times New Roman" w:eastAsia="Times New Roman" w:hAnsi="Times New Roman" w:cs="Times New Roman"/>
          <w:sz w:val="24"/>
          <w:szCs w:val="24"/>
        </w:rPr>
      </w:pPr>
      <w:r w:rsidRPr="00B20219">
        <w:rPr>
          <w:rFonts w:ascii="Times New Roman" w:eastAsia="Times New Roman" w:hAnsi="Times New Roman" w:cs="Times New Roman"/>
          <w:sz w:val="24"/>
          <w:szCs w:val="24"/>
        </w:rPr>
        <w:t xml:space="preserve">Create the </w:t>
      </w:r>
      <w:r w:rsidRPr="00B20219">
        <w:rPr>
          <w:rFonts w:ascii="Courier New" w:eastAsia="Times New Roman" w:hAnsi="Courier New" w:cs="Courier New"/>
          <w:sz w:val="20"/>
        </w:rPr>
        <w:t>/etc/postfix/mysql-virtual-email2email.cf</w:t>
      </w:r>
      <w:r w:rsidRPr="00B20219">
        <w:rPr>
          <w:rFonts w:ascii="Times New Roman" w:eastAsia="Times New Roman" w:hAnsi="Times New Roman" w:cs="Times New Roman"/>
          <w:sz w:val="24"/>
          <w:szCs w:val="24"/>
        </w:rPr>
        <w:t xml:space="preserve"> file and enter the following values. Again, make sure you use the mailuser’s password, and make any other changes as necessary.</w:t>
      </w:r>
    </w:p>
    <w:p w:rsidR="00B20219" w:rsidRPr="00B20219" w:rsidRDefault="00B20219" w:rsidP="00B20219">
      <w:pPr>
        <w:spacing w:after="0" w:line="240" w:lineRule="auto"/>
        <w:ind w:left="720"/>
        <w:rPr>
          <w:rFonts w:ascii="Times New Roman" w:eastAsia="Times New Roman" w:hAnsi="Times New Roman" w:cs="Times New Roman"/>
          <w:sz w:val="24"/>
          <w:szCs w:val="24"/>
        </w:rPr>
      </w:pPr>
      <w:r w:rsidRPr="00B20219">
        <w:rPr>
          <w:rFonts w:ascii="Times New Roman" w:eastAsia="Times New Roman" w:hAnsi="Times New Roman" w:cs="Times New Roman"/>
          <w:sz w:val="24"/>
          <w:szCs w:val="24"/>
        </w:rPr>
        <w:t>/etc/postfix/mysql-virtual-email2email.cf</w:t>
      </w:r>
    </w:p>
    <w:tbl>
      <w:tblPr>
        <w:tblW w:w="0" w:type="auto"/>
        <w:tblCellSpacing w:w="15" w:type="dxa"/>
        <w:tblInd w:w="720" w:type="dxa"/>
        <w:tblCellMar>
          <w:top w:w="15" w:type="dxa"/>
          <w:left w:w="15" w:type="dxa"/>
          <w:bottom w:w="15" w:type="dxa"/>
          <w:right w:w="15" w:type="dxa"/>
        </w:tblCellMar>
        <w:tblLook w:val="04A0"/>
      </w:tblPr>
      <w:tblGrid>
        <w:gridCol w:w="196"/>
        <w:gridCol w:w="6797"/>
      </w:tblGrid>
      <w:tr w:rsidR="00B20219" w:rsidRPr="00B20219" w:rsidTr="00B20219">
        <w:trPr>
          <w:tblCellSpacing w:w="15" w:type="dxa"/>
        </w:trPr>
        <w:tc>
          <w:tcPr>
            <w:tcW w:w="0" w:type="auto"/>
            <w:vAlign w:val="center"/>
            <w:hideMark/>
          </w:tcPr>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urier New" w:eastAsia="Times New Roman" w:hAnsi="Courier New" w:cs="Courier New"/>
                <w:sz w:val="20"/>
                <w:szCs w:val="20"/>
              </w:rPr>
            </w:pPr>
            <w:r w:rsidRPr="00B20219">
              <w:rPr>
                <w:rFonts w:ascii="Courier New" w:eastAsia="Times New Roman" w:hAnsi="Courier New" w:cs="Courier New"/>
                <w:sz w:val="20"/>
                <w:szCs w:val="20"/>
              </w:rPr>
              <w:t>1</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urier New" w:eastAsia="Times New Roman" w:hAnsi="Courier New" w:cs="Courier New"/>
                <w:sz w:val="20"/>
                <w:szCs w:val="20"/>
              </w:rPr>
            </w:pPr>
            <w:r w:rsidRPr="00B20219">
              <w:rPr>
                <w:rFonts w:ascii="Courier New" w:eastAsia="Times New Roman" w:hAnsi="Courier New" w:cs="Courier New"/>
                <w:sz w:val="20"/>
                <w:szCs w:val="20"/>
              </w:rPr>
              <w:t>2</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urier New" w:eastAsia="Times New Roman" w:hAnsi="Courier New" w:cs="Courier New"/>
                <w:sz w:val="20"/>
                <w:szCs w:val="20"/>
              </w:rPr>
            </w:pPr>
            <w:r w:rsidRPr="00B20219">
              <w:rPr>
                <w:rFonts w:ascii="Courier New" w:eastAsia="Times New Roman" w:hAnsi="Courier New" w:cs="Courier New"/>
                <w:sz w:val="20"/>
                <w:szCs w:val="20"/>
              </w:rPr>
              <w:t>3</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urier New" w:eastAsia="Times New Roman" w:hAnsi="Courier New" w:cs="Courier New"/>
                <w:sz w:val="20"/>
                <w:szCs w:val="20"/>
              </w:rPr>
            </w:pPr>
            <w:r w:rsidRPr="00B20219">
              <w:rPr>
                <w:rFonts w:ascii="Courier New" w:eastAsia="Times New Roman" w:hAnsi="Courier New" w:cs="Courier New"/>
                <w:sz w:val="20"/>
                <w:szCs w:val="20"/>
              </w:rPr>
              <w:t>4</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urier New" w:eastAsia="Times New Roman" w:hAnsi="Courier New" w:cs="Courier New"/>
                <w:sz w:val="20"/>
                <w:szCs w:val="20"/>
              </w:rPr>
            </w:pPr>
            <w:r w:rsidRPr="00B20219">
              <w:rPr>
                <w:rFonts w:ascii="Courier New" w:eastAsia="Times New Roman" w:hAnsi="Courier New" w:cs="Courier New"/>
                <w:sz w:val="20"/>
                <w:szCs w:val="20"/>
              </w:rPr>
              <w:t>5</w:t>
            </w:r>
          </w:p>
        </w:tc>
        <w:tc>
          <w:tcPr>
            <w:tcW w:w="0" w:type="auto"/>
            <w:vAlign w:val="center"/>
            <w:hideMark/>
          </w:tcPr>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20219">
              <w:rPr>
                <w:rFonts w:ascii="Courier New" w:eastAsia="Times New Roman" w:hAnsi="Courier New" w:cs="Courier New"/>
                <w:sz w:val="20"/>
                <w:szCs w:val="20"/>
              </w:rPr>
              <w:t>user = mailuser</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20219">
              <w:rPr>
                <w:rFonts w:ascii="Courier New" w:eastAsia="Times New Roman" w:hAnsi="Courier New" w:cs="Courier New"/>
                <w:sz w:val="20"/>
                <w:szCs w:val="20"/>
              </w:rPr>
              <w:t>password = mailuserpass</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20219">
              <w:rPr>
                <w:rFonts w:ascii="Courier New" w:eastAsia="Times New Roman" w:hAnsi="Courier New" w:cs="Courier New"/>
                <w:sz w:val="20"/>
                <w:szCs w:val="20"/>
              </w:rPr>
              <w:t>hosts = 127.0.0.1</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20219">
              <w:rPr>
                <w:rFonts w:ascii="Courier New" w:eastAsia="Times New Roman" w:hAnsi="Courier New" w:cs="Courier New"/>
                <w:sz w:val="20"/>
                <w:szCs w:val="20"/>
              </w:rPr>
              <w:t>dbname = mailserver</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20219">
              <w:rPr>
                <w:rFonts w:ascii="Courier New" w:eastAsia="Times New Roman" w:hAnsi="Courier New" w:cs="Courier New"/>
                <w:sz w:val="20"/>
                <w:szCs w:val="20"/>
              </w:rPr>
              <w:t>query = SELECT email FROM virtual_users WHERE email='%s'</w:t>
            </w:r>
          </w:p>
        </w:tc>
      </w:tr>
    </w:tbl>
    <w:p w:rsidR="00B20219" w:rsidRPr="00B20219" w:rsidRDefault="00B20219" w:rsidP="00B20219">
      <w:pPr>
        <w:numPr>
          <w:ilvl w:val="0"/>
          <w:numId w:val="68"/>
        </w:numPr>
        <w:spacing w:before="100" w:beforeAutospacing="1" w:after="100" w:afterAutospacing="1" w:line="240" w:lineRule="auto"/>
        <w:rPr>
          <w:rFonts w:ascii="Times New Roman" w:eastAsia="Times New Roman" w:hAnsi="Times New Roman" w:cs="Times New Roman"/>
          <w:sz w:val="24"/>
          <w:szCs w:val="24"/>
        </w:rPr>
      </w:pPr>
      <w:r w:rsidRPr="00B20219">
        <w:rPr>
          <w:rFonts w:ascii="Times New Roman" w:eastAsia="Times New Roman" w:hAnsi="Times New Roman" w:cs="Times New Roman"/>
          <w:sz w:val="24"/>
          <w:szCs w:val="24"/>
        </w:rPr>
        <w:t xml:space="preserve">Save the changes you’ve made to the </w:t>
      </w:r>
      <w:r w:rsidRPr="00B20219">
        <w:rPr>
          <w:rFonts w:ascii="Courier New" w:eastAsia="Times New Roman" w:hAnsi="Courier New" w:cs="Courier New"/>
          <w:sz w:val="20"/>
        </w:rPr>
        <w:t>/etc/postfix/mysql-virtual-email2email.cf</w:t>
      </w:r>
      <w:r w:rsidRPr="00B20219">
        <w:rPr>
          <w:rFonts w:ascii="Times New Roman" w:eastAsia="Times New Roman" w:hAnsi="Times New Roman" w:cs="Times New Roman"/>
          <w:sz w:val="24"/>
          <w:szCs w:val="24"/>
        </w:rPr>
        <w:t xml:space="preserve"> file, and restart Postfix: </w:t>
      </w:r>
    </w:p>
    <w:tbl>
      <w:tblPr>
        <w:tblW w:w="0" w:type="auto"/>
        <w:tblCellSpacing w:w="15" w:type="dxa"/>
        <w:tblInd w:w="720" w:type="dxa"/>
        <w:tblCellMar>
          <w:top w:w="15" w:type="dxa"/>
          <w:left w:w="15" w:type="dxa"/>
          <w:bottom w:w="15" w:type="dxa"/>
          <w:right w:w="15" w:type="dxa"/>
        </w:tblCellMar>
        <w:tblLook w:val="04A0"/>
      </w:tblPr>
      <w:tblGrid>
        <w:gridCol w:w="196"/>
        <w:gridCol w:w="3436"/>
      </w:tblGrid>
      <w:tr w:rsidR="00B20219" w:rsidRPr="00B20219" w:rsidTr="00B20219">
        <w:trPr>
          <w:tblCellSpacing w:w="15" w:type="dxa"/>
        </w:trPr>
        <w:tc>
          <w:tcPr>
            <w:tcW w:w="0" w:type="auto"/>
            <w:vAlign w:val="center"/>
            <w:hideMark/>
          </w:tcPr>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urier New" w:eastAsia="Times New Roman" w:hAnsi="Courier New" w:cs="Courier New"/>
                <w:sz w:val="20"/>
                <w:szCs w:val="20"/>
              </w:rPr>
            </w:pPr>
            <w:r w:rsidRPr="00B20219">
              <w:rPr>
                <w:rFonts w:ascii="Courier New" w:eastAsia="Times New Roman" w:hAnsi="Courier New" w:cs="Courier New"/>
                <w:sz w:val="20"/>
                <w:szCs w:val="20"/>
              </w:rPr>
              <w:t>1</w:t>
            </w:r>
          </w:p>
        </w:tc>
        <w:tc>
          <w:tcPr>
            <w:tcW w:w="0" w:type="auto"/>
            <w:vAlign w:val="center"/>
            <w:hideMark/>
          </w:tcPr>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20219">
              <w:rPr>
                <w:rFonts w:ascii="Courier New" w:eastAsia="Times New Roman" w:hAnsi="Courier New" w:cs="Courier New"/>
                <w:sz w:val="20"/>
                <w:szCs w:val="20"/>
              </w:rPr>
              <w:t>sudo service postfix restart</w:t>
            </w:r>
          </w:p>
        </w:tc>
      </w:tr>
    </w:tbl>
    <w:p w:rsidR="00B20219" w:rsidRPr="00B20219" w:rsidRDefault="00B20219" w:rsidP="00B20219">
      <w:pPr>
        <w:numPr>
          <w:ilvl w:val="0"/>
          <w:numId w:val="68"/>
        </w:numPr>
        <w:spacing w:before="100" w:beforeAutospacing="1" w:after="100" w:afterAutospacing="1" w:line="240" w:lineRule="auto"/>
        <w:rPr>
          <w:rFonts w:ascii="Times New Roman" w:eastAsia="Times New Roman" w:hAnsi="Times New Roman" w:cs="Times New Roman"/>
          <w:sz w:val="24"/>
          <w:szCs w:val="24"/>
        </w:rPr>
      </w:pPr>
      <w:r w:rsidRPr="00B20219">
        <w:rPr>
          <w:rFonts w:ascii="Times New Roman" w:eastAsia="Times New Roman" w:hAnsi="Times New Roman" w:cs="Times New Roman"/>
          <w:sz w:val="24"/>
          <w:szCs w:val="24"/>
        </w:rPr>
        <w:lastRenderedPageBreak/>
        <w:t xml:space="preserve">Enter the following command to ensure that Postfix can find the first domain. Be sure to replace </w:t>
      </w:r>
      <w:r w:rsidRPr="00B20219">
        <w:rPr>
          <w:rFonts w:ascii="Courier New" w:eastAsia="Times New Roman" w:hAnsi="Courier New" w:cs="Courier New"/>
          <w:sz w:val="20"/>
        </w:rPr>
        <w:t>example.com</w:t>
      </w:r>
      <w:r w:rsidRPr="00B20219">
        <w:rPr>
          <w:rFonts w:ascii="Times New Roman" w:eastAsia="Times New Roman" w:hAnsi="Times New Roman" w:cs="Times New Roman"/>
          <w:sz w:val="24"/>
          <w:szCs w:val="24"/>
        </w:rPr>
        <w:t xml:space="preserve"> with the first virtual domain. The command should return </w:t>
      </w:r>
      <w:r w:rsidRPr="00B20219">
        <w:rPr>
          <w:rFonts w:ascii="Courier New" w:eastAsia="Times New Roman" w:hAnsi="Courier New" w:cs="Courier New"/>
          <w:sz w:val="20"/>
        </w:rPr>
        <w:t>1</w:t>
      </w:r>
      <w:r w:rsidRPr="00B20219">
        <w:rPr>
          <w:rFonts w:ascii="Times New Roman" w:eastAsia="Times New Roman" w:hAnsi="Times New Roman" w:cs="Times New Roman"/>
          <w:sz w:val="24"/>
          <w:szCs w:val="24"/>
        </w:rPr>
        <w:t xml:space="preserve"> if it is successful.</w:t>
      </w:r>
    </w:p>
    <w:tbl>
      <w:tblPr>
        <w:tblW w:w="0" w:type="auto"/>
        <w:tblCellSpacing w:w="15" w:type="dxa"/>
        <w:tblInd w:w="720" w:type="dxa"/>
        <w:tblCellMar>
          <w:top w:w="15" w:type="dxa"/>
          <w:left w:w="15" w:type="dxa"/>
          <w:bottom w:w="15" w:type="dxa"/>
          <w:right w:w="15" w:type="dxa"/>
        </w:tblCellMar>
        <w:tblLook w:val="04A0"/>
      </w:tblPr>
      <w:tblGrid>
        <w:gridCol w:w="196"/>
        <w:gridCol w:w="8534"/>
      </w:tblGrid>
      <w:tr w:rsidR="00B20219" w:rsidRPr="00B20219" w:rsidTr="00B20219">
        <w:trPr>
          <w:tblCellSpacing w:w="15" w:type="dxa"/>
        </w:trPr>
        <w:tc>
          <w:tcPr>
            <w:tcW w:w="0" w:type="auto"/>
            <w:vAlign w:val="center"/>
            <w:hideMark/>
          </w:tcPr>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urier New" w:eastAsia="Times New Roman" w:hAnsi="Courier New" w:cs="Courier New"/>
                <w:sz w:val="20"/>
                <w:szCs w:val="20"/>
              </w:rPr>
            </w:pPr>
            <w:r w:rsidRPr="00B20219">
              <w:rPr>
                <w:rFonts w:ascii="Courier New" w:eastAsia="Times New Roman" w:hAnsi="Courier New" w:cs="Courier New"/>
                <w:sz w:val="20"/>
                <w:szCs w:val="20"/>
              </w:rPr>
              <w:t>1</w:t>
            </w:r>
          </w:p>
        </w:tc>
        <w:tc>
          <w:tcPr>
            <w:tcW w:w="0" w:type="auto"/>
            <w:vAlign w:val="center"/>
            <w:hideMark/>
          </w:tcPr>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20219">
              <w:rPr>
                <w:rFonts w:ascii="Courier New" w:eastAsia="Times New Roman" w:hAnsi="Courier New" w:cs="Courier New"/>
                <w:sz w:val="20"/>
                <w:szCs w:val="20"/>
              </w:rPr>
              <w:t>postmap -q example.com mysql:/etc/postfix/mysql-virtual-mailbox-domains.cf</w:t>
            </w:r>
          </w:p>
        </w:tc>
      </w:tr>
    </w:tbl>
    <w:p w:rsidR="00B20219" w:rsidRPr="00B20219" w:rsidRDefault="00B20219" w:rsidP="00B20219">
      <w:pPr>
        <w:numPr>
          <w:ilvl w:val="0"/>
          <w:numId w:val="68"/>
        </w:numPr>
        <w:spacing w:before="100" w:beforeAutospacing="1" w:after="100" w:afterAutospacing="1" w:line="240" w:lineRule="auto"/>
        <w:rPr>
          <w:rFonts w:ascii="Times New Roman" w:eastAsia="Times New Roman" w:hAnsi="Times New Roman" w:cs="Times New Roman"/>
          <w:sz w:val="24"/>
          <w:szCs w:val="24"/>
        </w:rPr>
      </w:pPr>
      <w:r w:rsidRPr="00B20219">
        <w:rPr>
          <w:rFonts w:ascii="Times New Roman" w:eastAsia="Times New Roman" w:hAnsi="Times New Roman" w:cs="Times New Roman"/>
          <w:sz w:val="24"/>
          <w:szCs w:val="24"/>
        </w:rPr>
        <w:t xml:space="preserve">Test Postfix to verify that it can find the first email address in the MySQL table. Enter the following command, replacing </w:t>
      </w:r>
      <w:r w:rsidRPr="00B20219">
        <w:rPr>
          <w:rFonts w:ascii="Courier New" w:eastAsia="Times New Roman" w:hAnsi="Courier New" w:cs="Courier New"/>
          <w:sz w:val="20"/>
        </w:rPr>
        <w:t>email1@example.com</w:t>
      </w:r>
      <w:r w:rsidRPr="00B20219">
        <w:rPr>
          <w:rFonts w:ascii="Times New Roman" w:eastAsia="Times New Roman" w:hAnsi="Times New Roman" w:cs="Times New Roman"/>
          <w:sz w:val="24"/>
          <w:szCs w:val="24"/>
        </w:rPr>
        <w:t xml:space="preserve"> with the first email address in the MySQL table. You should again receive </w:t>
      </w:r>
      <w:r w:rsidRPr="00B20219">
        <w:rPr>
          <w:rFonts w:ascii="Courier New" w:eastAsia="Times New Roman" w:hAnsi="Courier New" w:cs="Courier New"/>
          <w:sz w:val="20"/>
        </w:rPr>
        <w:t>1</w:t>
      </w:r>
      <w:r w:rsidRPr="00B20219">
        <w:rPr>
          <w:rFonts w:ascii="Times New Roman" w:eastAsia="Times New Roman" w:hAnsi="Times New Roman" w:cs="Times New Roman"/>
          <w:sz w:val="24"/>
          <w:szCs w:val="24"/>
        </w:rPr>
        <w:t xml:space="preserve"> as the output:</w:t>
      </w:r>
    </w:p>
    <w:tbl>
      <w:tblPr>
        <w:tblW w:w="0" w:type="auto"/>
        <w:tblCellSpacing w:w="15" w:type="dxa"/>
        <w:tblInd w:w="720" w:type="dxa"/>
        <w:tblCellMar>
          <w:top w:w="15" w:type="dxa"/>
          <w:left w:w="15" w:type="dxa"/>
          <w:bottom w:w="15" w:type="dxa"/>
          <w:right w:w="15" w:type="dxa"/>
        </w:tblCellMar>
        <w:tblLook w:val="04A0"/>
      </w:tblPr>
      <w:tblGrid>
        <w:gridCol w:w="196"/>
        <w:gridCol w:w="8534"/>
      </w:tblGrid>
      <w:tr w:rsidR="00B20219" w:rsidRPr="00B20219" w:rsidTr="00B20219">
        <w:trPr>
          <w:tblCellSpacing w:w="15" w:type="dxa"/>
        </w:trPr>
        <w:tc>
          <w:tcPr>
            <w:tcW w:w="0" w:type="auto"/>
            <w:vAlign w:val="center"/>
            <w:hideMark/>
          </w:tcPr>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urier New" w:eastAsia="Times New Roman" w:hAnsi="Courier New" w:cs="Courier New"/>
                <w:sz w:val="20"/>
                <w:szCs w:val="20"/>
              </w:rPr>
            </w:pPr>
            <w:r w:rsidRPr="00B20219">
              <w:rPr>
                <w:rFonts w:ascii="Courier New" w:eastAsia="Times New Roman" w:hAnsi="Courier New" w:cs="Courier New"/>
                <w:sz w:val="20"/>
                <w:szCs w:val="20"/>
              </w:rPr>
              <w:t>1</w:t>
            </w:r>
          </w:p>
        </w:tc>
        <w:tc>
          <w:tcPr>
            <w:tcW w:w="0" w:type="auto"/>
            <w:vAlign w:val="center"/>
            <w:hideMark/>
          </w:tcPr>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20219">
              <w:rPr>
                <w:rFonts w:ascii="Courier New" w:eastAsia="Times New Roman" w:hAnsi="Courier New" w:cs="Courier New"/>
                <w:sz w:val="20"/>
                <w:szCs w:val="20"/>
              </w:rPr>
              <w:t>postmap -q email1@example.com mysql:/etc/postfix/mysql-virtual-mailbox-maps.cf</w:t>
            </w:r>
          </w:p>
        </w:tc>
      </w:tr>
    </w:tbl>
    <w:p w:rsidR="00B20219" w:rsidRPr="00B20219" w:rsidRDefault="00B20219" w:rsidP="00B20219">
      <w:pPr>
        <w:numPr>
          <w:ilvl w:val="0"/>
          <w:numId w:val="68"/>
        </w:numPr>
        <w:spacing w:before="100" w:beforeAutospacing="1" w:after="100" w:afterAutospacing="1" w:line="240" w:lineRule="auto"/>
        <w:rPr>
          <w:rFonts w:ascii="Times New Roman" w:eastAsia="Times New Roman" w:hAnsi="Times New Roman" w:cs="Times New Roman"/>
          <w:sz w:val="24"/>
          <w:szCs w:val="24"/>
        </w:rPr>
      </w:pPr>
      <w:r w:rsidRPr="00B20219">
        <w:rPr>
          <w:rFonts w:ascii="Times New Roman" w:eastAsia="Times New Roman" w:hAnsi="Times New Roman" w:cs="Times New Roman"/>
          <w:sz w:val="24"/>
          <w:szCs w:val="24"/>
        </w:rPr>
        <w:t xml:space="preserve">Test Postfix to verify that it can find the aliases by entering the following command. Be sure to replace </w:t>
      </w:r>
      <w:r w:rsidRPr="00B20219">
        <w:rPr>
          <w:rFonts w:ascii="Courier New" w:eastAsia="Times New Roman" w:hAnsi="Courier New" w:cs="Courier New"/>
          <w:sz w:val="20"/>
        </w:rPr>
        <w:t>alias@example.com</w:t>
      </w:r>
      <w:r w:rsidRPr="00B20219">
        <w:rPr>
          <w:rFonts w:ascii="Times New Roman" w:eastAsia="Times New Roman" w:hAnsi="Times New Roman" w:cs="Times New Roman"/>
          <w:sz w:val="24"/>
          <w:szCs w:val="24"/>
        </w:rPr>
        <w:t xml:space="preserve"> with the actual alias you entered:</w:t>
      </w:r>
    </w:p>
    <w:tbl>
      <w:tblPr>
        <w:tblW w:w="0" w:type="auto"/>
        <w:tblCellSpacing w:w="15" w:type="dxa"/>
        <w:tblInd w:w="720" w:type="dxa"/>
        <w:tblCellMar>
          <w:top w:w="15" w:type="dxa"/>
          <w:left w:w="15" w:type="dxa"/>
          <w:bottom w:w="15" w:type="dxa"/>
          <w:right w:w="15" w:type="dxa"/>
        </w:tblCellMar>
        <w:tblLook w:val="04A0"/>
      </w:tblPr>
      <w:tblGrid>
        <w:gridCol w:w="196"/>
        <w:gridCol w:w="8534"/>
      </w:tblGrid>
      <w:tr w:rsidR="00B20219" w:rsidRPr="00B20219" w:rsidTr="00B20219">
        <w:trPr>
          <w:tblCellSpacing w:w="15" w:type="dxa"/>
        </w:trPr>
        <w:tc>
          <w:tcPr>
            <w:tcW w:w="0" w:type="auto"/>
            <w:vAlign w:val="center"/>
            <w:hideMark/>
          </w:tcPr>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urier New" w:eastAsia="Times New Roman" w:hAnsi="Courier New" w:cs="Courier New"/>
                <w:sz w:val="20"/>
                <w:szCs w:val="20"/>
              </w:rPr>
            </w:pPr>
            <w:r w:rsidRPr="00B20219">
              <w:rPr>
                <w:rFonts w:ascii="Courier New" w:eastAsia="Times New Roman" w:hAnsi="Courier New" w:cs="Courier New"/>
                <w:sz w:val="20"/>
                <w:szCs w:val="20"/>
              </w:rPr>
              <w:t>1</w:t>
            </w:r>
          </w:p>
        </w:tc>
        <w:tc>
          <w:tcPr>
            <w:tcW w:w="0" w:type="auto"/>
            <w:vAlign w:val="center"/>
            <w:hideMark/>
          </w:tcPr>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20219">
              <w:rPr>
                <w:rFonts w:ascii="Courier New" w:eastAsia="Times New Roman" w:hAnsi="Courier New" w:cs="Courier New"/>
                <w:sz w:val="20"/>
                <w:szCs w:val="20"/>
              </w:rPr>
              <w:t>postmap -q alias@example.com mysql:/etc/postfix/mysql-virtual-alias-maps.cf</w:t>
            </w:r>
          </w:p>
        </w:tc>
      </w:tr>
    </w:tbl>
    <w:p w:rsidR="00B20219" w:rsidRPr="00B20219" w:rsidRDefault="00B20219" w:rsidP="00B20219">
      <w:pPr>
        <w:numPr>
          <w:ilvl w:val="0"/>
          <w:numId w:val="68"/>
        </w:numPr>
        <w:spacing w:before="100" w:beforeAutospacing="1" w:after="100" w:afterAutospacing="1" w:line="240" w:lineRule="auto"/>
        <w:rPr>
          <w:rFonts w:ascii="Times New Roman" w:eastAsia="Times New Roman" w:hAnsi="Times New Roman" w:cs="Times New Roman"/>
          <w:sz w:val="24"/>
          <w:szCs w:val="24"/>
        </w:rPr>
      </w:pPr>
      <w:r w:rsidRPr="00B20219">
        <w:rPr>
          <w:rFonts w:ascii="Times New Roman" w:eastAsia="Times New Roman" w:hAnsi="Times New Roman" w:cs="Times New Roman"/>
          <w:sz w:val="24"/>
          <w:szCs w:val="24"/>
        </w:rPr>
        <w:t xml:space="preserve">This should return the email address to which the alias forwards, which is </w:t>
      </w:r>
      <w:r w:rsidRPr="00B20219">
        <w:rPr>
          <w:rFonts w:ascii="Courier New" w:eastAsia="Times New Roman" w:hAnsi="Courier New" w:cs="Courier New"/>
          <w:sz w:val="20"/>
        </w:rPr>
        <w:t>email1@example.com</w:t>
      </w:r>
      <w:r w:rsidRPr="00B20219">
        <w:rPr>
          <w:rFonts w:ascii="Times New Roman" w:eastAsia="Times New Roman" w:hAnsi="Times New Roman" w:cs="Times New Roman"/>
          <w:sz w:val="24"/>
          <w:szCs w:val="24"/>
        </w:rPr>
        <w:t xml:space="preserve"> in this example.</w:t>
      </w:r>
    </w:p>
    <w:p w:rsidR="00B20219" w:rsidRPr="00B20219" w:rsidRDefault="00B20219" w:rsidP="00B20219">
      <w:pPr>
        <w:numPr>
          <w:ilvl w:val="0"/>
          <w:numId w:val="68"/>
        </w:numPr>
        <w:spacing w:before="100" w:beforeAutospacing="1" w:after="100" w:afterAutospacing="1" w:line="240" w:lineRule="auto"/>
        <w:rPr>
          <w:rFonts w:ascii="Times New Roman" w:eastAsia="Times New Roman" w:hAnsi="Times New Roman" w:cs="Times New Roman"/>
          <w:sz w:val="24"/>
          <w:szCs w:val="24"/>
        </w:rPr>
      </w:pPr>
      <w:r w:rsidRPr="00B20219">
        <w:rPr>
          <w:rFonts w:ascii="Times New Roman" w:eastAsia="Times New Roman" w:hAnsi="Times New Roman" w:cs="Times New Roman"/>
          <w:sz w:val="24"/>
          <w:szCs w:val="24"/>
        </w:rPr>
        <w:t xml:space="preserve">Make a copy of the </w:t>
      </w:r>
      <w:r w:rsidRPr="00B20219">
        <w:rPr>
          <w:rFonts w:ascii="Courier New" w:eastAsia="Times New Roman" w:hAnsi="Courier New" w:cs="Courier New"/>
          <w:sz w:val="20"/>
        </w:rPr>
        <w:t>/etc/postfix/master.cf</w:t>
      </w:r>
      <w:r w:rsidRPr="00B20219">
        <w:rPr>
          <w:rFonts w:ascii="Times New Roman" w:eastAsia="Times New Roman" w:hAnsi="Times New Roman" w:cs="Times New Roman"/>
          <w:sz w:val="24"/>
          <w:szCs w:val="24"/>
        </w:rPr>
        <w:t xml:space="preserve"> file:</w:t>
      </w:r>
    </w:p>
    <w:tbl>
      <w:tblPr>
        <w:tblW w:w="0" w:type="auto"/>
        <w:tblCellSpacing w:w="15" w:type="dxa"/>
        <w:tblInd w:w="720" w:type="dxa"/>
        <w:tblCellMar>
          <w:top w:w="15" w:type="dxa"/>
          <w:left w:w="15" w:type="dxa"/>
          <w:bottom w:w="15" w:type="dxa"/>
          <w:right w:w="15" w:type="dxa"/>
        </w:tblCellMar>
        <w:tblLook w:val="04A0"/>
      </w:tblPr>
      <w:tblGrid>
        <w:gridCol w:w="196"/>
        <w:gridCol w:w="6437"/>
      </w:tblGrid>
      <w:tr w:rsidR="00B20219" w:rsidRPr="00B20219" w:rsidTr="00B20219">
        <w:trPr>
          <w:tblCellSpacing w:w="15" w:type="dxa"/>
        </w:trPr>
        <w:tc>
          <w:tcPr>
            <w:tcW w:w="0" w:type="auto"/>
            <w:vAlign w:val="center"/>
            <w:hideMark/>
          </w:tcPr>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urier New" w:eastAsia="Times New Roman" w:hAnsi="Courier New" w:cs="Courier New"/>
                <w:sz w:val="20"/>
                <w:szCs w:val="20"/>
              </w:rPr>
            </w:pPr>
            <w:r w:rsidRPr="00B20219">
              <w:rPr>
                <w:rFonts w:ascii="Courier New" w:eastAsia="Times New Roman" w:hAnsi="Courier New" w:cs="Courier New"/>
                <w:sz w:val="20"/>
                <w:szCs w:val="20"/>
              </w:rPr>
              <w:t>1</w:t>
            </w:r>
          </w:p>
        </w:tc>
        <w:tc>
          <w:tcPr>
            <w:tcW w:w="0" w:type="auto"/>
            <w:vAlign w:val="center"/>
            <w:hideMark/>
          </w:tcPr>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20219">
              <w:rPr>
                <w:rFonts w:ascii="Courier New" w:eastAsia="Times New Roman" w:hAnsi="Courier New" w:cs="Courier New"/>
                <w:sz w:val="20"/>
                <w:szCs w:val="20"/>
              </w:rPr>
              <w:t>cp /etc/postfix/master.cf /etc/postfix/master.cf.orig</w:t>
            </w:r>
          </w:p>
        </w:tc>
      </w:tr>
    </w:tbl>
    <w:p w:rsidR="00B20219" w:rsidRPr="00B20219" w:rsidRDefault="00B20219" w:rsidP="00B20219">
      <w:pPr>
        <w:numPr>
          <w:ilvl w:val="0"/>
          <w:numId w:val="68"/>
        </w:numPr>
        <w:spacing w:before="100" w:beforeAutospacing="1" w:after="100" w:afterAutospacing="1" w:line="240" w:lineRule="auto"/>
        <w:rPr>
          <w:rFonts w:ascii="Times New Roman" w:eastAsia="Times New Roman" w:hAnsi="Times New Roman" w:cs="Times New Roman"/>
          <w:sz w:val="24"/>
          <w:szCs w:val="24"/>
        </w:rPr>
      </w:pPr>
      <w:r w:rsidRPr="00B20219">
        <w:rPr>
          <w:rFonts w:ascii="Times New Roman" w:eastAsia="Times New Roman" w:hAnsi="Times New Roman" w:cs="Times New Roman"/>
          <w:sz w:val="24"/>
          <w:szCs w:val="24"/>
        </w:rPr>
        <w:t xml:space="preserve">Open the configuration file for editing and uncomment the two lines starting with </w:t>
      </w:r>
      <w:r w:rsidRPr="00B20219">
        <w:rPr>
          <w:rFonts w:ascii="Courier New" w:eastAsia="Times New Roman" w:hAnsi="Courier New" w:cs="Courier New"/>
          <w:sz w:val="20"/>
        </w:rPr>
        <w:t>submission</w:t>
      </w:r>
      <w:r w:rsidRPr="00B20219">
        <w:rPr>
          <w:rFonts w:ascii="Times New Roman" w:eastAsia="Times New Roman" w:hAnsi="Times New Roman" w:cs="Times New Roman"/>
          <w:sz w:val="24"/>
          <w:szCs w:val="24"/>
        </w:rPr>
        <w:t xml:space="preserve"> and </w:t>
      </w:r>
      <w:r w:rsidRPr="00B20219">
        <w:rPr>
          <w:rFonts w:ascii="Courier New" w:eastAsia="Times New Roman" w:hAnsi="Courier New" w:cs="Courier New"/>
          <w:sz w:val="20"/>
        </w:rPr>
        <w:t>smtps</w:t>
      </w:r>
      <w:r w:rsidRPr="00B20219">
        <w:rPr>
          <w:rFonts w:ascii="Times New Roman" w:eastAsia="Times New Roman" w:hAnsi="Times New Roman" w:cs="Times New Roman"/>
          <w:sz w:val="24"/>
          <w:szCs w:val="24"/>
        </w:rPr>
        <w:t xml:space="preserve"> and the block of </w:t>
      </w:r>
      <w:proofErr w:type="gramStart"/>
      <w:r w:rsidRPr="00B20219">
        <w:rPr>
          <w:rFonts w:ascii="Times New Roman" w:eastAsia="Times New Roman" w:hAnsi="Times New Roman" w:cs="Times New Roman"/>
          <w:sz w:val="24"/>
          <w:szCs w:val="24"/>
        </w:rPr>
        <w:t>lines starting</w:t>
      </w:r>
      <w:proofErr w:type="gramEnd"/>
      <w:r w:rsidRPr="00B20219">
        <w:rPr>
          <w:rFonts w:ascii="Times New Roman" w:eastAsia="Times New Roman" w:hAnsi="Times New Roman" w:cs="Times New Roman"/>
          <w:sz w:val="24"/>
          <w:szCs w:val="24"/>
        </w:rPr>
        <w:t xml:space="preserve"> with </w:t>
      </w:r>
      <w:r w:rsidRPr="00B20219">
        <w:rPr>
          <w:rFonts w:ascii="Courier New" w:eastAsia="Times New Roman" w:hAnsi="Courier New" w:cs="Courier New"/>
          <w:sz w:val="20"/>
        </w:rPr>
        <w:t>-o</w:t>
      </w:r>
      <w:r w:rsidRPr="00B20219">
        <w:rPr>
          <w:rFonts w:ascii="Times New Roman" w:eastAsia="Times New Roman" w:hAnsi="Times New Roman" w:cs="Times New Roman"/>
          <w:sz w:val="24"/>
          <w:szCs w:val="24"/>
        </w:rPr>
        <w:t xml:space="preserve"> after each. The first section of the </w:t>
      </w:r>
      <w:r w:rsidRPr="00B20219">
        <w:rPr>
          <w:rFonts w:ascii="Courier New" w:eastAsia="Times New Roman" w:hAnsi="Courier New" w:cs="Courier New"/>
          <w:sz w:val="20"/>
        </w:rPr>
        <w:t>/etc/postfix/master.cf</w:t>
      </w:r>
      <w:r w:rsidRPr="00B20219">
        <w:rPr>
          <w:rFonts w:ascii="Times New Roman" w:eastAsia="Times New Roman" w:hAnsi="Times New Roman" w:cs="Times New Roman"/>
          <w:sz w:val="24"/>
          <w:szCs w:val="24"/>
        </w:rPr>
        <w:t xml:space="preserve"> file should resemble the following:</w:t>
      </w:r>
    </w:p>
    <w:p w:rsidR="00B20219" w:rsidRPr="00B20219" w:rsidRDefault="00B20219" w:rsidP="00B20219">
      <w:pPr>
        <w:spacing w:after="0" w:line="240" w:lineRule="auto"/>
        <w:ind w:left="720"/>
        <w:rPr>
          <w:rFonts w:ascii="Times New Roman" w:eastAsia="Times New Roman" w:hAnsi="Times New Roman" w:cs="Times New Roman"/>
          <w:sz w:val="24"/>
          <w:szCs w:val="24"/>
        </w:rPr>
      </w:pPr>
      <w:r w:rsidRPr="00B20219">
        <w:rPr>
          <w:rFonts w:ascii="Times New Roman" w:eastAsia="Times New Roman" w:hAnsi="Times New Roman" w:cs="Times New Roman"/>
          <w:sz w:val="24"/>
          <w:szCs w:val="24"/>
        </w:rPr>
        <w:t>/etc/postfix/master.cf</w:t>
      </w:r>
    </w:p>
    <w:tbl>
      <w:tblPr>
        <w:tblW w:w="0" w:type="auto"/>
        <w:tblCellSpacing w:w="15" w:type="dxa"/>
        <w:tblInd w:w="720" w:type="dxa"/>
        <w:tblCellMar>
          <w:top w:w="15" w:type="dxa"/>
          <w:left w:w="15" w:type="dxa"/>
          <w:bottom w:w="15" w:type="dxa"/>
          <w:right w:w="15" w:type="dxa"/>
        </w:tblCellMar>
        <w:tblLook w:val="04A0"/>
      </w:tblPr>
      <w:tblGrid>
        <w:gridCol w:w="302"/>
        <w:gridCol w:w="8428"/>
      </w:tblGrid>
      <w:tr w:rsidR="00B20219" w:rsidRPr="00B20219" w:rsidTr="00B20219">
        <w:trPr>
          <w:tblCellSpacing w:w="15" w:type="dxa"/>
        </w:trPr>
        <w:tc>
          <w:tcPr>
            <w:tcW w:w="0" w:type="auto"/>
            <w:vAlign w:val="center"/>
            <w:hideMark/>
          </w:tcPr>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urier New" w:eastAsia="Times New Roman" w:hAnsi="Courier New" w:cs="Courier New"/>
                <w:sz w:val="20"/>
                <w:szCs w:val="20"/>
              </w:rPr>
            </w:pPr>
            <w:r w:rsidRPr="00B20219">
              <w:rPr>
                <w:rFonts w:ascii="Courier New" w:eastAsia="Times New Roman" w:hAnsi="Courier New" w:cs="Courier New"/>
                <w:sz w:val="20"/>
                <w:szCs w:val="20"/>
              </w:rPr>
              <w:t>1</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urier New" w:eastAsia="Times New Roman" w:hAnsi="Courier New" w:cs="Courier New"/>
                <w:sz w:val="20"/>
                <w:szCs w:val="20"/>
              </w:rPr>
            </w:pPr>
            <w:r w:rsidRPr="00B20219">
              <w:rPr>
                <w:rFonts w:ascii="Courier New" w:eastAsia="Times New Roman" w:hAnsi="Courier New" w:cs="Courier New"/>
                <w:sz w:val="20"/>
                <w:szCs w:val="20"/>
              </w:rPr>
              <w:t>2</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urier New" w:eastAsia="Times New Roman" w:hAnsi="Courier New" w:cs="Courier New"/>
                <w:sz w:val="20"/>
                <w:szCs w:val="20"/>
              </w:rPr>
            </w:pPr>
            <w:r w:rsidRPr="00B20219">
              <w:rPr>
                <w:rFonts w:ascii="Courier New" w:eastAsia="Times New Roman" w:hAnsi="Courier New" w:cs="Courier New"/>
                <w:sz w:val="20"/>
                <w:szCs w:val="20"/>
              </w:rPr>
              <w:t>3</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urier New" w:eastAsia="Times New Roman" w:hAnsi="Courier New" w:cs="Courier New"/>
                <w:sz w:val="20"/>
                <w:szCs w:val="20"/>
              </w:rPr>
            </w:pPr>
            <w:r w:rsidRPr="00B20219">
              <w:rPr>
                <w:rFonts w:ascii="Courier New" w:eastAsia="Times New Roman" w:hAnsi="Courier New" w:cs="Courier New"/>
                <w:sz w:val="20"/>
                <w:szCs w:val="20"/>
              </w:rPr>
              <w:t>4</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urier New" w:eastAsia="Times New Roman" w:hAnsi="Courier New" w:cs="Courier New"/>
                <w:sz w:val="20"/>
                <w:szCs w:val="20"/>
              </w:rPr>
            </w:pPr>
            <w:r w:rsidRPr="00B20219">
              <w:rPr>
                <w:rFonts w:ascii="Courier New" w:eastAsia="Times New Roman" w:hAnsi="Courier New" w:cs="Courier New"/>
                <w:sz w:val="20"/>
                <w:szCs w:val="20"/>
              </w:rPr>
              <w:t>5</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urier New" w:eastAsia="Times New Roman" w:hAnsi="Courier New" w:cs="Courier New"/>
                <w:sz w:val="20"/>
                <w:szCs w:val="20"/>
              </w:rPr>
            </w:pPr>
            <w:r w:rsidRPr="00B20219">
              <w:rPr>
                <w:rFonts w:ascii="Courier New" w:eastAsia="Times New Roman" w:hAnsi="Courier New" w:cs="Courier New"/>
                <w:sz w:val="20"/>
                <w:szCs w:val="20"/>
              </w:rPr>
              <w:t>6</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urier New" w:eastAsia="Times New Roman" w:hAnsi="Courier New" w:cs="Courier New"/>
                <w:sz w:val="20"/>
                <w:szCs w:val="20"/>
              </w:rPr>
            </w:pPr>
            <w:r w:rsidRPr="00B20219">
              <w:rPr>
                <w:rFonts w:ascii="Courier New" w:eastAsia="Times New Roman" w:hAnsi="Courier New" w:cs="Courier New"/>
                <w:sz w:val="20"/>
                <w:szCs w:val="20"/>
              </w:rPr>
              <w:t>7</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urier New" w:eastAsia="Times New Roman" w:hAnsi="Courier New" w:cs="Courier New"/>
                <w:sz w:val="20"/>
                <w:szCs w:val="20"/>
              </w:rPr>
            </w:pPr>
            <w:r w:rsidRPr="00B20219">
              <w:rPr>
                <w:rFonts w:ascii="Courier New" w:eastAsia="Times New Roman" w:hAnsi="Courier New" w:cs="Courier New"/>
                <w:sz w:val="20"/>
                <w:szCs w:val="20"/>
              </w:rPr>
              <w:t>8</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urier New" w:eastAsia="Times New Roman" w:hAnsi="Courier New" w:cs="Courier New"/>
                <w:sz w:val="20"/>
                <w:szCs w:val="20"/>
              </w:rPr>
            </w:pPr>
            <w:r w:rsidRPr="00B20219">
              <w:rPr>
                <w:rFonts w:ascii="Courier New" w:eastAsia="Times New Roman" w:hAnsi="Courier New" w:cs="Courier New"/>
                <w:sz w:val="20"/>
                <w:szCs w:val="20"/>
              </w:rPr>
              <w:t>9</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urier New" w:eastAsia="Times New Roman" w:hAnsi="Courier New" w:cs="Courier New"/>
                <w:sz w:val="20"/>
                <w:szCs w:val="20"/>
              </w:rPr>
            </w:pPr>
            <w:r w:rsidRPr="00B20219">
              <w:rPr>
                <w:rFonts w:ascii="Courier New" w:eastAsia="Times New Roman" w:hAnsi="Courier New" w:cs="Courier New"/>
                <w:sz w:val="20"/>
                <w:szCs w:val="20"/>
              </w:rPr>
              <w:t>10</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urier New" w:eastAsia="Times New Roman" w:hAnsi="Courier New" w:cs="Courier New"/>
                <w:sz w:val="20"/>
                <w:szCs w:val="20"/>
              </w:rPr>
            </w:pPr>
            <w:r w:rsidRPr="00B20219">
              <w:rPr>
                <w:rFonts w:ascii="Courier New" w:eastAsia="Times New Roman" w:hAnsi="Courier New" w:cs="Courier New"/>
                <w:sz w:val="20"/>
                <w:szCs w:val="20"/>
              </w:rPr>
              <w:t>11</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urier New" w:eastAsia="Times New Roman" w:hAnsi="Courier New" w:cs="Courier New"/>
                <w:sz w:val="20"/>
                <w:szCs w:val="20"/>
              </w:rPr>
            </w:pPr>
            <w:r w:rsidRPr="00B20219">
              <w:rPr>
                <w:rFonts w:ascii="Courier New" w:eastAsia="Times New Roman" w:hAnsi="Courier New" w:cs="Courier New"/>
                <w:sz w:val="20"/>
                <w:szCs w:val="20"/>
              </w:rPr>
              <w:t>12</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urier New" w:eastAsia="Times New Roman" w:hAnsi="Courier New" w:cs="Courier New"/>
                <w:sz w:val="20"/>
                <w:szCs w:val="20"/>
              </w:rPr>
            </w:pPr>
            <w:r w:rsidRPr="00B20219">
              <w:rPr>
                <w:rFonts w:ascii="Courier New" w:eastAsia="Times New Roman" w:hAnsi="Courier New" w:cs="Courier New"/>
                <w:sz w:val="20"/>
                <w:szCs w:val="20"/>
              </w:rPr>
              <w:t>13</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urier New" w:eastAsia="Times New Roman" w:hAnsi="Courier New" w:cs="Courier New"/>
                <w:sz w:val="20"/>
                <w:szCs w:val="20"/>
              </w:rPr>
            </w:pPr>
            <w:r w:rsidRPr="00B20219">
              <w:rPr>
                <w:rFonts w:ascii="Courier New" w:eastAsia="Times New Roman" w:hAnsi="Courier New" w:cs="Courier New"/>
                <w:sz w:val="20"/>
                <w:szCs w:val="20"/>
              </w:rPr>
              <w:t>1</w:t>
            </w:r>
            <w:r w:rsidRPr="00B20219">
              <w:rPr>
                <w:rFonts w:ascii="Courier New" w:eastAsia="Times New Roman" w:hAnsi="Courier New" w:cs="Courier New"/>
                <w:sz w:val="20"/>
                <w:szCs w:val="20"/>
              </w:rPr>
              <w:lastRenderedPageBreak/>
              <w:t>4</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urier New" w:eastAsia="Times New Roman" w:hAnsi="Courier New" w:cs="Courier New"/>
                <w:sz w:val="20"/>
                <w:szCs w:val="20"/>
              </w:rPr>
            </w:pPr>
            <w:r w:rsidRPr="00B20219">
              <w:rPr>
                <w:rFonts w:ascii="Courier New" w:eastAsia="Times New Roman" w:hAnsi="Courier New" w:cs="Courier New"/>
                <w:sz w:val="20"/>
                <w:szCs w:val="20"/>
              </w:rPr>
              <w:t>15</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urier New" w:eastAsia="Times New Roman" w:hAnsi="Courier New" w:cs="Courier New"/>
                <w:sz w:val="20"/>
                <w:szCs w:val="20"/>
              </w:rPr>
            </w:pPr>
            <w:r w:rsidRPr="00B20219">
              <w:rPr>
                <w:rFonts w:ascii="Courier New" w:eastAsia="Times New Roman" w:hAnsi="Courier New" w:cs="Courier New"/>
                <w:sz w:val="20"/>
                <w:szCs w:val="20"/>
              </w:rPr>
              <w:t>16</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urier New" w:eastAsia="Times New Roman" w:hAnsi="Courier New" w:cs="Courier New"/>
                <w:sz w:val="20"/>
                <w:szCs w:val="20"/>
              </w:rPr>
            </w:pPr>
            <w:r w:rsidRPr="00B20219">
              <w:rPr>
                <w:rFonts w:ascii="Courier New" w:eastAsia="Times New Roman" w:hAnsi="Courier New" w:cs="Courier New"/>
                <w:sz w:val="20"/>
                <w:szCs w:val="20"/>
              </w:rPr>
              <w:t>17</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urier New" w:eastAsia="Times New Roman" w:hAnsi="Courier New" w:cs="Courier New"/>
                <w:sz w:val="20"/>
                <w:szCs w:val="20"/>
              </w:rPr>
            </w:pPr>
            <w:r w:rsidRPr="00B20219">
              <w:rPr>
                <w:rFonts w:ascii="Courier New" w:eastAsia="Times New Roman" w:hAnsi="Courier New" w:cs="Courier New"/>
                <w:sz w:val="20"/>
                <w:szCs w:val="20"/>
              </w:rPr>
              <w:t>18</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urier New" w:eastAsia="Times New Roman" w:hAnsi="Courier New" w:cs="Courier New"/>
                <w:sz w:val="20"/>
                <w:szCs w:val="20"/>
              </w:rPr>
            </w:pPr>
            <w:r w:rsidRPr="00B20219">
              <w:rPr>
                <w:rFonts w:ascii="Courier New" w:eastAsia="Times New Roman" w:hAnsi="Courier New" w:cs="Courier New"/>
                <w:sz w:val="20"/>
                <w:szCs w:val="20"/>
              </w:rPr>
              <w:t>19</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urier New" w:eastAsia="Times New Roman" w:hAnsi="Courier New" w:cs="Courier New"/>
                <w:sz w:val="20"/>
                <w:szCs w:val="20"/>
              </w:rPr>
            </w:pPr>
            <w:r w:rsidRPr="00B20219">
              <w:rPr>
                <w:rFonts w:ascii="Courier New" w:eastAsia="Times New Roman" w:hAnsi="Courier New" w:cs="Courier New"/>
                <w:sz w:val="20"/>
                <w:szCs w:val="20"/>
              </w:rPr>
              <w:t>20</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urier New" w:eastAsia="Times New Roman" w:hAnsi="Courier New" w:cs="Courier New"/>
                <w:sz w:val="20"/>
                <w:szCs w:val="20"/>
              </w:rPr>
            </w:pPr>
            <w:r w:rsidRPr="00B20219">
              <w:rPr>
                <w:rFonts w:ascii="Courier New" w:eastAsia="Times New Roman" w:hAnsi="Courier New" w:cs="Courier New"/>
                <w:sz w:val="20"/>
                <w:szCs w:val="20"/>
              </w:rPr>
              <w:t>21</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urier New" w:eastAsia="Times New Roman" w:hAnsi="Courier New" w:cs="Courier New"/>
                <w:sz w:val="20"/>
                <w:szCs w:val="20"/>
              </w:rPr>
            </w:pPr>
            <w:r w:rsidRPr="00B20219">
              <w:rPr>
                <w:rFonts w:ascii="Courier New" w:eastAsia="Times New Roman" w:hAnsi="Courier New" w:cs="Courier New"/>
                <w:sz w:val="20"/>
                <w:szCs w:val="20"/>
              </w:rPr>
              <w:t>22</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urier New" w:eastAsia="Times New Roman" w:hAnsi="Courier New" w:cs="Courier New"/>
                <w:sz w:val="20"/>
                <w:szCs w:val="20"/>
              </w:rPr>
            </w:pPr>
            <w:r w:rsidRPr="00B20219">
              <w:rPr>
                <w:rFonts w:ascii="Courier New" w:eastAsia="Times New Roman" w:hAnsi="Courier New" w:cs="Courier New"/>
                <w:sz w:val="20"/>
                <w:szCs w:val="20"/>
              </w:rPr>
              <w:t>23</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urier New" w:eastAsia="Times New Roman" w:hAnsi="Courier New" w:cs="Courier New"/>
                <w:sz w:val="20"/>
                <w:szCs w:val="20"/>
              </w:rPr>
            </w:pPr>
            <w:r w:rsidRPr="00B20219">
              <w:rPr>
                <w:rFonts w:ascii="Courier New" w:eastAsia="Times New Roman" w:hAnsi="Courier New" w:cs="Courier New"/>
                <w:sz w:val="20"/>
                <w:szCs w:val="20"/>
              </w:rPr>
              <w:t>24</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urier New" w:eastAsia="Times New Roman" w:hAnsi="Courier New" w:cs="Courier New"/>
                <w:sz w:val="20"/>
                <w:szCs w:val="20"/>
              </w:rPr>
            </w:pPr>
            <w:r w:rsidRPr="00B20219">
              <w:rPr>
                <w:rFonts w:ascii="Courier New" w:eastAsia="Times New Roman" w:hAnsi="Courier New" w:cs="Courier New"/>
                <w:sz w:val="20"/>
                <w:szCs w:val="20"/>
              </w:rPr>
              <w:t>25</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urier New" w:eastAsia="Times New Roman" w:hAnsi="Courier New" w:cs="Courier New"/>
                <w:sz w:val="20"/>
                <w:szCs w:val="20"/>
              </w:rPr>
            </w:pPr>
            <w:r w:rsidRPr="00B20219">
              <w:rPr>
                <w:rFonts w:ascii="Courier New" w:eastAsia="Times New Roman" w:hAnsi="Courier New" w:cs="Courier New"/>
                <w:sz w:val="20"/>
                <w:szCs w:val="20"/>
              </w:rPr>
              <w:t>26</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urier New" w:eastAsia="Times New Roman" w:hAnsi="Courier New" w:cs="Courier New"/>
                <w:sz w:val="20"/>
                <w:szCs w:val="20"/>
              </w:rPr>
            </w:pPr>
            <w:r w:rsidRPr="00B20219">
              <w:rPr>
                <w:rFonts w:ascii="Courier New" w:eastAsia="Times New Roman" w:hAnsi="Courier New" w:cs="Courier New"/>
                <w:sz w:val="20"/>
                <w:szCs w:val="20"/>
              </w:rPr>
              <w:t>27</w:t>
            </w:r>
          </w:p>
        </w:tc>
        <w:tc>
          <w:tcPr>
            <w:tcW w:w="0" w:type="auto"/>
            <w:vAlign w:val="center"/>
            <w:hideMark/>
          </w:tcPr>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20219">
              <w:rPr>
                <w:rFonts w:ascii="Courier New" w:eastAsia="Times New Roman" w:hAnsi="Courier New" w:cs="Courier New"/>
                <w:sz w:val="20"/>
                <w:szCs w:val="20"/>
              </w:rPr>
              <w:lastRenderedPageBreak/>
              <w:t>#</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20219">
              <w:rPr>
                <w:rFonts w:ascii="Courier New" w:eastAsia="Times New Roman" w:hAnsi="Courier New" w:cs="Courier New"/>
                <w:sz w:val="20"/>
                <w:szCs w:val="20"/>
              </w:rPr>
              <w:t># Postfix master process configuration file.  For details on the format</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20219">
              <w:rPr>
                <w:rFonts w:ascii="Courier New" w:eastAsia="Times New Roman" w:hAnsi="Courier New" w:cs="Courier New"/>
                <w:sz w:val="20"/>
                <w:szCs w:val="20"/>
              </w:rPr>
              <w:t xml:space="preserve"># of the file, see the </w:t>
            </w:r>
            <w:proofErr w:type="gramStart"/>
            <w:r w:rsidRPr="00B20219">
              <w:rPr>
                <w:rFonts w:ascii="Courier New" w:eastAsia="Times New Roman" w:hAnsi="Courier New" w:cs="Courier New"/>
                <w:sz w:val="20"/>
                <w:szCs w:val="20"/>
              </w:rPr>
              <w:t>master(</w:t>
            </w:r>
            <w:proofErr w:type="gramEnd"/>
            <w:r w:rsidRPr="00B20219">
              <w:rPr>
                <w:rFonts w:ascii="Courier New" w:eastAsia="Times New Roman" w:hAnsi="Courier New" w:cs="Courier New"/>
                <w:sz w:val="20"/>
                <w:szCs w:val="20"/>
              </w:rPr>
              <w:t>5) manual page (command: "man 5 master").</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20219">
              <w:rPr>
                <w:rFonts w:ascii="Courier New" w:eastAsia="Times New Roman" w:hAnsi="Courier New" w:cs="Courier New"/>
                <w:sz w:val="20"/>
                <w:szCs w:val="20"/>
              </w:rPr>
              <w:t>#</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20219">
              <w:rPr>
                <w:rFonts w:ascii="Courier New" w:eastAsia="Times New Roman" w:hAnsi="Courier New" w:cs="Courier New"/>
                <w:sz w:val="20"/>
                <w:szCs w:val="20"/>
              </w:rPr>
              <w:t># Do not forget to execute "postfix reload" after editing this file.</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20219">
              <w:rPr>
                <w:rFonts w:ascii="Courier New" w:eastAsia="Times New Roman" w:hAnsi="Courier New" w:cs="Courier New"/>
                <w:sz w:val="20"/>
                <w:szCs w:val="20"/>
              </w:rPr>
              <w:t>#</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20219">
              <w:rPr>
                <w:rFonts w:ascii="Courier New" w:eastAsia="Times New Roman" w:hAnsi="Courier New" w:cs="Courier New"/>
                <w:sz w:val="20"/>
                <w:szCs w:val="20"/>
              </w:rPr>
              <w:t># ==========================================================================</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20219">
              <w:rPr>
                <w:rFonts w:ascii="Courier New" w:eastAsia="Times New Roman" w:hAnsi="Courier New" w:cs="Courier New"/>
                <w:sz w:val="20"/>
                <w:szCs w:val="20"/>
              </w:rPr>
              <w:t># service type  private unpriv  chroot  wakeup  maxproc command + args</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20219">
              <w:rPr>
                <w:rFonts w:ascii="Courier New" w:eastAsia="Times New Roman" w:hAnsi="Courier New" w:cs="Courier New"/>
                <w:sz w:val="20"/>
                <w:szCs w:val="20"/>
              </w:rPr>
              <w:t>#               (yes)   (yes)   (yes)   (never) (100)</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20219">
              <w:rPr>
                <w:rFonts w:ascii="Courier New" w:eastAsia="Times New Roman" w:hAnsi="Courier New" w:cs="Courier New"/>
                <w:sz w:val="20"/>
                <w:szCs w:val="20"/>
              </w:rPr>
              <w:t># ==========================================================================</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20219">
              <w:rPr>
                <w:rFonts w:ascii="Courier New" w:eastAsia="Times New Roman" w:hAnsi="Courier New" w:cs="Courier New"/>
                <w:sz w:val="20"/>
                <w:szCs w:val="20"/>
              </w:rPr>
              <w:t>smtp      inet  n       -       -       -       -       smtpd</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20219">
              <w:rPr>
                <w:rFonts w:ascii="Courier New" w:eastAsia="Times New Roman" w:hAnsi="Courier New" w:cs="Courier New"/>
                <w:sz w:val="20"/>
                <w:szCs w:val="20"/>
              </w:rPr>
              <w:lastRenderedPageBreak/>
              <w:t>#smtp      inet  n       -       -       -       1       postscreen</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20219">
              <w:rPr>
                <w:rFonts w:ascii="Courier New" w:eastAsia="Times New Roman" w:hAnsi="Courier New" w:cs="Courier New"/>
                <w:sz w:val="20"/>
                <w:szCs w:val="20"/>
              </w:rPr>
              <w:t>#smtpd     pass  -       -       -       -       -       smtpd</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20219">
              <w:rPr>
                <w:rFonts w:ascii="Courier New" w:eastAsia="Times New Roman" w:hAnsi="Courier New" w:cs="Courier New"/>
                <w:sz w:val="20"/>
                <w:szCs w:val="20"/>
              </w:rPr>
              <w:t>#dnsblog   unix  -       -       -       -       0       dnsblog</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20219">
              <w:rPr>
                <w:rFonts w:ascii="Courier New" w:eastAsia="Times New Roman" w:hAnsi="Courier New" w:cs="Courier New"/>
                <w:sz w:val="20"/>
                <w:szCs w:val="20"/>
              </w:rPr>
              <w:t>#tlsproxy  unix  -       -       -       -       0       tlsproxy</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20219">
              <w:rPr>
                <w:rFonts w:ascii="Courier New" w:eastAsia="Times New Roman" w:hAnsi="Courier New" w:cs="Courier New"/>
                <w:sz w:val="20"/>
                <w:szCs w:val="20"/>
              </w:rPr>
              <w:t>submission inet n       -       -       -       -       smtpd</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20219">
              <w:rPr>
                <w:rFonts w:ascii="Courier New" w:eastAsia="Times New Roman" w:hAnsi="Courier New" w:cs="Courier New"/>
                <w:sz w:val="20"/>
                <w:szCs w:val="20"/>
              </w:rPr>
              <w:t xml:space="preserve">  -o syslog_name=postfix/submission</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20219">
              <w:rPr>
                <w:rFonts w:ascii="Courier New" w:eastAsia="Times New Roman" w:hAnsi="Courier New" w:cs="Courier New"/>
                <w:sz w:val="20"/>
                <w:szCs w:val="20"/>
              </w:rPr>
              <w:t xml:space="preserve">  -o smtpd_tls_security_level=encrypt</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20219">
              <w:rPr>
                <w:rFonts w:ascii="Courier New" w:eastAsia="Times New Roman" w:hAnsi="Courier New" w:cs="Courier New"/>
                <w:sz w:val="20"/>
                <w:szCs w:val="20"/>
              </w:rPr>
              <w:t xml:space="preserve">  -o smtpd_sasl_auth_enable=yes</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20219">
              <w:rPr>
                <w:rFonts w:ascii="Courier New" w:eastAsia="Times New Roman" w:hAnsi="Courier New" w:cs="Courier New"/>
                <w:sz w:val="20"/>
                <w:szCs w:val="20"/>
              </w:rPr>
              <w:t xml:space="preserve">  -o smtpd_client_restrictions=permit_sasl_authenticated,reject</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20219">
              <w:rPr>
                <w:rFonts w:ascii="Courier New" w:eastAsia="Times New Roman" w:hAnsi="Courier New" w:cs="Courier New"/>
                <w:sz w:val="20"/>
                <w:szCs w:val="20"/>
              </w:rPr>
              <w:t xml:space="preserve">  -o milter_macro_daemon_name=ORIGINATING</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20219">
              <w:rPr>
                <w:rFonts w:ascii="Courier New" w:eastAsia="Times New Roman" w:hAnsi="Courier New" w:cs="Courier New"/>
                <w:sz w:val="20"/>
                <w:szCs w:val="20"/>
              </w:rPr>
              <w:t>smtps     inet  n       -       -       -       -       smtpd</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20219">
              <w:rPr>
                <w:rFonts w:ascii="Courier New" w:eastAsia="Times New Roman" w:hAnsi="Courier New" w:cs="Courier New"/>
                <w:sz w:val="20"/>
                <w:szCs w:val="20"/>
              </w:rPr>
              <w:t xml:space="preserve">  -o syslog_name=postfix/smtps</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20219">
              <w:rPr>
                <w:rFonts w:ascii="Courier New" w:eastAsia="Times New Roman" w:hAnsi="Courier New" w:cs="Courier New"/>
                <w:sz w:val="20"/>
                <w:szCs w:val="20"/>
              </w:rPr>
              <w:t xml:space="preserve">  -o smtpd_tls_wrappermode=yes</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20219">
              <w:rPr>
                <w:rFonts w:ascii="Courier New" w:eastAsia="Times New Roman" w:hAnsi="Courier New" w:cs="Courier New"/>
                <w:sz w:val="20"/>
                <w:szCs w:val="20"/>
              </w:rPr>
              <w:t xml:space="preserve">  -o smtpd_sasl_auth_enable=yes</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20219">
              <w:rPr>
                <w:rFonts w:ascii="Courier New" w:eastAsia="Times New Roman" w:hAnsi="Courier New" w:cs="Courier New"/>
                <w:sz w:val="20"/>
                <w:szCs w:val="20"/>
              </w:rPr>
              <w:t xml:space="preserve">  -o smtpd_client_restrictions=permit_sasl_authenticated,reject</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20219">
              <w:rPr>
                <w:rFonts w:ascii="Courier New" w:eastAsia="Times New Roman" w:hAnsi="Courier New" w:cs="Courier New"/>
                <w:sz w:val="20"/>
                <w:szCs w:val="20"/>
              </w:rPr>
              <w:t xml:space="preserve">  -o milter_macro_daemon_name=ORIGINATING</w:t>
            </w:r>
          </w:p>
        </w:tc>
      </w:tr>
    </w:tbl>
    <w:p w:rsidR="00B20219" w:rsidRPr="00B20219" w:rsidRDefault="00B20219" w:rsidP="00B20219">
      <w:pPr>
        <w:numPr>
          <w:ilvl w:val="0"/>
          <w:numId w:val="68"/>
        </w:numPr>
        <w:spacing w:before="100" w:beforeAutospacing="1" w:after="100" w:afterAutospacing="1" w:line="240" w:lineRule="auto"/>
        <w:rPr>
          <w:rFonts w:ascii="Times New Roman" w:eastAsia="Times New Roman" w:hAnsi="Times New Roman" w:cs="Times New Roman"/>
          <w:sz w:val="24"/>
          <w:szCs w:val="24"/>
        </w:rPr>
      </w:pPr>
      <w:r w:rsidRPr="00B20219">
        <w:rPr>
          <w:rFonts w:ascii="Times New Roman" w:eastAsia="Times New Roman" w:hAnsi="Times New Roman" w:cs="Times New Roman"/>
          <w:sz w:val="24"/>
          <w:szCs w:val="24"/>
        </w:rPr>
        <w:lastRenderedPageBreak/>
        <w:t>Restart Postfix by entering the following command:</w:t>
      </w:r>
    </w:p>
    <w:tbl>
      <w:tblPr>
        <w:tblW w:w="0" w:type="auto"/>
        <w:tblCellSpacing w:w="15" w:type="dxa"/>
        <w:tblInd w:w="720" w:type="dxa"/>
        <w:tblCellMar>
          <w:top w:w="15" w:type="dxa"/>
          <w:left w:w="15" w:type="dxa"/>
          <w:bottom w:w="15" w:type="dxa"/>
          <w:right w:w="15" w:type="dxa"/>
        </w:tblCellMar>
        <w:tblLook w:val="04A0"/>
      </w:tblPr>
      <w:tblGrid>
        <w:gridCol w:w="196"/>
        <w:gridCol w:w="2836"/>
      </w:tblGrid>
      <w:tr w:rsidR="00B20219" w:rsidRPr="00B20219" w:rsidTr="00B20219">
        <w:trPr>
          <w:tblCellSpacing w:w="15" w:type="dxa"/>
        </w:trPr>
        <w:tc>
          <w:tcPr>
            <w:tcW w:w="0" w:type="auto"/>
            <w:vAlign w:val="center"/>
            <w:hideMark/>
          </w:tcPr>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urier New" w:eastAsia="Times New Roman" w:hAnsi="Courier New" w:cs="Courier New"/>
                <w:sz w:val="20"/>
                <w:szCs w:val="20"/>
              </w:rPr>
            </w:pPr>
            <w:r w:rsidRPr="00B20219">
              <w:rPr>
                <w:rFonts w:ascii="Courier New" w:eastAsia="Times New Roman" w:hAnsi="Courier New" w:cs="Courier New"/>
                <w:sz w:val="20"/>
                <w:szCs w:val="20"/>
              </w:rPr>
              <w:t>1</w:t>
            </w:r>
          </w:p>
        </w:tc>
        <w:tc>
          <w:tcPr>
            <w:tcW w:w="0" w:type="auto"/>
            <w:vAlign w:val="center"/>
            <w:hideMark/>
          </w:tcPr>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20219">
              <w:rPr>
                <w:rFonts w:ascii="Courier New" w:eastAsia="Times New Roman" w:hAnsi="Courier New" w:cs="Courier New"/>
                <w:sz w:val="20"/>
                <w:szCs w:val="20"/>
              </w:rPr>
              <w:t>service postfix restart</w:t>
            </w:r>
          </w:p>
        </w:tc>
      </w:tr>
    </w:tbl>
    <w:p w:rsidR="00B20219" w:rsidRPr="00B20219" w:rsidRDefault="00B20219" w:rsidP="00B20219">
      <w:pPr>
        <w:spacing w:before="100" w:beforeAutospacing="1" w:after="100" w:afterAutospacing="1" w:line="240" w:lineRule="auto"/>
        <w:rPr>
          <w:rFonts w:ascii="Times New Roman" w:eastAsia="Times New Roman" w:hAnsi="Times New Roman" w:cs="Times New Roman"/>
          <w:sz w:val="24"/>
          <w:szCs w:val="24"/>
        </w:rPr>
      </w:pPr>
      <w:r w:rsidRPr="00B20219">
        <w:rPr>
          <w:rFonts w:ascii="Times New Roman" w:eastAsia="Times New Roman" w:hAnsi="Times New Roman" w:cs="Times New Roman"/>
          <w:sz w:val="24"/>
          <w:szCs w:val="24"/>
        </w:rPr>
        <w:t>Congratulations! You have successfully configured Postfix.</w:t>
      </w:r>
    </w:p>
    <w:p w:rsidR="00B20219" w:rsidRPr="00B20219" w:rsidRDefault="00B20219" w:rsidP="00B20219">
      <w:pPr>
        <w:spacing w:before="100" w:beforeAutospacing="1" w:after="100" w:afterAutospacing="1" w:line="240" w:lineRule="auto"/>
        <w:outlineLvl w:val="1"/>
        <w:rPr>
          <w:rFonts w:ascii="Times New Roman" w:eastAsia="Times New Roman" w:hAnsi="Times New Roman" w:cs="Times New Roman"/>
          <w:b/>
          <w:bCs/>
          <w:sz w:val="36"/>
          <w:szCs w:val="36"/>
        </w:rPr>
      </w:pPr>
      <w:r w:rsidRPr="00B20219">
        <w:rPr>
          <w:rFonts w:ascii="Times New Roman" w:eastAsia="Times New Roman" w:hAnsi="Times New Roman" w:cs="Times New Roman"/>
          <w:b/>
          <w:bCs/>
          <w:sz w:val="36"/>
          <w:szCs w:val="36"/>
        </w:rPr>
        <w:t>Dovecot</w:t>
      </w:r>
    </w:p>
    <w:p w:rsidR="00B20219" w:rsidRPr="00B20219" w:rsidRDefault="00B20219" w:rsidP="00B20219">
      <w:pPr>
        <w:spacing w:before="100" w:beforeAutospacing="1" w:after="100" w:afterAutospacing="1" w:line="240" w:lineRule="auto"/>
        <w:rPr>
          <w:rFonts w:ascii="Times New Roman" w:eastAsia="Times New Roman" w:hAnsi="Times New Roman" w:cs="Times New Roman"/>
          <w:sz w:val="24"/>
          <w:szCs w:val="24"/>
        </w:rPr>
      </w:pPr>
      <w:r w:rsidRPr="00B20219">
        <w:rPr>
          <w:rFonts w:ascii="Times New Roman" w:eastAsia="Times New Roman" w:hAnsi="Times New Roman" w:cs="Times New Roman"/>
          <w:sz w:val="24"/>
          <w:szCs w:val="24"/>
        </w:rPr>
        <w:t>Dovecot allows users to log in and check their email using POP3 and IMAP. In this section, configure Dovecot to force users to use SSL when they connect so that their passwords are never sent to the server in plain text.</w:t>
      </w:r>
    </w:p>
    <w:p w:rsidR="00B20219" w:rsidRPr="00B20219" w:rsidRDefault="00B20219" w:rsidP="00B20219">
      <w:pPr>
        <w:numPr>
          <w:ilvl w:val="0"/>
          <w:numId w:val="69"/>
        </w:numPr>
        <w:spacing w:before="100" w:beforeAutospacing="1" w:after="100" w:afterAutospacing="1" w:line="240" w:lineRule="auto"/>
        <w:rPr>
          <w:rFonts w:ascii="Times New Roman" w:eastAsia="Times New Roman" w:hAnsi="Times New Roman" w:cs="Times New Roman"/>
          <w:sz w:val="24"/>
          <w:szCs w:val="24"/>
        </w:rPr>
      </w:pPr>
      <w:r w:rsidRPr="00B20219">
        <w:rPr>
          <w:rFonts w:ascii="Times New Roman" w:eastAsia="Times New Roman" w:hAnsi="Times New Roman" w:cs="Times New Roman"/>
          <w:sz w:val="24"/>
          <w:szCs w:val="24"/>
        </w:rPr>
        <w:t>Copy all of the configuration files so that you can easily revert back to them if needed:</w:t>
      </w:r>
    </w:p>
    <w:tbl>
      <w:tblPr>
        <w:tblW w:w="0" w:type="auto"/>
        <w:tblCellSpacing w:w="15" w:type="dxa"/>
        <w:tblInd w:w="720" w:type="dxa"/>
        <w:tblCellMar>
          <w:top w:w="15" w:type="dxa"/>
          <w:left w:w="15" w:type="dxa"/>
          <w:bottom w:w="15" w:type="dxa"/>
          <w:right w:w="15" w:type="dxa"/>
        </w:tblCellMar>
        <w:tblLook w:val="04A0"/>
      </w:tblPr>
      <w:tblGrid>
        <w:gridCol w:w="196"/>
        <w:gridCol w:w="8534"/>
      </w:tblGrid>
      <w:tr w:rsidR="00B20219" w:rsidRPr="00B20219" w:rsidTr="00B20219">
        <w:trPr>
          <w:tblCellSpacing w:w="15" w:type="dxa"/>
        </w:trPr>
        <w:tc>
          <w:tcPr>
            <w:tcW w:w="0" w:type="auto"/>
            <w:vAlign w:val="center"/>
            <w:hideMark/>
          </w:tcPr>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urier New" w:eastAsia="Times New Roman" w:hAnsi="Courier New" w:cs="Courier New"/>
                <w:sz w:val="20"/>
                <w:szCs w:val="20"/>
              </w:rPr>
            </w:pPr>
            <w:r w:rsidRPr="00B20219">
              <w:rPr>
                <w:rFonts w:ascii="Courier New" w:eastAsia="Times New Roman" w:hAnsi="Courier New" w:cs="Courier New"/>
                <w:sz w:val="20"/>
                <w:szCs w:val="20"/>
              </w:rPr>
              <w:t>1</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urier New" w:eastAsia="Times New Roman" w:hAnsi="Courier New" w:cs="Courier New"/>
                <w:sz w:val="20"/>
                <w:szCs w:val="20"/>
              </w:rPr>
            </w:pPr>
            <w:r w:rsidRPr="00B20219">
              <w:rPr>
                <w:rFonts w:ascii="Courier New" w:eastAsia="Times New Roman" w:hAnsi="Courier New" w:cs="Courier New"/>
                <w:sz w:val="20"/>
                <w:szCs w:val="20"/>
              </w:rPr>
              <w:t>2</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urier New" w:eastAsia="Times New Roman" w:hAnsi="Courier New" w:cs="Courier New"/>
                <w:sz w:val="20"/>
                <w:szCs w:val="20"/>
              </w:rPr>
            </w:pPr>
            <w:r w:rsidRPr="00B20219">
              <w:rPr>
                <w:rFonts w:ascii="Courier New" w:eastAsia="Times New Roman" w:hAnsi="Courier New" w:cs="Courier New"/>
                <w:sz w:val="20"/>
                <w:szCs w:val="20"/>
              </w:rPr>
              <w:t>3</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urier New" w:eastAsia="Times New Roman" w:hAnsi="Courier New" w:cs="Courier New"/>
                <w:sz w:val="20"/>
                <w:szCs w:val="20"/>
              </w:rPr>
            </w:pPr>
            <w:r w:rsidRPr="00B20219">
              <w:rPr>
                <w:rFonts w:ascii="Courier New" w:eastAsia="Times New Roman" w:hAnsi="Courier New" w:cs="Courier New"/>
                <w:sz w:val="20"/>
                <w:szCs w:val="20"/>
              </w:rPr>
              <w:t>4</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urier New" w:eastAsia="Times New Roman" w:hAnsi="Courier New" w:cs="Courier New"/>
                <w:sz w:val="20"/>
                <w:szCs w:val="20"/>
              </w:rPr>
            </w:pPr>
            <w:r w:rsidRPr="00B20219">
              <w:rPr>
                <w:rFonts w:ascii="Courier New" w:eastAsia="Times New Roman" w:hAnsi="Courier New" w:cs="Courier New"/>
                <w:sz w:val="20"/>
                <w:szCs w:val="20"/>
              </w:rPr>
              <w:t>5</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urier New" w:eastAsia="Times New Roman" w:hAnsi="Courier New" w:cs="Courier New"/>
                <w:sz w:val="20"/>
                <w:szCs w:val="20"/>
              </w:rPr>
            </w:pPr>
            <w:r w:rsidRPr="00B20219">
              <w:rPr>
                <w:rFonts w:ascii="Courier New" w:eastAsia="Times New Roman" w:hAnsi="Courier New" w:cs="Courier New"/>
                <w:sz w:val="20"/>
                <w:szCs w:val="20"/>
              </w:rPr>
              <w:t>6</w:t>
            </w:r>
          </w:p>
        </w:tc>
        <w:tc>
          <w:tcPr>
            <w:tcW w:w="0" w:type="auto"/>
            <w:vAlign w:val="center"/>
            <w:hideMark/>
          </w:tcPr>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20219">
              <w:rPr>
                <w:rFonts w:ascii="Courier New" w:eastAsia="Times New Roman" w:hAnsi="Courier New" w:cs="Courier New"/>
                <w:sz w:val="20"/>
                <w:szCs w:val="20"/>
              </w:rPr>
              <w:t>cp /etc/dovecot/dovecot.conf /etc/dovecot/dovecot.conf.orig</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20219">
              <w:rPr>
                <w:rFonts w:ascii="Courier New" w:eastAsia="Times New Roman" w:hAnsi="Courier New" w:cs="Courier New"/>
                <w:sz w:val="20"/>
                <w:szCs w:val="20"/>
              </w:rPr>
              <w:t>cp /etc/dovecot/conf.d/10-mail.conf /etc/dovecot/conf.d/10-mail.conf.orig</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20219">
              <w:rPr>
                <w:rFonts w:ascii="Courier New" w:eastAsia="Times New Roman" w:hAnsi="Courier New" w:cs="Courier New"/>
                <w:sz w:val="20"/>
                <w:szCs w:val="20"/>
              </w:rPr>
              <w:t>cp /etc/dovecot/conf.d/10-auth.conf /etc/dovecot/conf.d/10-auth.conf.orig</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20219">
              <w:rPr>
                <w:rFonts w:ascii="Courier New" w:eastAsia="Times New Roman" w:hAnsi="Courier New" w:cs="Courier New"/>
                <w:sz w:val="20"/>
                <w:szCs w:val="20"/>
              </w:rPr>
              <w:t>cp /etc/dovecot/dovecot-sql.conf.ext /etc/dovecot/dovecot-sql.conf.ext.orig</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20219">
              <w:rPr>
                <w:rFonts w:ascii="Courier New" w:eastAsia="Times New Roman" w:hAnsi="Courier New" w:cs="Courier New"/>
                <w:sz w:val="20"/>
                <w:szCs w:val="20"/>
              </w:rPr>
              <w:t>cp /etc/dovecot/conf.d/10-master.conf /etc/dovecot/conf.d/10-master.conf.orig</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20219">
              <w:rPr>
                <w:rFonts w:ascii="Courier New" w:eastAsia="Times New Roman" w:hAnsi="Courier New" w:cs="Courier New"/>
                <w:sz w:val="20"/>
                <w:szCs w:val="20"/>
              </w:rPr>
              <w:t>cp /etc/dovecot/conf.d/10-ssl.conf /etc/dovecot/conf.d/10-</w:t>
            </w:r>
            <w:r w:rsidRPr="00B20219">
              <w:rPr>
                <w:rFonts w:ascii="Courier New" w:eastAsia="Times New Roman" w:hAnsi="Courier New" w:cs="Courier New"/>
                <w:sz w:val="20"/>
                <w:szCs w:val="20"/>
              </w:rPr>
              <w:lastRenderedPageBreak/>
              <w:t>ssl.conf.orig</w:t>
            </w:r>
          </w:p>
        </w:tc>
      </w:tr>
    </w:tbl>
    <w:p w:rsidR="00B20219" w:rsidRPr="00B20219" w:rsidRDefault="00B20219" w:rsidP="00B20219">
      <w:pPr>
        <w:numPr>
          <w:ilvl w:val="0"/>
          <w:numId w:val="69"/>
        </w:numPr>
        <w:spacing w:before="100" w:beforeAutospacing="1" w:after="100" w:afterAutospacing="1" w:line="240" w:lineRule="auto"/>
        <w:rPr>
          <w:rFonts w:ascii="Times New Roman" w:eastAsia="Times New Roman" w:hAnsi="Times New Roman" w:cs="Times New Roman"/>
          <w:sz w:val="24"/>
          <w:szCs w:val="24"/>
        </w:rPr>
      </w:pPr>
      <w:r w:rsidRPr="00B20219">
        <w:rPr>
          <w:rFonts w:ascii="Times New Roman" w:eastAsia="Times New Roman" w:hAnsi="Times New Roman" w:cs="Times New Roman"/>
          <w:sz w:val="24"/>
          <w:szCs w:val="24"/>
        </w:rPr>
        <w:lastRenderedPageBreak/>
        <w:t>Open the main configuration file and edit the contents to match the following:</w:t>
      </w:r>
    </w:p>
    <w:p w:rsidR="00B20219" w:rsidRPr="00B20219" w:rsidRDefault="00B20219" w:rsidP="00B20219">
      <w:pPr>
        <w:spacing w:after="0" w:line="240" w:lineRule="auto"/>
        <w:ind w:left="720"/>
        <w:rPr>
          <w:rFonts w:ascii="Times New Roman" w:eastAsia="Times New Roman" w:hAnsi="Times New Roman" w:cs="Times New Roman"/>
          <w:sz w:val="24"/>
          <w:szCs w:val="24"/>
        </w:rPr>
      </w:pPr>
      <w:r w:rsidRPr="00B20219">
        <w:rPr>
          <w:rFonts w:ascii="Times New Roman" w:eastAsia="Times New Roman" w:hAnsi="Times New Roman" w:cs="Times New Roman"/>
          <w:sz w:val="24"/>
          <w:szCs w:val="24"/>
        </w:rPr>
        <w:t>/etc/dovecot/dovecot.conf</w:t>
      </w:r>
    </w:p>
    <w:tbl>
      <w:tblPr>
        <w:tblW w:w="0" w:type="auto"/>
        <w:tblCellSpacing w:w="15" w:type="dxa"/>
        <w:tblInd w:w="720" w:type="dxa"/>
        <w:tblCellMar>
          <w:top w:w="15" w:type="dxa"/>
          <w:left w:w="15" w:type="dxa"/>
          <w:bottom w:w="15" w:type="dxa"/>
          <w:right w:w="15" w:type="dxa"/>
        </w:tblCellMar>
        <w:tblLook w:val="04A0"/>
      </w:tblPr>
      <w:tblGrid>
        <w:gridCol w:w="316"/>
        <w:gridCol w:w="8414"/>
      </w:tblGrid>
      <w:tr w:rsidR="00B20219" w:rsidRPr="00B20219" w:rsidTr="00B20219">
        <w:trPr>
          <w:tblCellSpacing w:w="15" w:type="dxa"/>
        </w:trPr>
        <w:tc>
          <w:tcPr>
            <w:tcW w:w="0" w:type="auto"/>
            <w:vAlign w:val="center"/>
            <w:hideMark/>
          </w:tcPr>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urier New" w:eastAsia="Times New Roman" w:hAnsi="Courier New" w:cs="Courier New"/>
                <w:sz w:val="20"/>
                <w:szCs w:val="20"/>
              </w:rPr>
            </w:pPr>
            <w:r w:rsidRPr="00B20219">
              <w:rPr>
                <w:rFonts w:ascii="Courier New" w:eastAsia="Times New Roman" w:hAnsi="Courier New" w:cs="Courier New"/>
                <w:sz w:val="20"/>
                <w:szCs w:val="20"/>
              </w:rPr>
              <w:t>1</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urier New" w:eastAsia="Times New Roman" w:hAnsi="Courier New" w:cs="Courier New"/>
                <w:sz w:val="20"/>
                <w:szCs w:val="20"/>
              </w:rPr>
            </w:pPr>
            <w:r w:rsidRPr="00B20219">
              <w:rPr>
                <w:rFonts w:ascii="Courier New" w:eastAsia="Times New Roman" w:hAnsi="Courier New" w:cs="Courier New"/>
                <w:sz w:val="20"/>
                <w:szCs w:val="20"/>
              </w:rPr>
              <w:t>2</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urier New" w:eastAsia="Times New Roman" w:hAnsi="Courier New" w:cs="Courier New"/>
                <w:sz w:val="20"/>
                <w:szCs w:val="20"/>
              </w:rPr>
            </w:pPr>
            <w:r w:rsidRPr="00B20219">
              <w:rPr>
                <w:rFonts w:ascii="Courier New" w:eastAsia="Times New Roman" w:hAnsi="Courier New" w:cs="Courier New"/>
                <w:sz w:val="20"/>
                <w:szCs w:val="20"/>
              </w:rPr>
              <w:t>3</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urier New" w:eastAsia="Times New Roman" w:hAnsi="Courier New" w:cs="Courier New"/>
                <w:sz w:val="20"/>
                <w:szCs w:val="20"/>
              </w:rPr>
            </w:pPr>
            <w:r w:rsidRPr="00B20219">
              <w:rPr>
                <w:rFonts w:ascii="Courier New" w:eastAsia="Times New Roman" w:hAnsi="Courier New" w:cs="Courier New"/>
                <w:sz w:val="20"/>
                <w:szCs w:val="20"/>
              </w:rPr>
              <w:t>4</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urier New" w:eastAsia="Times New Roman" w:hAnsi="Courier New" w:cs="Courier New"/>
                <w:sz w:val="20"/>
                <w:szCs w:val="20"/>
              </w:rPr>
            </w:pPr>
            <w:r w:rsidRPr="00B20219">
              <w:rPr>
                <w:rFonts w:ascii="Courier New" w:eastAsia="Times New Roman" w:hAnsi="Courier New" w:cs="Courier New"/>
                <w:sz w:val="20"/>
                <w:szCs w:val="20"/>
              </w:rPr>
              <w:t>5</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urier New" w:eastAsia="Times New Roman" w:hAnsi="Courier New" w:cs="Courier New"/>
                <w:sz w:val="20"/>
                <w:szCs w:val="20"/>
              </w:rPr>
            </w:pPr>
            <w:r w:rsidRPr="00B20219">
              <w:rPr>
                <w:rFonts w:ascii="Courier New" w:eastAsia="Times New Roman" w:hAnsi="Courier New" w:cs="Courier New"/>
                <w:sz w:val="20"/>
                <w:szCs w:val="20"/>
              </w:rPr>
              <w:t>6</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urier New" w:eastAsia="Times New Roman" w:hAnsi="Courier New" w:cs="Courier New"/>
                <w:sz w:val="20"/>
                <w:szCs w:val="20"/>
              </w:rPr>
            </w:pPr>
            <w:r w:rsidRPr="00B20219">
              <w:rPr>
                <w:rFonts w:ascii="Courier New" w:eastAsia="Times New Roman" w:hAnsi="Courier New" w:cs="Courier New"/>
                <w:sz w:val="20"/>
                <w:szCs w:val="20"/>
              </w:rPr>
              <w:t>7</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urier New" w:eastAsia="Times New Roman" w:hAnsi="Courier New" w:cs="Courier New"/>
                <w:sz w:val="20"/>
                <w:szCs w:val="20"/>
              </w:rPr>
            </w:pPr>
            <w:r w:rsidRPr="00B20219">
              <w:rPr>
                <w:rFonts w:ascii="Courier New" w:eastAsia="Times New Roman" w:hAnsi="Courier New" w:cs="Courier New"/>
                <w:sz w:val="20"/>
                <w:szCs w:val="20"/>
              </w:rPr>
              <w:t>8</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urier New" w:eastAsia="Times New Roman" w:hAnsi="Courier New" w:cs="Courier New"/>
                <w:sz w:val="20"/>
                <w:szCs w:val="20"/>
              </w:rPr>
            </w:pPr>
            <w:r w:rsidRPr="00B20219">
              <w:rPr>
                <w:rFonts w:ascii="Courier New" w:eastAsia="Times New Roman" w:hAnsi="Courier New" w:cs="Courier New"/>
                <w:sz w:val="20"/>
                <w:szCs w:val="20"/>
              </w:rPr>
              <w:t>9</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urier New" w:eastAsia="Times New Roman" w:hAnsi="Courier New" w:cs="Courier New"/>
                <w:sz w:val="20"/>
                <w:szCs w:val="20"/>
              </w:rPr>
            </w:pPr>
            <w:r w:rsidRPr="00B20219">
              <w:rPr>
                <w:rFonts w:ascii="Courier New" w:eastAsia="Times New Roman" w:hAnsi="Courier New" w:cs="Courier New"/>
                <w:sz w:val="20"/>
                <w:szCs w:val="20"/>
              </w:rPr>
              <w:t>10</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urier New" w:eastAsia="Times New Roman" w:hAnsi="Courier New" w:cs="Courier New"/>
                <w:sz w:val="20"/>
                <w:szCs w:val="20"/>
              </w:rPr>
            </w:pPr>
            <w:r w:rsidRPr="00B20219">
              <w:rPr>
                <w:rFonts w:ascii="Courier New" w:eastAsia="Times New Roman" w:hAnsi="Courier New" w:cs="Courier New"/>
                <w:sz w:val="20"/>
                <w:szCs w:val="20"/>
              </w:rPr>
              <w:t>11</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urier New" w:eastAsia="Times New Roman" w:hAnsi="Courier New" w:cs="Courier New"/>
                <w:sz w:val="20"/>
                <w:szCs w:val="20"/>
              </w:rPr>
            </w:pPr>
            <w:r w:rsidRPr="00B20219">
              <w:rPr>
                <w:rFonts w:ascii="Courier New" w:eastAsia="Times New Roman" w:hAnsi="Courier New" w:cs="Courier New"/>
                <w:sz w:val="20"/>
                <w:szCs w:val="20"/>
              </w:rPr>
              <w:t>12</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urier New" w:eastAsia="Times New Roman" w:hAnsi="Courier New" w:cs="Courier New"/>
                <w:sz w:val="20"/>
                <w:szCs w:val="20"/>
              </w:rPr>
            </w:pPr>
            <w:r w:rsidRPr="00B20219">
              <w:rPr>
                <w:rFonts w:ascii="Courier New" w:eastAsia="Times New Roman" w:hAnsi="Courier New" w:cs="Courier New"/>
                <w:sz w:val="20"/>
                <w:szCs w:val="20"/>
              </w:rPr>
              <w:t>13</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urier New" w:eastAsia="Times New Roman" w:hAnsi="Courier New" w:cs="Courier New"/>
                <w:sz w:val="20"/>
                <w:szCs w:val="20"/>
              </w:rPr>
            </w:pPr>
            <w:r w:rsidRPr="00B20219">
              <w:rPr>
                <w:rFonts w:ascii="Courier New" w:eastAsia="Times New Roman" w:hAnsi="Courier New" w:cs="Courier New"/>
                <w:sz w:val="20"/>
                <w:szCs w:val="20"/>
              </w:rPr>
              <w:t>14</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urier New" w:eastAsia="Times New Roman" w:hAnsi="Courier New" w:cs="Courier New"/>
                <w:sz w:val="20"/>
                <w:szCs w:val="20"/>
              </w:rPr>
            </w:pPr>
            <w:r w:rsidRPr="00B20219">
              <w:rPr>
                <w:rFonts w:ascii="Courier New" w:eastAsia="Times New Roman" w:hAnsi="Courier New" w:cs="Courier New"/>
                <w:sz w:val="20"/>
                <w:szCs w:val="20"/>
              </w:rPr>
              <w:t>15</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urier New" w:eastAsia="Times New Roman" w:hAnsi="Courier New" w:cs="Courier New"/>
                <w:sz w:val="20"/>
                <w:szCs w:val="20"/>
              </w:rPr>
            </w:pPr>
            <w:r w:rsidRPr="00B20219">
              <w:rPr>
                <w:rFonts w:ascii="Courier New" w:eastAsia="Times New Roman" w:hAnsi="Courier New" w:cs="Courier New"/>
                <w:sz w:val="20"/>
                <w:szCs w:val="20"/>
              </w:rPr>
              <w:t>16</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urier New" w:eastAsia="Times New Roman" w:hAnsi="Courier New" w:cs="Courier New"/>
                <w:sz w:val="20"/>
                <w:szCs w:val="20"/>
              </w:rPr>
            </w:pPr>
            <w:r w:rsidRPr="00B20219">
              <w:rPr>
                <w:rFonts w:ascii="Courier New" w:eastAsia="Times New Roman" w:hAnsi="Courier New" w:cs="Courier New"/>
                <w:sz w:val="20"/>
                <w:szCs w:val="20"/>
              </w:rPr>
              <w:t>17</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urier New" w:eastAsia="Times New Roman" w:hAnsi="Courier New" w:cs="Courier New"/>
                <w:sz w:val="20"/>
                <w:szCs w:val="20"/>
              </w:rPr>
            </w:pPr>
            <w:r w:rsidRPr="00B20219">
              <w:rPr>
                <w:rFonts w:ascii="Courier New" w:eastAsia="Times New Roman" w:hAnsi="Courier New" w:cs="Courier New"/>
                <w:sz w:val="20"/>
                <w:szCs w:val="20"/>
              </w:rPr>
              <w:t>18</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urier New" w:eastAsia="Times New Roman" w:hAnsi="Courier New" w:cs="Courier New"/>
                <w:sz w:val="20"/>
                <w:szCs w:val="20"/>
              </w:rPr>
            </w:pPr>
            <w:r w:rsidRPr="00B20219">
              <w:rPr>
                <w:rFonts w:ascii="Courier New" w:eastAsia="Times New Roman" w:hAnsi="Courier New" w:cs="Courier New"/>
                <w:sz w:val="20"/>
                <w:szCs w:val="20"/>
              </w:rPr>
              <w:t>19</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urier New" w:eastAsia="Times New Roman" w:hAnsi="Courier New" w:cs="Courier New"/>
                <w:sz w:val="20"/>
                <w:szCs w:val="20"/>
              </w:rPr>
            </w:pPr>
            <w:r w:rsidRPr="00B20219">
              <w:rPr>
                <w:rFonts w:ascii="Courier New" w:eastAsia="Times New Roman" w:hAnsi="Courier New" w:cs="Courier New"/>
                <w:sz w:val="20"/>
                <w:szCs w:val="20"/>
              </w:rPr>
              <w:t>20</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urier New" w:eastAsia="Times New Roman" w:hAnsi="Courier New" w:cs="Courier New"/>
                <w:sz w:val="20"/>
                <w:szCs w:val="20"/>
              </w:rPr>
            </w:pPr>
            <w:r w:rsidRPr="00B20219">
              <w:rPr>
                <w:rFonts w:ascii="Courier New" w:eastAsia="Times New Roman" w:hAnsi="Courier New" w:cs="Courier New"/>
                <w:sz w:val="20"/>
                <w:szCs w:val="20"/>
              </w:rPr>
              <w:t>21</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urier New" w:eastAsia="Times New Roman" w:hAnsi="Courier New" w:cs="Courier New"/>
                <w:sz w:val="20"/>
                <w:szCs w:val="20"/>
              </w:rPr>
            </w:pPr>
            <w:r w:rsidRPr="00B20219">
              <w:rPr>
                <w:rFonts w:ascii="Courier New" w:eastAsia="Times New Roman" w:hAnsi="Courier New" w:cs="Courier New"/>
                <w:sz w:val="20"/>
                <w:szCs w:val="20"/>
              </w:rPr>
              <w:t>22</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urier New" w:eastAsia="Times New Roman" w:hAnsi="Courier New" w:cs="Courier New"/>
                <w:sz w:val="20"/>
                <w:szCs w:val="20"/>
              </w:rPr>
            </w:pPr>
            <w:r w:rsidRPr="00B20219">
              <w:rPr>
                <w:rFonts w:ascii="Courier New" w:eastAsia="Times New Roman" w:hAnsi="Courier New" w:cs="Courier New"/>
                <w:sz w:val="20"/>
                <w:szCs w:val="20"/>
              </w:rPr>
              <w:t>23</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urier New" w:eastAsia="Times New Roman" w:hAnsi="Courier New" w:cs="Courier New"/>
                <w:sz w:val="20"/>
                <w:szCs w:val="20"/>
              </w:rPr>
            </w:pPr>
            <w:r w:rsidRPr="00B20219">
              <w:rPr>
                <w:rFonts w:ascii="Courier New" w:eastAsia="Times New Roman" w:hAnsi="Courier New" w:cs="Courier New"/>
                <w:sz w:val="20"/>
                <w:szCs w:val="20"/>
              </w:rPr>
              <w:t>24</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urier New" w:eastAsia="Times New Roman" w:hAnsi="Courier New" w:cs="Courier New"/>
                <w:sz w:val="20"/>
                <w:szCs w:val="20"/>
              </w:rPr>
            </w:pPr>
            <w:r w:rsidRPr="00B20219">
              <w:rPr>
                <w:rFonts w:ascii="Courier New" w:eastAsia="Times New Roman" w:hAnsi="Courier New" w:cs="Courier New"/>
                <w:sz w:val="20"/>
                <w:szCs w:val="20"/>
              </w:rPr>
              <w:t>25</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urier New" w:eastAsia="Times New Roman" w:hAnsi="Courier New" w:cs="Courier New"/>
                <w:sz w:val="20"/>
                <w:szCs w:val="20"/>
              </w:rPr>
            </w:pPr>
            <w:r w:rsidRPr="00B20219">
              <w:rPr>
                <w:rFonts w:ascii="Courier New" w:eastAsia="Times New Roman" w:hAnsi="Courier New" w:cs="Courier New"/>
                <w:sz w:val="20"/>
                <w:szCs w:val="20"/>
              </w:rPr>
              <w:t>26</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urier New" w:eastAsia="Times New Roman" w:hAnsi="Courier New" w:cs="Courier New"/>
                <w:sz w:val="20"/>
                <w:szCs w:val="20"/>
              </w:rPr>
            </w:pPr>
            <w:r w:rsidRPr="00B20219">
              <w:rPr>
                <w:rFonts w:ascii="Courier New" w:eastAsia="Times New Roman" w:hAnsi="Courier New" w:cs="Courier New"/>
                <w:sz w:val="20"/>
                <w:szCs w:val="20"/>
              </w:rPr>
              <w:t>27</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urier New" w:eastAsia="Times New Roman" w:hAnsi="Courier New" w:cs="Courier New"/>
                <w:sz w:val="20"/>
                <w:szCs w:val="20"/>
              </w:rPr>
            </w:pPr>
            <w:r w:rsidRPr="00B20219">
              <w:rPr>
                <w:rFonts w:ascii="Courier New" w:eastAsia="Times New Roman" w:hAnsi="Courier New" w:cs="Courier New"/>
                <w:sz w:val="20"/>
                <w:szCs w:val="20"/>
              </w:rPr>
              <w:t>28</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urier New" w:eastAsia="Times New Roman" w:hAnsi="Courier New" w:cs="Courier New"/>
                <w:sz w:val="20"/>
                <w:szCs w:val="20"/>
              </w:rPr>
            </w:pPr>
            <w:r w:rsidRPr="00B20219">
              <w:rPr>
                <w:rFonts w:ascii="Courier New" w:eastAsia="Times New Roman" w:hAnsi="Courier New" w:cs="Courier New"/>
                <w:sz w:val="20"/>
                <w:szCs w:val="20"/>
              </w:rPr>
              <w:t>29</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urier New" w:eastAsia="Times New Roman" w:hAnsi="Courier New" w:cs="Courier New"/>
                <w:sz w:val="20"/>
                <w:szCs w:val="20"/>
              </w:rPr>
            </w:pPr>
            <w:r w:rsidRPr="00B20219">
              <w:rPr>
                <w:rFonts w:ascii="Courier New" w:eastAsia="Times New Roman" w:hAnsi="Courier New" w:cs="Courier New"/>
                <w:sz w:val="20"/>
                <w:szCs w:val="20"/>
              </w:rPr>
              <w:t>30</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urier New" w:eastAsia="Times New Roman" w:hAnsi="Courier New" w:cs="Courier New"/>
                <w:sz w:val="20"/>
                <w:szCs w:val="20"/>
              </w:rPr>
            </w:pPr>
            <w:r w:rsidRPr="00B20219">
              <w:rPr>
                <w:rFonts w:ascii="Courier New" w:eastAsia="Times New Roman" w:hAnsi="Courier New" w:cs="Courier New"/>
                <w:sz w:val="20"/>
                <w:szCs w:val="20"/>
              </w:rPr>
              <w:t>31</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urier New" w:eastAsia="Times New Roman" w:hAnsi="Courier New" w:cs="Courier New"/>
                <w:sz w:val="20"/>
                <w:szCs w:val="20"/>
              </w:rPr>
            </w:pPr>
            <w:r w:rsidRPr="00B20219">
              <w:rPr>
                <w:rFonts w:ascii="Courier New" w:eastAsia="Times New Roman" w:hAnsi="Courier New" w:cs="Courier New"/>
                <w:sz w:val="20"/>
                <w:szCs w:val="20"/>
              </w:rPr>
              <w:t>32</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urier New" w:eastAsia="Times New Roman" w:hAnsi="Courier New" w:cs="Courier New"/>
                <w:sz w:val="20"/>
                <w:szCs w:val="20"/>
              </w:rPr>
            </w:pPr>
            <w:r w:rsidRPr="00B20219">
              <w:rPr>
                <w:rFonts w:ascii="Courier New" w:eastAsia="Times New Roman" w:hAnsi="Courier New" w:cs="Courier New"/>
                <w:sz w:val="20"/>
                <w:szCs w:val="20"/>
              </w:rPr>
              <w:t>33</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urier New" w:eastAsia="Times New Roman" w:hAnsi="Courier New" w:cs="Courier New"/>
                <w:sz w:val="20"/>
                <w:szCs w:val="20"/>
              </w:rPr>
            </w:pPr>
            <w:r w:rsidRPr="00B20219">
              <w:rPr>
                <w:rFonts w:ascii="Courier New" w:eastAsia="Times New Roman" w:hAnsi="Courier New" w:cs="Courier New"/>
                <w:sz w:val="20"/>
                <w:szCs w:val="20"/>
              </w:rPr>
              <w:t>34</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urier New" w:eastAsia="Times New Roman" w:hAnsi="Courier New" w:cs="Courier New"/>
                <w:sz w:val="20"/>
                <w:szCs w:val="20"/>
              </w:rPr>
            </w:pPr>
            <w:r w:rsidRPr="00B20219">
              <w:rPr>
                <w:rFonts w:ascii="Courier New" w:eastAsia="Times New Roman" w:hAnsi="Courier New" w:cs="Courier New"/>
                <w:sz w:val="20"/>
                <w:szCs w:val="20"/>
              </w:rPr>
              <w:t>35</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urier New" w:eastAsia="Times New Roman" w:hAnsi="Courier New" w:cs="Courier New"/>
                <w:sz w:val="20"/>
                <w:szCs w:val="20"/>
              </w:rPr>
            </w:pPr>
            <w:r w:rsidRPr="00B20219">
              <w:rPr>
                <w:rFonts w:ascii="Courier New" w:eastAsia="Times New Roman" w:hAnsi="Courier New" w:cs="Courier New"/>
                <w:sz w:val="20"/>
                <w:szCs w:val="20"/>
              </w:rPr>
              <w:t>36</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urier New" w:eastAsia="Times New Roman" w:hAnsi="Courier New" w:cs="Courier New"/>
                <w:sz w:val="20"/>
                <w:szCs w:val="20"/>
              </w:rPr>
            </w:pPr>
            <w:r w:rsidRPr="00B20219">
              <w:rPr>
                <w:rFonts w:ascii="Courier New" w:eastAsia="Times New Roman" w:hAnsi="Courier New" w:cs="Courier New"/>
                <w:sz w:val="20"/>
                <w:szCs w:val="20"/>
              </w:rPr>
              <w:t>37</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urier New" w:eastAsia="Times New Roman" w:hAnsi="Courier New" w:cs="Courier New"/>
                <w:sz w:val="20"/>
                <w:szCs w:val="20"/>
              </w:rPr>
            </w:pPr>
            <w:r w:rsidRPr="00B20219">
              <w:rPr>
                <w:rFonts w:ascii="Courier New" w:eastAsia="Times New Roman" w:hAnsi="Courier New" w:cs="Courier New"/>
                <w:sz w:val="20"/>
                <w:szCs w:val="20"/>
              </w:rPr>
              <w:t>38</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urier New" w:eastAsia="Times New Roman" w:hAnsi="Courier New" w:cs="Courier New"/>
                <w:sz w:val="20"/>
                <w:szCs w:val="20"/>
              </w:rPr>
            </w:pPr>
            <w:r w:rsidRPr="00B20219">
              <w:rPr>
                <w:rFonts w:ascii="Courier New" w:eastAsia="Times New Roman" w:hAnsi="Courier New" w:cs="Courier New"/>
                <w:sz w:val="20"/>
                <w:szCs w:val="20"/>
              </w:rPr>
              <w:t>39</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urier New" w:eastAsia="Times New Roman" w:hAnsi="Courier New" w:cs="Courier New"/>
                <w:sz w:val="20"/>
                <w:szCs w:val="20"/>
              </w:rPr>
            </w:pPr>
            <w:r w:rsidRPr="00B20219">
              <w:rPr>
                <w:rFonts w:ascii="Courier New" w:eastAsia="Times New Roman" w:hAnsi="Courier New" w:cs="Courier New"/>
                <w:sz w:val="20"/>
                <w:szCs w:val="20"/>
              </w:rPr>
              <w:t>40</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urier New" w:eastAsia="Times New Roman" w:hAnsi="Courier New" w:cs="Courier New"/>
                <w:sz w:val="20"/>
                <w:szCs w:val="20"/>
              </w:rPr>
            </w:pPr>
            <w:r w:rsidRPr="00B20219">
              <w:rPr>
                <w:rFonts w:ascii="Courier New" w:eastAsia="Times New Roman" w:hAnsi="Courier New" w:cs="Courier New"/>
                <w:sz w:val="20"/>
                <w:szCs w:val="20"/>
              </w:rPr>
              <w:t>41</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urier New" w:eastAsia="Times New Roman" w:hAnsi="Courier New" w:cs="Courier New"/>
                <w:sz w:val="20"/>
                <w:szCs w:val="20"/>
              </w:rPr>
            </w:pPr>
            <w:r w:rsidRPr="00B20219">
              <w:rPr>
                <w:rFonts w:ascii="Courier New" w:eastAsia="Times New Roman" w:hAnsi="Courier New" w:cs="Courier New"/>
                <w:sz w:val="20"/>
                <w:szCs w:val="20"/>
              </w:rPr>
              <w:t>42</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urier New" w:eastAsia="Times New Roman" w:hAnsi="Courier New" w:cs="Courier New"/>
                <w:sz w:val="20"/>
                <w:szCs w:val="20"/>
              </w:rPr>
            </w:pPr>
            <w:r w:rsidRPr="00B20219">
              <w:rPr>
                <w:rFonts w:ascii="Courier New" w:eastAsia="Times New Roman" w:hAnsi="Courier New" w:cs="Courier New"/>
                <w:sz w:val="20"/>
                <w:szCs w:val="20"/>
              </w:rPr>
              <w:t>43</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urier New" w:eastAsia="Times New Roman" w:hAnsi="Courier New" w:cs="Courier New"/>
                <w:sz w:val="20"/>
                <w:szCs w:val="20"/>
              </w:rPr>
            </w:pPr>
            <w:r w:rsidRPr="00B20219">
              <w:rPr>
                <w:rFonts w:ascii="Courier New" w:eastAsia="Times New Roman" w:hAnsi="Courier New" w:cs="Courier New"/>
                <w:sz w:val="20"/>
                <w:szCs w:val="20"/>
              </w:rPr>
              <w:t>44</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urier New" w:eastAsia="Times New Roman" w:hAnsi="Courier New" w:cs="Courier New"/>
                <w:sz w:val="20"/>
                <w:szCs w:val="20"/>
              </w:rPr>
            </w:pPr>
            <w:r w:rsidRPr="00B20219">
              <w:rPr>
                <w:rFonts w:ascii="Courier New" w:eastAsia="Times New Roman" w:hAnsi="Courier New" w:cs="Courier New"/>
                <w:sz w:val="20"/>
                <w:szCs w:val="20"/>
              </w:rPr>
              <w:t>45</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urier New" w:eastAsia="Times New Roman" w:hAnsi="Courier New" w:cs="Courier New"/>
                <w:sz w:val="20"/>
                <w:szCs w:val="20"/>
              </w:rPr>
            </w:pPr>
            <w:r w:rsidRPr="00B20219">
              <w:rPr>
                <w:rFonts w:ascii="Courier New" w:eastAsia="Times New Roman" w:hAnsi="Courier New" w:cs="Courier New"/>
                <w:sz w:val="20"/>
                <w:szCs w:val="20"/>
              </w:rPr>
              <w:t>46</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urier New" w:eastAsia="Times New Roman" w:hAnsi="Courier New" w:cs="Courier New"/>
                <w:sz w:val="20"/>
                <w:szCs w:val="20"/>
              </w:rPr>
            </w:pPr>
            <w:r w:rsidRPr="00B20219">
              <w:rPr>
                <w:rFonts w:ascii="Courier New" w:eastAsia="Times New Roman" w:hAnsi="Courier New" w:cs="Courier New"/>
                <w:sz w:val="20"/>
                <w:szCs w:val="20"/>
              </w:rPr>
              <w:t>47</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urier New" w:eastAsia="Times New Roman" w:hAnsi="Courier New" w:cs="Courier New"/>
                <w:sz w:val="20"/>
                <w:szCs w:val="20"/>
              </w:rPr>
            </w:pPr>
            <w:r w:rsidRPr="00B20219">
              <w:rPr>
                <w:rFonts w:ascii="Courier New" w:eastAsia="Times New Roman" w:hAnsi="Courier New" w:cs="Courier New"/>
                <w:sz w:val="20"/>
                <w:szCs w:val="20"/>
              </w:rPr>
              <w:t>48</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urier New" w:eastAsia="Times New Roman" w:hAnsi="Courier New" w:cs="Courier New"/>
                <w:sz w:val="20"/>
                <w:szCs w:val="20"/>
              </w:rPr>
            </w:pPr>
            <w:r w:rsidRPr="00B20219">
              <w:rPr>
                <w:rFonts w:ascii="Courier New" w:eastAsia="Times New Roman" w:hAnsi="Courier New" w:cs="Courier New"/>
                <w:sz w:val="20"/>
                <w:szCs w:val="20"/>
              </w:rPr>
              <w:t>49</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urier New" w:eastAsia="Times New Roman" w:hAnsi="Courier New" w:cs="Courier New"/>
                <w:sz w:val="20"/>
                <w:szCs w:val="20"/>
              </w:rPr>
            </w:pPr>
            <w:r w:rsidRPr="00B20219">
              <w:rPr>
                <w:rFonts w:ascii="Courier New" w:eastAsia="Times New Roman" w:hAnsi="Courier New" w:cs="Courier New"/>
                <w:sz w:val="20"/>
                <w:szCs w:val="20"/>
              </w:rPr>
              <w:t>50</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urier New" w:eastAsia="Times New Roman" w:hAnsi="Courier New" w:cs="Courier New"/>
                <w:sz w:val="20"/>
                <w:szCs w:val="20"/>
              </w:rPr>
            </w:pPr>
            <w:r w:rsidRPr="00B20219">
              <w:rPr>
                <w:rFonts w:ascii="Courier New" w:eastAsia="Times New Roman" w:hAnsi="Courier New" w:cs="Courier New"/>
                <w:sz w:val="20"/>
                <w:szCs w:val="20"/>
              </w:rPr>
              <w:lastRenderedPageBreak/>
              <w:t>51</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urier New" w:eastAsia="Times New Roman" w:hAnsi="Courier New" w:cs="Courier New"/>
                <w:sz w:val="20"/>
                <w:szCs w:val="20"/>
              </w:rPr>
            </w:pPr>
            <w:r w:rsidRPr="00B20219">
              <w:rPr>
                <w:rFonts w:ascii="Courier New" w:eastAsia="Times New Roman" w:hAnsi="Courier New" w:cs="Courier New"/>
                <w:sz w:val="20"/>
                <w:szCs w:val="20"/>
              </w:rPr>
              <w:t>52</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urier New" w:eastAsia="Times New Roman" w:hAnsi="Courier New" w:cs="Courier New"/>
                <w:sz w:val="20"/>
                <w:szCs w:val="20"/>
              </w:rPr>
            </w:pPr>
            <w:r w:rsidRPr="00B20219">
              <w:rPr>
                <w:rFonts w:ascii="Courier New" w:eastAsia="Times New Roman" w:hAnsi="Courier New" w:cs="Courier New"/>
                <w:sz w:val="20"/>
                <w:szCs w:val="20"/>
              </w:rPr>
              <w:t>53</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urier New" w:eastAsia="Times New Roman" w:hAnsi="Courier New" w:cs="Courier New"/>
                <w:sz w:val="20"/>
                <w:szCs w:val="20"/>
              </w:rPr>
            </w:pPr>
            <w:r w:rsidRPr="00B20219">
              <w:rPr>
                <w:rFonts w:ascii="Courier New" w:eastAsia="Times New Roman" w:hAnsi="Courier New" w:cs="Courier New"/>
                <w:sz w:val="20"/>
                <w:szCs w:val="20"/>
              </w:rPr>
              <w:t>54</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urier New" w:eastAsia="Times New Roman" w:hAnsi="Courier New" w:cs="Courier New"/>
                <w:sz w:val="20"/>
                <w:szCs w:val="20"/>
              </w:rPr>
            </w:pPr>
            <w:r w:rsidRPr="00B20219">
              <w:rPr>
                <w:rFonts w:ascii="Courier New" w:eastAsia="Times New Roman" w:hAnsi="Courier New" w:cs="Courier New"/>
                <w:sz w:val="20"/>
                <w:szCs w:val="20"/>
              </w:rPr>
              <w:t>55</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urier New" w:eastAsia="Times New Roman" w:hAnsi="Courier New" w:cs="Courier New"/>
                <w:sz w:val="20"/>
                <w:szCs w:val="20"/>
              </w:rPr>
            </w:pPr>
            <w:r w:rsidRPr="00B20219">
              <w:rPr>
                <w:rFonts w:ascii="Courier New" w:eastAsia="Times New Roman" w:hAnsi="Courier New" w:cs="Courier New"/>
                <w:sz w:val="20"/>
                <w:szCs w:val="20"/>
              </w:rPr>
              <w:t>56</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urier New" w:eastAsia="Times New Roman" w:hAnsi="Courier New" w:cs="Courier New"/>
                <w:sz w:val="20"/>
                <w:szCs w:val="20"/>
              </w:rPr>
            </w:pPr>
            <w:r w:rsidRPr="00B20219">
              <w:rPr>
                <w:rFonts w:ascii="Courier New" w:eastAsia="Times New Roman" w:hAnsi="Courier New" w:cs="Courier New"/>
                <w:sz w:val="20"/>
                <w:szCs w:val="20"/>
              </w:rPr>
              <w:t>57</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urier New" w:eastAsia="Times New Roman" w:hAnsi="Courier New" w:cs="Courier New"/>
                <w:sz w:val="20"/>
                <w:szCs w:val="20"/>
              </w:rPr>
            </w:pPr>
            <w:r w:rsidRPr="00B20219">
              <w:rPr>
                <w:rFonts w:ascii="Courier New" w:eastAsia="Times New Roman" w:hAnsi="Courier New" w:cs="Courier New"/>
                <w:sz w:val="20"/>
                <w:szCs w:val="20"/>
              </w:rPr>
              <w:t>58</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urier New" w:eastAsia="Times New Roman" w:hAnsi="Courier New" w:cs="Courier New"/>
                <w:sz w:val="20"/>
                <w:szCs w:val="20"/>
              </w:rPr>
            </w:pPr>
            <w:r w:rsidRPr="00B20219">
              <w:rPr>
                <w:rFonts w:ascii="Courier New" w:eastAsia="Times New Roman" w:hAnsi="Courier New" w:cs="Courier New"/>
                <w:sz w:val="20"/>
                <w:szCs w:val="20"/>
              </w:rPr>
              <w:t>59</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urier New" w:eastAsia="Times New Roman" w:hAnsi="Courier New" w:cs="Courier New"/>
                <w:sz w:val="20"/>
                <w:szCs w:val="20"/>
              </w:rPr>
            </w:pPr>
            <w:r w:rsidRPr="00B20219">
              <w:rPr>
                <w:rFonts w:ascii="Courier New" w:eastAsia="Times New Roman" w:hAnsi="Courier New" w:cs="Courier New"/>
                <w:sz w:val="20"/>
                <w:szCs w:val="20"/>
              </w:rPr>
              <w:t>60</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urier New" w:eastAsia="Times New Roman" w:hAnsi="Courier New" w:cs="Courier New"/>
                <w:sz w:val="20"/>
                <w:szCs w:val="20"/>
              </w:rPr>
            </w:pPr>
            <w:r w:rsidRPr="00B20219">
              <w:rPr>
                <w:rFonts w:ascii="Courier New" w:eastAsia="Times New Roman" w:hAnsi="Courier New" w:cs="Courier New"/>
                <w:sz w:val="20"/>
                <w:szCs w:val="20"/>
              </w:rPr>
              <w:t>61</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urier New" w:eastAsia="Times New Roman" w:hAnsi="Courier New" w:cs="Courier New"/>
                <w:sz w:val="20"/>
                <w:szCs w:val="20"/>
              </w:rPr>
            </w:pPr>
            <w:r w:rsidRPr="00B20219">
              <w:rPr>
                <w:rFonts w:ascii="Courier New" w:eastAsia="Times New Roman" w:hAnsi="Courier New" w:cs="Courier New"/>
                <w:sz w:val="20"/>
                <w:szCs w:val="20"/>
              </w:rPr>
              <w:t>62</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urier New" w:eastAsia="Times New Roman" w:hAnsi="Courier New" w:cs="Courier New"/>
                <w:sz w:val="20"/>
                <w:szCs w:val="20"/>
              </w:rPr>
            </w:pPr>
            <w:r w:rsidRPr="00B20219">
              <w:rPr>
                <w:rFonts w:ascii="Courier New" w:eastAsia="Times New Roman" w:hAnsi="Courier New" w:cs="Courier New"/>
                <w:sz w:val="20"/>
                <w:szCs w:val="20"/>
              </w:rPr>
              <w:t>63</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urier New" w:eastAsia="Times New Roman" w:hAnsi="Courier New" w:cs="Courier New"/>
                <w:sz w:val="20"/>
                <w:szCs w:val="20"/>
              </w:rPr>
            </w:pPr>
            <w:r w:rsidRPr="00B20219">
              <w:rPr>
                <w:rFonts w:ascii="Courier New" w:eastAsia="Times New Roman" w:hAnsi="Courier New" w:cs="Courier New"/>
                <w:sz w:val="20"/>
                <w:szCs w:val="20"/>
              </w:rPr>
              <w:t>64</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urier New" w:eastAsia="Times New Roman" w:hAnsi="Courier New" w:cs="Courier New"/>
                <w:sz w:val="20"/>
                <w:szCs w:val="20"/>
              </w:rPr>
            </w:pPr>
            <w:r w:rsidRPr="00B20219">
              <w:rPr>
                <w:rFonts w:ascii="Courier New" w:eastAsia="Times New Roman" w:hAnsi="Courier New" w:cs="Courier New"/>
                <w:sz w:val="20"/>
                <w:szCs w:val="20"/>
              </w:rPr>
              <w:t>65</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urier New" w:eastAsia="Times New Roman" w:hAnsi="Courier New" w:cs="Courier New"/>
                <w:sz w:val="20"/>
                <w:szCs w:val="20"/>
              </w:rPr>
            </w:pPr>
            <w:r w:rsidRPr="00B20219">
              <w:rPr>
                <w:rFonts w:ascii="Courier New" w:eastAsia="Times New Roman" w:hAnsi="Courier New" w:cs="Courier New"/>
                <w:sz w:val="20"/>
                <w:szCs w:val="20"/>
              </w:rPr>
              <w:t>66</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urier New" w:eastAsia="Times New Roman" w:hAnsi="Courier New" w:cs="Courier New"/>
                <w:sz w:val="20"/>
                <w:szCs w:val="20"/>
              </w:rPr>
            </w:pPr>
            <w:r w:rsidRPr="00B20219">
              <w:rPr>
                <w:rFonts w:ascii="Courier New" w:eastAsia="Times New Roman" w:hAnsi="Courier New" w:cs="Courier New"/>
                <w:sz w:val="20"/>
                <w:szCs w:val="20"/>
              </w:rPr>
              <w:t>67</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urier New" w:eastAsia="Times New Roman" w:hAnsi="Courier New" w:cs="Courier New"/>
                <w:sz w:val="20"/>
                <w:szCs w:val="20"/>
              </w:rPr>
            </w:pPr>
            <w:r w:rsidRPr="00B20219">
              <w:rPr>
                <w:rFonts w:ascii="Courier New" w:eastAsia="Times New Roman" w:hAnsi="Courier New" w:cs="Courier New"/>
                <w:sz w:val="20"/>
                <w:szCs w:val="20"/>
              </w:rPr>
              <w:t>68</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urier New" w:eastAsia="Times New Roman" w:hAnsi="Courier New" w:cs="Courier New"/>
                <w:sz w:val="20"/>
                <w:szCs w:val="20"/>
              </w:rPr>
            </w:pPr>
            <w:r w:rsidRPr="00B20219">
              <w:rPr>
                <w:rFonts w:ascii="Courier New" w:eastAsia="Times New Roman" w:hAnsi="Courier New" w:cs="Courier New"/>
                <w:sz w:val="20"/>
                <w:szCs w:val="20"/>
              </w:rPr>
              <w:t>69</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urier New" w:eastAsia="Times New Roman" w:hAnsi="Courier New" w:cs="Courier New"/>
                <w:sz w:val="20"/>
                <w:szCs w:val="20"/>
              </w:rPr>
            </w:pPr>
            <w:r w:rsidRPr="00B20219">
              <w:rPr>
                <w:rFonts w:ascii="Courier New" w:eastAsia="Times New Roman" w:hAnsi="Courier New" w:cs="Courier New"/>
                <w:sz w:val="20"/>
                <w:szCs w:val="20"/>
              </w:rPr>
              <w:t>70</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urier New" w:eastAsia="Times New Roman" w:hAnsi="Courier New" w:cs="Courier New"/>
                <w:sz w:val="20"/>
                <w:szCs w:val="20"/>
              </w:rPr>
            </w:pPr>
            <w:r w:rsidRPr="00B20219">
              <w:rPr>
                <w:rFonts w:ascii="Courier New" w:eastAsia="Times New Roman" w:hAnsi="Courier New" w:cs="Courier New"/>
                <w:sz w:val="20"/>
                <w:szCs w:val="20"/>
              </w:rPr>
              <w:t>71</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urier New" w:eastAsia="Times New Roman" w:hAnsi="Courier New" w:cs="Courier New"/>
                <w:sz w:val="20"/>
                <w:szCs w:val="20"/>
              </w:rPr>
            </w:pPr>
            <w:r w:rsidRPr="00B20219">
              <w:rPr>
                <w:rFonts w:ascii="Courier New" w:eastAsia="Times New Roman" w:hAnsi="Courier New" w:cs="Courier New"/>
                <w:sz w:val="20"/>
                <w:szCs w:val="20"/>
              </w:rPr>
              <w:t>72</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urier New" w:eastAsia="Times New Roman" w:hAnsi="Courier New" w:cs="Courier New"/>
                <w:sz w:val="20"/>
                <w:szCs w:val="20"/>
              </w:rPr>
            </w:pPr>
            <w:r w:rsidRPr="00B20219">
              <w:rPr>
                <w:rFonts w:ascii="Courier New" w:eastAsia="Times New Roman" w:hAnsi="Courier New" w:cs="Courier New"/>
                <w:sz w:val="20"/>
                <w:szCs w:val="20"/>
              </w:rPr>
              <w:t>73</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urier New" w:eastAsia="Times New Roman" w:hAnsi="Courier New" w:cs="Courier New"/>
                <w:sz w:val="20"/>
                <w:szCs w:val="20"/>
              </w:rPr>
            </w:pPr>
            <w:r w:rsidRPr="00B20219">
              <w:rPr>
                <w:rFonts w:ascii="Courier New" w:eastAsia="Times New Roman" w:hAnsi="Courier New" w:cs="Courier New"/>
                <w:sz w:val="20"/>
                <w:szCs w:val="20"/>
              </w:rPr>
              <w:t>74</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urier New" w:eastAsia="Times New Roman" w:hAnsi="Courier New" w:cs="Courier New"/>
                <w:sz w:val="20"/>
                <w:szCs w:val="20"/>
              </w:rPr>
            </w:pPr>
            <w:r w:rsidRPr="00B20219">
              <w:rPr>
                <w:rFonts w:ascii="Courier New" w:eastAsia="Times New Roman" w:hAnsi="Courier New" w:cs="Courier New"/>
                <w:sz w:val="20"/>
                <w:szCs w:val="20"/>
              </w:rPr>
              <w:t>75</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urier New" w:eastAsia="Times New Roman" w:hAnsi="Courier New" w:cs="Courier New"/>
                <w:sz w:val="20"/>
                <w:szCs w:val="20"/>
              </w:rPr>
            </w:pPr>
            <w:r w:rsidRPr="00B20219">
              <w:rPr>
                <w:rFonts w:ascii="Courier New" w:eastAsia="Times New Roman" w:hAnsi="Courier New" w:cs="Courier New"/>
                <w:sz w:val="20"/>
                <w:szCs w:val="20"/>
              </w:rPr>
              <w:t>76</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urier New" w:eastAsia="Times New Roman" w:hAnsi="Courier New" w:cs="Courier New"/>
                <w:sz w:val="20"/>
                <w:szCs w:val="20"/>
              </w:rPr>
            </w:pPr>
            <w:r w:rsidRPr="00B20219">
              <w:rPr>
                <w:rFonts w:ascii="Courier New" w:eastAsia="Times New Roman" w:hAnsi="Courier New" w:cs="Courier New"/>
                <w:sz w:val="20"/>
                <w:szCs w:val="20"/>
              </w:rPr>
              <w:t>77</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urier New" w:eastAsia="Times New Roman" w:hAnsi="Courier New" w:cs="Courier New"/>
                <w:sz w:val="20"/>
                <w:szCs w:val="20"/>
              </w:rPr>
            </w:pPr>
            <w:r w:rsidRPr="00B20219">
              <w:rPr>
                <w:rFonts w:ascii="Courier New" w:eastAsia="Times New Roman" w:hAnsi="Courier New" w:cs="Courier New"/>
                <w:sz w:val="20"/>
                <w:szCs w:val="20"/>
              </w:rPr>
              <w:t>78</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urier New" w:eastAsia="Times New Roman" w:hAnsi="Courier New" w:cs="Courier New"/>
                <w:sz w:val="20"/>
                <w:szCs w:val="20"/>
              </w:rPr>
            </w:pPr>
            <w:r w:rsidRPr="00B20219">
              <w:rPr>
                <w:rFonts w:ascii="Courier New" w:eastAsia="Times New Roman" w:hAnsi="Courier New" w:cs="Courier New"/>
                <w:sz w:val="20"/>
                <w:szCs w:val="20"/>
              </w:rPr>
              <w:t>79</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urier New" w:eastAsia="Times New Roman" w:hAnsi="Courier New" w:cs="Courier New"/>
                <w:sz w:val="20"/>
                <w:szCs w:val="20"/>
              </w:rPr>
            </w:pPr>
            <w:r w:rsidRPr="00B20219">
              <w:rPr>
                <w:rFonts w:ascii="Courier New" w:eastAsia="Times New Roman" w:hAnsi="Courier New" w:cs="Courier New"/>
                <w:sz w:val="20"/>
                <w:szCs w:val="20"/>
              </w:rPr>
              <w:t>80</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urier New" w:eastAsia="Times New Roman" w:hAnsi="Courier New" w:cs="Courier New"/>
                <w:sz w:val="20"/>
                <w:szCs w:val="20"/>
              </w:rPr>
            </w:pPr>
            <w:r w:rsidRPr="00B20219">
              <w:rPr>
                <w:rFonts w:ascii="Courier New" w:eastAsia="Times New Roman" w:hAnsi="Courier New" w:cs="Courier New"/>
                <w:sz w:val="20"/>
                <w:szCs w:val="20"/>
              </w:rPr>
              <w:t>81</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urier New" w:eastAsia="Times New Roman" w:hAnsi="Courier New" w:cs="Courier New"/>
                <w:sz w:val="20"/>
                <w:szCs w:val="20"/>
              </w:rPr>
            </w:pPr>
            <w:r w:rsidRPr="00B20219">
              <w:rPr>
                <w:rFonts w:ascii="Courier New" w:eastAsia="Times New Roman" w:hAnsi="Courier New" w:cs="Courier New"/>
                <w:sz w:val="20"/>
                <w:szCs w:val="20"/>
              </w:rPr>
              <w:t>82</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urier New" w:eastAsia="Times New Roman" w:hAnsi="Courier New" w:cs="Courier New"/>
                <w:sz w:val="20"/>
                <w:szCs w:val="20"/>
              </w:rPr>
            </w:pPr>
            <w:r w:rsidRPr="00B20219">
              <w:rPr>
                <w:rFonts w:ascii="Courier New" w:eastAsia="Times New Roman" w:hAnsi="Courier New" w:cs="Courier New"/>
                <w:sz w:val="20"/>
                <w:szCs w:val="20"/>
              </w:rPr>
              <w:t>83</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urier New" w:eastAsia="Times New Roman" w:hAnsi="Courier New" w:cs="Courier New"/>
                <w:sz w:val="20"/>
                <w:szCs w:val="20"/>
              </w:rPr>
            </w:pPr>
            <w:r w:rsidRPr="00B20219">
              <w:rPr>
                <w:rFonts w:ascii="Courier New" w:eastAsia="Times New Roman" w:hAnsi="Courier New" w:cs="Courier New"/>
                <w:sz w:val="20"/>
                <w:szCs w:val="20"/>
              </w:rPr>
              <w:t>84</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urier New" w:eastAsia="Times New Roman" w:hAnsi="Courier New" w:cs="Courier New"/>
                <w:sz w:val="20"/>
                <w:szCs w:val="20"/>
              </w:rPr>
            </w:pPr>
            <w:r w:rsidRPr="00B20219">
              <w:rPr>
                <w:rFonts w:ascii="Courier New" w:eastAsia="Times New Roman" w:hAnsi="Courier New" w:cs="Courier New"/>
                <w:sz w:val="20"/>
                <w:szCs w:val="20"/>
              </w:rPr>
              <w:t>85</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urier New" w:eastAsia="Times New Roman" w:hAnsi="Courier New" w:cs="Courier New"/>
                <w:sz w:val="20"/>
                <w:szCs w:val="20"/>
              </w:rPr>
            </w:pPr>
            <w:r w:rsidRPr="00B20219">
              <w:rPr>
                <w:rFonts w:ascii="Courier New" w:eastAsia="Times New Roman" w:hAnsi="Courier New" w:cs="Courier New"/>
                <w:sz w:val="20"/>
                <w:szCs w:val="20"/>
              </w:rPr>
              <w:t>86</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urier New" w:eastAsia="Times New Roman" w:hAnsi="Courier New" w:cs="Courier New"/>
                <w:sz w:val="20"/>
                <w:szCs w:val="20"/>
              </w:rPr>
            </w:pPr>
            <w:r w:rsidRPr="00B20219">
              <w:rPr>
                <w:rFonts w:ascii="Courier New" w:eastAsia="Times New Roman" w:hAnsi="Courier New" w:cs="Courier New"/>
                <w:sz w:val="20"/>
                <w:szCs w:val="20"/>
              </w:rPr>
              <w:t>87</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urier New" w:eastAsia="Times New Roman" w:hAnsi="Courier New" w:cs="Courier New"/>
                <w:sz w:val="20"/>
                <w:szCs w:val="20"/>
              </w:rPr>
            </w:pPr>
            <w:r w:rsidRPr="00B20219">
              <w:rPr>
                <w:rFonts w:ascii="Courier New" w:eastAsia="Times New Roman" w:hAnsi="Courier New" w:cs="Courier New"/>
                <w:sz w:val="20"/>
                <w:szCs w:val="20"/>
              </w:rPr>
              <w:t>88</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urier New" w:eastAsia="Times New Roman" w:hAnsi="Courier New" w:cs="Courier New"/>
                <w:sz w:val="20"/>
                <w:szCs w:val="20"/>
              </w:rPr>
            </w:pPr>
            <w:r w:rsidRPr="00B20219">
              <w:rPr>
                <w:rFonts w:ascii="Courier New" w:eastAsia="Times New Roman" w:hAnsi="Courier New" w:cs="Courier New"/>
                <w:sz w:val="20"/>
                <w:szCs w:val="20"/>
              </w:rPr>
              <w:t>89</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urier New" w:eastAsia="Times New Roman" w:hAnsi="Courier New" w:cs="Courier New"/>
                <w:sz w:val="20"/>
                <w:szCs w:val="20"/>
              </w:rPr>
            </w:pPr>
            <w:r w:rsidRPr="00B20219">
              <w:rPr>
                <w:rFonts w:ascii="Courier New" w:eastAsia="Times New Roman" w:hAnsi="Courier New" w:cs="Courier New"/>
                <w:sz w:val="20"/>
                <w:szCs w:val="20"/>
              </w:rPr>
              <w:t>90</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urier New" w:eastAsia="Times New Roman" w:hAnsi="Courier New" w:cs="Courier New"/>
                <w:sz w:val="20"/>
                <w:szCs w:val="20"/>
              </w:rPr>
            </w:pPr>
            <w:r w:rsidRPr="00B20219">
              <w:rPr>
                <w:rFonts w:ascii="Courier New" w:eastAsia="Times New Roman" w:hAnsi="Courier New" w:cs="Courier New"/>
                <w:sz w:val="20"/>
                <w:szCs w:val="20"/>
              </w:rPr>
              <w:t>91</w:t>
            </w:r>
          </w:p>
        </w:tc>
        <w:tc>
          <w:tcPr>
            <w:tcW w:w="0" w:type="auto"/>
            <w:vAlign w:val="center"/>
            <w:hideMark/>
          </w:tcPr>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20219">
              <w:rPr>
                <w:rFonts w:ascii="Courier New" w:eastAsia="Times New Roman" w:hAnsi="Courier New" w:cs="Courier New"/>
                <w:sz w:val="20"/>
                <w:szCs w:val="20"/>
              </w:rPr>
              <w:lastRenderedPageBreak/>
              <w:t>## Dovecot configuration file</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20219">
              <w:rPr>
                <w:rFonts w:ascii="Courier New" w:eastAsia="Times New Roman" w:hAnsi="Courier New" w:cs="Courier New"/>
                <w:sz w:val="20"/>
                <w:szCs w:val="20"/>
              </w:rPr>
              <w:t># If you're in a hurry, see http://wiki2.dovecot.org/QuickConfiguration</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20219">
              <w:rPr>
                <w:rFonts w:ascii="Courier New" w:eastAsia="Times New Roman" w:hAnsi="Courier New" w:cs="Courier New"/>
                <w:sz w:val="20"/>
                <w:szCs w:val="20"/>
              </w:rPr>
              <w:t># "doveconf -n" command gives a clean output of the changed settings. Use it</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20219">
              <w:rPr>
                <w:rFonts w:ascii="Courier New" w:eastAsia="Times New Roman" w:hAnsi="Courier New" w:cs="Courier New"/>
                <w:sz w:val="20"/>
                <w:szCs w:val="20"/>
              </w:rPr>
              <w:t xml:space="preserve"># </w:t>
            </w:r>
            <w:proofErr w:type="gramStart"/>
            <w:r w:rsidRPr="00B20219">
              <w:rPr>
                <w:rFonts w:ascii="Courier New" w:eastAsia="Times New Roman" w:hAnsi="Courier New" w:cs="Courier New"/>
                <w:sz w:val="20"/>
                <w:szCs w:val="20"/>
              </w:rPr>
              <w:t>instead</w:t>
            </w:r>
            <w:proofErr w:type="gramEnd"/>
            <w:r w:rsidRPr="00B20219">
              <w:rPr>
                <w:rFonts w:ascii="Courier New" w:eastAsia="Times New Roman" w:hAnsi="Courier New" w:cs="Courier New"/>
                <w:sz w:val="20"/>
                <w:szCs w:val="20"/>
              </w:rPr>
              <w:t xml:space="preserve"> of copy&amp;pasting files when posting to the Dovecot mailing list.</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20219">
              <w:rPr>
                <w:rFonts w:ascii="Courier New" w:eastAsia="Times New Roman" w:hAnsi="Courier New" w:cs="Courier New"/>
                <w:sz w:val="20"/>
                <w:szCs w:val="20"/>
              </w:rPr>
              <w:t># '#' character and everything after it is treated as comments. Extra spaces</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20219">
              <w:rPr>
                <w:rFonts w:ascii="Courier New" w:eastAsia="Times New Roman" w:hAnsi="Courier New" w:cs="Courier New"/>
                <w:sz w:val="20"/>
                <w:szCs w:val="20"/>
              </w:rPr>
              <w:t xml:space="preserve"># </w:t>
            </w:r>
            <w:proofErr w:type="gramStart"/>
            <w:r w:rsidRPr="00B20219">
              <w:rPr>
                <w:rFonts w:ascii="Courier New" w:eastAsia="Times New Roman" w:hAnsi="Courier New" w:cs="Courier New"/>
                <w:sz w:val="20"/>
                <w:szCs w:val="20"/>
              </w:rPr>
              <w:t>and</w:t>
            </w:r>
            <w:proofErr w:type="gramEnd"/>
            <w:r w:rsidRPr="00B20219">
              <w:rPr>
                <w:rFonts w:ascii="Courier New" w:eastAsia="Times New Roman" w:hAnsi="Courier New" w:cs="Courier New"/>
                <w:sz w:val="20"/>
                <w:szCs w:val="20"/>
              </w:rPr>
              <w:t xml:space="preserve"> tabs are ignored. If you want to use either of these explicitly, put the</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20219">
              <w:rPr>
                <w:rFonts w:ascii="Courier New" w:eastAsia="Times New Roman" w:hAnsi="Courier New" w:cs="Courier New"/>
                <w:sz w:val="20"/>
                <w:szCs w:val="20"/>
              </w:rPr>
              <w:t># value inside quotes, eg.: key = "# char and trailing whitespace  "</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20219">
              <w:rPr>
                <w:rFonts w:ascii="Courier New" w:eastAsia="Times New Roman" w:hAnsi="Courier New" w:cs="Courier New"/>
                <w:sz w:val="20"/>
                <w:szCs w:val="20"/>
              </w:rPr>
              <w:t># Default values are shown for each setting, it's not required to uncomment</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20219">
              <w:rPr>
                <w:rFonts w:ascii="Courier New" w:eastAsia="Times New Roman" w:hAnsi="Courier New" w:cs="Courier New"/>
                <w:sz w:val="20"/>
                <w:szCs w:val="20"/>
              </w:rPr>
              <w:t xml:space="preserve"># </w:t>
            </w:r>
            <w:proofErr w:type="gramStart"/>
            <w:r w:rsidRPr="00B20219">
              <w:rPr>
                <w:rFonts w:ascii="Courier New" w:eastAsia="Times New Roman" w:hAnsi="Courier New" w:cs="Courier New"/>
                <w:sz w:val="20"/>
                <w:szCs w:val="20"/>
              </w:rPr>
              <w:t>those</w:t>
            </w:r>
            <w:proofErr w:type="gramEnd"/>
            <w:r w:rsidRPr="00B20219">
              <w:rPr>
                <w:rFonts w:ascii="Courier New" w:eastAsia="Times New Roman" w:hAnsi="Courier New" w:cs="Courier New"/>
                <w:sz w:val="20"/>
                <w:szCs w:val="20"/>
              </w:rPr>
              <w:t>. These are exceptions to this though: No sections (e.g. namespace {})</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20219">
              <w:rPr>
                <w:rFonts w:ascii="Courier New" w:eastAsia="Times New Roman" w:hAnsi="Courier New" w:cs="Courier New"/>
                <w:sz w:val="20"/>
                <w:szCs w:val="20"/>
              </w:rPr>
              <w:t xml:space="preserve"># </w:t>
            </w:r>
            <w:proofErr w:type="gramStart"/>
            <w:r w:rsidRPr="00B20219">
              <w:rPr>
                <w:rFonts w:ascii="Courier New" w:eastAsia="Times New Roman" w:hAnsi="Courier New" w:cs="Courier New"/>
                <w:sz w:val="20"/>
                <w:szCs w:val="20"/>
              </w:rPr>
              <w:t>or</w:t>
            </w:r>
            <w:proofErr w:type="gramEnd"/>
            <w:r w:rsidRPr="00B20219">
              <w:rPr>
                <w:rFonts w:ascii="Courier New" w:eastAsia="Times New Roman" w:hAnsi="Courier New" w:cs="Courier New"/>
                <w:sz w:val="20"/>
                <w:szCs w:val="20"/>
              </w:rPr>
              <w:t xml:space="preserve"> plugin settings are added by default, they're listed only as examples.</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20219">
              <w:rPr>
                <w:rFonts w:ascii="Courier New" w:eastAsia="Times New Roman" w:hAnsi="Courier New" w:cs="Courier New"/>
                <w:sz w:val="20"/>
                <w:szCs w:val="20"/>
              </w:rPr>
              <w:t># Paths are also just examples with the real defaults being based on configure</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20219">
              <w:rPr>
                <w:rFonts w:ascii="Courier New" w:eastAsia="Times New Roman" w:hAnsi="Courier New" w:cs="Courier New"/>
                <w:sz w:val="20"/>
                <w:szCs w:val="20"/>
              </w:rPr>
              <w:t xml:space="preserve"># </w:t>
            </w:r>
            <w:proofErr w:type="gramStart"/>
            <w:r w:rsidRPr="00B20219">
              <w:rPr>
                <w:rFonts w:ascii="Courier New" w:eastAsia="Times New Roman" w:hAnsi="Courier New" w:cs="Courier New"/>
                <w:sz w:val="20"/>
                <w:szCs w:val="20"/>
              </w:rPr>
              <w:t>options</w:t>
            </w:r>
            <w:proofErr w:type="gramEnd"/>
            <w:r w:rsidRPr="00B20219">
              <w:rPr>
                <w:rFonts w:ascii="Courier New" w:eastAsia="Times New Roman" w:hAnsi="Courier New" w:cs="Courier New"/>
                <w:sz w:val="20"/>
                <w:szCs w:val="20"/>
              </w:rPr>
              <w:t>. The paths listed here are for configure --prefix=/usr</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20219">
              <w:rPr>
                <w:rFonts w:ascii="Courier New" w:eastAsia="Times New Roman" w:hAnsi="Courier New" w:cs="Courier New"/>
                <w:sz w:val="20"/>
                <w:szCs w:val="20"/>
              </w:rPr>
              <w:t># --sysconfdir=/etc --localstatedir=/var</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20219">
              <w:rPr>
                <w:rFonts w:ascii="Courier New" w:eastAsia="Times New Roman" w:hAnsi="Courier New" w:cs="Courier New"/>
                <w:sz w:val="20"/>
                <w:szCs w:val="20"/>
              </w:rPr>
              <w:t># Enable installed protocols</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20219">
              <w:rPr>
                <w:rFonts w:ascii="Courier New" w:eastAsia="Times New Roman" w:hAnsi="Courier New" w:cs="Courier New"/>
                <w:sz w:val="20"/>
                <w:szCs w:val="20"/>
              </w:rPr>
              <w:t>!include_try /usr/share/dovecot/protocols.d/*.protocol</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20219">
              <w:rPr>
                <w:rFonts w:ascii="Courier New" w:eastAsia="Times New Roman" w:hAnsi="Courier New" w:cs="Courier New"/>
                <w:sz w:val="20"/>
                <w:szCs w:val="20"/>
              </w:rPr>
              <w:t>protocols = imap pop3 lmtp</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20219">
              <w:rPr>
                <w:rFonts w:ascii="Courier New" w:eastAsia="Times New Roman" w:hAnsi="Courier New" w:cs="Courier New"/>
                <w:sz w:val="20"/>
                <w:szCs w:val="20"/>
              </w:rPr>
              <w:t xml:space="preserve"># A comma separated list of IPs or hosts where to listen in for connections. </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20219">
              <w:rPr>
                <w:rFonts w:ascii="Courier New" w:eastAsia="Times New Roman" w:hAnsi="Courier New" w:cs="Courier New"/>
                <w:sz w:val="20"/>
                <w:szCs w:val="20"/>
              </w:rPr>
              <w:t># "*" listens in all IPv4 interfaces, "</w:t>
            </w:r>
            <w:proofErr w:type="gramStart"/>
            <w:r w:rsidRPr="00B20219">
              <w:rPr>
                <w:rFonts w:ascii="Courier New" w:eastAsia="Times New Roman" w:hAnsi="Courier New" w:cs="Courier New"/>
                <w:sz w:val="20"/>
                <w:szCs w:val="20"/>
              </w:rPr>
              <w:t>::"</w:t>
            </w:r>
            <w:proofErr w:type="gramEnd"/>
            <w:r w:rsidRPr="00B20219">
              <w:rPr>
                <w:rFonts w:ascii="Courier New" w:eastAsia="Times New Roman" w:hAnsi="Courier New" w:cs="Courier New"/>
                <w:sz w:val="20"/>
                <w:szCs w:val="20"/>
              </w:rPr>
              <w:t xml:space="preserve"> listens in all IPv6 interfaces.</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20219">
              <w:rPr>
                <w:rFonts w:ascii="Courier New" w:eastAsia="Times New Roman" w:hAnsi="Courier New" w:cs="Courier New"/>
                <w:sz w:val="20"/>
                <w:szCs w:val="20"/>
              </w:rPr>
              <w:t># If you want to specify non-default ports or anything more complex,</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20219">
              <w:rPr>
                <w:rFonts w:ascii="Courier New" w:eastAsia="Times New Roman" w:hAnsi="Courier New" w:cs="Courier New"/>
                <w:sz w:val="20"/>
                <w:szCs w:val="20"/>
              </w:rPr>
              <w:t xml:space="preserve"># </w:t>
            </w:r>
            <w:proofErr w:type="gramStart"/>
            <w:r w:rsidRPr="00B20219">
              <w:rPr>
                <w:rFonts w:ascii="Courier New" w:eastAsia="Times New Roman" w:hAnsi="Courier New" w:cs="Courier New"/>
                <w:sz w:val="20"/>
                <w:szCs w:val="20"/>
              </w:rPr>
              <w:t>edit</w:t>
            </w:r>
            <w:proofErr w:type="gramEnd"/>
            <w:r w:rsidRPr="00B20219">
              <w:rPr>
                <w:rFonts w:ascii="Courier New" w:eastAsia="Times New Roman" w:hAnsi="Courier New" w:cs="Courier New"/>
                <w:sz w:val="20"/>
                <w:szCs w:val="20"/>
              </w:rPr>
              <w:t xml:space="preserve"> conf.d/master.conf.</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20219">
              <w:rPr>
                <w:rFonts w:ascii="Courier New" w:eastAsia="Times New Roman" w:hAnsi="Courier New" w:cs="Courier New"/>
                <w:sz w:val="20"/>
                <w:szCs w:val="20"/>
              </w:rPr>
              <w:t>#listen = *, ::</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20219">
              <w:rPr>
                <w:rFonts w:ascii="Courier New" w:eastAsia="Times New Roman" w:hAnsi="Courier New" w:cs="Courier New"/>
                <w:sz w:val="20"/>
                <w:szCs w:val="20"/>
              </w:rPr>
              <w:t># Base directory where to store runtime data.</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20219">
              <w:rPr>
                <w:rFonts w:ascii="Courier New" w:eastAsia="Times New Roman" w:hAnsi="Courier New" w:cs="Courier New"/>
                <w:sz w:val="20"/>
                <w:szCs w:val="20"/>
              </w:rPr>
              <w:t>#base_dir = /var/run/dovecot/</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20219">
              <w:rPr>
                <w:rFonts w:ascii="Courier New" w:eastAsia="Times New Roman" w:hAnsi="Courier New" w:cs="Courier New"/>
                <w:sz w:val="20"/>
                <w:szCs w:val="20"/>
              </w:rPr>
              <w:t># Name of this instance. Used to prefix all Dovecot processes in ps output.</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20219">
              <w:rPr>
                <w:rFonts w:ascii="Courier New" w:eastAsia="Times New Roman" w:hAnsi="Courier New" w:cs="Courier New"/>
                <w:sz w:val="20"/>
                <w:szCs w:val="20"/>
              </w:rPr>
              <w:t>#instance_name = dovecot</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20219">
              <w:rPr>
                <w:rFonts w:ascii="Courier New" w:eastAsia="Times New Roman" w:hAnsi="Courier New" w:cs="Courier New"/>
                <w:sz w:val="20"/>
                <w:szCs w:val="20"/>
              </w:rPr>
              <w:t># Greeting message for clients.</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20219">
              <w:rPr>
                <w:rFonts w:ascii="Courier New" w:eastAsia="Times New Roman" w:hAnsi="Courier New" w:cs="Courier New"/>
                <w:sz w:val="20"/>
                <w:szCs w:val="20"/>
              </w:rPr>
              <w:t>#login_greeting = Dovecot ready.</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20219">
              <w:rPr>
                <w:rFonts w:ascii="Courier New" w:eastAsia="Times New Roman" w:hAnsi="Courier New" w:cs="Courier New"/>
                <w:sz w:val="20"/>
                <w:szCs w:val="20"/>
              </w:rPr>
              <w:t xml:space="preserve"># Space separated list of trusted network ranges. Connections from </w:t>
            </w:r>
            <w:r w:rsidRPr="00B20219">
              <w:rPr>
                <w:rFonts w:ascii="Courier New" w:eastAsia="Times New Roman" w:hAnsi="Courier New" w:cs="Courier New"/>
                <w:sz w:val="20"/>
                <w:szCs w:val="20"/>
              </w:rPr>
              <w:lastRenderedPageBreak/>
              <w:t>these</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20219">
              <w:rPr>
                <w:rFonts w:ascii="Courier New" w:eastAsia="Times New Roman" w:hAnsi="Courier New" w:cs="Courier New"/>
                <w:sz w:val="20"/>
                <w:szCs w:val="20"/>
              </w:rPr>
              <w:t># IPs are allowed to override their IP addresses and ports (for logging and</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20219">
              <w:rPr>
                <w:rFonts w:ascii="Courier New" w:eastAsia="Times New Roman" w:hAnsi="Courier New" w:cs="Courier New"/>
                <w:sz w:val="20"/>
                <w:szCs w:val="20"/>
              </w:rPr>
              <w:t xml:space="preserve"># </w:t>
            </w:r>
            <w:proofErr w:type="gramStart"/>
            <w:r w:rsidRPr="00B20219">
              <w:rPr>
                <w:rFonts w:ascii="Courier New" w:eastAsia="Times New Roman" w:hAnsi="Courier New" w:cs="Courier New"/>
                <w:sz w:val="20"/>
                <w:szCs w:val="20"/>
              </w:rPr>
              <w:t>for</w:t>
            </w:r>
            <w:proofErr w:type="gramEnd"/>
            <w:r w:rsidRPr="00B20219">
              <w:rPr>
                <w:rFonts w:ascii="Courier New" w:eastAsia="Times New Roman" w:hAnsi="Courier New" w:cs="Courier New"/>
                <w:sz w:val="20"/>
                <w:szCs w:val="20"/>
              </w:rPr>
              <w:t xml:space="preserve"> authentication checks). disable_plaintext_auth is also ignored for</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20219">
              <w:rPr>
                <w:rFonts w:ascii="Courier New" w:eastAsia="Times New Roman" w:hAnsi="Courier New" w:cs="Courier New"/>
                <w:sz w:val="20"/>
                <w:szCs w:val="20"/>
              </w:rPr>
              <w:t xml:space="preserve"># </w:t>
            </w:r>
            <w:proofErr w:type="gramStart"/>
            <w:r w:rsidRPr="00B20219">
              <w:rPr>
                <w:rFonts w:ascii="Courier New" w:eastAsia="Times New Roman" w:hAnsi="Courier New" w:cs="Courier New"/>
                <w:sz w:val="20"/>
                <w:szCs w:val="20"/>
              </w:rPr>
              <w:t>these</w:t>
            </w:r>
            <w:proofErr w:type="gramEnd"/>
            <w:r w:rsidRPr="00B20219">
              <w:rPr>
                <w:rFonts w:ascii="Courier New" w:eastAsia="Times New Roman" w:hAnsi="Courier New" w:cs="Courier New"/>
                <w:sz w:val="20"/>
                <w:szCs w:val="20"/>
              </w:rPr>
              <w:t xml:space="preserve"> networks. Typically you'd specify the IMAP proxy servers here.</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20219">
              <w:rPr>
                <w:rFonts w:ascii="Courier New" w:eastAsia="Times New Roman" w:hAnsi="Courier New" w:cs="Courier New"/>
                <w:sz w:val="20"/>
                <w:szCs w:val="20"/>
              </w:rPr>
              <w:t>#login_trusted_networks =</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20219">
              <w:rPr>
                <w:rFonts w:ascii="Courier New" w:eastAsia="Times New Roman" w:hAnsi="Courier New" w:cs="Courier New"/>
                <w:sz w:val="20"/>
                <w:szCs w:val="20"/>
              </w:rPr>
              <w:t># Sepace separated list of login access check sockets (e.g. tcpwrap)</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20219">
              <w:rPr>
                <w:rFonts w:ascii="Courier New" w:eastAsia="Times New Roman" w:hAnsi="Courier New" w:cs="Courier New"/>
                <w:sz w:val="20"/>
                <w:szCs w:val="20"/>
              </w:rPr>
              <w:t xml:space="preserve">#login_access_sockets = </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20219">
              <w:rPr>
                <w:rFonts w:ascii="Courier New" w:eastAsia="Times New Roman" w:hAnsi="Courier New" w:cs="Courier New"/>
                <w:sz w:val="20"/>
                <w:szCs w:val="20"/>
              </w:rPr>
              <w:t># Show more verbose process titles (in ps). Currently shows user name and</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20219">
              <w:rPr>
                <w:rFonts w:ascii="Courier New" w:eastAsia="Times New Roman" w:hAnsi="Courier New" w:cs="Courier New"/>
                <w:sz w:val="20"/>
                <w:szCs w:val="20"/>
              </w:rPr>
              <w:t># IP address. Useful for seeing who are actually using the IMAP processes</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20219">
              <w:rPr>
                <w:rFonts w:ascii="Courier New" w:eastAsia="Times New Roman" w:hAnsi="Courier New" w:cs="Courier New"/>
                <w:sz w:val="20"/>
                <w:szCs w:val="20"/>
              </w:rPr>
              <w:t># (eg. shared mailboxes or if same uid is used for multiple accounts).</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20219">
              <w:rPr>
                <w:rFonts w:ascii="Courier New" w:eastAsia="Times New Roman" w:hAnsi="Courier New" w:cs="Courier New"/>
                <w:sz w:val="20"/>
                <w:szCs w:val="20"/>
              </w:rPr>
              <w:t>#verbose_proctitle = no</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20219">
              <w:rPr>
                <w:rFonts w:ascii="Courier New" w:eastAsia="Times New Roman" w:hAnsi="Courier New" w:cs="Courier New"/>
                <w:sz w:val="20"/>
                <w:szCs w:val="20"/>
              </w:rPr>
              <w:t># Should all processes be killed when Dovecot master process shuts down.</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20219">
              <w:rPr>
                <w:rFonts w:ascii="Courier New" w:eastAsia="Times New Roman" w:hAnsi="Courier New" w:cs="Courier New"/>
                <w:sz w:val="20"/>
                <w:szCs w:val="20"/>
              </w:rPr>
              <w:t># Setting this to "no" means that Dovecot can be upgraded without</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20219">
              <w:rPr>
                <w:rFonts w:ascii="Courier New" w:eastAsia="Times New Roman" w:hAnsi="Courier New" w:cs="Courier New"/>
                <w:sz w:val="20"/>
                <w:szCs w:val="20"/>
              </w:rPr>
              <w:t># forcing existing client connections to close (although that could also be</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20219">
              <w:rPr>
                <w:rFonts w:ascii="Courier New" w:eastAsia="Times New Roman" w:hAnsi="Courier New" w:cs="Courier New"/>
                <w:sz w:val="20"/>
                <w:szCs w:val="20"/>
              </w:rPr>
              <w:t># a problem if the upgrade is e.g. because of a security fix).</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20219">
              <w:rPr>
                <w:rFonts w:ascii="Courier New" w:eastAsia="Times New Roman" w:hAnsi="Courier New" w:cs="Courier New"/>
                <w:sz w:val="20"/>
                <w:szCs w:val="20"/>
              </w:rPr>
              <w:t>#shutdown_clients = yes</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20219">
              <w:rPr>
                <w:rFonts w:ascii="Courier New" w:eastAsia="Times New Roman" w:hAnsi="Courier New" w:cs="Courier New"/>
                <w:sz w:val="20"/>
                <w:szCs w:val="20"/>
              </w:rPr>
              <w:t># If non-zero, run mail commands via this many connections to doveadm server,</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20219">
              <w:rPr>
                <w:rFonts w:ascii="Courier New" w:eastAsia="Times New Roman" w:hAnsi="Courier New" w:cs="Courier New"/>
                <w:sz w:val="20"/>
                <w:szCs w:val="20"/>
              </w:rPr>
              <w:t xml:space="preserve"># </w:t>
            </w:r>
            <w:proofErr w:type="gramStart"/>
            <w:r w:rsidRPr="00B20219">
              <w:rPr>
                <w:rFonts w:ascii="Courier New" w:eastAsia="Times New Roman" w:hAnsi="Courier New" w:cs="Courier New"/>
                <w:sz w:val="20"/>
                <w:szCs w:val="20"/>
              </w:rPr>
              <w:t>instead</w:t>
            </w:r>
            <w:proofErr w:type="gramEnd"/>
            <w:r w:rsidRPr="00B20219">
              <w:rPr>
                <w:rFonts w:ascii="Courier New" w:eastAsia="Times New Roman" w:hAnsi="Courier New" w:cs="Courier New"/>
                <w:sz w:val="20"/>
                <w:szCs w:val="20"/>
              </w:rPr>
              <w:t xml:space="preserve"> of running them directly in the same process.</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20219">
              <w:rPr>
                <w:rFonts w:ascii="Courier New" w:eastAsia="Times New Roman" w:hAnsi="Courier New" w:cs="Courier New"/>
                <w:sz w:val="20"/>
                <w:szCs w:val="20"/>
              </w:rPr>
              <w:t>#doveadm_worker_count = 0</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20219">
              <w:rPr>
                <w:rFonts w:ascii="Courier New" w:eastAsia="Times New Roman" w:hAnsi="Courier New" w:cs="Courier New"/>
                <w:sz w:val="20"/>
                <w:szCs w:val="20"/>
              </w:rPr>
              <w:t># UNIX socket or host:port used for connecting to doveadm server</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20219">
              <w:rPr>
                <w:rFonts w:ascii="Courier New" w:eastAsia="Times New Roman" w:hAnsi="Courier New" w:cs="Courier New"/>
                <w:sz w:val="20"/>
                <w:szCs w:val="20"/>
              </w:rPr>
              <w:t>#doveadm_socket_path = doveadm-server</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20219">
              <w:rPr>
                <w:rFonts w:ascii="Courier New" w:eastAsia="Times New Roman" w:hAnsi="Courier New" w:cs="Courier New"/>
                <w:sz w:val="20"/>
                <w:szCs w:val="20"/>
              </w:rPr>
              <w:t># Space separated list of environment variables that are preserved on Dovecot</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20219">
              <w:rPr>
                <w:rFonts w:ascii="Courier New" w:eastAsia="Times New Roman" w:hAnsi="Courier New" w:cs="Courier New"/>
                <w:sz w:val="20"/>
                <w:szCs w:val="20"/>
              </w:rPr>
              <w:t xml:space="preserve"># </w:t>
            </w:r>
            <w:proofErr w:type="gramStart"/>
            <w:r w:rsidRPr="00B20219">
              <w:rPr>
                <w:rFonts w:ascii="Courier New" w:eastAsia="Times New Roman" w:hAnsi="Courier New" w:cs="Courier New"/>
                <w:sz w:val="20"/>
                <w:szCs w:val="20"/>
              </w:rPr>
              <w:t>startup</w:t>
            </w:r>
            <w:proofErr w:type="gramEnd"/>
            <w:r w:rsidRPr="00B20219">
              <w:rPr>
                <w:rFonts w:ascii="Courier New" w:eastAsia="Times New Roman" w:hAnsi="Courier New" w:cs="Courier New"/>
                <w:sz w:val="20"/>
                <w:szCs w:val="20"/>
              </w:rPr>
              <w:t xml:space="preserve"> and passed down to all of its child processes. You can also give</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20219">
              <w:rPr>
                <w:rFonts w:ascii="Courier New" w:eastAsia="Times New Roman" w:hAnsi="Courier New" w:cs="Courier New"/>
                <w:sz w:val="20"/>
                <w:szCs w:val="20"/>
              </w:rPr>
              <w:t xml:space="preserve"># </w:t>
            </w:r>
            <w:proofErr w:type="gramStart"/>
            <w:r w:rsidRPr="00B20219">
              <w:rPr>
                <w:rFonts w:ascii="Courier New" w:eastAsia="Times New Roman" w:hAnsi="Courier New" w:cs="Courier New"/>
                <w:sz w:val="20"/>
                <w:szCs w:val="20"/>
              </w:rPr>
              <w:t>key=</w:t>
            </w:r>
            <w:proofErr w:type="gramEnd"/>
            <w:r w:rsidRPr="00B20219">
              <w:rPr>
                <w:rFonts w:ascii="Courier New" w:eastAsia="Times New Roman" w:hAnsi="Courier New" w:cs="Courier New"/>
                <w:sz w:val="20"/>
                <w:szCs w:val="20"/>
              </w:rPr>
              <w:t>value pairs to always set specific settings.</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20219">
              <w:rPr>
                <w:rFonts w:ascii="Courier New" w:eastAsia="Times New Roman" w:hAnsi="Courier New" w:cs="Courier New"/>
                <w:sz w:val="20"/>
                <w:szCs w:val="20"/>
              </w:rPr>
              <w:t>#import_environment = TZ</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20219">
              <w:rPr>
                <w:rFonts w:ascii="Courier New" w:eastAsia="Times New Roman" w:hAnsi="Courier New" w:cs="Courier New"/>
                <w:sz w:val="20"/>
                <w:szCs w:val="20"/>
              </w:rPr>
              <w:t>##</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20219">
              <w:rPr>
                <w:rFonts w:ascii="Courier New" w:eastAsia="Times New Roman" w:hAnsi="Courier New" w:cs="Courier New"/>
                <w:sz w:val="20"/>
                <w:szCs w:val="20"/>
              </w:rPr>
              <w:t>## Dictionary server settings</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20219">
              <w:rPr>
                <w:rFonts w:ascii="Courier New" w:eastAsia="Times New Roman" w:hAnsi="Courier New" w:cs="Courier New"/>
                <w:sz w:val="20"/>
                <w:szCs w:val="20"/>
              </w:rPr>
              <w:t>##</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20219">
              <w:rPr>
                <w:rFonts w:ascii="Courier New" w:eastAsia="Times New Roman" w:hAnsi="Courier New" w:cs="Courier New"/>
                <w:sz w:val="20"/>
                <w:szCs w:val="20"/>
              </w:rPr>
              <w:t># Dictionary can be used to store key=value lists. This is used by several</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20219">
              <w:rPr>
                <w:rFonts w:ascii="Courier New" w:eastAsia="Times New Roman" w:hAnsi="Courier New" w:cs="Courier New"/>
                <w:sz w:val="20"/>
                <w:szCs w:val="20"/>
              </w:rPr>
              <w:t xml:space="preserve"># </w:t>
            </w:r>
            <w:proofErr w:type="gramStart"/>
            <w:r w:rsidRPr="00B20219">
              <w:rPr>
                <w:rFonts w:ascii="Courier New" w:eastAsia="Times New Roman" w:hAnsi="Courier New" w:cs="Courier New"/>
                <w:sz w:val="20"/>
                <w:szCs w:val="20"/>
              </w:rPr>
              <w:t>plugins</w:t>
            </w:r>
            <w:proofErr w:type="gramEnd"/>
            <w:r w:rsidRPr="00B20219">
              <w:rPr>
                <w:rFonts w:ascii="Courier New" w:eastAsia="Times New Roman" w:hAnsi="Courier New" w:cs="Courier New"/>
                <w:sz w:val="20"/>
                <w:szCs w:val="20"/>
              </w:rPr>
              <w:t>. The dictionary can be accessed either directly or though a</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20219">
              <w:rPr>
                <w:rFonts w:ascii="Courier New" w:eastAsia="Times New Roman" w:hAnsi="Courier New" w:cs="Courier New"/>
                <w:sz w:val="20"/>
                <w:szCs w:val="20"/>
              </w:rPr>
              <w:t xml:space="preserve"># </w:t>
            </w:r>
            <w:proofErr w:type="gramStart"/>
            <w:r w:rsidRPr="00B20219">
              <w:rPr>
                <w:rFonts w:ascii="Courier New" w:eastAsia="Times New Roman" w:hAnsi="Courier New" w:cs="Courier New"/>
                <w:sz w:val="20"/>
                <w:szCs w:val="20"/>
              </w:rPr>
              <w:t>dictionary</w:t>
            </w:r>
            <w:proofErr w:type="gramEnd"/>
            <w:r w:rsidRPr="00B20219">
              <w:rPr>
                <w:rFonts w:ascii="Courier New" w:eastAsia="Times New Roman" w:hAnsi="Courier New" w:cs="Courier New"/>
                <w:sz w:val="20"/>
                <w:szCs w:val="20"/>
              </w:rPr>
              <w:t xml:space="preserve"> server. The following dict block maps dictionary names to URIs</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20219">
              <w:rPr>
                <w:rFonts w:ascii="Courier New" w:eastAsia="Times New Roman" w:hAnsi="Courier New" w:cs="Courier New"/>
                <w:sz w:val="20"/>
                <w:szCs w:val="20"/>
              </w:rPr>
              <w:t xml:space="preserve"># </w:t>
            </w:r>
            <w:proofErr w:type="gramStart"/>
            <w:r w:rsidRPr="00B20219">
              <w:rPr>
                <w:rFonts w:ascii="Courier New" w:eastAsia="Times New Roman" w:hAnsi="Courier New" w:cs="Courier New"/>
                <w:sz w:val="20"/>
                <w:szCs w:val="20"/>
              </w:rPr>
              <w:t>when</w:t>
            </w:r>
            <w:proofErr w:type="gramEnd"/>
            <w:r w:rsidRPr="00B20219">
              <w:rPr>
                <w:rFonts w:ascii="Courier New" w:eastAsia="Times New Roman" w:hAnsi="Courier New" w:cs="Courier New"/>
                <w:sz w:val="20"/>
                <w:szCs w:val="20"/>
              </w:rPr>
              <w:t xml:space="preserve"> the server is used. These can then be referenced using URIs in format</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20219">
              <w:rPr>
                <w:rFonts w:ascii="Courier New" w:eastAsia="Times New Roman" w:hAnsi="Courier New" w:cs="Courier New"/>
                <w:sz w:val="20"/>
                <w:szCs w:val="20"/>
              </w:rPr>
              <w:t># "</w:t>
            </w:r>
            <w:proofErr w:type="gramStart"/>
            <w:r w:rsidRPr="00B20219">
              <w:rPr>
                <w:rFonts w:ascii="Courier New" w:eastAsia="Times New Roman" w:hAnsi="Courier New" w:cs="Courier New"/>
                <w:sz w:val="20"/>
                <w:szCs w:val="20"/>
              </w:rPr>
              <w:t>proxy:</w:t>
            </w:r>
            <w:proofErr w:type="gramEnd"/>
            <w:r w:rsidRPr="00B20219">
              <w:rPr>
                <w:rFonts w:ascii="Courier New" w:eastAsia="Times New Roman" w:hAnsi="Courier New" w:cs="Courier New"/>
                <w:sz w:val="20"/>
                <w:szCs w:val="20"/>
              </w:rPr>
              <w:t>:&lt;name&gt;".</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20219">
              <w:rPr>
                <w:rFonts w:ascii="Courier New" w:eastAsia="Times New Roman" w:hAnsi="Courier New" w:cs="Courier New"/>
                <w:sz w:val="20"/>
                <w:szCs w:val="20"/>
              </w:rPr>
              <w:t>dict {</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20219">
              <w:rPr>
                <w:rFonts w:ascii="Courier New" w:eastAsia="Times New Roman" w:hAnsi="Courier New" w:cs="Courier New"/>
                <w:sz w:val="20"/>
                <w:szCs w:val="20"/>
              </w:rPr>
              <w:lastRenderedPageBreak/>
              <w:t xml:space="preserve">  #quota = mysql:/etc/dovecot/dovecot-dict-sql.conf.ext</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20219">
              <w:rPr>
                <w:rFonts w:ascii="Courier New" w:eastAsia="Times New Roman" w:hAnsi="Courier New" w:cs="Courier New"/>
                <w:sz w:val="20"/>
                <w:szCs w:val="20"/>
              </w:rPr>
              <w:t xml:space="preserve">  #expire = sqlite:/etc/dovecot/dovecot-dict-sql.conf.ext</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20219">
              <w:rPr>
                <w:rFonts w:ascii="Courier New" w:eastAsia="Times New Roman" w:hAnsi="Courier New" w:cs="Courier New"/>
                <w:sz w:val="20"/>
                <w:szCs w:val="20"/>
              </w:rPr>
              <w:t>}</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20219">
              <w:rPr>
                <w:rFonts w:ascii="Courier New" w:eastAsia="Times New Roman" w:hAnsi="Courier New" w:cs="Courier New"/>
                <w:sz w:val="20"/>
                <w:szCs w:val="20"/>
              </w:rPr>
              <w:t># Most of the actual configuration gets included below. The filenames are</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20219">
              <w:rPr>
                <w:rFonts w:ascii="Courier New" w:eastAsia="Times New Roman" w:hAnsi="Courier New" w:cs="Courier New"/>
                <w:sz w:val="20"/>
                <w:szCs w:val="20"/>
              </w:rPr>
              <w:t># first sorted by their ASCII value and parsed in that order. The 00-prefixes</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20219">
              <w:rPr>
                <w:rFonts w:ascii="Courier New" w:eastAsia="Times New Roman" w:hAnsi="Courier New" w:cs="Courier New"/>
                <w:sz w:val="20"/>
                <w:szCs w:val="20"/>
              </w:rPr>
              <w:t xml:space="preserve"># in filenames </w:t>
            </w:r>
            <w:proofErr w:type="gramStart"/>
            <w:r w:rsidRPr="00B20219">
              <w:rPr>
                <w:rFonts w:ascii="Courier New" w:eastAsia="Times New Roman" w:hAnsi="Courier New" w:cs="Courier New"/>
                <w:sz w:val="20"/>
                <w:szCs w:val="20"/>
              </w:rPr>
              <w:t>are</w:t>
            </w:r>
            <w:proofErr w:type="gramEnd"/>
            <w:r w:rsidRPr="00B20219">
              <w:rPr>
                <w:rFonts w:ascii="Courier New" w:eastAsia="Times New Roman" w:hAnsi="Courier New" w:cs="Courier New"/>
                <w:sz w:val="20"/>
                <w:szCs w:val="20"/>
              </w:rPr>
              <w:t xml:space="preserve"> intended to make it easier to understand the ordering.</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20219">
              <w:rPr>
                <w:rFonts w:ascii="Courier New" w:eastAsia="Times New Roman" w:hAnsi="Courier New" w:cs="Courier New"/>
                <w:sz w:val="20"/>
                <w:szCs w:val="20"/>
              </w:rPr>
              <w:t>!include conf.d/*.conf</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20219">
              <w:rPr>
                <w:rFonts w:ascii="Courier New" w:eastAsia="Times New Roman" w:hAnsi="Courier New" w:cs="Courier New"/>
                <w:sz w:val="20"/>
                <w:szCs w:val="20"/>
              </w:rPr>
              <w:t># A config file can also tried to be included without giving an error if</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20219">
              <w:rPr>
                <w:rFonts w:ascii="Courier New" w:eastAsia="Times New Roman" w:hAnsi="Courier New" w:cs="Courier New"/>
                <w:sz w:val="20"/>
                <w:szCs w:val="20"/>
              </w:rPr>
              <w:t># it's not found:</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20219">
              <w:rPr>
                <w:rFonts w:ascii="Courier New" w:eastAsia="Times New Roman" w:hAnsi="Courier New" w:cs="Courier New"/>
                <w:sz w:val="20"/>
                <w:szCs w:val="20"/>
              </w:rPr>
              <w:t>!include_try local.conf</w:t>
            </w:r>
          </w:p>
        </w:tc>
      </w:tr>
    </w:tbl>
    <w:p w:rsidR="00B20219" w:rsidRPr="00B20219" w:rsidRDefault="00B20219" w:rsidP="00B20219">
      <w:pPr>
        <w:numPr>
          <w:ilvl w:val="0"/>
          <w:numId w:val="69"/>
        </w:numPr>
        <w:spacing w:before="100" w:beforeAutospacing="1" w:after="100" w:afterAutospacing="1" w:line="240" w:lineRule="auto"/>
        <w:rPr>
          <w:rFonts w:ascii="Times New Roman" w:eastAsia="Times New Roman" w:hAnsi="Times New Roman" w:cs="Times New Roman"/>
          <w:sz w:val="24"/>
          <w:szCs w:val="24"/>
        </w:rPr>
      </w:pPr>
      <w:r w:rsidRPr="00B20219">
        <w:rPr>
          <w:rFonts w:ascii="Times New Roman" w:eastAsia="Times New Roman" w:hAnsi="Times New Roman" w:cs="Times New Roman"/>
          <w:sz w:val="24"/>
          <w:szCs w:val="24"/>
        </w:rPr>
        <w:lastRenderedPageBreak/>
        <w:t xml:space="preserve">Save the changes to the </w:t>
      </w:r>
      <w:r w:rsidRPr="00B20219">
        <w:rPr>
          <w:rFonts w:ascii="Courier New" w:eastAsia="Times New Roman" w:hAnsi="Courier New" w:cs="Courier New"/>
          <w:sz w:val="20"/>
        </w:rPr>
        <w:t>/etc/dovecot/dovecot.conf</w:t>
      </w:r>
      <w:r w:rsidRPr="00B20219">
        <w:rPr>
          <w:rFonts w:ascii="Times New Roman" w:eastAsia="Times New Roman" w:hAnsi="Times New Roman" w:cs="Times New Roman"/>
          <w:sz w:val="24"/>
          <w:szCs w:val="24"/>
        </w:rPr>
        <w:t xml:space="preserve"> file.</w:t>
      </w:r>
    </w:p>
    <w:p w:rsidR="00B20219" w:rsidRPr="00B20219" w:rsidRDefault="00B20219" w:rsidP="00B20219">
      <w:pPr>
        <w:numPr>
          <w:ilvl w:val="0"/>
          <w:numId w:val="69"/>
        </w:numPr>
        <w:spacing w:before="100" w:beforeAutospacing="1" w:after="100" w:afterAutospacing="1" w:line="240" w:lineRule="auto"/>
        <w:rPr>
          <w:rFonts w:ascii="Times New Roman" w:eastAsia="Times New Roman" w:hAnsi="Times New Roman" w:cs="Times New Roman"/>
          <w:sz w:val="24"/>
          <w:szCs w:val="24"/>
        </w:rPr>
      </w:pPr>
      <w:r w:rsidRPr="00B20219">
        <w:rPr>
          <w:rFonts w:ascii="Times New Roman" w:eastAsia="Times New Roman" w:hAnsi="Times New Roman" w:cs="Times New Roman"/>
          <w:sz w:val="24"/>
          <w:szCs w:val="24"/>
        </w:rPr>
        <w:t xml:space="preserve">Open the </w:t>
      </w:r>
      <w:r w:rsidRPr="00B20219">
        <w:rPr>
          <w:rFonts w:ascii="Courier New" w:eastAsia="Times New Roman" w:hAnsi="Courier New" w:cs="Courier New"/>
          <w:sz w:val="20"/>
        </w:rPr>
        <w:t>/etc/dovecot/conf.d/10-mail.conf</w:t>
      </w:r>
      <w:r w:rsidRPr="00B20219">
        <w:rPr>
          <w:rFonts w:ascii="Times New Roman" w:eastAsia="Times New Roman" w:hAnsi="Times New Roman" w:cs="Times New Roman"/>
          <w:sz w:val="24"/>
          <w:szCs w:val="24"/>
        </w:rPr>
        <w:t xml:space="preserve"> file. This file controls how Dovecot interacts with the server’s file system to store and retrieve messages.</w:t>
      </w:r>
    </w:p>
    <w:p w:rsidR="00B20219" w:rsidRPr="00B20219" w:rsidRDefault="00B20219" w:rsidP="00B20219">
      <w:pPr>
        <w:spacing w:beforeAutospacing="1" w:after="100" w:afterAutospacing="1" w:line="240" w:lineRule="auto"/>
        <w:ind w:left="1440"/>
        <w:rPr>
          <w:rFonts w:ascii="Times New Roman" w:eastAsia="Times New Roman" w:hAnsi="Times New Roman" w:cs="Times New Roman"/>
          <w:sz w:val="24"/>
          <w:szCs w:val="24"/>
        </w:rPr>
      </w:pPr>
      <w:r w:rsidRPr="00B20219">
        <w:rPr>
          <w:rFonts w:ascii="Times New Roman" w:eastAsia="Times New Roman" w:hAnsi="Times New Roman" w:cs="Times New Roman"/>
          <w:sz w:val="24"/>
          <w:szCs w:val="24"/>
        </w:rPr>
        <w:t xml:space="preserve">Click this link to see the final, complete version of </w:t>
      </w:r>
      <w:hyperlink r:id="rId1200" w:tgtFrame="_blank" w:history="1">
        <w:r w:rsidRPr="00B20219">
          <w:rPr>
            <w:rFonts w:ascii="Times New Roman" w:eastAsia="Times New Roman" w:hAnsi="Times New Roman" w:cs="Times New Roman"/>
            <w:color w:val="0000FF"/>
            <w:sz w:val="24"/>
            <w:szCs w:val="24"/>
            <w:u w:val="single"/>
          </w:rPr>
          <w:t>10-mail.conf</w:t>
        </w:r>
      </w:hyperlink>
      <w:r w:rsidRPr="00B20219">
        <w:rPr>
          <w:rFonts w:ascii="Times New Roman" w:eastAsia="Times New Roman" w:hAnsi="Times New Roman" w:cs="Times New Roman"/>
          <w:sz w:val="24"/>
          <w:szCs w:val="24"/>
        </w:rPr>
        <w:t xml:space="preserve"> example file. This is a long file, so you may need to use the editor’s search feature to find the values you need to edit.</w:t>
      </w:r>
    </w:p>
    <w:p w:rsidR="00B20219" w:rsidRPr="00B20219" w:rsidRDefault="00B20219" w:rsidP="00B20219">
      <w:pPr>
        <w:spacing w:before="100" w:beforeAutospacing="1" w:after="100" w:afterAutospacing="1" w:line="240" w:lineRule="auto"/>
        <w:ind w:left="720"/>
        <w:rPr>
          <w:rFonts w:ascii="Times New Roman" w:eastAsia="Times New Roman" w:hAnsi="Times New Roman" w:cs="Times New Roman"/>
          <w:sz w:val="24"/>
          <w:szCs w:val="24"/>
        </w:rPr>
      </w:pPr>
      <w:r w:rsidRPr="00B20219">
        <w:rPr>
          <w:rFonts w:ascii="Times New Roman" w:eastAsia="Times New Roman" w:hAnsi="Times New Roman" w:cs="Times New Roman"/>
          <w:sz w:val="24"/>
          <w:szCs w:val="24"/>
        </w:rPr>
        <w:t>Modify the following variables within the configuration file.</w:t>
      </w:r>
    </w:p>
    <w:p w:rsidR="00B20219" w:rsidRPr="00B20219" w:rsidRDefault="00B20219" w:rsidP="00B20219">
      <w:pPr>
        <w:spacing w:after="0" w:line="240" w:lineRule="auto"/>
        <w:ind w:left="720"/>
        <w:rPr>
          <w:rFonts w:ascii="Times New Roman" w:eastAsia="Times New Roman" w:hAnsi="Times New Roman" w:cs="Times New Roman"/>
          <w:sz w:val="24"/>
          <w:szCs w:val="24"/>
        </w:rPr>
      </w:pPr>
      <w:r w:rsidRPr="00B20219">
        <w:rPr>
          <w:rFonts w:ascii="Times New Roman" w:eastAsia="Times New Roman" w:hAnsi="Times New Roman" w:cs="Times New Roman"/>
          <w:sz w:val="24"/>
          <w:szCs w:val="24"/>
        </w:rPr>
        <w:t>/etc/dovecot/conf.d/10-mail.conf</w:t>
      </w:r>
    </w:p>
    <w:tbl>
      <w:tblPr>
        <w:tblW w:w="0" w:type="auto"/>
        <w:tblCellSpacing w:w="15" w:type="dxa"/>
        <w:tblInd w:w="720" w:type="dxa"/>
        <w:tblCellMar>
          <w:top w:w="15" w:type="dxa"/>
          <w:left w:w="15" w:type="dxa"/>
          <w:bottom w:w="15" w:type="dxa"/>
          <w:right w:w="15" w:type="dxa"/>
        </w:tblCellMar>
        <w:tblLook w:val="04A0"/>
      </w:tblPr>
      <w:tblGrid>
        <w:gridCol w:w="196"/>
        <w:gridCol w:w="5596"/>
      </w:tblGrid>
      <w:tr w:rsidR="00B20219" w:rsidRPr="00B20219" w:rsidTr="00B20219">
        <w:trPr>
          <w:tblCellSpacing w:w="15" w:type="dxa"/>
        </w:trPr>
        <w:tc>
          <w:tcPr>
            <w:tcW w:w="0" w:type="auto"/>
            <w:vAlign w:val="center"/>
            <w:hideMark/>
          </w:tcPr>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urier New" w:eastAsia="Times New Roman" w:hAnsi="Courier New" w:cs="Courier New"/>
                <w:sz w:val="20"/>
                <w:szCs w:val="20"/>
              </w:rPr>
            </w:pPr>
            <w:r w:rsidRPr="00B20219">
              <w:rPr>
                <w:rFonts w:ascii="Courier New" w:eastAsia="Times New Roman" w:hAnsi="Courier New" w:cs="Courier New"/>
                <w:sz w:val="20"/>
                <w:szCs w:val="20"/>
              </w:rPr>
              <w:t>1</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urier New" w:eastAsia="Times New Roman" w:hAnsi="Courier New" w:cs="Courier New"/>
                <w:sz w:val="20"/>
                <w:szCs w:val="20"/>
              </w:rPr>
            </w:pPr>
            <w:r w:rsidRPr="00B20219">
              <w:rPr>
                <w:rFonts w:ascii="Courier New" w:eastAsia="Times New Roman" w:hAnsi="Courier New" w:cs="Courier New"/>
                <w:sz w:val="20"/>
                <w:szCs w:val="20"/>
              </w:rPr>
              <w:t>2</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urier New" w:eastAsia="Times New Roman" w:hAnsi="Courier New" w:cs="Courier New"/>
                <w:sz w:val="20"/>
                <w:szCs w:val="20"/>
              </w:rPr>
            </w:pPr>
            <w:r w:rsidRPr="00B20219">
              <w:rPr>
                <w:rFonts w:ascii="Courier New" w:eastAsia="Times New Roman" w:hAnsi="Courier New" w:cs="Courier New"/>
                <w:sz w:val="20"/>
                <w:szCs w:val="20"/>
              </w:rPr>
              <w:t>3</w:t>
            </w:r>
          </w:p>
        </w:tc>
        <w:tc>
          <w:tcPr>
            <w:tcW w:w="0" w:type="auto"/>
            <w:vAlign w:val="center"/>
            <w:hideMark/>
          </w:tcPr>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20219">
              <w:rPr>
                <w:rFonts w:ascii="Courier New" w:eastAsia="Times New Roman" w:hAnsi="Courier New" w:cs="Courier New"/>
                <w:sz w:val="20"/>
                <w:szCs w:val="20"/>
              </w:rPr>
              <w:t>mail_location = maildir:/var/mail/vhosts/%d/%n</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20219">
              <w:rPr>
                <w:rFonts w:ascii="Courier New" w:eastAsia="Times New Roman" w:hAnsi="Courier New" w:cs="Courier New"/>
                <w:sz w:val="20"/>
                <w:szCs w:val="20"/>
              </w:rPr>
              <w:t>...</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20219">
              <w:rPr>
                <w:rFonts w:ascii="Courier New" w:eastAsia="Times New Roman" w:hAnsi="Courier New" w:cs="Courier New"/>
                <w:sz w:val="20"/>
                <w:szCs w:val="20"/>
              </w:rPr>
              <w:t>mail_privileged_group = mail</w:t>
            </w:r>
          </w:p>
        </w:tc>
      </w:tr>
    </w:tbl>
    <w:p w:rsidR="00B20219" w:rsidRPr="00B20219" w:rsidRDefault="00B20219" w:rsidP="00B20219">
      <w:pPr>
        <w:spacing w:before="100" w:beforeAutospacing="1" w:after="100" w:afterAutospacing="1" w:line="240" w:lineRule="auto"/>
        <w:ind w:left="720"/>
        <w:rPr>
          <w:rFonts w:ascii="Times New Roman" w:eastAsia="Times New Roman" w:hAnsi="Times New Roman" w:cs="Times New Roman"/>
          <w:sz w:val="24"/>
          <w:szCs w:val="24"/>
        </w:rPr>
      </w:pPr>
      <w:r w:rsidRPr="00B20219">
        <w:rPr>
          <w:rFonts w:ascii="Times New Roman" w:eastAsia="Times New Roman" w:hAnsi="Times New Roman" w:cs="Times New Roman"/>
          <w:sz w:val="24"/>
          <w:szCs w:val="24"/>
        </w:rPr>
        <w:t>Save the changes.</w:t>
      </w:r>
    </w:p>
    <w:p w:rsidR="00B20219" w:rsidRPr="00B20219" w:rsidRDefault="00B20219" w:rsidP="00B20219">
      <w:pPr>
        <w:numPr>
          <w:ilvl w:val="0"/>
          <w:numId w:val="69"/>
        </w:numPr>
        <w:spacing w:before="100" w:beforeAutospacing="1" w:after="100" w:afterAutospacing="1" w:line="240" w:lineRule="auto"/>
        <w:rPr>
          <w:rFonts w:ascii="Times New Roman" w:eastAsia="Times New Roman" w:hAnsi="Times New Roman" w:cs="Times New Roman"/>
          <w:sz w:val="24"/>
          <w:szCs w:val="24"/>
        </w:rPr>
      </w:pPr>
      <w:r w:rsidRPr="00B20219">
        <w:rPr>
          <w:rFonts w:ascii="Times New Roman" w:eastAsia="Times New Roman" w:hAnsi="Times New Roman" w:cs="Times New Roman"/>
          <w:sz w:val="24"/>
          <w:szCs w:val="24"/>
        </w:rPr>
        <w:t xml:space="preserve">Enter the following command to verify the permissions for </w:t>
      </w:r>
      <w:r w:rsidRPr="00B20219">
        <w:rPr>
          <w:rFonts w:ascii="Courier New" w:eastAsia="Times New Roman" w:hAnsi="Courier New" w:cs="Courier New"/>
          <w:sz w:val="20"/>
        </w:rPr>
        <w:t>/var/mail</w:t>
      </w:r>
      <w:r w:rsidRPr="00B20219">
        <w:rPr>
          <w:rFonts w:ascii="Times New Roman" w:eastAsia="Times New Roman" w:hAnsi="Times New Roman" w:cs="Times New Roman"/>
          <w:sz w:val="24"/>
          <w:szCs w:val="24"/>
        </w:rPr>
        <w:t>:</w:t>
      </w:r>
    </w:p>
    <w:tbl>
      <w:tblPr>
        <w:tblW w:w="0" w:type="auto"/>
        <w:tblCellSpacing w:w="15" w:type="dxa"/>
        <w:tblInd w:w="720" w:type="dxa"/>
        <w:tblCellMar>
          <w:top w:w="15" w:type="dxa"/>
          <w:left w:w="15" w:type="dxa"/>
          <w:bottom w:w="15" w:type="dxa"/>
          <w:right w:w="15" w:type="dxa"/>
        </w:tblCellMar>
        <w:tblLook w:val="04A0"/>
      </w:tblPr>
      <w:tblGrid>
        <w:gridCol w:w="196"/>
        <w:gridCol w:w="1996"/>
      </w:tblGrid>
      <w:tr w:rsidR="00B20219" w:rsidRPr="00B20219" w:rsidTr="00B20219">
        <w:trPr>
          <w:tblCellSpacing w:w="15" w:type="dxa"/>
        </w:trPr>
        <w:tc>
          <w:tcPr>
            <w:tcW w:w="0" w:type="auto"/>
            <w:vAlign w:val="center"/>
            <w:hideMark/>
          </w:tcPr>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urier New" w:eastAsia="Times New Roman" w:hAnsi="Courier New" w:cs="Courier New"/>
                <w:sz w:val="20"/>
                <w:szCs w:val="20"/>
              </w:rPr>
            </w:pPr>
            <w:r w:rsidRPr="00B20219">
              <w:rPr>
                <w:rFonts w:ascii="Courier New" w:eastAsia="Times New Roman" w:hAnsi="Courier New" w:cs="Courier New"/>
                <w:sz w:val="20"/>
                <w:szCs w:val="20"/>
              </w:rPr>
              <w:t>1</w:t>
            </w:r>
          </w:p>
        </w:tc>
        <w:tc>
          <w:tcPr>
            <w:tcW w:w="0" w:type="auto"/>
            <w:vAlign w:val="center"/>
            <w:hideMark/>
          </w:tcPr>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20219">
              <w:rPr>
                <w:rFonts w:ascii="Courier New" w:eastAsia="Times New Roman" w:hAnsi="Courier New" w:cs="Courier New"/>
                <w:sz w:val="20"/>
                <w:szCs w:val="20"/>
              </w:rPr>
              <w:t>ls -ld /var/mail</w:t>
            </w:r>
          </w:p>
        </w:tc>
      </w:tr>
    </w:tbl>
    <w:p w:rsidR="00B20219" w:rsidRPr="00B20219" w:rsidRDefault="00B20219" w:rsidP="00B20219">
      <w:pPr>
        <w:numPr>
          <w:ilvl w:val="0"/>
          <w:numId w:val="69"/>
        </w:numPr>
        <w:spacing w:before="100" w:beforeAutospacing="1" w:after="100" w:afterAutospacing="1" w:line="240" w:lineRule="auto"/>
        <w:rPr>
          <w:rFonts w:ascii="Times New Roman" w:eastAsia="Times New Roman" w:hAnsi="Times New Roman" w:cs="Times New Roman"/>
          <w:sz w:val="24"/>
          <w:szCs w:val="24"/>
        </w:rPr>
      </w:pPr>
      <w:r w:rsidRPr="00B20219">
        <w:rPr>
          <w:rFonts w:ascii="Times New Roman" w:eastAsia="Times New Roman" w:hAnsi="Times New Roman" w:cs="Times New Roman"/>
          <w:sz w:val="24"/>
          <w:szCs w:val="24"/>
        </w:rPr>
        <w:t xml:space="preserve">Verify that the permissions for </w:t>
      </w:r>
      <w:r w:rsidRPr="00B20219">
        <w:rPr>
          <w:rFonts w:ascii="Courier New" w:eastAsia="Times New Roman" w:hAnsi="Courier New" w:cs="Courier New"/>
          <w:sz w:val="20"/>
        </w:rPr>
        <w:t>/var/mail</w:t>
      </w:r>
      <w:r w:rsidRPr="00B20219">
        <w:rPr>
          <w:rFonts w:ascii="Times New Roman" w:eastAsia="Times New Roman" w:hAnsi="Times New Roman" w:cs="Times New Roman"/>
          <w:sz w:val="24"/>
          <w:szCs w:val="24"/>
        </w:rPr>
        <w:t xml:space="preserve"> are as follows:</w:t>
      </w:r>
    </w:p>
    <w:tbl>
      <w:tblPr>
        <w:tblW w:w="0" w:type="auto"/>
        <w:tblCellSpacing w:w="15" w:type="dxa"/>
        <w:tblInd w:w="720" w:type="dxa"/>
        <w:tblCellMar>
          <w:top w:w="15" w:type="dxa"/>
          <w:left w:w="15" w:type="dxa"/>
          <w:bottom w:w="15" w:type="dxa"/>
          <w:right w:w="15" w:type="dxa"/>
        </w:tblCellMar>
        <w:tblLook w:val="04A0"/>
      </w:tblPr>
      <w:tblGrid>
        <w:gridCol w:w="196"/>
        <w:gridCol w:w="6076"/>
      </w:tblGrid>
      <w:tr w:rsidR="00B20219" w:rsidRPr="00B20219" w:rsidTr="00B20219">
        <w:trPr>
          <w:tblCellSpacing w:w="15" w:type="dxa"/>
        </w:trPr>
        <w:tc>
          <w:tcPr>
            <w:tcW w:w="0" w:type="auto"/>
            <w:vAlign w:val="center"/>
            <w:hideMark/>
          </w:tcPr>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urier New" w:eastAsia="Times New Roman" w:hAnsi="Courier New" w:cs="Courier New"/>
                <w:sz w:val="20"/>
                <w:szCs w:val="20"/>
              </w:rPr>
            </w:pPr>
            <w:r w:rsidRPr="00B20219">
              <w:rPr>
                <w:rFonts w:ascii="Courier New" w:eastAsia="Times New Roman" w:hAnsi="Courier New" w:cs="Courier New"/>
                <w:sz w:val="20"/>
                <w:szCs w:val="20"/>
              </w:rPr>
              <w:t>1</w:t>
            </w:r>
          </w:p>
        </w:tc>
        <w:tc>
          <w:tcPr>
            <w:tcW w:w="0" w:type="auto"/>
            <w:vAlign w:val="center"/>
            <w:hideMark/>
          </w:tcPr>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20219">
              <w:rPr>
                <w:rFonts w:ascii="Courier New" w:eastAsia="Times New Roman" w:hAnsi="Courier New" w:cs="Courier New"/>
                <w:sz w:val="20"/>
                <w:szCs w:val="20"/>
              </w:rPr>
              <w:t>drwxrwsr-x 2 root mail 4096 Mar  6 15:08 /var/mail</w:t>
            </w:r>
          </w:p>
        </w:tc>
      </w:tr>
    </w:tbl>
    <w:p w:rsidR="00B20219" w:rsidRPr="00B20219" w:rsidRDefault="00B20219" w:rsidP="00B20219">
      <w:pPr>
        <w:numPr>
          <w:ilvl w:val="0"/>
          <w:numId w:val="69"/>
        </w:numPr>
        <w:spacing w:before="100" w:beforeAutospacing="1" w:after="100" w:afterAutospacing="1" w:line="240" w:lineRule="auto"/>
        <w:rPr>
          <w:rFonts w:ascii="Times New Roman" w:eastAsia="Times New Roman" w:hAnsi="Times New Roman" w:cs="Times New Roman"/>
          <w:sz w:val="24"/>
          <w:szCs w:val="24"/>
        </w:rPr>
      </w:pPr>
      <w:r w:rsidRPr="00B20219">
        <w:rPr>
          <w:rFonts w:ascii="Times New Roman" w:eastAsia="Times New Roman" w:hAnsi="Times New Roman" w:cs="Times New Roman"/>
          <w:sz w:val="24"/>
          <w:szCs w:val="24"/>
        </w:rPr>
        <w:t xml:space="preserve">Create the </w:t>
      </w:r>
      <w:r w:rsidRPr="00B20219">
        <w:rPr>
          <w:rFonts w:ascii="Courier New" w:eastAsia="Times New Roman" w:hAnsi="Courier New" w:cs="Courier New"/>
          <w:sz w:val="20"/>
        </w:rPr>
        <w:t>/var/mail/vhosts/</w:t>
      </w:r>
      <w:r w:rsidRPr="00B20219">
        <w:rPr>
          <w:rFonts w:ascii="Times New Roman" w:eastAsia="Times New Roman" w:hAnsi="Times New Roman" w:cs="Times New Roman"/>
          <w:sz w:val="24"/>
          <w:szCs w:val="24"/>
        </w:rPr>
        <w:t xml:space="preserve"> folder and the folder for the domain:</w:t>
      </w:r>
    </w:p>
    <w:tbl>
      <w:tblPr>
        <w:tblW w:w="0" w:type="auto"/>
        <w:tblCellSpacing w:w="15" w:type="dxa"/>
        <w:tblInd w:w="720" w:type="dxa"/>
        <w:tblCellMar>
          <w:top w:w="15" w:type="dxa"/>
          <w:left w:w="15" w:type="dxa"/>
          <w:bottom w:w="15" w:type="dxa"/>
          <w:right w:w="15" w:type="dxa"/>
        </w:tblCellMar>
        <w:tblLook w:val="04A0"/>
      </w:tblPr>
      <w:tblGrid>
        <w:gridCol w:w="196"/>
        <w:gridCol w:w="4516"/>
      </w:tblGrid>
      <w:tr w:rsidR="00B20219" w:rsidRPr="00B20219" w:rsidTr="00B20219">
        <w:trPr>
          <w:tblCellSpacing w:w="15" w:type="dxa"/>
        </w:trPr>
        <w:tc>
          <w:tcPr>
            <w:tcW w:w="0" w:type="auto"/>
            <w:vAlign w:val="center"/>
            <w:hideMark/>
          </w:tcPr>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urier New" w:eastAsia="Times New Roman" w:hAnsi="Courier New" w:cs="Courier New"/>
                <w:sz w:val="20"/>
                <w:szCs w:val="20"/>
              </w:rPr>
            </w:pPr>
            <w:r w:rsidRPr="00B20219">
              <w:rPr>
                <w:rFonts w:ascii="Courier New" w:eastAsia="Times New Roman" w:hAnsi="Courier New" w:cs="Courier New"/>
                <w:sz w:val="20"/>
                <w:szCs w:val="20"/>
              </w:rPr>
              <w:t>1</w:t>
            </w:r>
          </w:p>
        </w:tc>
        <w:tc>
          <w:tcPr>
            <w:tcW w:w="0" w:type="auto"/>
            <w:vAlign w:val="center"/>
            <w:hideMark/>
          </w:tcPr>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20219">
              <w:rPr>
                <w:rFonts w:ascii="Courier New" w:eastAsia="Times New Roman" w:hAnsi="Courier New" w:cs="Courier New"/>
                <w:sz w:val="20"/>
                <w:szCs w:val="20"/>
              </w:rPr>
              <w:t>mkdir -p /var/mail/vhosts/example.com</w:t>
            </w:r>
          </w:p>
        </w:tc>
      </w:tr>
    </w:tbl>
    <w:p w:rsidR="00B20219" w:rsidRPr="00B20219" w:rsidRDefault="00B20219" w:rsidP="00B20219">
      <w:pPr>
        <w:numPr>
          <w:ilvl w:val="0"/>
          <w:numId w:val="69"/>
        </w:numPr>
        <w:spacing w:before="100" w:beforeAutospacing="1" w:after="100" w:afterAutospacing="1" w:line="240" w:lineRule="auto"/>
        <w:rPr>
          <w:rFonts w:ascii="Times New Roman" w:eastAsia="Times New Roman" w:hAnsi="Times New Roman" w:cs="Times New Roman"/>
          <w:sz w:val="24"/>
          <w:szCs w:val="24"/>
        </w:rPr>
      </w:pPr>
      <w:r w:rsidRPr="00B20219">
        <w:rPr>
          <w:rFonts w:ascii="Times New Roman" w:eastAsia="Times New Roman" w:hAnsi="Times New Roman" w:cs="Times New Roman"/>
          <w:sz w:val="24"/>
          <w:szCs w:val="24"/>
        </w:rPr>
        <w:t xml:space="preserve">Create the </w:t>
      </w:r>
      <w:r w:rsidRPr="00B20219">
        <w:rPr>
          <w:rFonts w:ascii="Courier New" w:eastAsia="Times New Roman" w:hAnsi="Courier New" w:cs="Courier New"/>
          <w:sz w:val="20"/>
        </w:rPr>
        <w:t>vmail</w:t>
      </w:r>
      <w:r w:rsidRPr="00B20219">
        <w:rPr>
          <w:rFonts w:ascii="Times New Roman" w:eastAsia="Times New Roman" w:hAnsi="Times New Roman" w:cs="Times New Roman"/>
          <w:sz w:val="24"/>
          <w:szCs w:val="24"/>
        </w:rPr>
        <w:t xml:space="preserve"> user with a user and group id of 5000 by entering the following commands, one by one. This user will be in charge of reading mail from the server.</w:t>
      </w:r>
    </w:p>
    <w:tbl>
      <w:tblPr>
        <w:tblW w:w="0" w:type="auto"/>
        <w:tblCellSpacing w:w="15" w:type="dxa"/>
        <w:tblInd w:w="720" w:type="dxa"/>
        <w:tblCellMar>
          <w:top w:w="15" w:type="dxa"/>
          <w:left w:w="15" w:type="dxa"/>
          <w:bottom w:w="15" w:type="dxa"/>
          <w:right w:w="15" w:type="dxa"/>
        </w:tblCellMar>
        <w:tblLook w:val="04A0"/>
      </w:tblPr>
      <w:tblGrid>
        <w:gridCol w:w="196"/>
        <w:gridCol w:w="5236"/>
      </w:tblGrid>
      <w:tr w:rsidR="00B20219" w:rsidRPr="00B20219" w:rsidTr="00B20219">
        <w:trPr>
          <w:tblCellSpacing w:w="15" w:type="dxa"/>
        </w:trPr>
        <w:tc>
          <w:tcPr>
            <w:tcW w:w="0" w:type="auto"/>
            <w:vAlign w:val="center"/>
            <w:hideMark/>
          </w:tcPr>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urier New" w:eastAsia="Times New Roman" w:hAnsi="Courier New" w:cs="Courier New"/>
                <w:sz w:val="20"/>
                <w:szCs w:val="20"/>
              </w:rPr>
            </w:pPr>
            <w:r w:rsidRPr="00B20219">
              <w:rPr>
                <w:rFonts w:ascii="Courier New" w:eastAsia="Times New Roman" w:hAnsi="Courier New" w:cs="Courier New"/>
                <w:sz w:val="20"/>
                <w:szCs w:val="20"/>
              </w:rPr>
              <w:lastRenderedPageBreak/>
              <w:t>1</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urier New" w:eastAsia="Times New Roman" w:hAnsi="Courier New" w:cs="Courier New"/>
                <w:sz w:val="20"/>
                <w:szCs w:val="20"/>
              </w:rPr>
            </w:pPr>
            <w:r w:rsidRPr="00B20219">
              <w:rPr>
                <w:rFonts w:ascii="Courier New" w:eastAsia="Times New Roman" w:hAnsi="Courier New" w:cs="Courier New"/>
                <w:sz w:val="20"/>
                <w:szCs w:val="20"/>
              </w:rPr>
              <w:t>2</w:t>
            </w:r>
          </w:p>
        </w:tc>
        <w:tc>
          <w:tcPr>
            <w:tcW w:w="0" w:type="auto"/>
            <w:vAlign w:val="center"/>
            <w:hideMark/>
          </w:tcPr>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20219">
              <w:rPr>
                <w:rFonts w:ascii="Courier New" w:eastAsia="Times New Roman" w:hAnsi="Courier New" w:cs="Courier New"/>
                <w:sz w:val="20"/>
                <w:szCs w:val="20"/>
              </w:rPr>
              <w:t>groupadd -g 5000 vmail</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20219">
              <w:rPr>
                <w:rFonts w:ascii="Courier New" w:eastAsia="Times New Roman" w:hAnsi="Courier New" w:cs="Courier New"/>
                <w:sz w:val="20"/>
                <w:szCs w:val="20"/>
              </w:rPr>
              <w:t>useradd -g vmail -u 5000 vmail -d /var/mail</w:t>
            </w:r>
          </w:p>
        </w:tc>
      </w:tr>
    </w:tbl>
    <w:p w:rsidR="00B20219" w:rsidRPr="00B20219" w:rsidRDefault="00B20219" w:rsidP="00B20219">
      <w:pPr>
        <w:numPr>
          <w:ilvl w:val="0"/>
          <w:numId w:val="69"/>
        </w:numPr>
        <w:spacing w:before="100" w:beforeAutospacing="1" w:after="100" w:afterAutospacing="1" w:line="240" w:lineRule="auto"/>
        <w:rPr>
          <w:rFonts w:ascii="Times New Roman" w:eastAsia="Times New Roman" w:hAnsi="Times New Roman" w:cs="Times New Roman"/>
          <w:sz w:val="24"/>
          <w:szCs w:val="24"/>
        </w:rPr>
      </w:pPr>
      <w:r w:rsidRPr="00B20219">
        <w:rPr>
          <w:rFonts w:ascii="Times New Roman" w:eastAsia="Times New Roman" w:hAnsi="Times New Roman" w:cs="Times New Roman"/>
          <w:sz w:val="24"/>
          <w:szCs w:val="24"/>
        </w:rPr>
        <w:t xml:space="preserve">Change the owner of the </w:t>
      </w:r>
      <w:r w:rsidRPr="00B20219">
        <w:rPr>
          <w:rFonts w:ascii="Courier New" w:eastAsia="Times New Roman" w:hAnsi="Courier New" w:cs="Courier New"/>
          <w:sz w:val="20"/>
        </w:rPr>
        <w:t>/var/mail/</w:t>
      </w:r>
      <w:r w:rsidRPr="00B20219">
        <w:rPr>
          <w:rFonts w:ascii="Times New Roman" w:eastAsia="Times New Roman" w:hAnsi="Times New Roman" w:cs="Times New Roman"/>
          <w:sz w:val="24"/>
          <w:szCs w:val="24"/>
        </w:rPr>
        <w:t xml:space="preserve"> folder and its contents to belong to </w:t>
      </w:r>
      <w:r w:rsidRPr="00B20219">
        <w:rPr>
          <w:rFonts w:ascii="Courier New" w:eastAsia="Times New Roman" w:hAnsi="Courier New" w:cs="Courier New"/>
          <w:sz w:val="20"/>
        </w:rPr>
        <w:t>vmail</w:t>
      </w:r>
      <w:r w:rsidRPr="00B20219">
        <w:rPr>
          <w:rFonts w:ascii="Times New Roman" w:eastAsia="Times New Roman" w:hAnsi="Times New Roman" w:cs="Times New Roman"/>
          <w:sz w:val="24"/>
          <w:szCs w:val="24"/>
        </w:rPr>
        <w:t>:</w:t>
      </w:r>
    </w:p>
    <w:tbl>
      <w:tblPr>
        <w:tblW w:w="0" w:type="auto"/>
        <w:tblCellSpacing w:w="15" w:type="dxa"/>
        <w:tblInd w:w="720" w:type="dxa"/>
        <w:tblCellMar>
          <w:top w:w="15" w:type="dxa"/>
          <w:left w:w="15" w:type="dxa"/>
          <w:bottom w:w="15" w:type="dxa"/>
          <w:right w:w="15" w:type="dxa"/>
        </w:tblCellMar>
        <w:tblLook w:val="04A0"/>
      </w:tblPr>
      <w:tblGrid>
        <w:gridCol w:w="196"/>
        <w:gridCol w:w="3676"/>
      </w:tblGrid>
      <w:tr w:rsidR="00B20219" w:rsidRPr="00B20219" w:rsidTr="00B20219">
        <w:trPr>
          <w:tblCellSpacing w:w="15" w:type="dxa"/>
        </w:trPr>
        <w:tc>
          <w:tcPr>
            <w:tcW w:w="0" w:type="auto"/>
            <w:vAlign w:val="center"/>
            <w:hideMark/>
          </w:tcPr>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urier New" w:eastAsia="Times New Roman" w:hAnsi="Courier New" w:cs="Courier New"/>
                <w:sz w:val="20"/>
                <w:szCs w:val="20"/>
              </w:rPr>
            </w:pPr>
            <w:r w:rsidRPr="00B20219">
              <w:rPr>
                <w:rFonts w:ascii="Courier New" w:eastAsia="Times New Roman" w:hAnsi="Courier New" w:cs="Courier New"/>
                <w:sz w:val="20"/>
                <w:szCs w:val="20"/>
              </w:rPr>
              <w:t>1</w:t>
            </w:r>
          </w:p>
        </w:tc>
        <w:tc>
          <w:tcPr>
            <w:tcW w:w="0" w:type="auto"/>
            <w:vAlign w:val="center"/>
            <w:hideMark/>
          </w:tcPr>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20219">
              <w:rPr>
                <w:rFonts w:ascii="Courier New" w:eastAsia="Times New Roman" w:hAnsi="Courier New" w:cs="Courier New"/>
                <w:sz w:val="20"/>
                <w:szCs w:val="20"/>
              </w:rPr>
              <w:t>chown -R vmail:vmail /var/mail</w:t>
            </w:r>
          </w:p>
        </w:tc>
      </w:tr>
    </w:tbl>
    <w:p w:rsidR="00B20219" w:rsidRPr="00B20219" w:rsidRDefault="00B20219" w:rsidP="00B20219">
      <w:pPr>
        <w:numPr>
          <w:ilvl w:val="0"/>
          <w:numId w:val="69"/>
        </w:numPr>
        <w:spacing w:before="100" w:beforeAutospacing="1" w:after="100" w:afterAutospacing="1" w:line="240" w:lineRule="auto"/>
        <w:rPr>
          <w:rFonts w:ascii="Times New Roman" w:eastAsia="Times New Roman" w:hAnsi="Times New Roman" w:cs="Times New Roman"/>
          <w:sz w:val="24"/>
          <w:szCs w:val="24"/>
        </w:rPr>
      </w:pPr>
      <w:r w:rsidRPr="00B20219">
        <w:rPr>
          <w:rFonts w:ascii="Times New Roman" w:eastAsia="Times New Roman" w:hAnsi="Times New Roman" w:cs="Times New Roman"/>
          <w:sz w:val="24"/>
          <w:szCs w:val="24"/>
        </w:rPr>
        <w:t xml:space="preserve">Open the user authentication file, located in </w:t>
      </w:r>
      <w:r w:rsidRPr="00B20219">
        <w:rPr>
          <w:rFonts w:ascii="Courier New" w:eastAsia="Times New Roman" w:hAnsi="Courier New" w:cs="Courier New"/>
          <w:sz w:val="20"/>
        </w:rPr>
        <w:t>/etc/dovecot/conf.d/10-auth.conf</w:t>
      </w:r>
      <w:r w:rsidRPr="00B20219">
        <w:rPr>
          <w:rFonts w:ascii="Times New Roman" w:eastAsia="Times New Roman" w:hAnsi="Times New Roman" w:cs="Times New Roman"/>
          <w:sz w:val="24"/>
          <w:szCs w:val="24"/>
        </w:rPr>
        <w:t xml:space="preserve"> and disable plain-text authentication by uncommenting this line:</w:t>
      </w:r>
    </w:p>
    <w:p w:rsidR="00B20219" w:rsidRPr="00B20219" w:rsidRDefault="00B20219" w:rsidP="00B20219">
      <w:pPr>
        <w:spacing w:after="0" w:line="240" w:lineRule="auto"/>
        <w:ind w:left="720"/>
        <w:rPr>
          <w:rFonts w:ascii="Times New Roman" w:eastAsia="Times New Roman" w:hAnsi="Times New Roman" w:cs="Times New Roman"/>
          <w:sz w:val="24"/>
          <w:szCs w:val="24"/>
        </w:rPr>
      </w:pPr>
      <w:r w:rsidRPr="00B20219">
        <w:rPr>
          <w:rFonts w:ascii="Times New Roman" w:eastAsia="Times New Roman" w:hAnsi="Times New Roman" w:cs="Times New Roman"/>
          <w:sz w:val="24"/>
          <w:szCs w:val="24"/>
        </w:rPr>
        <w:t>/etc/dovecot/conf.d/10-auth.conf</w:t>
      </w:r>
    </w:p>
    <w:tbl>
      <w:tblPr>
        <w:tblW w:w="0" w:type="auto"/>
        <w:tblCellSpacing w:w="15" w:type="dxa"/>
        <w:tblInd w:w="720" w:type="dxa"/>
        <w:tblCellMar>
          <w:top w:w="15" w:type="dxa"/>
          <w:left w:w="15" w:type="dxa"/>
          <w:bottom w:w="15" w:type="dxa"/>
          <w:right w:w="15" w:type="dxa"/>
        </w:tblCellMar>
        <w:tblLook w:val="04A0"/>
      </w:tblPr>
      <w:tblGrid>
        <w:gridCol w:w="196"/>
        <w:gridCol w:w="3436"/>
      </w:tblGrid>
      <w:tr w:rsidR="00B20219" w:rsidRPr="00B20219" w:rsidTr="00B20219">
        <w:trPr>
          <w:tblCellSpacing w:w="15" w:type="dxa"/>
        </w:trPr>
        <w:tc>
          <w:tcPr>
            <w:tcW w:w="0" w:type="auto"/>
            <w:vAlign w:val="center"/>
            <w:hideMark/>
          </w:tcPr>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urier New" w:eastAsia="Times New Roman" w:hAnsi="Courier New" w:cs="Courier New"/>
                <w:sz w:val="20"/>
                <w:szCs w:val="20"/>
              </w:rPr>
            </w:pPr>
            <w:r w:rsidRPr="00B20219">
              <w:rPr>
                <w:rFonts w:ascii="Courier New" w:eastAsia="Times New Roman" w:hAnsi="Courier New" w:cs="Courier New"/>
                <w:sz w:val="20"/>
                <w:szCs w:val="20"/>
              </w:rPr>
              <w:t>1</w:t>
            </w:r>
          </w:p>
        </w:tc>
        <w:tc>
          <w:tcPr>
            <w:tcW w:w="0" w:type="auto"/>
            <w:vAlign w:val="center"/>
            <w:hideMark/>
          </w:tcPr>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20219">
              <w:rPr>
                <w:rFonts w:ascii="Courier New" w:eastAsia="Times New Roman" w:hAnsi="Courier New" w:cs="Courier New"/>
                <w:sz w:val="20"/>
                <w:szCs w:val="20"/>
              </w:rPr>
              <w:t>disable_plaintext_auth = yes</w:t>
            </w:r>
          </w:p>
        </w:tc>
      </w:tr>
    </w:tbl>
    <w:p w:rsidR="00B20219" w:rsidRPr="00B20219" w:rsidRDefault="00B20219" w:rsidP="00B20219">
      <w:pPr>
        <w:spacing w:before="100" w:beforeAutospacing="1" w:after="100" w:afterAutospacing="1" w:line="240" w:lineRule="auto"/>
        <w:ind w:left="720"/>
        <w:rPr>
          <w:rFonts w:ascii="Times New Roman" w:eastAsia="Times New Roman" w:hAnsi="Times New Roman" w:cs="Times New Roman"/>
          <w:sz w:val="24"/>
          <w:szCs w:val="24"/>
        </w:rPr>
      </w:pPr>
      <w:r w:rsidRPr="00B20219">
        <w:rPr>
          <w:rFonts w:ascii="Times New Roman" w:eastAsia="Times New Roman" w:hAnsi="Times New Roman" w:cs="Times New Roman"/>
          <w:sz w:val="24"/>
          <w:szCs w:val="24"/>
        </w:rPr>
        <w:t xml:space="preserve">Set the </w:t>
      </w:r>
      <w:r w:rsidRPr="00B20219">
        <w:rPr>
          <w:rFonts w:ascii="Courier New" w:eastAsia="Times New Roman" w:hAnsi="Courier New" w:cs="Courier New"/>
          <w:sz w:val="20"/>
        </w:rPr>
        <w:t>auth_mechanisms</w:t>
      </w:r>
      <w:r w:rsidRPr="00B20219">
        <w:rPr>
          <w:rFonts w:ascii="Times New Roman" w:eastAsia="Times New Roman" w:hAnsi="Times New Roman" w:cs="Times New Roman"/>
          <w:sz w:val="24"/>
          <w:szCs w:val="24"/>
        </w:rPr>
        <w:t xml:space="preserve"> by modifying the following line:</w:t>
      </w:r>
    </w:p>
    <w:p w:rsidR="00B20219" w:rsidRPr="00B20219" w:rsidRDefault="00B20219" w:rsidP="00B20219">
      <w:pPr>
        <w:spacing w:after="0" w:line="240" w:lineRule="auto"/>
        <w:ind w:left="720"/>
        <w:rPr>
          <w:rFonts w:ascii="Times New Roman" w:eastAsia="Times New Roman" w:hAnsi="Times New Roman" w:cs="Times New Roman"/>
          <w:sz w:val="24"/>
          <w:szCs w:val="24"/>
        </w:rPr>
      </w:pPr>
      <w:r w:rsidRPr="00B20219">
        <w:rPr>
          <w:rFonts w:ascii="Times New Roman" w:eastAsia="Times New Roman" w:hAnsi="Times New Roman" w:cs="Times New Roman"/>
          <w:sz w:val="24"/>
          <w:szCs w:val="24"/>
        </w:rPr>
        <w:t>/etc/dovecot/conf.d/10-auth.conf</w:t>
      </w:r>
    </w:p>
    <w:tbl>
      <w:tblPr>
        <w:tblW w:w="0" w:type="auto"/>
        <w:tblCellSpacing w:w="15" w:type="dxa"/>
        <w:tblInd w:w="720" w:type="dxa"/>
        <w:tblCellMar>
          <w:top w:w="15" w:type="dxa"/>
          <w:left w:w="15" w:type="dxa"/>
          <w:bottom w:w="15" w:type="dxa"/>
          <w:right w:w="15" w:type="dxa"/>
        </w:tblCellMar>
        <w:tblLook w:val="04A0"/>
      </w:tblPr>
      <w:tblGrid>
        <w:gridCol w:w="196"/>
        <w:gridCol w:w="3556"/>
      </w:tblGrid>
      <w:tr w:rsidR="00B20219" w:rsidRPr="00B20219" w:rsidTr="00B20219">
        <w:trPr>
          <w:tblCellSpacing w:w="15" w:type="dxa"/>
        </w:trPr>
        <w:tc>
          <w:tcPr>
            <w:tcW w:w="0" w:type="auto"/>
            <w:vAlign w:val="center"/>
            <w:hideMark/>
          </w:tcPr>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urier New" w:eastAsia="Times New Roman" w:hAnsi="Courier New" w:cs="Courier New"/>
                <w:sz w:val="20"/>
                <w:szCs w:val="20"/>
              </w:rPr>
            </w:pPr>
            <w:r w:rsidRPr="00B20219">
              <w:rPr>
                <w:rFonts w:ascii="Courier New" w:eastAsia="Times New Roman" w:hAnsi="Courier New" w:cs="Courier New"/>
                <w:sz w:val="20"/>
                <w:szCs w:val="20"/>
              </w:rPr>
              <w:t>1</w:t>
            </w:r>
          </w:p>
        </w:tc>
        <w:tc>
          <w:tcPr>
            <w:tcW w:w="0" w:type="auto"/>
            <w:vAlign w:val="center"/>
            <w:hideMark/>
          </w:tcPr>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20219">
              <w:rPr>
                <w:rFonts w:ascii="Courier New" w:eastAsia="Times New Roman" w:hAnsi="Courier New" w:cs="Courier New"/>
                <w:sz w:val="20"/>
                <w:szCs w:val="20"/>
              </w:rPr>
              <w:t>auth_mechanisms = plain login</w:t>
            </w:r>
          </w:p>
        </w:tc>
      </w:tr>
    </w:tbl>
    <w:p w:rsidR="00B20219" w:rsidRPr="00B20219" w:rsidRDefault="00B20219" w:rsidP="00B20219">
      <w:pPr>
        <w:spacing w:before="100" w:beforeAutospacing="1" w:after="100" w:afterAutospacing="1" w:line="240" w:lineRule="auto"/>
        <w:ind w:left="720"/>
        <w:rPr>
          <w:rFonts w:ascii="Times New Roman" w:eastAsia="Times New Roman" w:hAnsi="Times New Roman" w:cs="Times New Roman"/>
          <w:sz w:val="24"/>
          <w:szCs w:val="24"/>
        </w:rPr>
      </w:pPr>
      <w:r w:rsidRPr="00B20219">
        <w:rPr>
          <w:rFonts w:ascii="Times New Roman" w:eastAsia="Times New Roman" w:hAnsi="Times New Roman" w:cs="Times New Roman"/>
          <w:sz w:val="24"/>
          <w:szCs w:val="24"/>
        </w:rPr>
        <w:t>Comment out the system user login line:</w:t>
      </w:r>
    </w:p>
    <w:p w:rsidR="00B20219" w:rsidRPr="00B20219" w:rsidRDefault="00B20219" w:rsidP="00B20219">
      <w:pPr>
        <w:spacing w:after="0" w:line="240" w:lineRule="auto"/>
        <w:ind w:left="720"/>
        <w:rPr>
          <w:rFonts w:ascii="Times New Roman" w:eastAsia="Times New Roman" w:hAnsi="Times New Roman" w:cs="Times New Roman"/>
          <w:sz w:val="24"/>
          <w:szCs w:val="24"/>
        </w:rPr>
      </w:pPr>
      <w:r w:rsidRPr="00B20219">
        <w:rPr>
          <w:rFonts w:ascii="Times New Roman" w:eastAsia="Times New Roman" w:hAnsi="Times New Roman" w:cs="Times New Roman"/>
          <w:sz w:val="24"/>
          <w:szCs w:val="24"/>
        </w:rPr>
        <w:t>/etc/dovecot/conf.d/10-auth.conf</w:t>
      </w:r>
    </w:p>
    <w:tbl>
      <w:tblPr>
        <w:tblW w:w="0" w:type="auto"/>
        <w:tblCellSpacing w:w="15" w:type="dxa"/>
        <w:tblInd w:w="720" w:type="dxa"/>
        <w:tblCellMar>
          <w:top w:w="15" w:type="dxa"/>
          <w:left w:w="15" w:type="dxa"/>
          <w:bottom w:w="15" w:type="dxa"/>
          <w:right w:w="15" w:type="dxa"/>
        </w:tblCellMar>
        <w:tblLook w:val="04A0"/>
      </w:tblPr>
      <w:tblGrid>
        <w:gridCol w:w="196"/>
        <w:gridCol w:w="3676"/>
      </w:tblGrid>
      <w:tr w:rsidR="00B20219" w:rsidRPr="00B20219" w:rsidTr="00B20219">
        <w:trPr>
          <w:tblCellSpacing w:w="15" w:type="dxa"/>
        </w:trPr>
        <w:tc>
          <w:tcPr>
            <w:tcW w:w="0" w:type="auto"/>
            <w:vAlign w:val="center"/>
            <w:hideMark/>
          </w:tcPr>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urier New" w:eastAsia="Times New Roman" w:hAnsi="Courier New" w:cs="Courier New"/>
                <w:sz w:val="20"/>
                <w:szCs w:val="20"/>
              </w:rPr>
            </w:pPr>
            <w:r w:rsidRPr="00B20219">
              <w:rPr>
                <w:rFonts w:ascii="Courier New" w:eastAsia="Times New Roman" w:hAnsi="Courier New" w:cs="Courier New"/>
                <w:sz w:val="20"/>
                <w:szCs w:val="20"/>
              </w:rPr>
              <w:t>1</w:t>
            </w:r>
          </w:p>
        </w:tc>
        <w:tc>
          <w:tcPr>
            <w:tcW w:w="0" w:type="auto"/>
            <w:vAlign w:val="center"/>
            <w:hideMark/>
          </w:tcPr>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20219">
              <w:rPr>
                <w:rFonts w:ascii="Courier New" w:eastAsia="Times New Roman" w:hAnsi="Courier New" w:cs="Courier New"/>
                <w:sz w:val="20"/>
                <w:szCs w:val="20"/>
              </w:rPr>
              <w:t>#!include auth-system.conf.ext</w:t>
            </w:r>
          </w:p>
        </w:tc>
      </w:tr>
    </w:tbl>
    <w:p w:rsidR="00B20219" w:rsidRPr="00B20219" w:rsidRDefault="00B20219" w:rsidP="00B20219">
      <w:pPr>
        <w:spacing w:before="100" w:beforeAutospacing="1" w:after="100" w:afterAutospacing="1" w:line="240" w:lineRule="auto"/>
        <w:ind w:left="720"/>
        <w:rPr>
          <w:rFonts w:ascii="Times New Roman" w:eastAsia="Times New Roman" w:hAnsi="Times New Roman" w:cs="Times New Roman"/>
          <w:sz w:val="24"/>
          <w:szCs w:val="24"/>
        </w:rPr>
      </w:pPr>
      <w:r w:rsidRPr="00B20219">
        <w:rPr>
          <w:rFonts w:ascii="Times New Roman" w:eastAsia="Times New Roman" w:hAnsi="Times New Roman" w:cs="Times New Roman"/>
          <w:sz w:val="24"/>
          <w:szCs w:val="24"/>
        </w:rPr>
        <w:t xml:space="preserve">Enable MySQL authentication by uncommenting the </w:t>
      </w:r>
      <w:r w:rsidRPr="00B20219">
        <w:rPr>
          <w:rFonts w:ascii="Courier New" w:eastAsia="Times New Roman" w:hAnsi="Courier New" w:cs="Courier New"/>
          <w:sz w:val="20"/>
        </w:rPr>
        <w:t>auth-sql.conf.ext</w:t>
      </w:r>
      <w:r w:rsidRPr="00B20219">
        <w:rPr>
          <w:rFonts w:ascii="Times New Roman" w:eastAsia="Times New Roman" w:hAnsi="Times New Roman" w:cs="Times New Roman"/>
          <w:sz w:val="24"/>
          <w:szCs w:val="24"/>
        </w:rPr>
        <w:t xml:space="preserve"> line:</w:t>
      </w:r>
    </w:p>
    <w:p w:rsidR="00B20219" w:rsidRPr="00B20219" w:rsidRDefault="00B20219" w:rsidP="00B20219">
      <w:pPr>
        <w:spacing w:after="0" w:line="240" w:lineRule="auto"/>
        <w:ind w:left="720"/>
        <w:rPr>
          <w:rFonts w:ascii="Times New Roman" w:eastAsia="Times New Roman" w:hAnsi="Times New Roman" w:cs="Times New Roman"/>
          <w:sz w:val="24"/>
          <w:szCs w:val="24"/>
        </w:rPr>
      </w:pPr>
      <w:r w:rsidRPr="00B20219">
        <w:rPr>
          <w:rFonts w:ascii="Times New Roman" w:eastAsia="Times New Roman" w:hAnsi="Times New Roman" w:cs="Times New Roman"/>
          <w:sz w:val="24"/>
          <w:szCs w:val="24"/>
        </w:rPr>
        <w:t>/etc/dovecot/conf.d/10-auth.conf</w:t>
      </w:r>
    </w:p>
    <w:tbl>
      <w:tblPr>
        <w:tblW w:w="0" w:type="auto"/>
        <w:tblCellSpacing w:w="15" w:type="dxa"/>
        <w:tblInd w:w="720" w:type="dxa"/>
        <w:tblCellMar>
          <w:top w:w="15" w:type="dxa"/>
          <w:left w:w="15" w:type="dxa"/>
          <w:bottom w:w="15" w:type="dxa"/>
          <w:right w:w="15" w:type="dxa"/>
        </w:tblCellMar>
        <w:tblLook w:val="04A0"/>
      </w:tblPr>
      <w:tblGrid>
        <w:gridCol w:w="196"/>
        <w:gridCol w:w="4516"/>
      </w:tblGrid>
      <w:tr w:rsidR="00B20219" w:rsidRPr="00B20219" w:rsidTr="00B20219">
        <w:trPr>
          <w:tblCellSpacing w:w="15" w:type="dxa"/>
        </w:trPr>
        <w:tc>
          <w:tcPr>
            <w:tcW w:w="0" w:type="auto"/>
            <w:vAlign w:val="center"/>
            <w:hideMark/>
          </w:tcPr>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urier New" w:eastAsia="Times New Roman" w:hAnsi="Courier New" w:cs="Courier New"/>
                <w:sz w:val="20"/>
                <w:szCs w:val="20"/>
              </w:rPr>
            </w:pPr>
            <w:r w:rsidRPr="00B20219">
              <w:rPr>
                <w:rFonts w:ascii="Courier New" w:eastAsia="Times New Roman" w:hAnsi="Courier New" w:cs="Courier New"/>
                <w:sz w:val="20"/>
                <w:szCs w:val="20"/>
              </w:rPr>
              <w:t>1</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urier New" w:eastAsia="Times New Roman" w:hAnsi="Courier New" w:cs="Courier New"/>
                <w:sz w:val="20"/>
                <w:szCs w:val="20"/>
              </w:rPr>
            </w:pPr>
            <w:r w:rsidRPr="00B20219">
              <w:rPr>
                <w:rFonts w:ascii="Courier New" w:eastAsia="Times New Roman" w:hAnsi="Courier New" w:cs="Courier New"/>
                <w:sz w:val="20"/>
                <w:szCs w:val="20"/>
              </w:rPr>
              <w:t>2</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urier New" w:eastAsia="Times New Roman" w:hAnsi="Courier New" w:cs="Courier New"/>
                <w:sz w:val="20"/>
                <w:szCs w:val="20"/>
              </w:rPr>
            </w:pPr>
            <w:r w:rsidRPr="00B20219">
              <w:rPr>
                <w:rFonts w:ascii="Courier New" w:eastAsia="Times New Roman" w:hAnsi="Courier New" w:cs="Courier New"/>
                <w:sz w:val="20"/>
                <w:szCs w:val="20"/>
              </w:rPr>
              <w:t>3</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urier New" w:eastAsia="Times New Roman" w:hAnsi="Courier New" w:cs="Courier New"/>
                <w:sz w:val="20"/>
                <w:szCs w:val="20"/>
              </w:rPr>
            </w:pPr>
            <w:r w:rsidRPr="00B20219">
              <w:rPr>
                <w:rFonts w:ascii="Courier New" w:eastAsia="Times New Roman" w:hAnsi="Courier New" w:cs="Courier New"/>
                <w:sz w:val="20"/>
                <w:szCs w:val="20"/>
              </w:rPr>
              <w:t>4</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urier New" w:eastAsia="Times New Roman" w:hAnsi="Courier New" w:cs="Courier New"/>
                <w:sz w:val="20"/>
                <w:szCs w:val="20"/>
              </w:rPr>
            </w:pPr>
            <w:r w:rsidRPr="00B20219">
              <w:rPr>
                <w:rFonts w:ascii="Courier New" w:eastAsia="Times New Roman" w:hAnsi="Courier New" w:cs="Courier New"/>
                <w:sz w:val="20"/>
                <w:szCs w:val="20"/>
              </w:rPr>
              <w:t>5</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urier New" w:eastAsia="Times New Roman" w:hAnsi="Courier New" w:cs="Courier New"/>
                <w:sz w:val="20"/>
                <w:szCs w:val="20"/>
              </w:rPr>
            </w:pPr>
            <w:r w:rsidRPr="00B20219">
              <w:rPr>
                <w:rFonts w:ascii="Courier New" w:eastAsia="Times New Roman" w:hAnsi="Courier New" w:cs="Courier New"/>
                <w:sz w:val="20"/>
                <w:szCs w:val="20"/>
              </w:rPr>
              <w:t>6</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urier New" w:eastAsia="Times New Roman" w:hAnsi="Courier New" w:cs="Courier New"/>
                <w:sz w:val="20"/>
                <w:szCs w:val="20"/>
              </w:rPr>
            </w:pPr>
            <w:r w:rsidRPr="00B20219">
              <w:rPr>
                <w:rFonts w:ascii="Courier New" w:eastAsia="Times New Roman" w:hAnsi="Courier New" w:cs="Courier New"/>
                <w:sz w:val="20"/>
                <w:szCs w:val="20"/>
              </w:rPr>
              <w:t>7</w:t>
            </w:r>
          </w:p>
        </w:tc>
        <w:tc>
          <w:tcPr>
            <w:tcW w:w="0" w:type="auto"/>
            <w:vAlign w:val="center"/>
            <w:hideMark/>
          </w:tcPr>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20219">
              <w:rPr>
                <w:rFonts w:ascii="Courier New" w:eastAsia="Times New Roman" w:hAnsi="Courier New" w:cs="Courier New"/>
                <w:sz w:val="20"/>
                <w:szCs w:val="20"/>
              </w:rPr>
              <w:t>#!include auth-system.conf.ext</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20219">
              <w:rPr>
                <w:rFonts w:ascii="Courier New" w:eastAsia="Times New Roman" w:hAnsi="Courier New" w:cs="Courier New"/>
                <w:sz w:val="20"/>
                <w:szCs w:val="20"/>
              </w:rPr>
              <w:t>!include auth-sql.conf.ext</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20219">
              <w:rPr>
                <w:rFonts w:ascii="Courier New" w:eastAsia="Times New Roman" w:hAnsi="Courier New" w:cs="Courier New"/>
                <w:sz w:val="20"/>
                <w:szCs w:val="20"/>
              </w:rPr>
              <w:t>#!include auth-ldap.conf.ext</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20219">
              <w:rPr>
                <w:rFonts w:ascii="Courier New" w:eastAsia="Times New Roman" w:hAnsi="Courier New" w:cs="Courier New"/>
                <w:sz w:val="20"/>
                <w:szCs w:val="20"/>
              </w:rPr>
              <w:t>#!include auth-passwdfile.conf.ext</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20219">
              <w:rPr>
                <w:rFonts w:ascii="Courier New" w:eastAsia="Times New Roman" w:hAnsi="Courier New" w:cs="Courier New"/>
                <w:sz w:val="20"/>
                <w:szCs w:val="20"/>
              </w:rPr>
              <w:t>#!include auth-checkpassword.conf.ext</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20219">
              <w:rPr>
                <w:rFonts w:ascii="Courier New" w:eastAsia="Times New Roman" w:hAnsi="Courier New" w:cs="Courier New"/>
                <w:sz w:val="20"/>
                <w:szCs w:val="20"/>
              </w:rPr>
              <w:t>#!include auth-vpopmail.conf.ext</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20219">
              <w:rPr>
                <w:rFonts w:ascii="Courier New" w:eastAsia="Times New Roman" w:hAnsi="Courier New" w:cs="Courier New"/>
                <w:sz w:val="20"/>
                <w:szCs w:val="20"/>
              </w:rPr>
              <w:t>#!include auth-static.conf.ext</w:t>
            </w:r>
          </w:p>
        </w:tc>
      </w:tr>
    </w:tbl>
    <w:p w:rsidR="00B20219" w:rsidRPr="00B20219" w:rsidRDefault="00B20219" w:rsidP="00B20219">
      <w:pPr>
        <w:spacing w:beforeAutospacing="1" w:after="100" w:afterAutospacing="1" w:line="240" w:lineRule="auto"/>
        <w:ind w:left="1440"/>
        <w:rPr>
          <w:rFonts w:ascii="Times New Roman" w:eastAsia="Times New Roman" w:hAnsi="Times New Roman" w:cs="Times New Roman"/>
          <w:sz w:val="24"/>
          <w:szCs w:val="24"/>
        </w:rPr>
      </w:pPr>
      <w:r w:rsidRPr="00B20219">
        <w:rPr>
          <w:rFonts w:ascii="Times New Roman" w:eastAsia="Times New Roman" w:hAnsi="Times New Roman" w:cs="Times New Roman"/>
          <w:sz w:val="24"/>
          <w:szCs w:val="24"/>
        </w:rPr>
        <w:t xml:space="preserve">Click the link to see the final, complete version of </w:t>
      </w:r>
      <w:hyperlink r:id="rId1201" w:tgtFrame="_blank" w:history="1">
        <w:r w:rsidRPr="00B20219">
          <w:rPr>
            <w:rFonts w:ascii="Times New Roman" w:eastAsia="Times New Roman" w:hAnsi="Times New Roman" w:cs="Times New Roman"/>
            <w:color w:val="0000FF"/>
            <w:sz w:val="24"/>
            <w:szCs w:val="24"/>
            <w:u w:val="single"/>
          </w:rPr>
          <w:t>10-auth.conf</w:t>
        </w:r>
      </w:hyperlink>
      <w:r w:rsidRPr="00B20219">
        <w:rPr>
          <w:rFonts w:ascii="Times New Roman" w:eastAsia="Times New Roman" w:hAnsi="Times New Roman" w:cs="Times New Roman"/>
          <w:sz w:val="24"/>
          <w:szCs w:val="24"/>
        </w:rPr>
        <w:t>.</w:t>
      </w:r>
    </w:p>
    <w:p w:rsidR="00B20219" w:rsidRPr="00B20219" w:rsidRDefault="00B20219" w:rsidP="00B20219">
      <w:pPr>
        <w:spacing w:before="100" w:beforeAutospacing="1" w:after="100" w:afterAutospacing="1" w:line="240" w:lineRule="auto"/>
        <w:ind w:left="720"/>
        <w:rPr>
          <w:rFonts w:ascii="Times New Roman" w:eastAsia="Times New Roman" w:hAnsi="Times New Roman" w:cs="Times New Roman"/>
          <w:sz w:val="24"/>
          <w:szCs w:val="24"/>
        </w:rPr>
      </w:pPr>
      <w:r w:rsidRPr="00B20219">
        <w:rPr>
          <w:rFonts w:ascii="Times New Roman" w:eastAsia="Times New Roman" w:hAnsi="Times New Roman" w:cs="Times New Roman"/>
          <w:sz w:val="24"/>
          <w:szCs w:val="24"/>
        </w:rPr>
        <w:t xml:space="preserve">Save the changes to the </w:t>
      </w:r>
      <w:r w:rsidRPr="00B20219">
        <w:rPr>
          <w:rFonts w:ascii="Courier New" w:eastAsia="Times New Roman" w:hAnsi="Courier New" w:cs="Courier New"/>
          <w:sz w:val="20"/>
        </w:rPr>
        <w:t>/etc/dovecot/conf.d/10-auth.conf</w:t>
      </w:r>
      <w:r w:rsidRPr="00B20219">
        <w:rPr>
          <w:rFonts w:ascii="Times New Roman" w:eastAsia="Times New Roman" w:hAnsi="Times New Roman" w:cs="Times New Roman"/>
          <w:sz w:val="24"/>
          <w:szCs w:val="24"/>
        </w:rPr>
        <w:t xml:space="preserve"> file.</w:t>
      </w:r>
    </w:p>
    <w:p w:rsidR="00B20219" w:rsidRPr="00B20219" w:rsidRDefault="00B20219" w:rsidP="00B20219">
      <w:pPr>
        <w:numPr>
          <w:ilvl w:val="0"/>
          <w:numId w:val="69"/>
        </w:numPr>
        <w:spacing w:before="100" w:beforeAutospacing="1" w:after="100" w:afterAutospacing="1" w:line="240" w:lineRule="auto"/>
        <w:rPr>
          <w:rFonts w:ascii="Times New Roman" w:eastAsia="Times New Roman" w:hAnsi="Times New Roman" w:cs="Times New Roman"/>
          <w:sz w:val="24"/>
          <w:szCs w:val="24"/>
        </w:rPr>
      </w:pPr>
      <w:r w:rsidRPr="00B20219">
        <w:rPr>
          <w:rFonts w:ascii="Times New Roman" w:eastAsia="Times New Roman" w:hAnsi="Times New Roman" w:cs="Times New Roman"/>
          <w:sz w:val="24"/>
          <w:szCs w:val="24"/>
        </w:rPr>
        <w:t xml:space="preserve">Edit the </w:t>
      </w:r>
      <w:r w:rsidRPr="00B20219">
        <w:rPr>
          <w:rFonts w:ascii="Courier New" w:eastAsia="Times New Roman" w:hAnsi="Courier New" w:cs="Courier New"/>
          <w:sz w:val="20"/>
        </w:rPr>
        <w:t>/etc/dovecot/conf.d/auth-sql.conf.ext</w:t>
      </w:r>
      <w:r w:rsidRPr="00B20219">
        <w:rPr>
          <w:rFonts w:ascii="Times New Roman" w:eastAsia="Times New Roman" w:hAnsi="Times New Roman" w:cs="Times New Roman"/>
          <w:sz w:val="24"/>
          <w:szCs w:val="24"/>
        </w:rPr>
        <w:t xml:space="preserve"> file with the authentication information. Paste the following lines into in the file:</w:t>
      </w:r>
    </w:p>
    <w:p w:rsidR="00B20219" w:rsidRPr="00B20219" w:rsidRDefault="00B20219" w:rsidP="00B20219">
      <w:pPr>
        <w:spacing w:after="0" w:line="240" w:lineRule="auto"/>
        <w:ind w:left="720"/>
        <w:rPr>
          <w:rFonts w:ascii="Times New Roman" w:eastAsia="Times New Roman" w:hAnsi="Times New Roman" w:cs="Times New Roman"/>
          <w:sz w:val="24"/>
          <w:szCs w:val="24"/>
        </w:rPr>
      </w:pPr>
      <w:r w:rsidRPr="00B20219">
        <w:rPr>
          <w:rFonts w:ascii="Times New Roman" w:eastAsia="Times New Roman" w:hAnsi="Times New Roman" w:cs="Times New Roman"/>
          <w:sz w:val="24"/>
          <w:szCs w:val="24"/>
        </w:rPr>
        <w:t>/etc/dovecot/conf.d/auth-sql.conf.ext</w:t>
      </w:r>
    </w:p>
    <w:tbl>
      <w:tblPr>
        <w:tblW w:w="0" w:type="auto"/>
        <w:tblCellSpacing w:w="15" w:type="dxa"/>
        <w:tblInd w:w="720" w:type="dxa"/>
        <w:tblCellMar>
          <w:top w:w="15" w:type="dxa"/>
          <w:left w:w="15" w:type="dxa"/>
          <w:bottom w:w="15" w:type="dxa"/>
          <w:right w:w="15" w:type="dxa"/>
        </w:tblCellMar>
        <w:tblLook w:val="04A0"/>
      </w:tblPr>
      <w:tblGrid>
        <w:gridCol w:w="196"/>
        <w:gridCol w:w="6797"/>
      </w:tblGrid>
      <w:tr w:rsidR="00B20219" w:rsidRPr="00B20219" w:rsidTr="00B20219">
        <w:trPr>
          <w:tblCellSpacing w:w="15" w:type="dxa"/>
        </w:trPr>
        <w:tc>
          <w:tcPr>
            <w:tcW w:w="0" w:type="auto"/>
            <w:vAlign w:val="center"/>
            <w:hideMark/>
          </w:tcPr>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urier New" w:eastAsia="Times New Roman" w:hAnsi="Courier New" w:cs="Courier New"/>
                <w:sz w:val="20"/>
                <w:szCs w:val="20"/>
              </w:rPr>
            </w:pPr>
            <w:r w:rsidRPr="00B20219">
              <w:rPr>
                <w:rFonts w:ascii="Courier New" w:eastAsia="Times New Roman" w:hAnsi="Courier New" w:cs="Courier New"/>
                <w:sz w:val="20"/>
                <w:szCs w:val="20"/>
              </w:rPr>
              <w:t>1</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urier New" w:eastAsia="Times New Roman" w:hAnsi="Courier New" w:cs="Courier New"/>
                <w:sz w:val="20"/>
                <w:szCs w:val="20"/>
              </w:rPr>
            </w:pPr>
            <w:r w:rsidRPr="00B20219">
              <w:rPr>
                <w:rFonts w:ascii="Courier New" w:eastAsia="Times New Roman" w:hAnsi="Courier New" w:cs="Courier New"/>
                <w:sz w:val="20"/>
                <w:szCs w:val="20"/>
              </w:rPr>
              <w:t>2</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urier New" w:eastAsia="Times New Roman" w:hAnsi="Courier New" w:cs="Courier New"/>
                <w:sz w:val="20"/>
                <w:szCs w:val="20"/>
              </w:rPr>
            </w:pPr>
            <w:r w:rsidRPr="00B20219">
              <w:rPr>
                <w:rFonts w:ascii="Courier New" w:eastAsia="Times New Roman" w:hAnsi="Courier New" w:cs="Courier New"/>
                <w:sz w:val="20"/>
                <w:szCs w:val="20"/>
              </w:rPr>
              <w:t>3</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urier New" w:eastAsia="Times New Roman" w:hAnsi="Courier New" w:cs="Courier New"/>
                <w:sz w:val="20"/>
                <w:szCs w:val="20"/>
              </w:rPr>
            </w:pPr>
            <w:r w:rsidRPr="00B20219">
              <w:rPr>
                <w:rFonts w:ascii="Courier New" w:eastAsia="Times New Roman" w:hAnsi="Courier New" w:cs="Courier New"/>
                <w:sz w:val="20"/>
                <w:szCs w:val="20"/>
              </w:rPr>
              <w:t>4</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urier New" w:eastAsia="Times New Roman" w:hAnsi="Courier New" w:cs="Courier New"/>
                <w:sz w:val="20"/>
                <w:szCs w:val="20"/>
              </w:rPr>
            </w:pPr>
            <w:r w:rsidRPr="00B20219">
              <w:rPr>
                <w:rFonts w:ascii="Courier New" w:eastAsia="Times New Roman" w:hAnsi="Courier New" w:cs="Courier New"/>
                <w:sz w:val="20"/>
                <w:szCs w:val="20"/>
              </w:rPr>
              <w:t>5</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urier New" w:eastAsia="Times New Roman" w:hAnsi="Courier New" w:cs="Courier New"/>
                <w:sz w:val="20"/>
                <w:szCs w:val="20"/>
              </w:rPr>
            </w:pPr>
            <w:r w:rsidRPr="00B20219">
              <w:rPr>
                <w:rFonts w:ascii="Courier New" w:eastAsia="Times New Roman" w:hAnsi="Courier New" w:cs="Courier New"/>
                <w:sz w:val="20"/>
                <w:szCs w:val="20"/>
              </w:rPr>
              <w:lastRenderedPageBreak/>
              <w:t>6</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urier New" w:eastAsia="Times New Roman" w:hAnsi="Courier New" w:cs="Courier New"/>
                <w:sz w:val="20"/>
                <w:szCs w:val="20"/>
              </w:rPr>
            </w:pPr>
            <w:r w:rsidRPr="00B20219">
              <w:rPr>
                <w:rFonts w:ascii="Courier New" w:eastAsia="Times New Roman" w:hAnsi="Courier New" w:cs="Courier New"/>
                <w:sz w:val="20"/>
                <w:szCs w:val="20"/>
              </w:rPr>
              <w:t>7</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urier New" w:eastAsia="Times New Roman" w:hAnsi="Courier New" w:cs="Courier New"/>
                <w:sz w:val="20"/>
                <w:szCs w:val="20"/>
              </w:rPr>
            </w:pPr>
            <w:r w:rsidRPr="00B20219">
              <w:rPr>
                <w:rFonts w:ascii="Courier New" w:eastAsia="Times New Roman" w:hAnsi="Courier New" w:cs="Courier New"/>
                <w:sz w:val="20"/>
                <w:szCs w:val="20"/>
              </w:rPr>
              <w:t>8</w:t>
            </w:r>
          </w:p>
        </w:tc>
        <w:tc>
          <w:tcPr>
            <w:tcW w:w="0" w:type="auto"/>
            <w:vAlign w:val="center"/>
            <w:hideMark/>
          </w:tcPr>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20219">
              <w:rPr>
                <w:rFonts w:ascii="Courier New" w:eastAsia="Times New Roman" w:hAnsi="Courier New" w:cs="Courier New"/>
                <w:sz w:val="20"/>
                <w:szCs w:val="20"/>
              </w:rPr>
              <w:lastRenderedPageBreak/>
              <w:t>passdb {</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20219">
              <w:rPr>
                <w:rFonts w:ascii="Courier New" w:eastAsia="Times New Roman" w:hAnsi="Courier New" w:cs="Courier New"/>
                <w:sz w:val="20"/>
                <w:szCs w:val="20"/>
              </w:rPr>
              <w:t xml:space="preserve">  driver = sql</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20219">
              <w:rPr>
                <w:rFonts w:ascii="Courier New" w:eastAsia="Times New Roman" w:hAnsi="Courier New" w:cs="Courier New"/>
                <w:sz w:val="20"/>
                <w:szCs w:val="20"/>
              </w:rPr>
              <w:t xml:space="preserve">  args = /etc/dovecot/dovecot-sql.conf.ext</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20219">
              <w:rPr>
                <w:rFonts w:ascii="Courier New" w:eastAsia="Times New Roman" w:hAnsi="Courier New" w:cs="Courier New"/>
                <w:sz w:val="20"/>
                <w:szCs w:val="20"/>
              </w:rPr>
              <w:t>}</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20219">
              <w:rPr>
                <w:rFonts w:ascii="Courier New" w:eastAsia="Times New Roman" w:hAnsi="Courier New" w:cs="Courier New"/>
                <w:sz w:val="20"/>
                <w:szCs w:val="20"/>
              </w:rPr>
              <w:t>userdb {</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20219">
              <w:rPr>
                <w:rFonts w:ascii="Courier New" w:eastAsia="Times New Roman" w:hAnsi="Courier New" w:cs="Courier New"/>
                <w:sz w:val="20"/>
                <w:szCs w:val="20"/>
              </w:rPr>
              <w:lastRenderedPageBreak/>
              <w:t xml:space="preserve">  driver = static</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20219">
              <w:rPr>
                <w:rFonts w:ascii="Courier New" w:eastAsia="Times New Roman" w:hAnsi="Courier New" w:cs="Courier New"/>
                <w:sz w:val="20"/>
                <w:szCs w:val="20"/>
              </w:rPr>
              <w:t xml:space="preserve">  args = uid=vmail gid=vmail home=/var/mail/vhosts/%d/%n</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20219">
              <w:rPr>
                <w:rFonts w:ascii="Courier New" w:eastAsia="Times New Roman" w:hAnsi="Courier New" w:cs="Courier New"/>
                <w:sz w:val="20"/>
                <w:szCs w:val="20"/>
              </w:rPr>
              <w:t>}</w:t>
            </w:r>
          </w:p>
        </w:tc>
      </w:tr>
    </w:tbl>
    <w:p w:rsidR="00B20219" w:rsidRPr="00B20219" w:rsidRDefault="00B20219" w:rsidP="00B20219">
      <w:pPr>
        <w:spacing w:before="100" w:beforeAutospacing="1" w:after="100" w:afterAutospacing="1" w:line="240" w:lineRule="auto"/>
        <w:ind w:left="720"/>
        <w:rPr>
          <w:rFonts w:ascii="Times New Roman" w:eastAsia="Times New Roman" w:hAnsi="Times New Roman" w:cs="Times New Roman"/>
          <w:sz w:val="24"/>
          <w:szCs w:val="24"/>
        </w:rPr>
      </w:pPr>
      <w:r w:rsidRPr="00B20219">
        <w:rPr>
          <w:rFonts w:ascii="Times New Roman" w:eastAsia="Times New Roman" w:hAnsi="Times New Roman" w:cs="Times New Roman"/>
          <w:sz w:val="24"/>
          <w:szCs w:val="24"/>
        </w:rPr>
        <w:lastRenderedPageBreak/>
        <w:t xml:space="preserve">Save the changes to the </w:t>
      </w:r>
      <w:r w:rsidRPr="00B20219">
        <w:rPr>
          <w:rFonts w:ascii="Courier New" w:eastAsia="Times New Roman" w:hAnsi="Courier New" w:cs="Courier New"/>
          <w:sz w:val="20"/>
        </w:rPr>
        <w:t>/etc/dovecot/conf.d/auth-sql.conf.ext</w:t>
      </w:r>
      <w:r w:rsidRPr="00B20219">
        <w:rPr>
          <w:rFonts w:ascii="Times New Roman" w:eastAsia="Times New Roman" w:hAnsi="Times New Roman" w:cs="Times New Roman"/>
          <w:sz w:val="24"/>
          <w:szCs w:val="24"/>
        </w:rPr>
        <w:t xml:space="preserve"> file.</w:t>
      </w:r>
    </w:p>
    <w:p w:rsidR="00B20219" w:rsidRPr="00B20219" w:rsidRDefault="00B20219" w:rsidP="00B20219">
      <w:pPr>
        <w:numPr>
          <w:ilvl w:val="0"/>
          <w:numId w:val="69"/>
        </w:numPr>
        <w:spacing w:before="100" w:beforeAutospacing="1" w:after="100" w:afterAutospacing="1" w:line="240" w:lineRule="auto"/>
        <w:rPr>
          <w:rFonts w:ascii="Times New Roman" w:eastAsia="Times New Roman" w:hAnsi="Times New Roman" w:cs="Times New Roman"/>
          <w:sz w:val="24"/>
          <w:szCs w:val="24"/>
        </w:rPr>
      </w:pPr>
      <w:r w:rsidRPr="00B20219">
        <w:rPr>
          <w:rFonts w:ascii="Times New Roman" w:eastAsia="Times New Roman" w:hAnsi="Times New Roman" w:cs="Times New Roman"/>
          <w:sz w:val="24"/>
          <w:szCs w:val="24"/>
        </w:rPr>
        <w:t xml:space="preserve">Update the </w:t>
      </w:r>
      <w:r w:rsidRPr="00B20219">
        <w:rPr>
          <w:rFonts w:ascii="Courier New" w:eastAsia="Times New Roman" w:hAnsi="Courier New" w:cs="Courier New"/>
          <w:sz w:val="20"/>
        </w:rPr>
        <w:t>/etc/dovecot/dovecot-sql.conf.ext</w:t>
      </w:r>
      <w:r w:rsidRPr="00B20219">
        <w:rPr>
          <w:rFonts w:ascii="Times New Roman" w:eastAsia="Times New Roman" w:hAnsi="Times New Roman" w:cs="Times New Roman"/>
          <w:sz w:val="24"/>
          <w:szCs w:val="24"/>
        </w:rPr>
        <w:t xml:space="preserve"> file with our custom MySQL connection information.</w:t>
      </w:r>
    </w:p>
    <w:p w:rsidR="00B20219" w:rsidRPr="00B20219" w:rsidRDefault="00B20219" w:rsidP="00B20219">
      <w:pPr>
        <w:spacing w:before="100" w:beforeAutospacing="1" w:after="100" w:afterAutospacing="1" w:line="240" w:lineRule="auto"/>
        <w:ind w:left="720"/>
        <w:rPr>
          <w:rFonts w:ascii="Times New Roman" w:eastAsia="Times New Roman" w:hAnsi="Times New Roman" w:cs="Times New Roman"/>
          <w:sz w:val="24"/>
          <w:szCs w:val="24"/>
        </w:rPr>
      </w:pPr>
      <w:r w:rsidRPr="00B20219">
        <w:rPr>
          <w:rFonts w:ascii="Times New Roman" w:eastAsia="Times New Roman" w:hAnsi="Times New Roman" w:cs="Times New Roman"/>
          <w:sz w:val="24"/>
          <w:szCs w:val="24"/>
        </w:rPr>
        <w:t xml:space="preserve">Uncomment and set the </w:t>
      </w:r>
      <w:r w:rsidRPr="00B20219">
        <w:rPr>
          <w:rFonts w:ascii="Courier New" w:eastAsia="Times New Roman" w:hAnsi="Courier New" w:cs="Courier New"/>
          <w:sz w:val="20"/>
        </w:rPr>
        <w:t>driver</w:t>
      </w:r>
      <w:r w:rsidRPr="00B20219">
        <w:rPr>
          <w:rFonts w:ascii="Times New Roman" w:eastAsia="Times New Roman" w:hAnsi="Times New Roman" w:cs="Times New Roman"/>
          <w:sz w:val="24"/>
          <w:szCs w:val="24"/>
        </w:rPr>
        <w:t xml:space="preserve"> line as shown below:</w:t>
      </w:r>
    </w:p>
    <w:p w:rsidR="00B20219" w:rsidRPr="00B20219" w:rsidRDefault="00B20219" w:rsidP="00B20219">
      <w:pPr>
        <w:spacing w:after="0" w:line="240" w:lineRule="auto"/>
        <w:ind w:left="720"/>
        <w:rPr>
          <w:rFonts w:ascii="Times New Roman" w:eastAsia="Times New Roman" w:hAnsi="Times New Roman" w:cs="Times New Roman"/>
          <w:sz w:val="24"/>
          <w:szCs w:val="24"/>
        </w:rPr>
      </w:pPr>
      <w:r w:rsidRPr="00B20219">
        <w:rPr>
          <w:rFonts w:ascii="Times New Roman" w:eastAsia="Times New Roman" w:hAnsi="Times New Roman" w:cs="Times New Roman"/>
          <w:sz w:val="24"/>
          <w:szCs w:val="24"/>
        </w:rPr>
        <w:t>/etc/dovecot/dovecot-sql.conf.ext</w:t>
      </w:r>
    </w:p>
    <w:tbl>
      <w:tblPr>
        <w:tblW w:w="0" w:type="auto"/>
        <w:tblCellSpacing w:w="15" w:type="dxa"/>
        <w:tblInd w:w="720" w:type="dxa"/>
        <w:tblCellMar>
          <w:top w:w="15" w:type="dxa"/>
          <w:left w:w="15" w:type="dxa"/>
          <w:bottom w:w="15" w:type="dxa"/>
          <w:right w:w="15" w:type="dxa"/>
        </w:tblCellMar>
        <w:tblLook w:val="04A0"/>
      </w:tblPr>
      <w:tblGrid>
        <w:gridCol w:w="196"/>
        <w:gridCol w:w="1756"/>
      </w:tblGrid>
      <w:tr w:rsidR="00B20219" w:rsidRPr="00B20219" w:rsidTr="00B20219">
        <w:trPr>
          <w:tblCellSpacing w:w="15" w:type="dxa"/>
        </w:trPr>
        <w:tc>
          <w:tcPr>
            <w:tcW w:w="0" w:type="auto"/>
            <w:vAlign w:val="center"/>
            <w:hideMark/>
          </w:tcPr>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urier New" w:eastAsia="Times New Roman" w:hAnsi="Courier New" w:cs="Courier New"/>
                <w:sz w:val="20"/>
                <w:szCs w:val="20"/>
              </w:rPr>
            </w:pPr>
            <w:r w:rsidRPr="00B20219">
              <w:rPr>
                <w:rFonts w:ascii="Courier New" w:eastAsia="Times New Roman" w:hAnsi="Courier New" w:cs="Courier New"/>
                <w:sz w:val="20"/>
                <w:szCs w:val="20"/>
              </w:rPr>
              <w:t>1</w:t>
            </w:r>
          </w:p>
        </w:tc>
        <w:tc>
          <w:tcPr>
            <w:tcW w:w="0" w:type="auto"/>
            <w:vAlign w:val="center"/>
            <w:hideMark/>
          </w:tcPr>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20219">
              <w:rPr>
                <w:rFonts w:ascii="Courier New" w:eastAsia="Times New Roman" w:hAnsi="Courier New" w:cs="Courier New"/>
                <w:sz w:val="20"/>
                <w:szCs w:val="20"/>
              </w:rPr>
              <w:t>driver = mysql</w:t>
            </w:r>
          </w:p>
        </w:tc>
      </w:tr>
    </w:tbl>
    <w:p w:rsidR="00B20219" w:rsidRPr="00B20219" w:rsidRDefault="00B20219" w:rsidP="00B20219">
      <w:pPr>
        <w:spacing w:before="100" w:beforeAutospacing="1" w:after="100" w:afterAutospacing="1" w:line="240" w:lineRule="auto"/>
        <w:ind w:left="720"/>
        <w:rPr>
          <w:rFonts w:ascii="Times New Roman" w:eastAsia="Times New Roman" w:hAnsi="Times New Roman" w:cs="Times New Roman"/>
          <w:sz w:val="24"/>
          <w:szCs w:val="24"/>
        </w:rPr>
      </w:pPr>
      <w:r w:rsidRPr="00B20219">
        <w:rPr>
          <w:rFonts w:ascii="Times New Roman" w:eastAsia="Times New Roman" w:hAnsi="Times New Roman" w:cs="Times New Roman"/>
          <w:sz w:val="24"/>
          <w:szCs w:val="24"/>
        </w:rPr>
        <w:t xml:space="preserve">Uncomment the </w:t>
      </w:r>
      <w:r w:rsidRPr="00B20219">
        <w:rPr>
          <w:rFonts w:ascii="Courier New" w:eastAsia="Times New Roman" w:hAnsi="Courier New" w:cs="Courier New"/>
          <w:sz w:val="20"/>
        </w:rPr>
        <w:t>connect</w:t>
      </w:r>
      <w:r w:rsidRPr="00B20219">
        <w:rPr>
          <w:rFonts w:ascii="Times New Roman" w:eastAsia="Times New Roman" w:hAnsi="Times New Roman" w:cs="Times New Roman"/>
          <w:sz w:val="24"/>
          <w:szCs w:val="24"/>
        </w:rPr>
        <w:t xml:space="preserve"> line and set the MySQL connection information. Use the </w:t>
      </w:r>
      <w:r w:rsidRPr="00B20219">
        <w:rPr>
          <w:rFonts w:ascii="Courier New" w:eastAsia="Times New Roman" w:hAnsi="Courier New" w:cs="Courier New"/>
          <w:sz w:val="20"/>
        </w:rPr>
        <w:t>mailuser</w:t>
      </w:r>
      <w:r w:rsidRPr="00B20219">
        <w:rPr>
          <w:rFonts w:ascii="Times New Roman" w:eastAsia="Times New Roman" w:hAnsi="Times New Roman" w:cs="Times New Roman"/>
          <w:sz w:val="24"/>
          <w:szCs w:val="24"/>
        </w:rPr>
        <w:t>’s password and any other custom settings:</w:t>
      </w:r>
    </w:p>
    <w:p w:rsidR="00B20219" w:rsidRPr="00B20219" w:rsidRDefault="00B20219" w:rsidP="00B20219">
      <w:pPr>
        <w:spacing w:after="0" w:line="240" w:lineRule="auto"/>
        <w:ind w:left="720"/>
        <w:rPr>
          <w:rFonts w:ascii="Times New Roman" w:eastAsia="Times New Roman" w:hAnsi="Times New Roman" w:cs="Times New Roman"/>
          <w:sz w:val="24"/>
          <w:szCs w:val="24"/>
        </w:rPr>
      </w:pPr>
      <w:r w:rsidRPr="00B20219">
        <w:rPr>
          <w:rFonts w:ascii="Times New Roman" w:eastAsia="Times New Roman" w:hAnsi="Times New Roman" w:cs="Times New Roman"/>
          <w:sz w:val="24"/>
          <w:szCs w:val="24"/>
        </w:rPr>
        <w:t>/etc/dovecot/dovecot-sql.conf.ext</w:t>
      </w:r>
    </w:p>
    <w:tbl>
      <w:tblPr>
        <w:tblW w:w="0" w:type="auto"/>
        <w:tblCellSpacing w:w="15" w:type="dxa"/>
        <w:tblInd w:w="720" w:type="dxa"/>
        <w:tblCellMar>
          <w:top w:w="15" w:type="dxa"/>
          <w:left w:w="15" w:type="dxa"/>
          <w:bottom w:w="15" w:type="dxa"/>
          <w:right w:w="15" w:type="dxa"/>
        </w:tblCellMar>
        <w:tblLook w:val="04A0"/>
      </w:tblPr>
      <w:tblGrid>
        <w:gridCol w:w="196"/>
        <w:gridCol w:w="8534"/>
      </w:tblGrid>
      <w:tr w:rsidR="00B20219" w:rsidRPr="00B20219" w:rsidTr="00B20219">
        <w:trPr>
          <w:tblCellSpacing w:w="15" w:type="dxa"/>
        </w:trPr>
        <w:tc>
          <w:tcPr>
            <w:tcW w:w="0" w:type="auto"/>
            <w:vAlign w:val="center"/>
            <w:hideMark/>
          </w:tcPr>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urier New" w:eastAsia="Times New Roman" w:hAnsi="Courier New" w:cs="Courier New"/>
                <w:sz w:val="20"/>
                <w:szCs w:val="20"/>
              </w:rPr>
            </w:pPr>
            <w:r w:rsidRPr="00B20219">
              <w:rPr>
                <w:rFonts w:ascii="Courier New" w:eastAsia="Times New Roman" w:hAnsi="Courier New" w:cs="Courier New"/>
                <w:sz w:val="20"/>
                <w:szCs w:val="20"/>
              </w:rPr>
              <w:t>1</w:t>
            </w:r>
          </w:p>
        </w:tc>
        <w:tc>
          <w:tcPr>
            <w:tcW w:w="0" w:type="auto"/>
            <w:vAlign w:val="center"/>
            <w:hideMark/>
          </w:tcPr>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20219">
              <w:rPr>
                <w:rFonts w:ascii="Courier New" w:eastAsia="Times New Roman" w:hAnsi="Courier New" w:cs="Courier New"/>
                <w:sz w:val="20"/>
                <w:szCs w:val="20"/>
              </w:rPr>
              <w:t>connect = host=127.0.0.1 dbname=mailserver user=mailuser password=mailuserpass</w:t>
            </w:r>
          </w:p>
        </w:tc>
      </w:tr>
    </w:tbl>
    <w:p w:rsidR="00B20219" w:rsidRPr="00B20219" w:rsidRDefault="00B20219" w:rsidP="00B20219">
      <w:pPr>
        <w:spacing w:before="100" w:beforeAutospacing="1" w:after="100" w:afterAutospacing="1" w:line="240" w:lineRule="auto"/>
        <w:ind w:left="720"/>
        <w:rPr>
          <w:rFonts w:ascii="Times New Roman" w:eastAsia="Times New Roman" w:hAnsi="Times New Roman" w:cs="Times New Roman"/>
          <w:sz w:val="24"/>
          <w:szCs w:val="24"/>
        </w:rPr>
      </w:pPr>
      <w:r w:rsidRPr="00B20219">
        <w:rPr>
          <w:rFonts w:ascii="Times New Roman" w:eastAsia="Times New Roman" w:hAnsi="Times New Roman" w:cs="Times New Roman"/>
          <w:sz w:val="24"/>
          <w:szCs w:val="24"/>
        </w:rPr>
        <w:t xml:space="preserve">Uncomment the </w:t>
      </w:r>
      <w:r w:rsidRPr="00B20219">
        <w:rPr>
          <w:rFonts w:ascii="Courier New" w:eastAsia="Times New Roman" w:hAnsi="Courier New" w:cs="Courier New"/>
          <w:sz w:val="20"/>
        </w:rPr>
        <w:t>default_pass_scheme</w:t>
      </w:r>
      <w:r w:rsidRPr="00B20219">
        <w:rPr>
          <w:rFonts w:ascii="Times New Roman" w:eastAsia="Times New Roman" w:hAnsi="Times New Roman" w:cs="Times New Roman"/>
          <w:sz w:val="24"/>
          <w:szCs w:val="24"/>
        </w:rPr>
        <w:t xml:space="preserve"> line and set it to </w:t>
      </w:r>
      <w:r w:rsidRPr="00B20219">
        <w:rPr>
          <w:rFonts w:ascii="Courier New" w:eastAsia="Times New Roman" w:hAnsi="Courier New" w:cs="Courier New"/>
          <w:sz w:val="20"/>
        </w:rPr>
        <w:t>SHA512-CRYPT</w:t>
      </w:r>
      <w:r w:rsidRPr="00B20219">
        <w:rPr>
          <w:rFonts w:ascii="Times New Roman" w:eastAsia="Times New Roman" w:hAnsi="Times New Roman" w:cs="Times New Roman"/>
          <w:sz w:val="24"/>
          <w:szCs w:val="24"/>
        </w:rPr>
        <w:t>:</w:t>
      </w:r>
    </w:p>
    <w:p w:rsidR="00B20219" w:rsidRPr="00B20219" w:rsidRDefault="00B20219" w:rsidP="00B20219">
      <w:pPr>
        <w:spacing w:after="0" w:line="240" w:lineRule="auto"/>
        <w:ind w:left="720"/>
        <w:rPr>
          <w:rFonts w:ascii="Times New Roman" w:eastAsia="Times New Roman" w:hAnsi="Times New Roman" w:cs="Times New Roman"/>
          <w:sz w:val="24"/>
          <w:szCs w:val="24"/>
        </w:rPr>
      </w:pPr>
      <w:r w:rsidRPr="00B20219">
        <w:rPr>
          <w:rFonts w:ascii="Times New Roman" w:eastAsia="Times New Roman" w:hAnsi="Times New Roman" w:cs="Times New Roman"/>
          <w:sz w:val="24"/>
          <w:szCs w:val="24"/>
        </w:rPr>
        <w:t>/etc/dovecot/dovecot-sql.conf.ext</w:t>
      </w:r>
    </w:p>
    <w:tbl>
      <w:tblPr>
        <w:tblW w:w="0" w:type="auto"/>
        <w:tblCellSpacing w:w="15" w:type="dxa"/>
        <w:tblInd w:w="720" w:type="dxa"/>
        <w:tblCellMar>
          <w:top w:w="15" w:type="dxa"/>
          <w:left w:w="15" w:type="dxa"/>
          <w:bottom w:w="15" w:type="dxa"/>
          <w:right w:w="15" w:type="dxa"/>
        </w:tblCellMar>
        <w:tblLook w:val="04A0"/>
      </w:tblPr>
      <w:tblGrid>
        <w:gridCol w:w="196"/>
        <w:gridCol w:w="4156"/>
      </w:tblGrid>
      <w:tr w:rsidR="00B20219" w:rsidRPr="00B20219" w:rsidTr="00B20219">
        <w:trPr>
          <w:tblCellSpacing w:w="15" w:type="dxa"/>
        </w:trPr>
        <w:tc>
          <w:tcPr>
            <w:tcW w:w="0" w:type="auto"/>
            <w:vAlign w:val="center"/>
            <w:hideMark/>
          </w:tcPr>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urier New" w:eastAsia="Times New Roman" w:hAnsi="Courier New" w:cs="Courier New"/>
                <w:sz w:val="20"/>
                <w:szCs w:val="20"/>
              </w:rPr>
            </w:pPr>
            <w:r w:rsidRPr="00B20219">
              <w:rPr>
                <w:rFonts w:ascii="Courier New" w:eastAsia="Times New Roman" w:hAnsi="Courier New" w:cs="Courier New"/>
                <w:sz w:val="20"/>
                <w:szCs w:val="20"/>
              </w:rPr>
              <w:t>1</w:t>
            </w:r>
          </w:p>
        </w:tc>
        <w:tc>
          <w:tcPr>
            <w:tcW w:w="0" w:type="auto"/>
            <w:vAlign w:val="center"/>
            <w:hideMark/>
          </w:tcPr>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20219">
              <w:rPr>
                <w:rFonts w:ascii="Courier New" w:eastAsia="Times New Roman" w:hAnsi="Courier New" w:cs="Courier New"/>
                <w:sz w:val="20"/>
                <w:szCs w:val="20"/>
              </w:rPr>
              <w:t>default_pass_scheme = SHA512-CRYPT</w:t>
            </w:r>
          </w:p>
        </w:tc>
      </w:tr>
    </w:tbl>
    <w:p w:rsidR="00B20219" w:rsidRPr="00B20219" w:rsidRDefault="00B20219" w:rsidP="00B20219">
      <w:pPr>
        <w:spacing w:before="100" w:beforeAutospacing="1" w:after="100" w:afterAutospacing="1" w:line="240" w:lineRule="auto"/>
        <w:ind w:left="720"/>
        <w:rPr>
          <w:rFonts w:ascii="Times New Roman" w:eastAsia="Times New Roman" w:hAnsi="Times New Roman" w:cs="Times New Roman"/>
          <w:sz w:val="24"/>
          <w:szCs w:val="24"/>
        </w:rPr>
      </w:pPr>
      <w:r w:rsidRPr="00B20219">
        <w:rPr>
          <w:rFonts w:ascii="Times New Roman" w:eastAsia="Times New Roman" w:hAnsi="Times New Roman" w:cs="Times New Roman"/>
          <w:sz w:val="24"/>
          <w:szCs w:val="24"/>
        </w:rPr>
        <w:t xml:space="preserve">Uncomment the </w:t>
      </w:r>
      <w:r w:rsidRPr="00B20219">
        <w:rPr>
          <w:rFonts w:ascii="Courier New" w:eastAsia="Times New Roman" w:hAnsi="Courier New" w:cs="Courier New"/>
          <w:sz w:val="20"/>
        </w:rPr>
        <w:t>password_query</w:t>
      </w:r>
      <w:r w:rsidRPr="00B20219">
        <w:rPr>
          <w:rFonts w:ascii="Times New Roman" w:eastAsia="Times New Roman" w:hAnsi="Times New Roman" w:cs="Times New Roman"/>
          <w:sz w:val="24"/>
          <w:szCs w:val="24"/>
        </w:rPr>
        <w:t xml:space="preserve"> line and set it to the following:</w:t>
      </w:r>
    </w:p>
    <w:p w:rsidR="00B20219" w:rsidRPr="00B20219" w:rsidRDefault="00B20219" w:rsidP="00B20219">
      <w:pPr>
        <w:spacing w:after="0" w:line="240" w:lineRule="auto"/>
        <w:ind w:left="720"/>
        <w:rPr>
          <w:rFonts w:ascii="Times New Roman" w:eastAsia="Times New Roman" w:hAnsi="Times New Roman" w:cs="Times New Roman"/>
          <w:sz w:val="24"/>
          <w:szCs w:val="24"/>
        </w:rPr>
      </w:pPr>
      <w:r w:rsidRPr="00B20219">
        <w:rPr>
          <w:rFonts w:ascii="Times New Roman" w:eastAsia="Times New Roman" w:hAnsi="Times New Roman" w:cs="Times New Roman"/>
          <w:sz w:val="24"/>
          <w:szCs w:val="24"/>
        </w:rPr>
        <w:t>/etc/dovecot/dovecot-sql.conf.ext</w:t>
      </w:r>
    </w:p>
    <w:tbl>
      <w:tblPr>
        <w:tblW w:w="0" w:type="auto"/>
        <w:tblCellSpacing w:w="15" w:type="dxa"/>
        <w:tblInd w:w="720" w:type="dxa"/>
        <w:tblCellMar>
          <w:top w:w="15" w:type="dxa"/>
          <w:left w:w="15" w:type="dxa"/>
          <w:bottom w:w="15" w:type="dxa"/>
          <w:right w:w="15" w:type="dxa"/>
        </w:tblCellMar>
        <w:tblLook w:val="04A0"/>
      </w:tblPr>
      <w:tblGrid>
        <w:gridCol w:w="196"/>
        <w:gridCol w:w="8534"/>
      </w:tblGrid>
      <w:tr w:rsidR="00B20219" w:rsidRPr="00B20219" w:rsidTr="00B20219">
        <w:trPr>
          <w:tblCellSpacing w:w="15" w:type="dxa"/>
        </w:trPr>
        <w:tc>
          <w:tcPr>
            <w:tcW w:w="0" w:type="auto"/>
            <w:vAlign w:val="center"/>
            <w:hideMark/>
          </w:tcPr>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urier New" w:eastAsia="Times New Roman" w:hAnsi="Courier New" w:cs="Courier New"/>
                <w:sz w:val="20"/>
                <w:szCs w:val="20"/>
              </w:rPr>
            </w:pPr>
            <w:r w:rsidRPr="00B20219">
              <w:rPr>
                <w:rFonts w:ascii="Courier New" w:eastAsia="Times New Roman" w:hAnsi="Courier New" w:cs="Courier New"/>
                <w:sz w:val="20"/>
                <w:szCs w:val="20"/>
              </w:rPr>
              <w:t>1</w:t>
            </w:r>
          </w:p>
        </w:tc>
        <w:tc>
          <w:tcPr>
            <w:tcW w:w="0" w:type="auto"/>
            <w:vAlign w:val="center"/>
            <w:hideMark/>
          </w:tcPr>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20219">
              <w:rPr>
                <w:rFonts w:ascii="Courier New" w:eastAsia="Times New Roman" w:hAnsi="Courier New" w:cs="Courier New"/>
                <w:sz w:val="20"/>
                <w:szCs w:val="20"/>
              </w:rPr>
              <w:t>password_query = SELECT email as user, password FROM virtual_users WHERE email='%u';</w:t>
            </w:r>
          </w:p>
        </w:tc>
      </w:tr>
    </w:tbl>
    <w:p w:rsidR="00B20219" w:rsidRPr="00B20219" w:rsidRDefault="00B20219" w:rsidP="00B20219">
      <w:pPr>
        <w:spacing w:beforeAutospacing="1" w:after="100" w:afterAutospacing="1" w:line="240" w:lineRule="auto"/>
        <w:ind w:left="1440"/>
        <w:rPr>
          <w:rFonts w:ascii="Times New Roman" w:eastAsia="Times New Roman" w:hAnsi="Times New Roman" w:cs="Times New Roman"/>
          <w:sz w:val="24"/>
          <w:szCs w:val="24"/>
        </w:rPr>
      </w:pPr>
      <w:r w:rsidRPr="00B20219">
        <w:rPr>
          <w:rFonts w:ascii="Times New Roman" w:eastAsia="Times New Roman" w:hAnsi="Times New Roman" w:cs="Times New Roman"/>
          <w:sz w:val="24"/>
          <w:szCs w:val="24"/>
        </w:rPr>
        <w:t xml:space="preserve">This password query lets you use an email address listed in the </w:t>
      </w:r>
      <w:r w:rsidRPr="00B20219">
        <w:rPr>
          <w:rFonts w:ascii="Courier New" w:eastAsia="Times New Roman" w:hAnsi="Courier New" w:cs="Courier New"/>
          <w:sz w:val="20"/>
        </w:rPr>
        <w:t>virtual_users</w:t>
      </w:r>
      <w:r w:rsidRPr="00B20219">
        <w:rPr>
          <w:rFonts w:ascii="Times New Roman" w:eastAsia="Times New Roman" w:hAnsi="Times New Roman" w:cs="Times New Roman"/>
          <w:sz w:val="24"/>
          <w:szCs w:val="24"/>
        </w:rPr>
        <w:t xml:space="preserve"> table as the username credential for an email account. If you want to be able to use the alias as the username instead (listed in the </w:t>
      </w:r>
      <w:r w:rsidRPr="00B20219">
        <w:rPr>
          <w:rFonts w:ascii="Courier New" w:eastAsia="Times New Roman" w:hAnsi="Courier New" w:cs="Courier New"/>
          <w:sz w:val="20"/>
        </w:rPr>
        <w:t>virtual_aliases</w:t>
      </w:r>
      <w:r w:rsidRPr="00B20219">
        <w:rPr>
          <w:rFonts w:ascii="Times New Roman" w:eastAsia="Times New Roman" w:hAnsi="Times New Roman" w:cs="Times New Roman"/>
          <w:sz w:val="24"/>
          <w:szCs w:val="24"/>
        </w:rPr>
        <w:t xml:space="preserve"> table), first add every primary email address to the </w:t>
      </w:r>
      <w:r w:rsidRPr="00B20219">
        <w:rPr>
          <w:rFonts w:ascii="Courier New" w:eastAsia="Times New Roman" w:hAnsi="Courier New" w:cs="Courier New"/>
          <w:sz w:val="20"/>
        </w:rPr>
        <w:t>virtual_aliases</w:t>
      </w:r>
      <w:r w:rsidRPr="00B20219">
        <w:rPr>
          <w:rFonts w:ascii="Times New Roman" w:eastAsia="Times New Roman" w:hAnsi="Times New Roman" w:cs="Times New Roman"/>
          <w:sz w:val="24"/>
          <w:szCs w:val="24"/>
        </w:rPr>
        <w:t xml:space="preserve"> table (directing to themselves) and then use the following line in </w:t>
      </w:r>
      <w:r w:rsidRPr="00B20219">
        <w:rPr>
          <w:rFonts w:ascii="Courier New" w:eastAsia="Times New Roman" w:hAnsi="Courier New" w:cs="Courier New"/>
          <w:sz w:val="20"/>
        </w:rPr>
        <w:t>/etc/dovecot/dovecot-sql.conf.ext</w:t>
      </w:r>
      <w:r w:rsidRPr="00B20219">
        <w:rPr>
          <w:rFonts w:ascii="Times New Roman" w:eastAsia="Times New Roman" w:hAnsi="Times New Roman" w:cs="Times New Roman"/>
          <w:sz w:val="24"/>
          <w:szCs w:val="24"/>
        </w:rPr>
        <w:t xml:space="preserve"> instead:</w:t>
      </w:r>
    </w:p>
    <w:tbl>
      <w:tblPr>
        <w:tblW w:w="0" w:type="auto"/>
        <w:tblCellSpacing w:w="15" w:type="dxa"/>
        <w:tblInd w:w="720" w:type="dxa"/>
        <w:tblCellMar>
          <w:top w:w="15" w:type="dxa"/>
          <w:left w:w="15" w:type="dxa"/>
          <w:bottom w:w="15" w:type="dxa"/>
          <w:right w:w="15" w:type="dxa"/>
        </w:tblCellMar>
        <w:tblLook w:val="04A0"/>
      </w:tblPr>
      <w:tblGrid>
        <w:gridCol w:w="196"/>
        <w:gridCol w:w="8534"/>
      </w:tblGrid>
      <w:tr w:rsidR="00B20219" w:rsidRPr="00B20219" w:rsidTr="00B20219">
        <w:trPr>
          <w:tblCellSpacing w:w="15" w:type="dxa"/>
        </w:trPr>
        <w:tc>
          <w:tcPr>
            <w:tcW w:w="0" w:type="auto"/>
            <w:vAlign w:val="center"/>
            <w:hideMark/>
          </w:tcPr>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urier New" w:eastAsia="Times New Roman" w:hAnsi="Courier New" w:cs="Courier New"/>
                <w:sz w:val="20"/>
                <w:szCs w:val="20"/>
              </w:rPr>
            </w:pPr>
            <w:r w:rsidRPr="00B20219">
              <w:rPr>
                <w:rFonts w:ascii="Courier New" w:eastAsia="Times New Roman" w:hAnsi="Courier New" w:cs="Courier New"/>
                <w:sz w:val="20"/>
                <w:szCs w:val="20"/>
              </w:rPr>
              <w:t>1</w:t>
            </w:r>
          </w:p>
        </w:tc>
        <w:tc>
          <w:tcPr>
            <w:tcW w:w="0" w:type="auto"/>
            <w:vAlign w:val="center"/>
            <w:hideMark/>
          </w:tcPr>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20219">
              <w:rPr>
                <w:rFonts w:ascii="Courier New" w:eastAsia="Times New Roman" w:hAnsi="Courier New" w:cs="Courier New"/>
                <w:sz w:val="20"/>
                <w:szCs w:val="20"/>
              </w:rPr>
              <w:t>password_query = SELECT email as user, password FROM virtual_users WHERE email=(SELECT destination FROM virtual_aliases WHERE source = '%u');</w:t>
            </w:r>
          </w:p>
        </w:tc>
      </w:tr>
    </w:tbl>
    <w:p w:rsidR="00B20219" w:rsidRPr="00B20219" w:rsidRDefault="00B20219" w:rsidP="00B20219">
      <w:pPr>
        <w:spacing w:beforeAutospacing="1" w:after="100" w:afterAutospacing="1" w:line="240" w:lineRule="auto"/>
        <w:ind w:left="1440"/>
        <w:rPr>
          <w:rFonts w:ascii="Times New Roman" w:eastAsia="Times New Roman" w:hAnsi="Times New Roman" w:cs="Times New Roman"/>
          <w:sz w:val="24"/>
          <w:szCs w:val="24"/>
        </w:rPr>
      </w:pPr>
      <w:r w:rsidRPr="00B20219">
        <w:rPr>
          <w:rFonts w:ascii="Times New Roman" w:eastAsia="Times New Roman" w:hAnsi="Times New Roman" w:cs="Times New Roman"/>
          <w:sz w:val="24"/>
          <w:szCs w:val="24"/>
        </w:rPr>
        <w:t xml:space="preserve">Click the link to see the final, complete version of </w:t>
      </w:r>
      <w:hyperlink r:id="rId1202" w:tgtFrame="_blank" w:history="1">
        <w:r w:rsidRPr="00B20219">
          <w:rPr>
            <w:rFonts w:ascii="Times New Roman" w:eastAsia="Times New Roman" w:hAnsi="Times New Roman" w:cs="Times New Roman"/>
            <w:color w:val="0000FF"/>
            <w:sz w:val="24"/>
            <w:szCs w:val="24"/>
            <w:u w:val="single"/>
          </w:rPr>
          <w:t>dovecot-sql.conf.ext</w:t>
        </w:r>
      </w:hyperlink>
      <w:r w:rsidRPr="00B20219">
        <w:rPr>
          <w:rFonts w:ascii="Times New Roman" w:eastAsia="Times New Roman" w:hAnsi="Times New Roman" w:cs="Times New Roman"/>
          <w:sz w:val="24"/>
          <w:szCs w:val="24"/>
        </w:rPr>
        <w:t>.</w:t>
      </w:r>
    </w:p>
    <w:p w:rsidR="00B20219" w:rsidRPr="00B20219" w:rsidRDefault="00B20219" w:rsidP="00B20219">
      <w:pPr>
        <w:spacing w:before="100" w:beforeAutospacing="1" w:after="100" w:afterAutospacing="1" w:line="240" w:lineRule="auto"/>
        <w:ind w:left="720"/>
        <w:rPr>
          <w:rFonts w:ascii="Times New Roman" w:eastAsia="Times New Roman" w:hAnsi="Times New Roman" w:cs="Times New Roman"/>
          <w:sz w:val="24"/>
          <w:szCs w:val="24"/>
        </w:rPr>
      </w:pPr>
      <w:r w:rsidRPr="00B20219">
        <w:rPr>
          <w:rFonts w:ascii="Times New Roman" w:eastAsia="Times New Roman" w:hAnsi="Times New Roman" w:cs="Times New Roman"/>
          <w:sz w:val="24"/>
          <w:szCs w:val="24"/>
        </w:rPr>
        <w:t xml:space="preserve">Save the changes to the </w:t>
      </w:r>
      <w:r w:rsidRPr="00B20219">
        <w:rPr>
          <w:rFonts w:ascii="Courier New" w:eastAsia="Times New Roman" w:hAnsi="Courier New" w:cs="Courier New"/>
          <w:sz w:val="20"/>
        </w:rPr>
        <w:t>/etc/dovecot/dovecot-sql.conf.ext</w:t>
      </w:r>
      <w:r w:rsidRPr="00B20219">
        <w:rPr>
          <w:rFonts w:ascii="Times New Roman" w:eastAsia="Times New Roman" w:hAnsi="Times New Roman" w:cs="Times New Roman"/>
          <w:sz w:val="24"/>
          <w:szCs w:val="24"/>
        </w:rPr>
        <w:t xml:space="preserve"> file.</w:t>
      </w:r>
    </w:p>
    <w:p w:rsidR="00B20219" w:rsidRPr="00B20219" w:rsidRDefault="00B20219" w:rsidP="00B20219">
      <w:pPr>
        <w:numPr>
          <w:ilvl w:val="0"/>
          <w:numId w:val="69"/>
        </w:numPr>
        <w:spacing w:before="100" w:beforeAutospacing="1" w:after="100" w:afterAutospacing="1" w:line="240" w:lineRule="auto"/>
        <w:rPr>
          <w:rFonts w:ascii="Times New Roman" w:eastAsia="Times New Roman" w:hAnsi="Times New Roman" w:cs="Times New Roman"/>
          <w:sz w:val="24"/>
          <w:szCs w:val="24"/>
        </w:rPr>
      </w:pPr>
      <w:r w:rsidRPr="00B20219">
        <w:rPr>
          <w:rFonts w:ascii="Times New Roman" w:eastAsia="Times New Roman" w:hAnsi="Times New Roman" w:cs="Times New Roman"/>
          <w:sz w:val="24"/>
          <w:szCs w:val="24"/>
        </w:rPr>
        <w:lastRenderedPageBreak/>
        <w:t xml:space="preserve">Change the owner and group of the </w:t>
      </w:r>
      <w:r w:rsidRPr="00B20219">
        <w:rPr>
          <w:rFonts w:ascii="Courier New" w:eastAsia="Times New Roman" w:hAnsi="Courier New" w:cs="Courier New"/>
          <w:sz w:val="20"/>
        </w:rPr>
        <w:t>/etc/dovecot/</w:t>
      </w:r>
      <w:r w:rsidRPr="00B20219">
        <w:rPr>
          <w:rFonts w:ascii="Times New Roman" w:eastAsia="Times New Roman" w:hAnsi="Times New Roman" w:cs="Times New Roman"/>
          <w:sz w:val="24"/>
          <w:szCs w:val="24"/>
        </w:rPr>
        <w:t xml:space="preserve"> directory to </w:t>
      </w:r>
      <w:r w:rsidRPr="00B20219">
        <w:rPr>
          <w:rFonts w:ascii="Courier New" w:eastAsia="Times New Roman" w:hAnsi="Courier New" w:cs="Courier New"/>
          <w:sz w:val="20"/>
        </w:rPr>
        <w:t>vmail</w:t>
      </w:r>
      <w:r w:rsidRPr="00B20219">
        <w:rPr>
          <w:rFonts w:ascii="Times New Roman" w:eastAsia="Times New Roman" w:hAnsi="Times New Roman" w:cs="Times New Roman"/>
          <w:sz w:val="24"/>
          <w:szCs w:val="24"/>
        </w:rPr>
        <w:t xml:space="preserve"> and </w:t>
      </w:r>
      <w:r w:rsidRPr="00B20219">
        <w:rPr>
          <w:rFonts w:ascii="Courier New" w:eastAsia="Times New Roman" w:hAnsi="Courier New" w:cs="Courier New"/>
          <w:sz w:val="20"/>
        </w:rPr>
        <w:t>dovecot</w:t>
      </w:r>
      <w:r w:rsidRPr="00B20219">
        <w:rPr>
          <w:rFonts w:ascii="Times New Roman" w:eastAsia="Times New Roman" w:hAnsi="Times New Roman" w:cs="Times New Roman"/>
          <w:sz w:val="24"/>
          <w:szCs w:val="24"/>
        </w:rPr>
        <w:t>:</w:t>
      </w:r>
    </w:p>
    <w:tbl>
      <w:tblPr>
        <w:tblW w:w="0" w:type="auto"/>
        <w:tblCellSpacing w:w="15" w:type="dxa"/>
        <w:tblInd w:w="720" w:type="dxa"/>
        <w:tblCellMar>
          <w:top w:w="15" w:type="dxa"/>
          <w:left w:w="15" w:type="dxa"/>
          <w:bottom w:w="15" w:type="dxa"/>
          <w:right w:w="15" w:type="dxa"/>
        </w:tblCellMar>
        <w:tblLook w:val="04A0"/>
      </w:tblPr>
      <w:tblGrid>
        <w:gridCol w:w="196"/>
        <w:gridCol w:w="4276"/>
      </w:tblGrid>
      <w:tr w:rsidR="00B20219" w:rsidRPr="00B20219" w:rsidTr="00B20219">
        <w:trPr>
          <w:tblCellSpacing w:w="15" w:type="dxa"/>
        </w:trPr>
        <w:tc>
          <w:tcPr>
            <w:tcW w:w="0" w:type="auto"/>
            <w:vAlign w:val="center"/>
            <w:hideMark/>
          </w:tcPr>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urier New" w:eastAsia="Times New Roman" w:hAnsi="Courier New" w:cs="Courier New"/>
                <w:sz w:val="20"/>
                <w:szCs w:val="20"/>
              </w:rPr>
            </w:pPr>
            <w:r w:rsidRPr="00B20219">
              <w:rPr>
                <w:rFonts w:ascii="Courier New" w:eastAsia="Times New Roman" w:hAnsi="Courier New" w:cs="Courier New"/>
                <w:sz w:val="20"/>
                <w:szCs w:val="20"/>
              </w:rPr>
              <w:t>1</w:t>
            </w:r>
          </w:p>
        </w:tc>
        <w:tc>
          <w:tcPr>
            <w:tcW w:w="0" w:type="auto"/>
            <w:vAlign w:val="center"/>
            <w:hideMark/>
          </w:tcPr>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20219">
              <w:rPr>
                <w:rFonts w:ascii="Courier New" w:eastAsia="Times New Roman" w:hAnsi="Courier New" w:cs="Courier New"/>
                <w:sz w:val="20"/>
                <w:szCs w:val="20"/>
              </w:rPr>
              <w:t>chown -R vmail:dovecot /etc/dovecot</w:t>
            </w:r>
          </w:p>
        </w:tc>
      </w:tr>
    </w:tbl>
    <w:p w:rsidR="00B20219" w:rsidRPr="00B20219" w:rsidRDefault="00B20219" w:rsidP="00B20219">
      <w:pPr>
        <w:numPr>
          <w:ilvl w:val="0"/>
          <w:numId w:val="69"/>
        </w:numPr>
        <w:spacing w:before="100" w:beforeAutospacing="1" w:after="100" w:afterAutospacing="1" w:line="240" w:lineRule="auto"/>
        <w:rPr>
          <w:rFonts w:ascii="Times New Roman" w:eastAsia="Times New Roman" w:hAnsi="Times New Roman" w:cs="Times New Roman"/>
          <w:sz w:val="24"/>
          <w:szCs w:val="24"/>
        </w:rPr>
      </w:pPr>
      <w:r w:rsidRPr="00B20219">
        <w:rPr>
          <w:rFonts w:ascii="Times New Roman" w:eastAsia="Times New Roman" w:hAnsi="Times New Roman" w:cs="Times New Roman"/>
          <w:sz w:val="24"/>
          <w:szCs w:val="24"/>
        </w:rPr>
        <w:t xml:space="preserve">Change the permissions on the </w:t>
      </w:r>
      <w:r w:rsidRPr="00B20219">
        <w:rPr>
          <w:rFonts w:ascii="Courier New" w:eastAsia="Times New Roman" w:hAnsi="Courier New" w:cs="Courier New"/>
          <w:sz w:val="20"/>
        </w:rPr>
        <w:t>/etc/dovecot/</w:t>
      </w:r>
      <w:r w:rsidRPr="00B20219">
        <w:rPr>
          <w:rFonts w:ascii="Times New Roman" w:eastAsia="Times New Roman" w:hAnsi="Times New Roman" w:cs="Times New Roman"/>
          <w:sz w:val="24"/>
          <w:szCs w:val="24"/>
        </w:rPr>
        <w:t xml:space="preserve"> directory:</w:t>
      </w:r>
    </w:p>
    <w:tbl>
      <w:tblPr>
        <w:tblW w:w="0" w:type="auto"/>
        <w:tblCellSpacing w:w="15" w:type="dxa"/>
        <w:tblInd w:w="720" w:type="dxa"/>
        <w:tblCellMar>
          <w:top w:w="15" w:type="dxa"/>
          <w:left w:w="15" w:type="dxa"/>
          <w:bottom w:w="15" w:type="dxa"/>
          <w:right w:w="15" w:type="dxa"/>
        </w:tblCellMar>
        <w:tblLook w:val="04A0"/>
      </w:tblPr>
      <w:tblGrid>
        <w:gridCol w:w="196"/>
        <w:gridCol w:w="3316"/>
      </w:tblGrid>
      <w:tr w:rsidR="00B20219" w:rsidRPr="00B20219" w:rsidTr="00B20219">
        <w:trPr>
          <w:tblCellSpacing w:w="15" w:type="dxa"/>
        </w:trPr>
        <w:tc>
          <w:tcPr>
            <w:tcW w:w="0" w:type="auto"/>
            <w:vAlign w:val="center"/>
            <w:hideMark/>
          </w:tcPr>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urier New" w:eastAsia="Times New Roman" w:hAnsi="Courier New" w:cs="Courier New"/>
                <w:sz w:val="20"/>
                <w:szCs w:val="20"/>
              </w:rPr>
            </w:pPr>
            <w:r w:rsidRPr="00B20219">
              <w:rPr>
                <w:rFonts w:ascii="Courier New" w:eastAsia="Times New Roman" w:hAnsi="Courier New" w:cs="Courier New"/>
                <w:sz w:val="20"/>
                <w:szCs w:val="20"/>
              </w:rPr>
              <w:t>1</w:t>
            </w:r>
          </w:p>
        </w:tc>
        <w:tc>
          <w:tcPr>
            <w:tcW w:w="0" w:type="auto"/>
            <w:vAlign w:val="center"/>
            <w:hideMark/>
          </w:tcPr>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20219">
              <w:rPr>
                <w:rFonts w:ascii="Courier New" w:eastAsia="Times New Roman" w:hAnsi="Courier New" w:cs="Courier New"/>
                <w:sz w:val="20"/>
                <w:szCs w:val="20"/>
              </w:rPr>
              <w:t>chmod -R o-rwx /etc/dovecot</w:t>
            </w:r>
          </w:p>
        </w:tc>
      </w:tr>
    </w:tbl>
    <w:p w:rsidR="00B20219" w:rsidRPr="00B20219" w:rsidRDefault="00B20219" w:rsidP="00B20219">
      <w:pPr>
        <w:numPr>
          <w:ilvl w:val="0"/>
          <w:numId w:val="69"/>
        </w:numPr>
        <w:spacing w:before="100" w:beforeAutospacing="1" w:after="100" w:afterAutospacing="1" w:line="240" w:lineRule="auto"/>
        <w:rPr>
          <w:rFonts w:ascii="Times New Roman" w:eastAsia="Times New Roman" w:hAnsi="Times New Roman" w:cs="Times New Roman"/>
          <w:sz w:val="24"/>
          <w:szCs w:val="24"/>
        </w:rPr>
      </w:pPr>
      <w:r w:rsidRPr="00B20219">
        <w:rPr>
          <w:rFonts w:ascii="Times New Roman" w:eastAsia="Times New Roman" w:hAnsi="Times New Roman" w:cs="Times New Roman"/>
          <w:sz w:val="24"/>
          <w:szCs w:val="24"/>
        </w:rPr>
        <w:t xml:space="preserve">Open the sockets configuration file, located at </w:t>
      </w:r>
      <w:r w:rsidRPr="00B20219">
        <w:rPr>
          <w:rFonts w:ascii="Courier New" w:eastAsia="Times New Roman" w:hAnsi="Courier New" w:cs="Courier New"/>
          <w:sz w:val="20"/>
        </w:rPr>
        <w:t>/etc/dovecot/conf.d/10-master.conf</w:t>
      </w:r>
    </w:p>
    <w:p w:rsidR="00B20219" w:rsidRPr="00B20219" w:rsidRDefault="00B20219" w:rsidP="00B20219">
      <w:pPr>
        <w:spacing w:beforeAutospacing="1" w:after="100" w:afterAutospacing="1" w:line="240" w:lineRule="auto"/>
        <w:ind w:left="1440"/>
        <w:rPr>
          <w:rFonts w:ascii="Times New Roman" w:eastAsia="Times New Roman" w:hAnsi="Times New Roman" w:cs="Times New Roman"/>
          <w:sz w:val="24"/>
          <w:szCs w:val="24"/>
        </w:rPr>
      </w:pPr>
      <w:r w:rsidRPr="00B20219">
        <w:rPr>
          <w:rFonts w:ascii="Times New Roman" w:eastAsia="Times New Roman" w:hAnsi="Times New Roman" w:cs="Times New Roman"/>
          <w:sz w:val="24"/>
          <w:szCs w:val="24"/>
        </w:rPr>
        <w:t xml:space="preserve">Click this link to see the final version of </w:t>
      </w:r>
      <w:hyperlink r:id="rId1203" w:tgtFrame="_blank" w:history="1">
        <w:r w:rsidRPr="00B20219">
          <w:rPr>
            <w:rFonts w:ascii="Times New Roman" w:eastAsia="Times New Roman" w:hAnsi="Times New Roman" w:cs="Times New Roman"/>
            <w:color w:val="0000FF"/>
            <w:sz w:val="24"/>
            <w:szCs w:val="24"/>
            <w:u w:val="single"/>
          </w:rPr>
          <w:t>10-master.conf</w:t>
        </w:r>
      </w:hyperlink>
      <w:r w:rsidRPr="00B20219">
        <w:rPr>
          <w:rFonts w:ascii="Times New Roman" w:eastAsia="Times New Roman" w:hAnsi="Times New Roman" w:cs="Times New Roman"/>
          <w:sz w:val="24"/>
          <w:szCs w:val="24"/>
        </w:rPr>
        <w:t xml:space="preserve">. There are many nested blocks of code in this file, so please pay close attention to the brackets. It’s probably better if you edit line by line, rather than copying large chunks of code. If there’s a syntax error, Dovecot will crash silently, but you can check </w:t>
      </w:r>
      <w:r w:rsidRPr="00B20219">
        <w:rPr>
          <w:rFonts w:ascii="Courier New" w:eastAsia="Times New Roman" w:hAnsi="Courier New" w:cs="Courier New"/>
          <w:sz w:val="20"/>
        </w:rPr>
        <w:t>/var/log/upstart/dovecot.log</w:t>
      </w:r>
      <w:r w:rsidRPr="00B20219">
        <w:rPr>
          <w:rFonts w:ascii="Times New Roman" w:eastAsia="Times New Roman" w:hAnsi="Times New Roman" w:cs="Times New Roman"/>
          <w:sz w:val="24"/>
          <w:szCs w:val="24"/>
        </w:rPr>
        <w:t xml:space="preserve"> to help you find the error.</w:t>
      </w:r>
    </w:p>
    <w:p w:rsidR="00B20219" w:rsidRPr="00B20219" w:rsidRDefault="00B20219" w:rsidP="00B20219">
      <w:pPr>
        <w:numPr>
          <w:ilvl w:val="0"/>
          <w:numId w:val="69"/>
        </w:numPr>
        <w:spacing w:before="100" w:beforeAutospacing="1" w:after="100" w:afterAutospacing="1" w:line="240" w:lineRule="auto"/>
        <w:rPr>
          <w:rFonts w:ascii="Times New Roman" w:eastAsia="Times New Roman" w:hAnsi="Times New Roman" w:cs="Times New Roman"/>
          <w:sz w:val="24"/>
          <w:szCs w:val="24"/>
        </w:rPr>
      </w:pPr>
      <w:r w:rsidRPr="00B20219">
        <w:rPr>
          <w:rFonts w:ascii="Times New Roman" w:eastAsia="Times New Roman" w:hAnsi="Times New Roman" w:cs="Times New Roman"/>
          <w:sz w:val="24"/>
          <w:szCs w:val="24"/>
        </w:rPr>
        <w:t>Disable unencrypted IMAP and POP3 by setting the protocols’ ports to 0, as shown below. Ensure that the entries for port and ssl below the IMAPS and pop3s entries are uncommented:</w:t>
      </w:r>
    </w:p>
    <w:p w:rsidR="00B20219" w:rsidRPr="00B20219" w:rsidRDefault="00B20219" w:rsidP="00B20219">
      <w:pPr>
        <w:spacing w:after="0" w:line="240" w:lineRule="auto"/>
        <w:ind w:left="720"/>
        <w:rPr>
          <w:rFonts w:ascii="Times New Roman" w:eastAsia="Times New Roman" w:hAnsi="Times New Roman" w:cs="Times New Roman"/>
          <w:sz w:val="24"/>
          <w:szCs w:val="24"/>
        </w:rPr>
      </w:pPr>
      <w:r w:rsidRPr="00B20219">
        <w:rPr>
          <w:rFonts w:ascii="Times New Roman" w:eastAsia="Times New Roman" w:hAnsi="Times New Roman" w:cs="Times New Roman"/>
          <w:sz w:val="24"/>
          <w:szCs w:val="24"/>
        </w:rPr>
        <w:t>/etc/dovecot/conf.d/10-master.conf</w:t>
      </w:r>
    </w:p>
    <w:tbl>
      <w:tblPr>
        <w:tblW w:w="0" w:type="auto"/>
        <w:tblCellSpacing w:w="15" w:type="dxa"/>
        <w:tblInd w:w="720" w:type="dxa"/>
        <w:tblCellMar>
          <w:top w:w="15" w:type="dxa"/>
          <w:left w:w="15" w:type="dxa"/>
          <w:bottom w:w="15" w:type="dxa"/>
          <w:right w:w="15" w:type="dxa"/>
        </w:tblCellMar>
        <w:tblLook w:val="04A0"/>
      </w:tblPr>
      <w:tblGrid>
        <w:gridCol w:w="316"/>
        <w:gridCol w:w="2956"/>
      </w:tblGrid>
      <w:tr w:rsidR="00B20219" w:rsidRPr="00B20219" w:rsidTr="00B20219">
        <w:trPr>
          <w:tblCellSpacing w:w="15" w:type="dxa"/>
        </w:trPr>
        <w:tc>
          <w:tcPr>
            <w:tcW w:w="0" w:type="auto"/>
            <w:vAlign w:val="center"/>
            <w:hideMark/>
          </w:tcPr>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urier New" w:eastAsia="Times New Roman" w:hAnsi="Courier New" w:cs="Courier New"/>
                <w:sz w:val="20"/>
                <w:szCs w:val="20"/>
              </w:rPr>
            </w:pPr>
            <w:r w:rsidRPr="00B20219">
              <w:rPr>
                <w:rFonts w:ascii="Courier New" w:eastAsia="Times New Roman" w:hAnsi="Courier New" w:cs="Courier New"/>
                <w:sz w:val="20"/>
                <w:szCs w:val="20"/>
              </w:rPr>
              <w:t>1</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urier New" w:eastAsia="Times New Roman" w:hAnsi="Courier New" w:cs="Courier New"/>
                <w:sz w:val="20"/>
                <w:szCs w:val="20"/>
              </w:rPr>
            </w:pPr>
            <w:r w:rsidRPr="00B20219">
              <w:rPr>
                <w:rFonts w:ascii="Courier New" w:eastAsia="Times New Roman" w:hAnsi="Courier New" w:cs="Courier New"/>
                <w:sz w:val="20"/>
                <w:szCs w:val="20"/>
              </w:rPr>
              <w:t>2</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urier New" w:eastAsia="Times New Roman" w:hAnsi="Courier New" w:cs="Courier New"/>
                <w:sz w:val="20"/>
                <w:szCs w:val="20"/>
              </w:rPr>
            </w:pPr>
            <w:r w:rsidRPr="00B20219">
              <w:rPr>
                <w:rFonts w:ascii="Courier New" w:eastAsia="Times New Roman" w:hAnsi="Courier New" w:cs="Courier New"/>
                <w:sz w:val="20"/>
                <w:szCs w:val="20"/>
              </w:rPr>
              <w:t>3</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urier New" w:eastAsia="Times New Roman" w:hAnsi="Courier New" w:cs="Courier New"/>
                <w:sz w:val="20"/>
                <w:szCs w:val="20"/>
              </w:rPr>
            </w:pPr>
            <w:r w:rsidRPr="00B20219">
              <w:rPr>
                <w:rFonts w:ascii="Courier New" w:eastAsia="Times New Roman" w:hAnsi="Courier New" w:cs="Courier New"/>
                <w:sz w:val="20"/>
                <w:szCs w:val="20"/>
              </w:rPr>
              <w:t>4</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urier New" w:eastAsia="Times New Roman" w:hAnsi="Courier New" w:cs="Courier New"/>
                <w:sz w:val="20"/>
                <w:szCs w:val="20"/>
              </w:rPr>
            </w:pPr>
            <w:r w:rsidRPr="00B20219">
              <w:rPr>
                <w:rFonts w:ascii="Courier New" w:eastAsia="Times New Roman" w:hAnsi="Courier New" w:cs="Courier New"/>
                <w:sz w:val="20"/>
                <w:szCs w:val="20"/>
              </w:rPr>
              <w:t>5</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urier New" w:eastAsia="Times New Roman" w:hAnsi="Courier New" w:cs="Courier New"/>
                <w:sz w:val="20"/>
                <w:szCs w:val="20"/>
              </w:rPr>
            </w:pPr>
            <w:r w:rsidRPr="00B20219">
              <w:rPr>
                <w:rFonts w:ascii="Courier New" w:eastAsia="Times New Roman" w:hAnsi="Courier New" w:cs="Courier New"/>
                <w:sz w:val="20"/>
                <w:szCs w:val="20"/>
              </w:rPr>
              <w:t>6</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urier New" w:eastAsia="Times New Roman" w:hAnsi="Courier New" w:cs="Courier New"/>
                <w:sz w:val="20"/>
                <w:szCs w:val="20"/>
              </w:rPr>
            </w:pPr>
            <w:r w:rsidRPr="00B20219">
              <w:rPr>
                <w:rFonts w:ascii="Courier New" w:eastAsia="Times New Roman" w:hAnsi="Courier New" w:cs="Courier New"/>
                <w:sz w:val="20"/>
                <w:szCs w:val="20"/>
              </w:rPr>
              <w:t>7</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urier New" w:eastAsia="Times New Roman" w:hAnsi="Courier New" w:cs="Courier New"/>
                <w:sz w:val="20"/>
                <w:szCs w:val="20"/>
              </w:rPr>
            </w:pPr>
            <w:r w:rsidRPr="00B20219">
              <w:rPr>
                <w:rFonts w:ascii="Courier New" w:eastAsia="Times New Roman" w:hAnsi="Courier New" w:cs="Courier New"/>
                <w:sz w:val="20"/>
                <w:szCs w:val="20"/>
              </w:rPr>
              <w:t>8</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urier New" w:eastAsia="Times New Roman" w:hAnsi="Courier New" w:cs="Courier New"/>
                <w:sz w:val="20"/>
                <w:szCs w:val="20"/>
              </w:rPr>
            </w:pPr>
            <w:r w:rsidRPr="00B20219">
              <w:rPr>
                <w:rFonts w:ascii="Courier New" w:eastAsia="Times New Roman" w:hAnsi="Courier New" w:cs="Courier New"/>
                <w:sz w:val="20"/>
                <w:szCs w:val="20"/>
              </w:rPr>
              <w:t>9</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urier New" w:eastAsia="Times New Roman" w:hAnsi="Courier New" w:cs="Courier New"/>
                <w:sz w:val="20"/>
                <w:szCs w:val="20"/>
              </w:rPr>
            </w:pPr>
            <w:r w:rsidRPr="00B20219">
              <w:rPr>
                <w:rFonts w:ascii="Courier New" w:eastAsia="Times New Roman" w:hAnsi="Courier New" w:cs="Courier New"/>
                <w:sz w:val="20"/>
                <w:szCs w:val="20"/>
              </w:rPr>
              <w:t>10</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urier New" w:eastAsia="Times New Roman" w:hAnsi="Courier New" w:cs="Courier New"/>
                <w:sz w:val="20"/>
                <w:szCs w:val="20"/>
              </w:rPr>
            </w:pPr>
            <w:r w:rsidRPr="00B20219">
              <w:rPr>
                <w:rFonts w:ascii="Courier New" w:eastAsia="Times New Roman" w:hAnsi="Courier New" w:cs="Courier New"/>
                <w:sz w:val="20"/>
                <w:szCs w:val="20"/>
              </w:rPr>
              <w:t>11</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urier New" w:eastAsia="Times New Roman" w:hAnsi="Courier New" w:cs="Courier New"/>
                <w:sz w:val="20"/>
                <w:szCs w:val="20"/>
              </w:rPr>
            </w:pPr>
            <w:r w:rsidRPr="00B20219">
              <w:rPr>
                <w:rFonts w:ascii="Courier New" w:eastAsia="Times New Roman" w:hAnsi="Courier New" w:cs="Courier New"/>
                <w:sz w:val="20"/>
                <w:szCs w:val="20"/>
              </w:rPr>
              <w:t>12</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urier New" w:eastAsia="Times New Roman" w:hAnsi="Courier New" w:cs="Courier New"/>
                <w:sz w:val="20"/>
                <w:szCs w:val="20"/>
              </w:rPr>
            </w:pPr>
            <w:r w:rsidRPr="00B20219">
              <w:rPr>
                <w:rFonts w:ascii="Courier New" w:eastAsia="Times New Roman" w:hAnsi="Courier New" w:cs="Courier New"/>
                <w:sz w:val="20"/>
                <w:szCs w:val="20"/>
              </w:rPr>
              <w:t>13</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urier New" w:eastAsia="Times New Roman" w:hAnsi="Courier New" w:cs="Courier New"/>
                <w:sz w:val="20"/>
                <w:szCs w:val="20"/>
              </w:rPr>
            </w:pPr>
            <w:r w:rsidRPr="00B20219">
              <w:rPr>
                <w:rFonts w:ascii="Courier New" w:eastAsia="Times New Roman" w:hAnsi="Courier New" w:cs="Courier New"/>
                <w:sz w:val="20"/>
                <w:szCs w:val="20"/>
              </w:rPr>
              <w:t>14</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urier New" w:eastAsia="Times New Roman" w:hAnsi="Courier New" w:cs="Courier New"/>
                <w:sz w:val="20"/>
                <w:szCs w:val="20"/>
              </w:rPr>
            </w:pPr>
            <w:r w:rsidRPr="00B20219">
              <w:rPr>
                <w:rFonts w:ascii="Courier New" w:eastAsia="Times New Roman" w:hAnsi="Courier New" w:cs="Courier New"/>
                <w:sz w:val="20"/>
                <w:szCs w:val="20"/>
              </w:rPr>
              <w:t>15</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urier New" w:eastAsia="Times New Roman" w:hAnsi="Courier New" w:cs="Courier New"/>
                <w:sz w:val="20"/>
                <w:szCs w:val="20"/>
              </w:rPr>
            </w:pPr>
            <w:r w:rsidRPr="00B20219">
              <w:rPr>
                <w:rFonts w:ascii="Courier New" w:eastAsia="Times New Roman" w:hAnsi="Courier New" w:cs="Courier New"/>
                <w:sz w:val="20"/>
                <w:szCs w:val="20"/>
              </w:rPr>
              <w:t>16</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urier New" w:eastAsia="Times New Roman" w:hAnsi="Courier New" w:cs="Courier New"/>
                <w:sz w:val="20"/>
                <w:szCs w:val="20"/>
              </w:rPr>
            </w:pPr>
            <w:r w:rsidRPr="00B20219">
              <w:rPr>
                <w:rFonts w:ascii="Courier New" w:eastAsia="Times New Roman" w:hAnsi="Courier New" w:cs="Courier New"/>
                <w:sz w:val="20"/>
                <w:szCs w:val="20"/>
              </w:rPr>
              <w:t>17</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urier New" w:eastAsia="Times New Roman" w:hAnsi="Courier New" w:cs="Courier New"/>
                <w:sz w:val="20"/>
                <w:szCs w:val="20"/>
              </w:rPr>
            </w:pPr>
            <w:r w:rsidRPr="00B20219">
              <w:rPr>
                <w:rFonts w:ascii="Courier New" w:eastAsia="Times New Roman" w:hAnsi="Courier New" w:cs="Courier New"/>
                <w:sz w:val="20"/>
                <w:szCs w:val="20"/>
              </w:rPr>
              <w:t>18</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urier New" w:eastAsia="Times New Roman" w:hAnsi="Courier New" w:cs="Courier New"/>
                <w:sz w:val="20"/>
                <w:szCs w:val="20"/>
              </w:rPr>
            </w:pPr>
            <w:r w:rsidRPr="00B20219">
              <w:rPr>
                <w:rFonts w:ascii="Courier New" w:eastAsia="Times New Roman" w:hAnsi="Courier New" w:cs="Courier New"/>
                <w:sz w:val="20"/>
                <w:szCs w:val="20"/>
              </w:rPr>
              <w:t>19</w:t>
            </w:r>
          </w:p>
        </w:tc>
        <w:tc>
          <w:tcPr>
            <w:tcW w:w="0" w:type="auto"/>
            <w:vAlign w:val="center"/>
            <w:hideMark/>
          </w:tcPr>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20219">
              <w:rPr>
                <w:rFonts w:ascii="Courier New" w:eastAsia="Times New Roman" w:hAnsi="Courier New" w:cs="Courier New"/>
                <w:sz w:val="20"/>
                <w:szCs w:val="20"/>
              </w:rPr>
              <w:t>service imap-login {</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20219">
              <w:rPr>
                <w:rFonts w:ascii="Courier New" w:eastAsia="Times New Roman" w:hAnsi="Courier New" w:cs="Courier New"/>
                <w:sz w:val="20"/>
                <w:szCs w:val="20"/>
              </w:rPr>
              <w:t>inet_listener imap {</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20219">
              <w:rPr>
                <w:rFonts w:ascii="Courier New" w:eastAsia="Times New Roman" w:hAnsi="Courier New" w:cs="Courier New"/>
                <w:sz w:val="20"/>
                <w:szCs w:val="20"/>
              </w:rPr>
              <w:t xml:space="preserve">  #port = 0</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20219">
              <w:rPr>
                <w:rFonts w:ascii="Courier New" w:eastAsia="Times New Roman" w:hAnsi="Courier New" w:cs="Courier New"/>
                <w:sz w:val="20"/>
                <w:szCs w:val="20"/>
              </w:rPr>
              <w:t>}</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20219">
              <w:rPr>
                <w:rFonts w:ascii="Courier New" w:eastAsia="Times New Roman" w:hAnsi="Courier New" w:cs="Courier New"/>
                <w:sz w:val="20"/>
                <w:szCs w:val="20"/>
              </w:rPr>
              <w:t>inet_listener imaps {</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20219">
              <w:rPr>
                <w:rFonts w:ascii="Courier New" w:eastAsia="Times New Roman" w:hAnsi="Courier New" w:cs="Courier New"/>
                <w:sz w:val="20"/>
                <w:szCs w:val="20"/>
              </w:rPr>
              <w:t>port = 993</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20219">
              <w:rPr>
                <w:rFonts w:ascii="Courier New" w:eastAsia="Times New Roman" w:hAnsi="Courier New" w:cs="Courier New"/>
                <w:sz w:val="20"/>
                <w:szCs w:val="20"/>
              </w:rPr>
              <w:t>ssl = yes</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20219">
              <w:rPr>
                <w:rFonts w:ascii="Courier New" w:eastAsia="Times New Roman" w:hAnsi="Courier New" w:cs="Courier New"/>
                <w:sz w:val="20"/>
                <w:szCs w:val="20"/>
              </w:rPr>
              <w:t>}</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20219">
              <w:rPr>
                <w:rFonts w:ascii="Courier New" w:eastAsia="Times New Roman" w:hAnsi="Courier New" w:cs="Courier New"/>
                <w:sz w:val="20"/>
                <w:szCs w:val="20"/>
              </w:rPr>
              <w:t xml:space="preserve">  ...</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20219">
              <w:rPr>
                <w:rFonts w:ascii="Courier New" w:eastAsia="Times New Roman" w:hAnsi="Courier New" w:cs="Courier New"/>
                <w:sz w:val="20"/>
                <w:szCs w:val="20"/>
              </w:rPr>
              <w:t xml:space="preserve">  service pop3-login {</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20219">
              <w:rPr>
                <w:rFonts w:ascii="Courier New" w:eastAsia="Times New Roman" w:hAnsi="Courier New" w:cs="Courier New"/>
                <w:sz w:val="20"/>
                <w:szCs w:val="20"/>
              </w:rPr>
              <w:t xml:space="preserve">    inet_listener pop3 {</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20219">
              <w:rPr>
                <w:rFonts w:ascii="Courier New" w:eastAsia="Times New Roman" w:hAnsi="Courier New" w:cs="Courier New"/>
                <w:sz w:val="20"/>
                <w:szCs w:val="20"/>
              </w:rPr>
              <w:t xml:space="preserve">      port = 0</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20219">
              <w:rPr>
                <w:rFonts w:ascii="Courier New" w:eastAsia="Times New Roman" w:hAnsi="Courier New" w:cs="Courier New"/>
                <w:sz w:val="20"/>
                <w:szCs w:val="20"/>
              </w:rPr>
              <w:t xml:space="preserve">    }</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20219">
              <w:rPr>
                <w:rFonts w:ascii="Courier New" w:eastAsia="Times New Roman" w:hAnsi="Courier New" w:cs="Courier New"/>
                <w:sz w:val="20"/>
                <w:szCs w:val="20"/>
              </w:rPr>
              <w:t>inet_listener pop3s {</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20219">
              <w:rPr>
                <w:rFonts w:ascii="Courier New" w:eastAsia="Times New Roman" w:hAnsi="Courier New" w:cs="Courier New"/>
                <w:sz w:val="20"/>
                <w:szCs w:val="20"/>
              </w:rPr>
              <w:t xml:space="preserve">  port = 995</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20219">
              <w:rPr>
                <w:rFonts w:ascii="Courier New" w:eastAsia="Times New Roman" w:hAnsi="Courier New" w:cs="Courier New"/>
                <w:sz w:val="20"/>
                <w:szCs w:val="20"/>
              </w:rPr>
              <w:t xml:space="preserve">  ssl = yes</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20219">
              <w:rPr>
                <w:rFonts w:ascii="Courier New" w:eastAsia="Times New Roman" w:hAnsi="Courier New" w:cs="Courier New"/>
                <w:sz w:val="20"/>
                <w:szCs w:val="20"/>
              </w:rPr>
              <w:t>}</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20219">
              <w:rPr>
                <w:rFonts w:ascii="Courier New" w:eastAsia="Times New Roman" w:hAnsi="Courier New" w:cs="Courier New"/>
                <w:sz w:val="20"/>
                <w:szCs w:val="20"/>
              </w:rPr>
              <w:t xml:space="preserve">  ...</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20219">
              <w:rPr>
                <w:rFonts w:ascii="Courier New" w:eastAsia="Times New Roman" w:hAnsi="Courier New" w:cs="Courier New"/>
                <w:sz w:val="20"/>
                <w:szCs w:val="20"/>
              </w:rPr>
              <w:t xml:space="preserve">  }</w:t>
            </w:r>
          </w:p>
        </w:tc>
      </w:tr>
    </w:tbl>
    <w:p w:rsidR="00B20219" w:rsidRPr="00B20219" w:rsidRDefault="00B20219" w:rsidP="00B20219">
      <w:pPr>
        <w:spacing w:beforeAutospacing="1" w:after="100" w:afterAutospacing="1" w:line="240" w:lineRule="auto"/>
        <w:ind w:left="1440"/>
        <w:rPr>
          <w:rFonts w:ascii="Times New Roman" w:eastAsia="Times New Roman" w:hAnsi="Times New Roman" w:cs="Times New Roman"/>
          <w:sz w:val="24"/>
          <w:szCs w:val="24"/>
        </w:rPr>
      </w:pPr>
      <w:r w:rsidRPr="00B20219">
        <w:rPr>
          <w:rFonts w:ascii="Times New Roman" w:eastAsia="Times New Roman" w:hAnsi="Times New Roman" w:cs="Times New Roman"/>
          <w:sz w:val="24"/>
          <w:szCs w:val="24"/>
        </w:rPr>
        <w:t xml:space="preserve">Leave the secure versions unedited, specifically the </w:t>
      </w:r>
      <w:r w:rsidRPr="00B20219">
        <w:rPr>
          <w:rFonts w:ascii="Courier New" w:eastAsia="Times New Roman" w:hAnsi="Courier New" w:cs="Courier New"/>
          <w:sz w:val="20"/>
        </w:rPr>
        <w:t>imaps</w:t>
      </w:r>
      <w:r w:rsidRPr="00B20219">
        <w:rPr>
          <w:rFonts w:ascii="Times New Roman" w:eastAsia="Times New Roman" w:hAnsi="Times New Roman" w:cs="Times New Roman"/>
          <w:sz w:val="24"/>
          <w:szCs w:val="24"/>
        </w:rPr>
        <w:t xml:space="preserve"> and </w:t>
      </w:r>
      <w:r w:rsidRPr="00B20219">
        <w:rPr>
          <w:rFonts w:ascii="Courier New" w:eastAsia="Times New Roman" w:hAnsi="Courier New" w:cs="Courier New"/>
          <w:sz w:val="20"/>
        </w:rPr>
        <w:t>pop3s</w:t>
      </w:r>
      <w:r w:rsidRPr="00B20219">
        <w:rPr>
          <w:rFonts w:ascii="Times New Roman" w:eastAsia="Times New Roman" w:hAnsi="Times New Roman" w:cs="Times New Roman"/>
          <w:sz w:val="24"/>
          <w:szCs w:val="24"/>
        </w:rPr>
        <w:t xml:space="preserve">, so that their ports still work. The default settings for </w:t>
      </w:r>
      <w:r w:rsidRPr="00B20219">
        <w:rPr>
          <w:rFonts w:ascii="Courier New" w:eastAsia="Times New Roman" w:hAnsi="Courier New" w:cs="Courier New"/>
          <w:sz w:val="20"/>
        </w:rPr>
        <w:t>imaps</w:t>
      </w:r>
      <w:r w:rsidRPr="00B20219">
        <w:rPr>
          <w:rFonts w:ascii="Times New Roman" w:eastAsia="Times New Roman" w:hAnsi="Times New Roman" w:cs="Times New Roman"/>
          <w:sz w:val="24"/>
          <w:szCs w:val="24"/>
        </w:rPr>
        <w:t xml:space="preserve"> and </w:t>
      </w:r>
      <w:r w:rsidRPr="00B20219">
        <w:rPr>
          <w:rFonts w:ascii="Courier New" w:eastAsia="Times New Roman" w:hAnsi="Courier New" w:cs="Courier New"/>
          <w:sz w:val="20"/>
        </w:rPr>
        <w:t>pop3s</w:t>
      </w:r>
      <w:r w:rsidRPr="00B20219">
        <w:rPr>
          <w:rFonts w:ascii="Times New Roman" w:eastAsia="Times New Roman" w:hAnsi="Times New Roman" w:cs="Times New Roman"/>
          <w:sz w:val="24"/>
          <w:szCs w:val="24"/>
        </w:rPr>
        <w:t xml:space="preserve"> are fine. Optionally, leave the </w:t>
      </w:r>
      <w:r w:rsidRPr="00B20219">
        <w:rPr>
          <w:rFonts w:ascii="Courier New" w:eastAsia="Times New Roman" w:hAnsi="Courier New" w:cs="Courier New"/>
          <w:sz w:val="20"/>
        </w:rPr>
        <w:t>port</w:t>
      </w:r>
      <w:r w:rsidRPr="00B20219">
        <w:rPr>
          <w:rFonts w:ascii="Times New Roman" w:eastAsia="Times New Roman" w:hAnsi="Times New Roman" w:cs="Times New Roman"/>
          <w:sz w:val="24"/>
          <w:szCs w:val="24"/>
        </w:rPr>
        <w:t xml:space="preserve"> lines commented out, as the default ports are the standard 993 and 995.</w:t>
      </w:r>
    </w:p>
    <w:p w:rsidR="00B20219" w:rsidRPr="00B20219" w:rsidRDefault="00B20219" w:rsidP="00B20219">
      <w:pPr>
        <w:spacing w:before="100" w:beforeAutospacing="1" w:after="100" w:afterAutospacing="1" w:line="240" w:lineRule="auto"/>
        <w:ind w:left="720"/>
        <w:rPr>
          <w:rFonts w:ascii="Times New Roman" w:eastAsia="Times New Roman" w:hAnsi="Times New Roman" w:cs="Times New Roman"/>
          <w:sz w:val="24"/>
          <w:szCs w:val="24"/>
        </w:rPr>
      </w:pPr>
      <w:r w:rsidRPr="00B20219">
        <w:rPr>
          <w:rFonts w:ascii="Times New Roman" w:eastAsia="Times New Roman" w:hAnsi="Times New Roman" w:cs="Times New Roman"/>
          <w:sz w:val="24"/>
          <w:szCs w:val="24"/>
        </w:rPr>
        <w:t xml:space="preserve">Find the </w:t>
      </w:r>
      <w:r w:rsidRPr="00B20219">
        <w:rPr>
          <w:rFonts w:ascii="Courier New" w:eastAsia="Times New Roman" w:hAnsi="Courier New" w:cs="Courier New"/>
          <w:sz w:val="20"/>
        </w:rPr>
        <w:t>service lmtp</w:t>
      </w:r>
      <w:r w:rsidRPr="00B20219">
        <w:rPr>
          <w:rFonts w:ascii="Times New Roman" w:eastAsia="Times New Roman" w:hAnsi="Times New Roman" w:cs="Times New Roman"/>
          <w:sz w:val="24"/>
          <w:szCs w:val="24"/>
        </w:rPr>
        <w:t xml:space="preserve"> section and use the configuration shown below:</w:t>
      </w:r>
    </w:p>
    <w:p w:rsidR="00B20219" w:rsidRPr="00B20219" w:rsidRDefault="00B20219" w:rsidP="00B20219">
      <w:pPr>
        <w:spacing w:after="0" w:line="240" w:lineRule="auto"/>
        <w:ind w:left="720"/>
        <w:rPr>
          <w:rFonts w:ascii="Times New Roman" w:eastAsia="Times New Roman" w:hAnsi="Times New Roman" w:cs="Times New Roman"/>
          <w:sz w:val="24"/>
          <w:szCs w:val="24"/>
        </w:rPr>
      </w:pPr>
      <w:r w:rsidRPr="00B20219">
        <w:rPr>
          <w:rFonts w:ascii="Times New Roman" w:eastAsia="Times New Roman" w:hAnsi="Times New Roman" w:cs="Times New Roman"/>
          <w:sz w:val="24"/>
          <w:szCs w:val="24"/>
        </w:rPr>
        <w:t>/etc/dovecot/conf.d/10-master.conf</w:t>
      </w:r>
    </w:p>
    <w:tbl>
      <w:tblPr>
        <w:tblW w:w="0" w:type="auto"/>
        <w:tblCellSpacing w:w="15" w:type="dxa"/>
        <w:tblInd w:w="720" w:type="dxa"/>
        <w:tblCellMar>
          <w:top w:w="15" w:type="dxa"/>
          <w:left w:w="15" w:type="dxa"/>
          <w:bottom w:w="15" w:type="dxa"/>
          <w:right w:w="15" w:type="dxa"/>
        </w:tblCellMar>
        <w:tblLook w:val="04A0"/>
      </w:tblPr>
      <w:tblGrid>
        <w:gridCol w:w="316"/>
        <w:gridCol w:w="8414"/>
      </w:tblGrid>
      <w:tr w:rsidR="00B20219" w:rsidRPr="00B20219" w:rsidTr="00B20219">
        <w:trPr>
          <w:tblCellSpacing w:w="15" w:type="dxa"/>
        </w:trPr>
        <w:tc>
          <w:tcPr>
            <w:tcW w:w="0" w:type="auto"/>
            <w:vAlign w:val="center"/>
            <w:hideMark/>
          </w:tcPr>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urier New" w:eastAsia="Times New Roman" w:hAnsi="Courier New" w:cs="Courier New"/>
                <w:sz w:val="20"/>
                <w:szCs w:val="20"/>
              </w:rPr>
            </w:pPr>
            <w:r w:rsidRPr="00B20219">
              <w:rPr>
                <w:rFonts w:ascii="Courier New" w:eastAsia="Times New Roman" w:hAnsi="Courier New" w:cs="Courier New"/>
                <w:sz w:val="20"/>
                <w:szCs w:val="20"/>
              </w:rPr>
              <w:lastRenderedPageBreak/>
              <w:t>1</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urier New" w:eastAsia="Times New Roman" w:hAnsi="Courier New" w:cs="Courier New"/>
                <w:sz w:val="20"/>
                <w:szCs w:val="20"/>
              </w:rPr>
            </w:pPr>
            <w:r w:rsidRPr="00B20219">
              <w:rPr>
                <w:rFonts w:ascii="Courier New" w:eastAsia="Times New Roman" w:hAnsi="Courier New" w:cs="Courier New"/>
                <w:sz w:val="20"/>
                <w:szCs w:val="20"/>
              </w:rPr>
              <w:t>2</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urier New" w:eastAsia="Times New Roman" w:hAnsi="Courier New" w:cs="Courier New"/>
                <w:sz w:val="20"/>
                <w:szCs w:val="20"/>
              </w:rPr>
            </w:pPr>
            <w:r w:rsidRPr="00B20219">
              <w:rPr>
                <w:rFonts w:ascii="Courier New" w:eastAsia="Times New Roman" w:hAnsi="Courier New" w:cs="Courier New"/>
                <w:sz w:val="20"/>
                <w:szCs w:val="20"/>
              </w:rPr>
              <w:t>3</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urier New" w:eastAsia="Times New Roman" w:hAnsi="Courier New" w:cs="Courier New"/>
                <w:sz w:val="20"/>
                <w:szCs w:val="20"/>
              </w:rPr>
            </w:pPr>
            <w:r w:rsidRPr="00B20219">
              <w:rPr>
                <w:rFonts w:ascii="Courier New" w:eastAsia="Times New Roman" w:hAnsi="Courier New" w:cs="Courier New"/>
                <w:sz w:val="20"/>
                <w:szCs w:val="20"/>
              </w:rPr>
              <w:t>4</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urier New" w:eastAsia="Times New Roman" w:hAnsi="Courier New" w:cs="Courier New"/>
                <w:sz w:val="20"/>
                <w:szCs w:val="20"/>
              </w:rPr>
            </w:pPr>
            <w:r w:rsidRPr="00B20219">
              <w:rPr>
                <w:rFonts w:ascii="Courier New" w:eastAsia="Times New Roman" w:hAnsi="Courier New" w:cs="Courier New"/>
                <w:sz w:val="20"/>
                <w:szCs w:val="20"/>
              </w:rPr>
              <w:t>5</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urier New" w:eastAsia="Times New Roman" w:hAnsi="Courier New" w:cs="Courier New"/>
                <w:sz w:val="20"/>
                <w:szCs w:val="20"/>
              </w:rPr>
            </w:pPr>
            <w:r w:rsidRPr="00B20219">
              <w:rPr>
                <w:rFonts w:ascii="Courier New" w:eastAsia="Times New Roman" w:hAnsi="Courier New" w:cs="Courier New"/>
                <w:sz w:val="20"/>
                <w:szCs w:val="20"/>
              </w:rPr>
              <w:t>6</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urier New" w:eastAsia="Times New Roman" w:hAnsi="Courier New" w:cs="Courier New"/>
                <w:sz w:val="20"/>
                <w:szCs w:val="20"/>
              </w:rPr>
            </w:pPr>
            <w:r w:rsidRPr="00B20219">
              <w:rPr>
                <w:rFonts w:ascii="Courier New" w:eastAsia="Times New Roman" w:hAnsi="Courier New" w:cs="Courier New"/>
                <w:sz w:val="20"/>
                <w:szCs w:val="20"/>
              </w:rPr>
              <w:t>7</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urier New" w:eastAsia="Times New Roman" w:hAnsi="Courier New" w:cs="Courier New"/>
                <w:sz w:val="20"/>
                <w:szCs w:val="20"/>
              </w:rPr>
            </w:pPr>
            <w:r w:rsidRPr="00B20219">
              <w:rPr>
                <w:rFonts w:ascii="Courier New" w:eastAsia="Times New Roman" w:hAnsi="Courier New" w:cs="Courier New"/>
                <w:sz w:val="20"/>
                <w:szCs w:val="20"/>
              </w:rPr>
              <w:t>8</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urier New" w:eastAsia="Times New Roman" w:hAnsi="Courier New" w:cs="Courier New"/>
                <w:sz w:val="20"/>
                <w:szCs w:val="20"/>
              </w:rPr>
            </w:pPr>
            <w:r w:rsidRPr="00B20219">
              <w:rPr>
                <w:rFonts w:ascii="Courier New" w:eastAsia="Times New Roman" w:hAnsi="Courier New" w:cs="Courier New"/>
                <w:sz w:val="20"/>
                <w:szCs w:val="20"/>
              </w:rPr>
              <w:t>9</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urier New" w:eastAsia="Times New Roman" w:hAnsi="Courier New" w:cs="Courier New"/>
                <w:sz w:val="20"/>
                <w:szCs w:val="20"/>
              </w:rPr>
            </w:pPr>
            <w:r w:rsidRPr="00B20219">
              <w:rPr>
                <w:rFonts w:ascii="Courier New" w:eastAsia="Times New Roman" w:hAnsi="Courier New" w:cs="Courier New"/>
                <w:sz w:val="20"/>
                <w:szCs w:val="20"/>
              </w:rPr>
              <w:t>10</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urier New" w:eastAsia="Times New Roman" w:hAnsi="Courier New" w:cs="Courier New"/>
                <w:sz w:val="20"/>
                <w:szCs w:val="20"/>
              </w:rPr>
            </w:pPr>
            <w:r w:rsidRPr="00B20219">
              <w:rPr>
                <w:rFonts w:ascii="Courier New" w:eastAsia="Times New Roman" w:hAnsi="Courier New" w:cs="Courier New"/>
                <w:sz w:val="20"/>
                <w:szCs w:val="20"/>
              </w:rPr>
              <w:t>11</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urier New" w:eastAsia="Times New Roman" w:hAnsi="Courier New" w:cs="Courier New"/>
                <w:sz w:val="20"/>
                <w:szCs w:val="20"/>
              </w:rPr>
            </w:pPr>
            <w:r w:rsidRPr="00B20219">
              <w:rPr>
                <w:rFonts w:ascii="Courier New" w:eastAsia="Times New Roman" w:hAnsi="Courier New" w:cs="Courier New"/>
                <w:sz w:val="20"/>
                <w:szCs w:val="20"/>
              </w:rPr>
              <w:t>12</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urier New" w:eastAsia="Times New Roman" w:hAnsi="Courier New" w:cs="Courier New"/>
                <w:sz w:val="20"/>
                <w:szCs w:val="20"/>
              </w:rPr>
            </w:pPr>
            <w:r w:rsidRPr="00B20219">
              <w:rPr>
                <w:rFonts w:ascii="Courier New" w:eastAsia="Times New Roman" w:hAnsi="Courier New" w:cs="Courier New"/>
                <w:sz w:val="20"/>
                <w:szCs w:val="20"/>
              </w:rPr>
              <w:t>13</w:t>
            </w:r>
          </w:p>
        </w:tc>
        <w:tc>
          <w:tcPr>
            <w:tcW w:w="0" w:type="auto"/>
            <w:vAlign w:val="center"/>
            <w:hideMark/>
          </w:tcPr>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20219">
              <w:rPr>
                <w:rFonts w:ascii="Courier New" w:eastAsia="Times New Roman" w:hAnsi="Courier New" w:cs="Courier New"/>
                <w:sz w:val="20"/>
                <w:szCs w:val="20"/>
              </w:rPr>
              <w:t>service lmtp {</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20219">
              <w:rPr>
                <w:rFonts w:ascii="Courier New" w:eastAsia="Times New Roman" w:hAnsi="Courier New" w:cs="Courier New"/>
                <w:sz w:val="20"/>
                <w:szCs w:val="20"/>
              </w:rPr>
              <w:t xml:space="preserve">  unix_listener /var/spool/postfix/private/dovecot-lmtp {</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20219">
              <w:rPr>
                <w:rFonts w:ascii="Courier New" w:eastAsia="Times New Roman" w:hAnsi="Courier New" w:cs="Courier New"/>
                <w:sz w:val="20"/>
                <w:szCs w:val="20"/>
              </w:rPr>
              <w:t xml:space="preserve">    mode = 0600</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20219">
              <w:rPr>
                <w:rFonts w:ascii="Courier New" w:eastAsia="Times New Roman" w:hAnsi="Courier New" w:cs="Courier New"/>
                <w:sz w:val="20"/>
                <w:szCs w:val="20"/>
              </w:rPr>
              <w:t xml:space="preserve">    user = postfix</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20219">
              <w:rPr>
                <w:rFonts w:ascii="Courier New" w:eastAsia="Times New Roman" w:hAnsi="Courier New" w:cs="Courier New"/>
                <w:sz w:val="20"/>
                <w:szCs w:val="20"/>
              </w:rPr>
              <w:t xml:space="preserve">    group = postfix</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20219">
              <w:rPr>
                <w:rFonts w:ascii="Courier New" w:eastAsia="Times New Roman" w:hAnsi="Courier New" w:cs="Courier New"/>
                <w:sz w:val="20"/>
                <w:szCs w:val="20"/>
              </w:rPr>
              <w:t xml:space="preserve">   }</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20219">
              <w:rPr>
                <w:rFonts w:ascii="Courier New" w:eastAsia="Times New Roman" w:hAnsi="Courier New" w:cs="Courier New"/>
                <w:sz w:val="20"/>
                <w:szCs w:val="20"/>
              </w:rPr>
              <w:t xml:space="preserve">    # Create inet listener only if you can't use the above UNIX socket</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20219">
              <w:rPr>
                <w:rFonts w:ascii="Courier New" w:eastAsia="Times New Roman" w:hAnsi="Courier New" w:cs="Courier New"/>
                <w:sz w:val="20"/>
                <w:szCs w:val="20"/>
              </w:rPr>
              <w:t xml:space="preserve">    #inet_listener lmtp {</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20219">
              <w:rPr>
                <w:rFonts w:ascii="Courier New" w:eastAsia="Times New Roman" w:hAnsi="Courier New" w:cs="Courier New"/>
                <w:sz w:val="20"/>
                <w:szCs w:val="20"/>
              </w:rPr>
              <w:t xml:space="preserve">      # Avoid making LMTP visible for the entire internet</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20219">
              <w:rPr>
                <w:rFonts w:ascii="Courier New" w:eastAsia="Times New Roman" w:hAnsi="Courier New" w:cs="Courier New"/>
                <w:sz w:val="20"/>
                <w:szCs w:val="20"/>
              </w:rPr>
              <w:t xml:space="preserve">      #address =</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20219">
              <w:rPr>
                <w:rFonts w:ascii="Courier New" w:eastAsia="Times New Roman" w:hAnsi="Courier New" w:cs="Courier New"/>
                <w:sz w:val="20"/>
                <w:szCs w:val="20"/>
              </w:rPr>
              <w:t xml:space="preserve">      #port =</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20219">
              <w:rPr>
                <w:rFonts w:ascii="Courier New" w:eastAsia="Times New Roman" w:hAnsi="Courier New" w:cs="Courier New"/>
                <w:sz w:val="20"/>
                <w:szCs w:val="20"/>
              </w:rPr>
              <w:t xml:space="preserve">    #}</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20219">
              <w:rPr>
                <w:rFonts w:ascii="Courier New" w:eastAsia="Times New Roman" w:hAnsi="Courier New" w:cs="Courier New"/>
                <w:sz w:val="20"/>
                <w:szCs w:val="20"/>
              </w:rPr>
              <w:t xml:space="preserve">  }</w:t>
            </w:r>
          </w:p>
        </w:tc>
      </w:tr>
    </w:tbl>
    <w:p w:rsidR="00B20219" w:rsidRPr="00B20219" w:rsidRDefault="00B20219" w:rsidP="00B20219">
      <w:pPr>
        <w:spacing w:before="100" w:beforeAutospacing="1" w:after="100" w:afterAutospacing="1" w:line="240" w:lineRule="auto"/>
        <w:ind w:left="720"/>
        <w:rPr>
          <w:rFonts w:ascii="Times New Roman" w:eastAsia="Times New Roman" w:hAnsi="Times New Roman" w:cs="Times New Roman"/>
          <w:sz w:val="24"/>
          <w:szCs w:val="24"/>
        </w:rPr>
      </w:pPr>
      <w:r w:rsidRPr="00B20219">
        <w:rPr>
          <w:rFonts w:ascii="Times New Roman" w:eastAsia="Times New Roman" w:hAnsi="Times New Roman" w:cs="Times New Roman"/>
          <w:sz w:val="24"/>
          <w:szCs w:val="24"/>
        </w:rPr>
        <w:t xml:space="preserve">Locate the </w:t>
      </w:r>
      <w:r w:rsidRPr="00B20219">
        <w:rPr>
          <w:rFonts w:ascii="Courier New" w:eastAsia="Times New Roman" w:hAnsi="Courier New" w:cs="Courier New"/>
          <w:sz w:val="20"/>
        </w:rPr>
        <w:t>service auth</w:t>
      </w:r>
      <w:r w:rsidRPr="00B20219">
        <w:rPr>
          <w:rFonts w:ascii="Times New Roman" w:eastAsia="Times New Roman" w:hAnsi="Times New Roman" w:cs="Times New Roman"/>
          <w:sz w:val="24"/>
          <w:szCs w:val="24"/>
        </w:rPr>
        <w:t xml:space="preserve"> section and configure it as shown below:</w:t>
      </w:r>
    </w:p>
    <w:p w:rsidR="00B20219" w:rsidRPr="00B20219" w:rsidRDefault="00B20219" w:rsidP="00B20219">
      <w:pPr>
        <w:spacing w:after="0" w:line="240" w:lineRule="auto"/>
        <w:ind w:left="720"/>
        <w:rPr>
          <w:rFonts w:ascii="Times New Roman" w:eastAsia="Times New Roman" w:hAnsi="Times New Roman" w:cs="Times New Roman"/>
          <w:sz w:val="24"/>
          <w:szCs w:val="24"/>
        </w:rPr>
      </w:pPr>
      <w:r w:rsidRPr="00B20219">
        <w:rPr>
          <w:rFonts w:ascii="Times New Roman" w:eastAsia="Times New Roman" w:hAnsi="Times New Roman" w:cs="Times New Roman"/>
          <w:sz w:val="24"/>
          <w:szCs w:val="24"/>
        </w:rPr>
        <w:t>/etc/dovecot/conf.d/10-master.conf</w:t>
      </w:r>
    </w:p>
    <w:tbl>
      <w:tblPr>
        <w:tblW w:w="0" w:type="auto"/>
        <w:tblCellSpacing w:w="15" w:type="dxa"/>
        <w:tblInd w:w="720" w:type="dxa"/>
        <w:tblCellMar>
          <w:top w:w="15" w:type="dxa"/>
          <w:left w:w="15" w:type="dxa"/>
          <w:bottom w:w="15" w:type="dxa"/>
          <w:right w:w="15" w:type="dxa"/>
        </w:tblCellMar>
        <w:tblLook w:val="04A0"/>
      </w:tblPr>
      <w:tblGrid>
        <w:gridCol w:w="316"/>
        <w:gridCol w:w="8414"/>
      </w:tblGrid>
      <w:tr w:rsidR="00B20219" w:rsidRPr="00B20219" w:rsidTr="00B20219">
        <w:trPr>
          <w:tblCellSpacing w:w="15" w:type="dxa"/>
        </w:trPr>
        <w:tc>
          <w:tcPr>
            <w:tcW w:w="0" w:type="auto"/>
            <w:vAlign w:val="center"/>
            <w:hideMark/>
          </w:tcPr>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urier New" w:eastAsia="Times New Roman" w:hAnsi="Courier New" w:cs="Courier New"/>
                <w:sz w:val="20"/>
                <w:szCs w:val="20"/>
              </w:rPr>
            </w:pPr>
            <w:r w:rsidRPr="00B20219">
              <w:rPr>
                <w:rFonts w:ascii="Courier New" w:eastAsia="Times New Roman" w:hAnsi="Courier New" w:cs="Courier New"/>
                <w:sz w:val="20"/>
                <w:szCs w:val="20"/>
              </w:rPr>
              <w:t>1</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urier New" w:eastAsia="Times New Roman" w:hAnsi="Courier New" w:cs="Courier New"/>
                <w:sz w:val="20"/>
                <w:szCs w:val="20"/>
              </w:rPr>
            </w:pPr>
            <w:r w:rsidRPr="00B20219">
              <w:rPr>
                <w:rFonts w:ascii="Courier New" w:eastAsia="Times New Roman" w:hAnsi="Courier New" w:cs="Courier New"/>
                <w:sz w:val="20"/>
                <w:szCs w:val="20"/>
              </w:rPr>
              <w:t>2</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urier New" w:eastAsia="Times New Roman" w:hAnsi="Courier New" w:cs="Courier New"/>
                <w:sz w:val="20"/>
                <w:szCs w:val="20"/>
              </w:rPr>
            </w:pPr>
            <w:r w:rsidRPr="00B20219">
              <w:rPr>
                <w:rFonts w:ascii="Courier New" w:eastAsia="Times New Roman" w:hAnsi="Courier New" w:cs="Courier New"/>
                <w:sz w:val="20"/>
                <w:szCs w:val="20"/>
              </w:rPr>
              <w:t>3</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urier New" w:eastAsia="Times New Roman" w:hAnsi="Courier New" w:cs="Courier New"/>
                <w:sz w:val="20"/>
                <w:szCs w:val="20"/>
              </w:rPr>
            </w:pPr>
            <w:r w:rsidRPr="00B20219">
              <w:rPr>
                <w:rFonts w:ascii="Courier New" w:eastAsia="Times New Roman" w:hAnsi="Courier New" w:cs="Courier New"/>
                <w:sz w:val="20"/>
                <w:szCs w:val="20"/>
              </w:rPr>
              <w:t>4</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urier New" w:eastAsia="Times New Roman" w:hAnsi="Courier New" w:cs="Courier New"/>
                <w:sz w:val="20"/>
                <w:szCs w:val="20"/>
              </w:rPr>
            </w:pPr>
            <w:r w:rsidRPr="00B20219">
              <w:rPr>
                <w:rFonts w:ascii="Courier New" w:eastAsia="Times New Roman" w:hAnsi="Courier New" w:cs="Courier New"/>
                <w:sz w:val="20"/>
                <w:szCs w:val="20"/>
              </w:rPr>
              <w:t>5</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urier New" w:eastAsia="Times New Roman" w:hAnsi="Courier New" w:cs="Courier New"/>
                <w:sz w:val="20"/>
                <w:szCs w:val="20"/>
              </w:rPr>
            </w:pPr>
            <w:r w:rsidRPr="00B20219">
              <w:rPr>
                <w:rFonts w:ascii="Courier New" w:eastAsia="Times New Roman" w:hAnsi="Courier New" w:cs="Courier New"/>
                <w:sz w:val="20"/>
                <w:szCs w:val="20"/>
              </w:rPr>
              <w:t>6</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urier New" w:eastAsia="Times New Roman" w:hAnsi="Courier New" w:cs="Courier New"/>
                <w:sz w:val="20"/>
                <w:szCs w:val="20"/>
              </w:rPr>
            </w:pPr>
            <w:r w:rsidRPr="00B20219">
              <w:rPr>
                <w:rFonts w:ascii="Courier New" w:eastAsia="Times New Roman" w:hAnsi="Courier New" w:cs="Courier New"/>
                <w:sz w:val="20"/>
                <w:szCs w:val="20"/>
              </w:rPr>
              <w:t>7</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urier New" w:eastAsia="Times New Roman" w:hAnsi="Courier New" w:cs="Courier New"/>
                <w:sz w:val="20"/>
                <w:szCs w:val="20"/>
              </w:rPr>
            </w:pPr>
            <w:r w:rsidRPr="00B20219">
              <w:rPr>
                <w:rFonts w:ascii="Courier New" w:eastAsia="Times New Roman" w:hAnsi="Courier New" w:cs="Courier New"/>
                <w:sz w:val="20"/>
                <w:szCs w:val="20"/>
              </w:rPr>
              <w:t>8</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urier New" w:eastAsia="Times New Roman" w:hAnsi="Courier New" w:cs="Courier New"/>
                <w:sz w:val="20"/>
                <w:szCs w:val="20"/>
              </w:rPr>
            </w:pPr>
            <w:r w:rsidRPr="00B20219">
              <w:rPr>
                <w:rFonts w:ascii="Courier New" w:eastAsia="Times New Roman" w:hAnsi="Courier New" w:cs="Courier New"/>
                <w:sz w:val="20"/>
                <w:szCs w:val="20"/>
              </w:rPr>
              <w:t>9</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urier New" w:eastAsia="Times New Roman" w:hAnsi="Courier New" w:cs="Courier New"/>
                <w:sz w:val="20"/>
                <w:szCs w:val="20"/>
              </w:rPr>
            </w:pPr>
            <w:r w:rsidRPr="00B20219">
              <w:rPr>
                <w:rFonts w:ascii="Courier New" w:eastAsia="Times New Roman" w:hAnsi="Courier New" w:cs="Courier New"/>
                <w:sz w:val="20"/>
                <w:szCs w:val="20"/>
              </w:rPr>
              <w:t>10</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urier New" w:eastAsia="Times New Roman" w:hAnsi="Courier New" w:cs="Courier New"/>
                <w:sz w:val="20"/>
                <w:szCs w:val="20"/>
              </w:rPr>
            </w:pPr>
            <w:r w:rsidRPr="00B20219">
              <w:rPr>
                <w:rFonts w:ascii="Courier New" w:eastAsia="Times New Roman" w:hAnsi="Courier New" w:cs="Courier New"/>
                <w:sz w:val="20"/>
                <w:szCs w:val="20"/>
              </w:rPr>
              <w:t>11</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urier New" w:eastAsia="Times New Roman" w:hAnsi="Courier New" w:cs="Courier New"/>
                <w:sz w:val="20"/>
                <w:szCs w:val="20"/>
              </w:rPr>
            </w:pPr>
            <w:r w:rsidRPr="00B20219">
              <w:rPr>
                <w:rFonts w:ascii="Courier New" w:eastAsia="Times New Roman" w:hAnsi="Courier New" w:cs="Courier New"/>
                <w:sz w:val="20"/>
                <w:szCs w:val="20"/>
              </w:rPr>
              <w:t>12</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urier New" w:eastAsia="Times New Roman" w:hAnsi="Courier New" w:cs="Courier New"/>
                <w:sz w:val="20"/>
                <w:szCs w:val="20"/>
              </w:rPr>
            </w:pPr>
            <w:r w:rsidRPr="00B20219">
              <w:rPr>
                <w:rFonts w:ascii="Courier New" w:eastAsia="Times New Roman" w:hAnsi="Courier New" w:cs="Courier New"/>
                <w:sz w:val="20"/>
                <w:szCs w:val="20"/>
              </w:rPr>
              <w:t>13</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urier New" w:eastAsia="Times New Roman" w:hAnsi="Courier New" w:cs="Courier New"/>
                <w:sz w:val="20"/>
                <w:szCs w:val="20"/>
              </w:rPr>
            </w:pPr>
            <w:r w:rsidRPr="00B20219">
              <w:rPr>
                <w:rFonts w:ascii="Courier New" w:eastAsia="Times New Roman" w:hAnsi="Courier New" w:cs="Courier New"/>
                <w:sz w:val="20"/>
                <w:szCs w:val="20"/>
              </w:rPr>
              <w:t>14</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urier New" w:eastAsia="Times New Roman" w:hAnsi="Courier New" w:cs="Courier New"/>
                <w:sz w:val="20"/>
                <w:szCs w:val="20"/>
              </w:rPr>
            </w:pPr>
            <w:r w:rsidRPr="00B20219">
              <w:rPr>
                <w:rFonts w:ascii="Courier New" w:eastAsia="Times New Roman" w:hAnsi="Courier New" w:cs="Courier New"/>
                <w:sz w:val="20"/>
                <w:szCs w:val="20"/>
              </w:rPr>
              <w:t>15</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urier New" w:eastAsia="Times New Roman" w:hAnsi="Courier New" w:cs="Courier New"/>
                <w:sz w:val="20"/>
                <w:szCs w:val="20"/>
              </w:rPr>
            </w:pPr>
            <w:r w:rsidRPr="00B20219">
              <w:rPr>
                <w:rFonts w:ascii="Courier New" w:eastAsia="Times New Roman" w:hAnsi="Courier New" w:cs="Courier New"/>
                <w:sz w:val="20"/>
                <w:szCs w:val="20"/>
              </w:rPr>
              <w:t>16</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urier New" w:eastAsia="Times New Roman" w:hAnsi="Courier New" w:cs="Courier New"/>
                <w:sz w:val="20"/>
                <w:szCs w:val="20"/>
              </w:rPr>
            </w:pPr>
            <w:r w:rsidRPr="00B20219">
              <w:rPr>
                <w:rFonts w:ascii="Courier New" w:eastAsia="Times New Roman" w:hAnsi="Courier New" w:cs="Courier New"/>
                <w:sz w:val="20"/>
                <w:szCs w:val="20"/>
              </w:rPr>
              <w:t>17</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urier New" w:eastAsia="Times New Roman" w:hAnsi="Courier New" w:cs="Courier New"/>
                <w:sz w:val="20"/>
                <w:szCs w:val="20"/>
              </w:rPr>
            </w:pPr>
            <w:r w:rsidRPr="00B20219">
              <w:rPr>
                <w:rFonts w:ascii="Courier New" w:eastAsia="Times New Roman" w:hAnsi="Courier New" w:cs="Courier New"/>
                <w:sz w:val="20"/>
                <w:szCs w:val="20"/>
              </w:rPr>
              <w:t>18</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urier New" w:eastAsia="Times New Roman" w:hAnsi="Courier New" w:cs="Courier New"/>
                <w:sz w:val="20"/>
                <w:szCs w:val="20"/>
              </w:rPr>
            </w:pPr>
            <w:r w:rsidRPr="00B20219">
              <w:rPr>
                <w:rFonts w:ascii="Courier New" w:eastAsia="Times New Roman" w:hAnsi="Courier New" w:cs="Courier New"/>
                <w:sz w:val="20"/>
                <w:szCs w:val="20"/>
              </w:rPr>
              <w:t>19</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urier New" w:eastAsia="Times New Roman" w:hAnsi="Courier New" w:cs="Courier New"/>
                <w:sz w:val="20"/>
                <w:szCs w:val="20"/>
              </w:rPr>
            </w:pPr>
            <w:r w:rsidRPr="00B20219">
              <w:rPr>
                <w:rFonts w:ascii="Courier New" w:eastAsia="Times New Roman" w:hAnsi="Courier New" w:cs="Courier New"/>
                <w:sz w:val="20"/>
                <w:szCs w:val="20"/>
              </w:rPr>
              <w:t>20</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urier New" w:eastAsia="Times New Roman" w:hAnsi="Courier New" w:cs="Courier New"/>
                <w:sz w:val="20"/>
                <w:szCs w:val="20"/>
              </w:rPr>
            </w:pPr>
            <w:r w:rsidRPr="00B20219">
              <w:rPr>
                <w:rFonts w:ascii="Courier New" w:eastAsia="Times New Roman" w:hAnsi="Courier New" w:cs="Courier New"/>
                <w:sz w:val="20"/>
                <w:szCs w:val="20"/>
              </w:rPr>
              <w:t>21</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urier New" w:eastAsia="Times New Roman" w:hAnsi="Courier New" w:cs="Courier New"/>
                <w:sz w:val="20"/>
                <w:szCs w:val="20"/>
              </w:rPr>
            </w:pPr>
            <w:r w:rsidRPr="00B20219">
              <w:rPr>
                <w:rFonts w:ascii="Courier New" w:eastAsia="Times New Roman" w:hAnsi="Courier New" w:cs="Courier New"/>
                <w:sz w:val="20"/>
                <w:szCs w:val="20"/>
              </w:rPr>
              <w:t>22</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urier New" w:eastAsia="Times New Roman" w:hAnsi="Courier New" w:cs="Courier New"/>
                <w:sz w:val="20"/>
                <w:szCs w:val="20"/>
              </w:rPr>
            </w:pPr>
            <w:r w:rsidRPr="00B20219">
              <w:rPr>
                <w:rFonts w:ascii="Courier New" w:eastAsia="Times New Roman" w:hAnsi="Courier New" w:cs="Courier New"/>
                <w:sz w:val="20"/>
                <w:szCs w:val="20"/>
              </w:rPr>
              <w:t>23</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urier New" w:eastAsia="Times New Roman" w:hAnsi="Courier New" w:cs="Courier New"/>
                <w:sz w:val="20"/>
                <w:szCs w:val="20"/>
              </w:rPr>
            </w:pPr>
            <w:r w:rsidRPr="00B20219">
              <w:rPr>
                <w:rFonts w:ascii="Courier New" w:eastAsia="Times New Roman" w:hAnsi="Courier New" w:cs="Courier New"/>
                <w:sz w:val="20"/>
                <w:szCs w:val="20"/>
              </w:rPr>
              <w:t>24</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urier New" w:eastAsia="Times New Roman" w:hAnsi="Courier New" w:cs="Courier New"/>
                <w:sz w:val="20"/>
                <w:szCs w:val="20"/>
              </w:rPr>
            </w:pPr>
            <w:r w:rsidRPr="00B20219">
              <w:rPr>
                <w:rFonts w:ascii="Courier New" w:eastAsia="Times New Roman" w:hAnsi="Courier New" w:cs="Courier New"/>
                <w:sz w:val="20"/>
                <w:szCs w:val="20"/>
              </w:rPr>
              <w:t>25</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urier New" w:eastAsia="Times New Roman" w:hAnsi="Courier New" w:cs="Courier New"/>
                <w:sz w:val="20"/>
                <w:szCs w:val="20"/>
              </w:rPr>
            </w:pPr>
            <w:r w:rsidRPr="00B20219">
              <w:rPr>
                <w:rFonts w:ascii="Courier New" w:eastAsia="Times New Roman" w:hAnsi="Courier New" w:cs="Courier New"/>
                <w:sz w:val="20"/>
                <w:szCs w:val="20"/>
              </w:rPr>
              <w:t>26</w:t>
            </w:r>
          </w:p>
        </w:tc>
        <w:tc>
          <w:tcPr>
            <w:tcW w:w="0" w:type="auto"/>
            <w:vAlign w:val="center"/>
            <w:hideMark/>
          </w:tcPr>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20219">
              <w:rPr>
                <w:rFonts w:ascii="Courier New" w:eastAsia="Times New Roman" w:hAnsi="Courier New" w:cs="Courier New"/>
                <w:sz w:val="20"/>
                <w:szCs w:val="20"/>
              </w:rPr>
              <w:t>service auth {</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20219">
              <w:rPr>
                <w:rFonts w:ascii="Courier New" w:eastAsia="Times New Roman" w:hAnsi="Courier New" w:cs="Courier New"/>
                <w:sz w:val="20"/>
                <w:szCs w:val="20"/>
              </w:rPr>
              <w:t xml:space="preserve">  # </w:t>
            </w:r>
            <w:proofErr w:type="gramStart"/>
            <w:r w:rsidRPr="00B20219">
              <w:rPr>
                <w:rFonts w:ascii="Courier New" w:eastAsia="Times New Roman" w:hAnsi="Courier New" w:cs="Courier New"/>
                <w:sz w:val="20"/>
                <w:szCs w:val="20"/>
              </w:rPr>
              <w:t>auth_socket_path</w:t>
            </w:r>
            <w:proofErr w:type="gramEnd"/>
            <w:r w:rsidRPr="00B20219">
              <w:rPr>
                <w:rFonts w:ascii="Courier New" w:eastAsia="Times New Roman" w:hAnsi="Courier New" w:cs="Courier New"/>
                <w:sz w:val="20"/>
                <w:szCs w:val="20"/>
              </w:rPr>
              <w:t xml:space="preserve"> points to this userdb socket by default. It's typically</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20219">
              <w:rPr>
                <w:rFonts w:ascii="Courier New" w:eastAsia="Times New Roman" w:hAnsi="Courier New" w:cs="Courier New"/>
                <w:sz w:val="20"/>
                <w:szCs w:val="20"/>
              </w:rPr>
              <w:t xml:space="preserve">  # used by dovecot-lda, doveadm, possibly imap process, etc. Its default</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20219">
              <w:rPr>
                <w:rFonts w:ascii="Courier New" w:eastAsia="Times New Roman" w:hAnsi="Courier New" w:cs="Courier New"/>
                <w:sz w:val="20"/>
                <w:szCs w:val="20"/>
              </w:rPr>
              <w:t xml:space="preserve">  # permissions make it readable only by root, but you may need to relax these</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20219">
              <w:rPr>
                <w:rFonts w:ascii="Courier New" w:eastAsia="Times New Roman" w:hAnsi="Courier New" w:cs="Courier New"/>
                <w:sz w:val="20"/>
                <w:szCs w:val="20"/>
              </w:rPr>
              <w:t xml:space="preserve">  # </w:t>
            </w:r>
            <w:proofErr w:type="gramStart"/>
            <w:r w:rsidRPr="00B20219">
              <w:rPr>
                <w:rFonts w:ascii="Courier New" w:eastAsia="Times New Roman" w:hAnsi="Courier New" w:cs="Courier New"/>
                <w:sz w:val="20"/>
                <w:szCs w:val="20"/>
              </w:rPr>
              <w:t>permissions</w:t>
            </w:r>
            <w:proofErr w:type="gramEnd"/>
            <w:r w:rsidRPr="00B20219">
              <w:rPr>
                <w:rFonts w:ascii="Courier New" w:eastAsia="Times New Roman" w:hAnsi="Courier New" w:cs="Courier New"/>
                <w:sz w:val="20"/>
                <w:szCs w:val="20"/>
              </w:rPr>
              <w:t>. Users that have access to this socket are able to get a list</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20219">
              <w:rPr>
                <w:rFonts w:ascii="Courier New" w:eastAsia="Times New Roman" w:hAnsi="Courier New" w:cs="Courier New"/>
                <w:sz w:val="20"/>
                <w:szCs w:val="20"/>
              </w:rPr>
              <w:t xml:space="preserve">  # of all usernames and get results of everyone's userdb lookups.</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20219">
              <w:rPr>
                <w:rFonts w:ascii="Courier New" w:eastAsia="Times New Roman" w:hAnsi="Courier New" w:cs="Courier New"/>
                <w:sz w:val="20"/>
                <w:szCs w:val="20"/>
              </w:rPr>
              <w:t xml:space="preserve">  unix_listener /var/spool/postfix/private/auth {</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20219">
              <w:rPr>
                <w:rFonts w:ascii="Courier New" w:eastAsia="Times New Roman" w:hAnsi="Courier New" w:cs="Courier New"/>
                <w:sz w:val="20"/>
                <w:szCs w:val="20"/>
              </w:rPr>
              <w:t xml:space="preserve">    mode = 0666</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20219">
              <w:rPr>
                <w:rFonts w:ascii="Courier New" w:eastAsia="Times New Roman" w:hAnsi="Courier New" w:cs="Courier New"/>
                <w:sz w:val="20"/>
                <w:szCs w:val="20"/>
              </w:rPr>
              <w:t xml:space="preserve">    user = postfix</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20219">
              <w:rPr>
                <w:rFonts w:ascii="Courier New" w:eastAsia="Times New Roman" w:hAnsi="Courier New" w:cs="Courier New"/>
                <w:sz w:val="20"/>
                <w:szCs w:val="20"/>
              </w:rPr>
              <w:t xml:space="preserve">    group = postfix</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20219">
              <w:rPr>
                <w:rFonts w:ascii="Courier New" w:eastAsia="Times New Roman" w:hAnsi="Courier New" w:cs="Courier New"/>
                <w:sz w:val="20"/>
                <w:szCs w:val="20"/>
              </w:rPr>
              <w:t xml:space="preserve">  }</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20219">
              <w:rPr>
                <w:rFonts w:ascii="Courier New" w:eastAsia="Times New Roman" w:hAnsi="Courier New" w:cs="Courier New"/>
                <w:sz w:val="20"/>
                <w:szCs w:val="20"/>
              </w:rPr>
              <w:t xml:space="preserve">  unix_listener auth-userdb {</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20219">
              <w:rPr>
                <w:rFonts w:ascii="Courier New" w:eastAsia="Times New Roman" w:hAnsi="Courier New" w:cs="Courier New"/>
                <w:sz w:val="20"/>
                <w:szCs w:val="20"/>
              </w:rPr>
              <w:t xml:space="preserve">    mode = 0600</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20219">
              <w:rPr>
                <w:rFonts w:ascii="Courier New" w:eastAsia="Times New Roman" w:hAnsi="Courier New" w:cs="Courier New"/>
                <w:sz w:val="20"/>
                <w:szCs w:val="20"/>
              </w:rPr>
              <w:t xml:space="preserve">    user = vmail</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20219">
              <w:rPr>
                <w:rFonts w:ascii="Courier New" w:eastAsia="Times New Roman" w:hAnsi="Courier New" w:cs="Courier New"/>
                <w:sz w:val="20"/>
                <w:szCs w:val="20"/>
              </w:rPr>
              <w:t xml:space="preserve">    #group =</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20219">
              <w:rPr>
                <w:rFonts w:ascii="Courier New" w:eastAsia="Times New Roman" w:hAnsi="Courier New" w:cs="Courier New"/>
                <w:sz w:val="20"/>
                <w:szCs w:val="20"/>
              </w:rPr>
              <w:t xml:space="preserve">  }</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20219">
              <w:rPr>
                <w:rFonts w:ascii="Courier New" w:eastAsia="Times New Roman" w:hAnsi="Courier New" w:cs="Courier New"/>
                <w:sz w:val="20"/>
                <w:szCs w:val="20"/>
              </w:rPr>
              <w:t xml:space="preserve">  # Postfix smtp-auth</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20219">
              <w:rPr>
                <w:rFonts w:ascii="Courier New" w:eastAsia="Times New Roman" w:hAnsi="Courier New" w:cs="Courier New"/>
                <w:sz w:val="20"/>
                <w:szCs w:val="20"/>
              </w:rPr>
              <w:t xml:space="preserve">  #unix_listener /var/spool/postfix/private/auth {</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20219">
              <w:rPr>
                <w:rFonts w:ascii="Courier New" w:eastAsia="Times New Roman" w:hAnsi="Courier New" w:cs="Courier New"/>
                <w:sz w:val="20"/>
                <w:szCs w:val="20"/>
              </w:rPr>
              <w:t xml:space="preserve">  #  mode = 0666</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20219">
              <w:rPr>
                <w:rFonts w:ascii="Courier New" w:eastAsia="Times New Roman" w:hAnsi="Courier New" w:cs="Courier New"/>
                <w:sz w:val="20"/>
                <w:szCs w:val="20"/>
              </w:rPr>
              <w:t xml:space="preserve">  #}</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20219">
              <w:rPr>
                <w:rFonts w:ascii="Courier New" w:eastAsia="Times New Roman" w:hAnsi="Courier New" w:cs="Courier New"/>
                <w:sz w:val="20"/>
                <w:szCs w:val="20"/>
              </w:rPr>
              <w:t xml:space="preserve">  # Auth process is run as this user.</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20219">
              <w:rPr>
                <w:rFonts w:ascii="Courier New" w:eastAsia="Times New Roman" w:hAnsi="Courier New" w:cs="Courier New"/>
                <w:sz w:val="20"/>
                <w:szCs w:val="20"/>
              </w:rPr>
              <w:t xml:space="preserve">  user = dovecot</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20219">
              <w:rPr>
                <w:rFonts w:ascii="Courier New" w:eastAsia="Times New Roman" w:hAnsi="Courier New" w:cs="Courier New"/>
                <w:sz w:val="20"/>
                <w:szCs w:val="20"/>
              </w:rPr>
              <w:t>}</w:t>
            </w:r>
          </w:p>
        </w:tc>
      </w:tr>
    </w:tbl>
    <w:p w:rsidR="00B20219" w:rsidRPr="00B20219" w:rsidRDefault="00B20219" w:rsidP="00B20219">
      <w:pPr>
        <w:spacing w:before="100" w:beforeAutospacing="1" w:after="100" w:afterAutospacing="1" w:line="240" w:lineRule="auto"/>
        <w:ind w:left="720"/>
        <w:rPr>
          <w:rFonts w:ascii="Times New Roman" w:eastAsia="Times New Roman" w:hAnsi="Times New Roman" w:cs="Times New Roman"/>
          <w:sz w:val="24"/>
          <w:szCs w:val="24"/>
        </w:rPr>
      </w:pPr>
      <w:r w:rsidRPr="00B20219">
        <w:rPr>
          <w:rFonts w:ascii="Times New Roman" w:eastAsia="Times New Roman" w:hAnsi="Times New Roman" w:cs="Times New Roman"/>
          <w:sz w:val="24"/>
          <w:szCs w:val="24"/>
        </w:rPr>
        <w:t xml:space="preserve">In the </w:t>
      </w:r>
      <w:r w:rsidRPr="00B20219">
        <w:rPr>
          <w:rFonts w:ascii="Courier New" w:eastAsia="Times New Roman" w:hAnsi="Courier New" w:cs="Courier New"/>
          <w:sz w:val="20"/>
        </w:rPr>
        <w:t>service auth-worker</w:t>
      </w:r>
      <w:r w:rsidRPr="00B20219">
        <w:rPr>
          <w:rFonts w:ascii="Times New Roman" w:eastAsia="Times New Roman" w:hAnsi="Times New Roman" w:cs="Times New Roman"/>
          <w:sz w:val="24"/>
          <w:szCs w:val="24"/>
        </w:rPr>
        <w:t xml:space="preserve"> section, uncomment the </w:t>
      </w:r>
      <w:r w:rsidRPr="00B20219">
        <w:rPr>
          <w:rFonts w:ascii="Courier New" w:eastAsia="Times New Roman" w:hAnsi="Courier New" w:cs="Courier New"/>
          <w:sz w:val="20"/>
        </w:rPr>
        <w:t>user</w:t>
      </w:r>
      <w:r w:rsidRPr="00B20219">
        <w:rPr>
          <w:rFonts w:ascii="Times New Roman" w:eastAsia="Times New Roman" w:hAnsi="Times New Roman" w:cs="Times New Roman"/>
          <w:sz w:val="24"/>
          <w:szCs w:val="24"/>
        </w:rPr>
        <w:t xml:space="preserve"> line and set it to </w:t>
      </w:r>
      <w:r w:rsidRPr="00B20219">
        <w:rPr>
          <w:rFonts w:ascii="Courier New" w:eastAsia="Times New Roman" w:hAnsi="Courier New" w:cs="Courier New"/>
          <w:sz w:val="20"/>
        </w:rPr>
        <w:t>vmail</w:t>
      </w:r>
      <w:r w:rsidRPr="00B20219">
        <w:rPr>
          <w:rFonts w:ascii="Times New Roman" w:eastAsia="Times New Roman" w:hAnsi="Times New Roman" w:cs="Times New Roman"/>
          <w:sz w:val="24"/>
          <w:szCs w:val="24"/>
        </w:rPr>
        <w:t xml:space="preserve"> as shown below:</w:t>
      </w:r>
    </w:p>
    <w:p w:rsidR="00B20219" w:rsidRPr="00B20219" w:rsidRDefault="00B20219" w:rsidP="00B20219">
      <w:pPr>
        <w:spacing w:after="0" w:line="240" w:lineRule="auto"/>
        <w:ind w:left="720"/>
        <w:rPr>
          <w:rFonts w:ascii="Times New Roman" w:eastAsia="Times New Roman" w:hAnsi="Times New Roman" w:cs="Times New Roman"/>
          <w:sz w:val="24"/>
          <w:szCs w:val="24"/>
        </w:rPr>
      </w:pPr>
      <w:r w:rsidRPr="00B20219">
        <w:rPr>
          <w:rFonts w:ascii="Times New Roman" w:eastAsia="Times New Roman" w:hAnsi="Times New Roman" w:cs="Times New Roman"/>
          <w:sz w:val="24"/>
          <w:szCs w:val="24"/>
        </w:rPr>
        <w:t>/etc/dovecot/conf.d/10-master.conf</w:t>
      </w:r>
    </w:p>
    <w:tbl>
      <w:tblPr>
        <w:tblW w:w="0" w:type="auto"/>
        <w:tblCellSpacing w:w="15" w:type="dxa"/>
        <w:tblInd w:w="720" w:type="dxa"/>
        <w:tblCellMar>
          <w:top w:w="15" w:type="dxa"/>
          <w:left w:w="15" w:type="dxa"/>
          <w:bottom w:w="15" w:type="dxa"/>
          <w:right w:w="15" w:type="dxa"/>
        </w:tblCellMar>
        <w:tblLook w:val="04A0"/>
      </w:tblPr>
      <w:tblGrid>
        <w:gridCol w:w="196"/>
        <w:gridCol w:w="8534"/>
      </w:tblGrid>
      <w:tr w:rsidR="00B20219" w:rsidRPr="00B20219" w:rsidTr="00B20219">
        <w:trPr>
          <w:tblCellSpacing w:w="15" w:type="dxa"/>
        </w:trPr>
        <w:tc>
          <w:tcPr>
            <w:tcW w:w="0" w:type="auto"/>
            <w:vAlign w:val="center"/>
            <w:hideMark/>
          </w:tcPr>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urier New" w:eastAsia="Times New Roman" w:hAnsi="Courier New" w:cs="Courier New"/>
                <w:sz w:val="20"/>
                <w:szCs w:val="20"/>
              </w:rPr>
            </w:pPr>
            <w:r w:rsidRPr="00B20219">
              <w:rPr>
                <w:rFonts w:ascii="Courier New" w:eastAsia="Times New Roman" w:hAnsi="Courier New" w:cs="Courier New"/>
                <w:sz w:val="20"/>
                <w:szCs w:val="20"/>
              </w:rPr>
              <w:lastRenderedPageBreak/>
              <w:t>1</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urier New" w:eastAsia="Times New Roman" w:hAnsi="Courier New" w:cs="Courier New"/>
                <w:sz w:val="20"/>
                <w:szCs w:val="20"/>
              </w:rPr>
            </w:pPr>
            <w:r w:rsidRPr="00B20219">
              <w:rPr>
                <w:rFonts w:ascii="Courier New" w:eastAsia="Times New Roman" w:hAnsi="Courier New" w:cs="Courier New"/>
                <w:sz w:val="20"/>
                <w:szCs w:val="20"/>
              </w:rPr>
              <w:t>2</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urier New" w:eastAsia="Times New Roman" w:hAnsi="Courier New" w:cs="Courier New"/>
                <w:sz w:val="20"/>
                <w:szCs w:val="20"/>
              </w:rPr>
            </w:pPr>
            <w:r w:rsidRPr="00B20219">
              <w:rPr>
                <w:rFonts w:ascii="Courier New" w:eastAsia="Times New Roman" w:hAnsi="Courier New" w:cs="Courier New"/>
                <w:sz w:val="20"/>
                <w:szCs w:val="20"/>
              </w:rPr>
              <w:t>3</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urier New" w:eastAsia="Times New Roman" w:hAnsi="Courier New" w:cs="Courier New"/>
                <w:sz w:val="20"/>
                <w:szCs w:val="20"/>
              </w:rPr>
            </w:pPr>
            <w:r w:rsidRPr="00B20219">
              <w:rPr>
                <w:rFonts w:ascii="Courier New" w:eastAsia="Times New Roman" w:hAnsi="Courier New" w:cs="Courier New"/>
                <w:sz w:val="20"/>
                <w:szCs w:val="20"/>
              </w:rPr>
              <w:t>4</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urier New" w:eastAsia="Times New Roman" w:hAnsi="Courier New" w:cs="Courier New"/>
                <w:sz w:val="20"/>
                <w:szCs w:val="20"/>
              </w:rPr>
            </w:pPr>
            <w:r w:rsidRPr="00B20219">
              <w:rPr>
                <w:rFonts w:ascii="Courier New" w:eastAsia="Times New Roman" w:hAnsi="Courier New" w:cs="Courier New"/>
                <w:sz w:val="20"/>
                <w:szCs w:val="20"/>
              </w:rPr>
              <w:t>5</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urier New" w:eastAsia="Times New Roman" w:hAnsi="Courier New" w:cs="Courier New"/>
                <w:sz w:val="20"/>
                <w:szCs w:val="20"/>
              </w:rPr>
            </w:pPr>
            <w:r w:rsidRPr="00B20219">
              <w:rPr>
                <w:rFonts w:ascii="Courier New" w:eastAsia="Times New Roman" w:hAnsi="Courier New" w:cs="Courier New"/>
                <w:sz w:val="20"/>
                <w:szCs w:val="20"/>
              </w:rPr>
              <w:t>6</w:t>
            </w:r>
          </w:p>
        </w:tc>
        <w:tc>
          <w:tcPr>
            <w:tcW w:w="0" w:type="auto"/>
            <w:vAlign w:val="center"/>
            <w:hideMark/>
          </w:tcPr>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20219">
              <w:rPr>
                <w:rFonts w:ascii="Courier New" w:eastAsia="Times New Roman" w:hAnsi="Courier New" w:cs="Courier New"/>
                <w:sz w:val="20"/>
                <w:szCs w:val="20"/>
              </w:rPr>
              <w:t>service auth-worker {</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20219">
              <w:rPr>
                <w:rFonts w:ascii="Courier New" w:eastAsia="Times New Roman" w:hAnsi="Courier New" w:cs="Courier New"/>
                <w:sz w:val="20"/>
                <w:szCs w:val="20"/>
              </w:rPr>
              <w:t xml:space="preserve">  # Auth worker process is run as root by default, so that it can access</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20219">
              <w:rPr>
                <w:rFonts w:ascii="Courier New" w:eastAsia="Times New Roman" w:hAnsi="Courier New" w:cs="Courier New"/>
                <w:sz w:val="20"/>
                <w:szCs w:val="20"/>
              </w:rPr>
              <w:t xml:space="preserve">  # /etc/shadow. If this isn't necessary, the user should be changed to</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20219">
              <w:rPr>
                <w:rFonts w:ascii="Courier New" w:eastAsia="Times New Roman" w:hAnsi="Courier New" w:cs="Courier New"/>
                <w:sz w:val="20"/>
                <w:szCs w:val="20"/>
              </w:rPr>
              <w:t xml:space="preserve">  # $default_internal_user.</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20219">
              <w:rPr>
                <w:rFonts w:ascii="Courier New" w:eastAsia="Times New Roman" w:hAnsi="Courier New" w:cs="Courier New"/>
                <w:sz w:val="20"/>
                <w:szCs w:val="20"/>
              </w:rPr>
              <w:t xml:space="preserve">  user = vmail</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20219">
              <w:rPr>
                <w:rFonts w:ascii="Courier New" w:eastAsia="Times New Roman" w:hAnsi="Courier New" w:cs="Courier New"/>
                <w:sz w:val="20"/>
                <w:szCs w:val="20"/>
              </w:rPr>
              <w:t>}</w:t>
            </w:r>
          </w:p>
        </w:tc>
      </w:tr>
    </w:tbl>
    <w:p w:rsidR="00B20219" w:rsidRPr="00B20219" w:rsidRDefault="00B20219" w:rsidP="00B20219">
      <w:pPr>
        <w:spacing w:before="100" w:beforeAutospacing="1" w:after="100" w:afterAutospacing="1" w:line="240" w:lineRule="auto"/>
        <w:ind w:left="720"/>
        <w:rPr>
          <w:rFonts w:ascii="Times New Roman" w:eastAsia="Times New Roman" w:hAnsi="Times New Roman" w:cs="Times New Roman"/>
          <w:sz w:val="24"/>
          <w:szCs w:val="24"/>
        </w:rPr>
      </w:pPr>
      <w:r w:rsidRPr="00B20219">
        <w:rPr>
          <w:rFonts w:ascii="Times New Roman" w:eastAsia="Times New Roman" w:hAnsi="Times New Roman" w:cs="Times New Roman"/>
          <w:sz w:val="24"/>
          <w:szCs w:val="24"/>
        </w:rPr>
        <w:t xml:space="preserve">Save the changes to the </w:t>
      </w:r>
      <w:r w:rsidRPr="00B20219">
        <w:rPr>
          <w:rFonts w:ascii="Courier New" w:eastAsia="Times New Roman" w:hAnsi="Courier New" w:cs="Courier New"/>
          <w:sz w:val="20"/>
        </w:rPr>
        <w:t>/etc/dovecot/conf.d/10-master.conf</w:t>
      </w:r>
      <w:r w:rsidRPr="00B20219">
        <w:rPr>
          <w:rFonts w:ascii="Times New Roman" w:eastAsia="Times New Roman" w:hAnsi="Times New Roman" w:cs="Times New Roman"/>
          <w:sz w:val="24"/>
          <w:szCs w:val="24"/>
        </w:rPr>
        <w:t xml:space="preserve"> file.</w:t>
      </w:r>
    </w:p>
    <w:p w:rsidR="00B20219" w:rsidRPr="00B20219" w:rsidRDefault="00B20219" w:rsidP="00B20219">
      <w:pPr>
        <w:numPr>
          <w:ilvl w:val="0"/>
          <w:numId w:val="69"/>
        </w:numPr>
        <w:spacing w:before="100" w:beforeAutospacing="1" w:after="100" w:afterAutospacing="1" w:line="240" w:lineRule="auto"/>
        <w:rPr>
          <w:rFonts w:ascii="Times New Roman" w:eastAsia="Times New Roman" w:hAnsi="Times New Roman" w:cs="Times New Roman"/>
          <w:sz w:val="24"/>
          <w:szCs w:val="24"/>
        </w:rPr>
      </w:pPr>
      <w:r w:rsidRPr="00B20219">
        <w:rPr>
          <w:rFonts w:ascii="Times New Roman" w:eastAsia="Times New Roman" w:hAnsi="Times New Roman" w:cs="Times New Roman"/>
          <w:sz w:val="24"/>
          <w:szCs w:val="24"/>
        </w:rPr>
        <w:t>Verify that the default Dovecot SSL certificate and key exist:</w:t>
      </w:r>
    </w:p>
    <w:tbl>
      <w:tblPr>
        <w:tblW w:w="0" w:type="auto"/>
        <w:tblCellSpacing w:w="15" w:type="dxa"/>
        <w:tblInd w:w="720" w:type="dxa"/>
        <w:tblCellMar>
          <w:top w:w="15" w:type="dxa"/>
          <w:left w:w="15" w:type="dxa"/>
          <w:bottom w:w="15" w:type="dxa"/>
          <w:right w:w="15" w:type="dxa"/>
        </w:tblCellMar>
        <w:tblLook w:val="04A0"/>
      </w:tblPr>
      <w:tblGrid>
        <w:gridCol w:w="196"/>
        <w:gridCol w:w="4276"/>
      </w:tblGrid>
      <w:tr w:rsidR="00B20219" w:rsidRPr="00B20219" w:rsidTr="00B20219">
        <w:trPr>
          <w:tblCellSpacing w:w="15" w:type="dxa"/>
        </w:trPr>
        <w:tc>
          <w:tcPr>
            <w:tcW w:w="0" w:type="auto"/>
            <w:vAlign w:val="center"/>
            <w:hideMark/>
          </w:tcPr>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urier New" w:eastAsia="Times New Roman" w:hAnsi="Courier New" w:cs="Courier New"/>
                <w:sz w:val="20"/>
                <w:szCs w:val="20"/>
              </w:rPr>
            </w:pPr>
            <w:r w:rsidRPr="00B20219">
              <w:rPr>
                <w:rFonts w:ascii="Courier New" w:eastAsia="Times New Roman" w:hAnsi="Courier New" w:cs="Courier New"/>
                <w:sz w:val="20"/>
                <w:szCs w:val="20"/>
              </w:rPr>
              <w:t>1</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urier New" w:eastAsia="Times New Roman" w:hAnsi="Courier New" w:cs="Courier New"/>
                <w:sz w:val="20"/>
                <w:szCs w:val="20"/>
              </w:rPr>
            </w:pPr>
            <w:r w:rsidRPr="00B20219">
              <w:rPr>
                <w:rFonts w:ascii="Courier New" w:eastAsia="Times New Roman" w:hAnsi="Courier New" w:cs="Courier New"/>
                <w:sz w:val="20"/>
                <w:szCs w:val="20"/>
              </w:rPr>
              <w:t>2</w:t>
            </w:r>
          </w:p>
        </w:tc>
        <w:tc>
          <w:tcPr>
            <w:tcW w:w="0" w:type="auto"/>
            <w:vAlign w:val="center"/>
            <w:hideMark/>
          </w:tcPr>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20219">
              <w:rPr>
                <w:rFonts w:ascii="Courier New" w:eastAsia="Times New Roman" w:hAnsi="Courier New" w:cs="Courier New"/>
                <w:sz w:val="20"/>
                <w:szCs w:val="20"/>
              </w:rPr>
              <w:t>ls /etc/dovecot/dovecot.pem</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20219">
              <w:rPr>
                <w:rFonts w:ascii="Courier New" w:eastAsia="Times New Roman" w:hAnsi="Courier New" w:cs="Courier New"/>
                <w:sz w:val="20"/>
                <w:szCs w:val="20"/>
              </w:rPr>
              <w:t>ls /etc/dovecot/private/dovecot.pem</w:t>
            </w:r>
          </w:p>
        </w:tc>
      </w:tr>
    </w:tbl>
    <w:p w:rsidR="00B20219" w:rsidRPr="00B20219" w:rsidRDefault="00B20219" w:rsidP="00B20219">
      <w:pPr>
        <w:numPr>
          <w:ilvl w:val="0"/>
          <w:numId w:val="69"/>
        </w:numPr>
        <w:spacing w:beforeAutospacing="1" w:after="100" w:afterAutospacing="1" w:line="240" w:lineRule="auto"/>
        <w:ind w:left="1440"/>
        <w:rPr>
          <w:rFonts w:ascii="Times New Roman" w:eastAsia="Times New Roman" w:hAnsi="Times New Roman" w:cs="Times New Roman"/>
          <w:sz w:val="24"/>
          <w:szCs w:val="24"/>
        </w:rPr>
      </w:pPr>
      <w:r w:rsidRPr="00B20219">
        <w:rPr>
          <w:rFonts w:ascii="Times New Roman" w:eastAsia="Times New Roman" w:hAnsi="Times New Roman" w:cs="Times New Roman"/>
          <w:sz w:val="24"/>
          <w:szCs w:val="24"/>
        </w:rPr>
        <w:t>As noted above, these files are not provided in Dovecot 2.2.13-7 and above, and will not be present on Debian 8 systems.</w:t>
      </w:r>
    </w:p>
    <w:p w:rsidR="00B20219" w:rsidRPr="00B20219" w:rsidRDefault="00B20219" w:rsidP="00B20219">
      <w:pPr>
        <w:numPr>
          <w:ilvl w:val="0"/>
          <w:numId w:val="69"/>
        </w:numPr>
        <w:spacing w:before="100" w:beforeAutospacing="1" w:after="100" w:afterAutospacing="1" w:line="240" w:lineRule="auto"/>
        <w:ind w:left="1440"/>
        <w:rPr>
          <w:rFonts w:ascii="Times New Roman" w:eastAsia="Times New Roman" w:hAnsi="Times New Roman" w:cs="Times New Roman"/>
          <w:sz w:val="24"/>
          <w:szCs w:val="24"/>
        </w:rPr>
      </w:pPr>
      <w:r w:rsidRPr="00B20219">
        <w:rPr>
          <w:rFonts w:ascii="Times New Roman" w:eastAsia="Times New Roman" w:hAnsi="Times New Roman" w:cs="Times New Roman"/>
          <w:sz w:val="24"/>
          <w:szCs w:val="24"/>
        </w:rPr>
        <w:t>If using a different SSL certificate, upload the certificate to the server and make a note of its location and the key’s location.</w:t>
      </w:r>
    </w:p>
    <w:p w:rsidR="00B20219" w:rsidRPr="00B20219" w:rsidRDefault="00B20219" w:rsidP="00B20219">
      <w:pPr>
        <w:numPr>
          <w:ilvl w:val="0"/>
          <w:numId w:val="69"/>
        </w:numPr>
        <w:spacing w:before="100" w:beforeAutospacing="1" w:after="100" w:afterAutospacing="1" w:line="240" w:lineRule="auto"/>
        <w:rPr>
          <w:rFonts w:ascii="Times New Roman" w:eastAsia="Times New Roman" w:hAnsi="Times New Roman" w:cs="Times New Roman"/>
          <w:sz w:val="24"/>
          <w:szCs w:val="24"/>
        </w:rPr>
      </w:pPr>
      <w:r w:rsidRPr="00B20219">
        <w:rPr>
          <w:rFonts w:ascii="Times New Roman" w:eastAsia="Times New Roman" w:hAnsi="Times New Roman" w:cs="Times New Roman"/>
          <w:sz w:val="24"/>
          <w:szCs w:val="24"/>
        </w:rPr>
        <w:t xml:space="preserve">Open </w:t>
      </w:r>
      <w:r w:rsidRPr="00B20219">
        <w:rPr>
          <w:rFonts w:ascii="Courier New" w:eastAsia="Times New Roman" w:hAnsi="Courier New" w:cs="Courier New"/>
          <w:sz w:val="20"/>
        </w:rPr>
        <w:t>/etc/dovecot/conf.d/10-ssl.conf</w:t>
      </w:r>
      <w:r w:rsidRPr="00B20219">
        <w:rPr>
          <w:rFonts w:ascii="Times New Roman" w:eastAsia="Times New Roman" w:hAnsi="Times New Roman" w:cs="Times New Roman"/>
          <w:sz w:val="24"/>
          <w:szCs w:val="24"/>
        </w:rPr>
        <w:t>.</w:t>
      </w:r>
    </w:p>
    <w:p w:rsidR="00B20219" w:rsidRPr="00B20219" w:rsidRDefault="00B20219" w:rsidP="00B20219">
      <w:pPr>
        <w:spacing w:beforeAutospacing="1" w:after="100" w:afterAutospacing="1" w:line="240" w:lineRule="auto"/>
        <w:ind w:left="1440"/>
        <w:rPr>
          <w:rFonts w:ascii="Times New Roman" w:eastAsia="Times New Roman" w:hAnsi="Times New Roman" w:cs="Times New Roman"/>
          <w:sz w:val="24"/>
          <w:szCs w:val="24"/>
        </w:rPr>
      </w:pPr>
      <w:r w:rsidRPr="00B20219">
        <w:rPr>
          <w:rFonts w:ascii="Times New Roman" w:eastAsia="Times New Roman" w:hAnsi="Times New Roman" w:cs="Times New Roman"/>
          <w:sz w:val="24"/>
          <w:szCs w:val="24"/>
        </w:rPr>
        <w:t xml:space="preserve">Click the link to see the final, complete version of </w:t>
      </w:r>
      <w:hyperlink r:id="rId1204" w:tgtFrame="_blank" w:history="1">
        <w:r w:rsidRPr="00B20219">
          <w:rPr>
            <w:rFonts w:ascii="Times New Roman" w:eastAsia="Times New Roman" w:hAnsi="Times New Roman" w:cs="Times New Roman"/>
            <w:color w:val="0000FF"/>
            <w:sz w:val="24"/>
            <w:szCs w:val="24"/>
            <w:u w:val="single"/>
          </w:rPr>
          <w:t>10-ssl.conf</w:t>
        </w:r>
      </w:hyperlink>
      <w:r w:rsidRPr="00B20219">
        <w:rPr>
          <w:rFonts w:ascii="Times New Roman" w:eastAsia="Times New Roman" w:hAnsi="Times New Roman" w:cs="Times New Roman"/>
          <w:sz w:val="24"/>
          <w:szCs w:val="24"/>
        </w:rPr>
        <w:t>.</w:t>
      </w:r>
    </w:p>
    <w:p w:rsidR="00B20219" w:rsidRPr="00B20219" w:rsidRDefault="00B20219" w:rsidP="00B20219">
      <w:pPr>
        <w:numPr>
          <w:ilvl w:val="0"/>
          <w:numId w:val="69"/>
        </w:numPr>
        <w:spacing w:before="100" w:beforeAutospacing="1" w:after="100" w:afterAutospacing="1" w:line="240" w:lineRule="auto"/>
        <w:rPr>
          <w:rFonts w:ascii="Times New Roman" w:eastAsia="Times New Roman" w:hAnsi="Times New Roman" w:cs="Times New Roman"/>
          <w:sz w:val="24"/>
          <w:szCs w:val="24"/>
        </w:rPr>
      </w:pPr>
      <w:r w:rsidRPr="00B20219">
        <w:rPr>
          <w:rFonts w:ascii="Times New Roman" w:eastAsia="Times New Roman" w:hAnsi="Times New Roman" w:cs="Times New Roman"/>
          <w:sz w:val="24"/>
          <w:szCs w:val="24"/>
        </w:rPr>
        <w:t xml:space="preserve">Verify that the </w:t>
      </w:r>
      <w:r w:rsidRPr="00B20219">
        <w:rPr>
          <w:rFonts w:ascii="Courier New" w:eastAsia="Times New Roman" w:hAnsi="Courier New" w:cs="Courier New"/>
          <w:sz w:val="20"/>
        </w:rPr>
        <w:t>ssl_cert</w:t>
      </w:r>
      <w:r w:rsidRPr="00B20219">
        <w:rPr>
          <w:rFonts w:ascii="Times New Roman" w:eastAsia="Times New Roman" w:hAnsi="Times New Roman" w:cs="Times New Roman"/>
          <w:sz w:val="24"/>
          <w:szCs w:val="24"/>
        </w:rPr>
        <w:t xml:space="preserve"> setting has the correct path to the certificate, and that the </w:t>
      </w:r>
      <w:r w:rsidRPr="00B20219">
        <w:rPr>
          <w:rFonts w:ascii="Courier New" w:eastAsia="Times New Roman" w:hAnsi="Courier New" w:cs="Courier New"/>
          <w:sz w:val="20"/>
        </w:rPr>
        <w:t>ssl_key</w:t>
      </w:r>
      <w:r w:rsidRPr="00B20219">
        <w:rPr>
          <w:rFonts w:ascii="Times New Roman" w:eastAsia="Times New Roman" w:hAnsi="Times New Roman" w:cs="Times New Roman"/>
          <w:sz w:val="24"/>
          <w:szCs w:val="24"/>
        </w:rPr>
        <w:t xml:space="preserve"> setting has the correct path to the key. The default setting displayed uses Dovecot’s built-in certificate, so you can leave this as-is if using the Dovecot certificate. Update the paths accordingly if you are using a different certificate and key.</w:t>
      </w:r>
    </w:p>
    <w:p w:rsidR="00B20219" w:rsidRPr="00B20219" w:rsidRDefault="00B20219" w:rsidP="00B20219">
      <w:pPr>
        <w:spacing w:after="0" w:line="240" w:lineRule="auto"/>
        <w:ind w:left="720"/>
        <w:rPr>
          <w:rFonts w:ascii="Times New Roman" w:eastAsia="Times New Roman" w:hAnsi="Times New Roman" w:cs="Times New Roman"/>
          <w:sz w:val="24"/>
          <w:szCs w:val="24"/>
        </w:rPr>
      </w:pPr>
      <w:r w:rsidRPr="00B20219">
        <w:rPr>
          <w:rFonts w:ascii="Times New Roman" w:eastAsia="Times New Roman" w:hAnsi="Times New Roman" w:cs="Times New Roman"/>
          <w:sz w:val="24"/>
          <w:szCs w:val="24"/>
        </w:rPr>
        <w:t>/etc/dovecot/conf.d/10-ssl.conf</w:t>
      </w:r>
    </w:p>
    <w:tbl>
      <w:tblPr>
        <w:tblW w:w="0" w:type="auto"/>
        <w:tblCellSpacing w:w="15" w:type="dxa"/>
        <w:tblInd w:w="720" w:type="dxa"/>
        <w:tblCellMar>
          <w:top w:w="15" w:type="dxa"/>
          <w:left w:w="15" w:type="dxa"/>
          <w:bottom w:w="15" w:type="dxa"/>
          <w:right w:w="15" w:type="dxa"/>
        </w:tblCellMar>
        <w:tblLook w:val="04A0"/>
      </w:tblPr>
      <w:tblGrid>
        <w:gridCol w:w="196"/>
        <w:gridCol w:w="5236"/>
      </w:tblGrid>
      <w:tr w:rsidR="00B20219" w:rsidRPr="00B20219" w:rsidTr="00B20219">
        <w:trPr>
          <w:tblCellSpacing w:w="15" w:type="dxa"/>
        </w:trPr>
        <w:tc>
          <w:tcPr>
            <w:tcW w:w="0" w:type="auto"/>
            <w:vAlign w:val="center"/>
            <w:hideMark/>
          </w:tcPr>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urier New" w:eastAsia="Times New Roman" w:hAnsi="Courier New" w:cs="Courier New"/>
                <w:sz w:val="20"/>
                <w:szCs w:val="20"/>
              </w:rPr>
            </w:pPr>
            <w:r w:rsidRPr="00B20219">
              <w:rPr>
                <w:rFonts w:ascii="Courier New" w:eastAsia="Times New Roman" w:hAnsi="Courier New" w:cs="Courier New"/>
                <w:sz w:val="20"/>
                <w:szCs w:val="20"/>
              </w:rPr>
              <w:t>1</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urier New" w:eastAsia="Times New Roman" w:hAnsi="Courier New" w:cs="Courier New"/>
                <w:sz w:val="20"/>
                <w:szCs w:val="20"/>
              </w:rPr>
            </w:pPr>
            <w:r w:rsidRPr="00B20219">
              <w:rPr>
                <w:rFonts w:ascii="Courier New" w:eastAsia="Times New Roman" w:hAnsi="Courier New" w:cs="Courier New"/>
                <w:sz w:val="20"/>
                <w:szCs w:val="20"/>
              </w:rPr>
              <w:t>2</w:t>
            </w:r>
          </w:p>
        </w:tc>
        <w:tc>
          <w:tcPr>
            <w:tcW w:w="0" w:type="auto"/>
            <w:vAlign w:val="center"/>
            <w:hideMark/>
          </w:tcPr>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20219">
              <w:rPr>
                <w:rFonts w:ascii="Courier New" w:eastAsia="Times New Roman" w:hAnsi="Courier New" w:cs="Courier New"/>
                <w:sz w:val="20"/>
                <w:szCs w:val="20"/>
              </w:rPr>
              <w:t>ssl_cert = &lt;/etc/dovecot/dovecot.pem</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20219">
              <w:rPr>
                <w:rFonts w:ascii="Courier New" w:eastAsia="Times New Roman" w:hAnsi="Courier New" w:cs="Courier New"/>
                <w:sz w:val="20"/>
                <w:szCs w:val="20"/>
              </w:rPr>
              <w:t>ssl_key = &lt;/etc/dovecot/private/dovecot.pem</w:t>
            </w:r>
          </w:p>
        </w:tc>
      </w:tr>
    </w:tbl>
    <w:p w:rsidR="00B20219" w:rsidRPr="00B20219" w:rsidRDefault="00B20219" w:rsidP="00B20219">
      <w:pPr>
        <w:spacing w:before="100" w:beforeAutospacing="1" w:after="100" w:afterAutospacing="1" w:line="240" w:lineRule="auto"/>
        <w:ind w:left="720"/>
        <w:rPr>
          <w:rFonts w:ascii="Times New Roman" w:eastAsia="Times New Roman" w:hAnsi="Times New Roman" w:cs="Times New Roman"/>
          <w:sz w:val="24"/>
          <w:szCs w:val="24"/>
        </w:rPr>
      </w:pPr>
      <w:r w:rsidRPr="00B20219">
        <w:rPr>
          <w:rFonts w:ascii="Times New Roman" w:eastAsia="Times New Roman" w:hAnsi="Times New Roman" w:cs="Times New Roman"/>
          <w:sz w:val="24"/>
          <w:szCs w:val="24"/>
        </w:rPr>
        <w:t xml:space="preserve">Force the clients to use SSL encryption by uncommenting the </w:t>
      </w:r>
      <w:r w:rsidRPr="00B20219">
        <w:rPr>
          <w:rFonts w:ascii="Courier New" w:eastAsia="Times New Roman" w:hAnsi="Courier New" w:cs="Courier New"/>
          <w:sz w:val="20"/>
        </w:rPr>
        <w:t>ssl</w:t>
      </w:r>
      <w:r w:rsidRPr="00B20219">
        <w:rPr>
          <w:rFonts w:ascii="Times New Roman" w:eastAsia="Times New Roman" w:hAnsi="Times New Roman" w:cs="Times New Roman"/>
          <w:sz w:val="24"/>
          <w:szCs w:val="24"/>
        </w:rPr>
        <w:t xml:space="preserve"> line and setting it to </w:t>
      </w:r>
      <w:r w:rsidRPr="00B20219">
        <w:rPr>
          <w:rFonts w:ascii="Courier New" w:eastAsia="Times New Roman" w:hAnsi="Courier New" w:cs="Courier New"/>
          <w:sz w:val="20"/>
        </w:rPr>
        <w:t>required</w:t>
      </w:r>
      <w:r w:rsidRPr="00B20219">
        <w:rPr>
          <w:rFonts w:ascii="Times New Roman" w:eastAsia="Times New Roman" w:hAnsi="Times New Roman" w:cs="Times New Roman"/>
          <w:sz w:val="24"/>
          <w:szCs w:val="24"/>
        </w:rPr>
        <w:t>:</w:t>
      </w:r>
    </w:p>
    <w:p w:rsidR="00B20219" w:rsidRPr="00B20219" w:rsidRDefault="00B20219" w:rsidP="00B20219">
      <w:pPr>
        <w:spacing w:after="0" w:line="240" w:lineRule="auto"/>
        <w:ind w:left="720"/>
        <w:rPr>
          <w:rFonts w:ascii="Times New Roman" w:eastAsia="Times New Roman" w:hAnsi="Times New Roman" w:cs="Times New Roman"/>
          <w:sz w:val="24"/>
          <w:szCs w:val="24"/>
        </w:rPr>
      </w:pPr>
      <w:r w:rsidRPr="00B20219">
        <w:rPr>
          <w:rFonts w:ascii="Times New Roman" w:eastAsia="Times New Roman" w:hAnsi="Times New Roman" w:cs="Times New Roman"/>
          <w:sz w:val="24"/>
          <w:szCs w:val="24"/>
        </w:rPr>
        <w:t>/etc/dovecot/conf.d/10-ssl.conf</w:t>
      </w:r>
    </w:p>
    <w:tbl>
      <w:tblPr>
        <w:tblW w:w="0" w:type="auto"/>
        <w:tblCellSpacing w:w="15" w:type="dxa"/>
        <w:tblInd w:w="720" w:type="dxa"/>
        <w:tblCellMar>
          <w:top w:w="15" w:type="dxa"/>
          <w:left w:w="15" w:type="dxa"/>
          <w:bottom w:w="15" w:type="dxa"/>
          <w:right w:w="15" w:type="dxa"/>
        </w:tblCellMar>
        <w:tblLook w:val="04A0"/>
      </w:tblPr>
      <w:tblGrid>
        <w:gridCol w:w="196"/>
        <w:gridCol w:w="1756"/>
      </w:tblGrid>
      <w:tr w:rsidR="00B20219" w:rsidRPr="00B20219" w:rsidTr="00B20219">
        <w:trPr>
          <w:tblCellSpacing w:w="15" w:type="dxa"/>
        </w:trPr>
        <w:tc>
          <w:tcPr>
            <w:tcW w:w="0" w:type="auto"/>
            <w:vAlign w:val="center"/>
            <w:hideMark/>
          </w:tcPr>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urier New" w:eastAsia="Times New Roman" w:hAnsi="Courier New" w:cs="Courier New"/>
                <w:sz w:val="20"/>
                <w:szCs w:val="20"/>
              </w:rPr>
            </w:pPr>
            <w:r w:rsidRPr="00B20219">
              <w:rPr>
                <w:rFonts w:ascii="Courier New" w:eastAsia="Times New Roman" w:hAnsi="Courier New" w:cs="Courier New"/>
                <w:sz w:val="20"/>
                <w:szCs w:val="20"/>
              </w:rPr>
              <w:t>1</w:t>
            </w:r>
          </w:p>
        </w:tc>
        <w:tc>
          <w:tcPr>
            <w:tcW w:w="0" w:type="auto"/>
            <w:vAlign w:val="center"/>
            <w:hideMark/>
          </w:tcPr>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20219">
              <w:rPr>
                <w:rFonts w:ascii="Courier New" w:eastAsia="Times New Roman" w:hAnsi="Courier New" w:cs="Courier New"/>
                <w:sz w:val="20"/>
                <w:szCs w:val="20"/>
              </w:rPr>
              <w:t>ssl = required</w:t>
            </w:r>
          </w:p>
        </w:tc>
      </w:tr>
    </w:tbl>
    <w:p w:rsidR="00B20219" w:rsidRPr="00B20219" w:rsidRDefault="00B20219" w:rsidP="00B20219">
      <w:pPr>
        <w:spacing w:before="100" w:beforeAutospacing="1" w:after="100" w:afterAutospacing="1" w:line="240" w:lineRule="auto"/>
        <w:ind w:left="720"/>
        <w:rPr>
          <w:rFonts w:ascii="Times New Roman" w:eastAsia="Times New Roman" w:hAnsi="Times New Roman" w:cs="Times New Roman"/>
          <w:sz w:val="24"/>
          <w:szCs w:val="24"/>
        </w:rPr>
      </w:pPr>
      <w:r w:rsidRPr="00B20219">
        <w:rPr>
          <w:rFonts w:ascii="Times New Roman" w:eastAsia="Times New Roman" w:hAnsi="Times New Roman" w:cs="Times New Roman"/>
          <w:sz w:val="24"/>
          <w:szCs w:val="24"/>
        </w:rPr>
        <w:t xml:space="preserve">Save the changes to the </w:t>
      </w:r>
      <w:r w:rsidRPr="00B20219">
        <w:rPr>
          <w:rFonts w:ascii="Courier New" w:eastAsia="Times New Roman" w:hAnsi="Courier New" w:cs="Courier New"/>
          <w:sz w:val="20"/>
        </w:rPr>
        <w:t>/etc/dovecot/conf.d/10-ssl.conf</w:t>
      </w:r>
      <w:r w:rsidRPr="00B20219">
        <w:rPr>
          <w:rFonts w:ascii="Times New Roman" w:eastAsia="Times New Roman" w:hAnsi="Times New Roman" w:cs="Times New Roman"/>
          <w:sz w:val="24"/>
          <w:szCs w:val="24"/>
        </w:rPr>
        <w:t xml:space="preserve"> file.</w:t>
      </w:r>
    </w:p>
    <w:p w:rsidR="00B20219" w:rsidRPr="00B20219" w:rsidRDefault="00B20219" w:rsidP="00B20219">
      <w:pPr>
        <w:numPr>
          <w:ilvl w:val="0"/>
          <w:numId w:val="69"/>
        </w:numPr>
        <w:spacing w:before="100" w:beforeAutospacing="1" w:after="100" w:afterAutospacing="1" w:line="240" w:lineRule="auto"/>
        <w:rPr>
          <w:rFonts w:ascii="Times New Roman" w:eastAsia="Times New Roman" w:hAnsi="Times New Roman" w:cs="Times New Roman"/>
          <w:sz w:val="24"/>
          <w:szCs w:val="24"/>
        </w:rPr>
      </w:pPr>
      <w:r w:rsidRPr="00B20219">
        <w:rPr>
          <w:rFonts w:ascii="Times New Roman" w:eastAsia="Times New Roman" w:hAnsi="Times New Roman" w:cs="Times New Roman"/>
          <w:sz w:val="24"/>
          <w:szCs w:val="24"/>
        </w:rPr>
        <w:t>Finally, restart Dovecot:</w:t>
      </w:r>
    </w:p>
    <w:tbl>
      <w:tblPr>
        <w:tblW w:w="0" w:type="auto"/>
        <w:tblCellSpacing w:w="15" w:type="dxa"/>
        <w:tblInd w:w="720" w:type="dxa"/>
        <w:tblCellMar>
          <w:top w:w="15" w:type="dxa"/>
          <w:left w:w="15" w:type="dxa"/>
          <w:bottom w:w="15" w:type="dxa"/>
          <w:right w:w="15" w:type="dxa"/>
        </w:tblCellMar>
        <w:tblLook w:val="04A0"/>
      </w:tblPr>
      <w:tblGrid>
        <w:gridCol w:w="196"/>
        <w:gridCol w:w="2836"/>
      </w:tblGrid>
      <w:tr w:rsidR="00B20219" w:rsidRPr="00B20219" w:rsidTr="00B20219">
        <w:trPr>
          <w:tblCellSpacing w:w="15" w:type="dxa"/>
        </w:trPr>
        <w:tc>
          <w:tcPr>
            <w:tcW w:w="0" w:type="auto"/>
            <w:vAlign w:val="center"/>
            <w:hideMark/>
          </w:tcPr>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urier New" w:eastAsia="Times New Roman" w:hAnsi="Courier New" w:cs="Courier New"/>
                <w:sz w:val="20"/>
                <w:szCs w:val="20"/>
              </w:rPr>
            </w:pPr>
            <w:r w:rsidRPr="00B20219">
              <w:rPr>
                <w:rFonts w:ascii="Courier New" w:eastAsia="Times New Roman" w:hAnsi="Courier New" w:cs="Courier New"/>
                <w:sz w:val="20"/>
                <w:szCs w:val="20"/>
              </w:rPr>
              <w:t>1</w:t>
            </w:r>
          </w:p>
        </w:tc>
        <w:tc>
          <w:tcPr>
            <w:tcW w:w="0" w:type="auto"/>
            <w:vAlign w:val="center"/>
            <w:hideMark/>
          </w:tcPr>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20219">
              <w:rPr>
                <w:rFonts w:ascii="Courier New" w:eastAsia="Times New Roman" w:hAnsi="Courier New" w:cs="Courier New"/>
                <w:sz w:val="20"/>
                <w:szCs w:val="20"/>
              </w:rPr>
              <w:t>service dovecot restart</w:t>
            </w:r>
          </w:p>
        </w:tc>
      </w:tr>
    </w:tbl>
    <w:p w:rsidR="00B20219" w:rsidRPr="00B20219" w:rsidRDefault="00B20219" w:rsidP="00B20219">
      <w:pPr>
        <w:spacing w:before="100" w:beforeAutospacing="1" w:after="100" w:afterAutospacing="1" w:line="240" w:lineRule="auto"/>
        <w:outlineLvl w:val="1"/>
        <w:rPr>
          <w:rFonts w:ascii="Times New Roman" w:eastAsia="Times New Roman" w:hAnsi="Times New Roman" w:cs="Times New Roman"/>
          <w:b/>
          <w:bCs/>
          <w:sz w:val="36"/>
          <w:szCs w:val="36"/>
        </w:rPr>
      </w:pPr>
      <w:r w:rsidRPr="00B20219">
        <w:rPr>
          <w:rFonts w:ascii="Times New Roman" w:eastAsia="Times New Roman" w:hAnsi="Times New Roman" w:cs="Times New Roman"/>
          <w:b/>
          <w:bCs/>
          <w:sz w:val="36"/>
          <w:szCs w:val="36"/>
        </w:rPr>
        <w:t>Test Email</w:t>
      </w:r>
    </w:p>
    <w:p w:rsidR="00B20219" w:rsidRPr="00B20219" w:rsidRDefault="00B20219" w:rsidP="00B20219">
      <w:pPr>
        <w:numPr>
          <w:ilvl w:val="0"/>
          <w:numId w:val="70"/>
        </w:numPr>
        <w:spacing w:before="100" w:beforeAutospacing="1" w:after="100" w:afterAutospacing="1" w:line="240" w:lineRule="auto"/>
        <w:rPr>
          <w:rFonts w:ascii="Times New Roman" w:eastAsia="Times New Roman" w:hAnsi="Times New Roman" w:cs="Times New Roman"/>
          <w:sz w:val="24"/>
          <w:szCs w:val="24"/>
        </w:rPr>
      </w:pPr>
      <w:r w:rsidRPr="00B20219">
        <w:rPr>
          <w:rFonts w:ascii="Times New Roman" w:eastAsia="Times New Roman" w:hAnsi="Times New Roman" w:cs="Times New Roman"/>
          <w:sz w:val="24"/>
          <w:szCs w:val="24"/>
        </w:rPr>
        <w:lastRenderedPageBreak/>
        <w:t xml:space="preserve">Set up a test account in an email client to ensure that everything is working. Many clients detect server settings automatically. However, manual configuration requires the following parameters: </w:t>
      </w:r>
    </w:p>
    <w:p w:rsidR="00B20219" w:rsidRPr="00B20219" w:rsidRDefault="00B20219" w:rsidP="00B20219">
      <w:pPr>
        <w:numPr>
          <w:ilvl w:val="1"/>
          <w:numId w:val="70"/>
        </w:numPr>
        <w:spacing w:before="100" w:beforeAutospacing="1" w:after="100" w:afterAutospacing="1" w:line="240" w:lineRule="auto"/>
        <w:rPr>
          <w:rFonts w:ascii="Times New Roman" w:eastAsia="Times New Roman" w:hAnsi="Times New Roman" w:cs="Times New Roman"/>
          <w:sz w:val="24"/>
          <w:szCs w:val="24"/>
        </w:rPr>
      </w:pPr>
      <w:proofErr w:type="gramStart"/>
      <w:r w:rsidRPr="00B20219">
        <w:rPr>
          <w:rFonts w:ascii="Times New Roman" w:eastAsia="Times New Roman" w:hAnsi="Times New Roman" w:cs="Times New Roman"/>
          <w:sz w:val="24"/>
          <w:szCs w:val="24"/>
        </w:rPr>
        <w:t>the</w:t>
      </w:r>
      <w:proofErr w:type="gramEnd"/>
      <w:r w:rsidRPr="00B20219">
        <w:rPr>
          <w:rFonts w:ascii="Times New Roman" w:eastAsia="Times New Roman" w:hAnsi="Times New Roman" w:cs="Times New Roman"/>
          <w:sz w:val="24"/>
          <w:szCs w:val="24"/>
        </w:rPr>
        <w:t xml:space="preserve"> full email address, including the </w:t>
      </w:r>
      <w:r w:rsidRPr="00B20219">
        <w:rPr>
          <w:rFonts w:ascii="Courier New" w:eastAsia="Times New Roman" w:hAnsi="Courier New" w:cs="Courier New"/>
          <w:sz w:val="20"/>
        </w:rPr>
        <w:t>@example.com</w:t>
      </w:r>
      <w:r w:rsidRPr="00B20219">
        <w:rPr>
          <w:rFonts w:ascii="Times New Roman" w:eastAsia="Times New Roman" w:hAnsi="Times New Roman" w:cs="Times New Roman"/>
          <w:sz w:val="24"/>
          <w:szCs w:val="24"/>
        </w:rPr>
        <w:t xml:space="preserve"> part, is the username.</w:t>
      </w:r>
    </w:p>
    <w:p w:rsidR="00B20219" w:rsidRPr="00B20219" w:rsidRDefault="00B20219" w:rsidP="00B20219">
      <w:pPr>
        <w:numPr>
          <w:ilvl w:val="1"/>
          <w:numId w:val="70"/>
        </w:numPr>
        <w:spacing w:before="100" w:beforeAutospacing="1" w:after="100" w:afterAutospacing="1" w:line="240" w:lineRule="auto"/>
        <w:rPr>
          <w:rFonts w:ascii="Times New Roman" w:eastAsia="Times New Roman" w:hAnsi="Times New Roman" w:cs="Times New Roman"/>
          <w:sz w:val="24"/>
          <w:szCs w:val="24"/>
        </w:rPr>
      </w:pPr>
      <w:proofErr w:type="gramStart"/>
      <w:r w:rsidRPr="00B20219">
        <w:rPr>
          <w:rFonts w:ascii="Times New Roman" w:eastAsia="Times New Roman" w:hAnsi="Times New Roman" w:cs="Times New Roman"/>
          <w:sz w:val="24"/>
          <w:szCs w:val="24"/>
        </w:rPr>
        <w:t>the</w:t>
      </w:r>
      <w:proofErr w:type="gramEnd"/>
      <w:r w:rsidRPr="00B20219">
        <w:rPr>
          <w:rFonts w:ascii="Times New Roman" w:eastAsia="Times New Roman" w:hAnsi="Times New Roman" w:cs="Times New Roman"/>
          <w:sz w:val="24"/>
          <w:szCs w:val="24"/>
        </w:rPr>
        <w:t xml:space="preserve"> password should be the one you added to the MySQL table for this email address.</w:t>
      </w:r>
    </w:p>
    <w:p w:rsidR="00B20219" w:rsidRPr="00B20219" w:rsidRDefault="00B20219" w:rsidP="00B20219">
      <w:pPr>
        <w:numPr>
          <w:ilvl w:val="1"/>
          <w:numId w:val="70"/>
        </w:numPr>
        <w:spacing w:before="100" w:beforeAutospacing="1" w:after="100" w:afterAutospacing="1" w:line="240" w:lineRule="auto"/>
        <w:rPr>
          <w:rFonts w:ascii="Times New Roman" w:eastAsia="Times New Roman" w:hAnsi="Times New Roman" w:cs="Times New Roman"/>
          <w:sz w:val="24"/>
          <w:szCs w:val="24"/>
        </w:rPr>
      </w:pPr>
      <w:r w:rsidRPr="00B20219">
        <w:rPr>
          <w:rFonts w:ascii="Times New Roman" w:eastAsia="Times New Roman" w:hAnsi="Times New Roman" w:cs="Times New Roman"/>
          <w:sz w:val="24"/>
          <w:szCs w:val="24"/>
        </w:rPr>
        <w:t>The incoming and outgoing server names must be a domain that resolves to the Linode.</w:t>
      </w:r>
    </w:p>
    <w:p w:rsidR="00B20219" w:rsidRPr="00B20219" w:rsidRDefault="00B20219" w:rsidP="00B20219">
      <w:pPr>
        <w:numPr>
          <w:ilvl w:val="1"/>
          <w:numId w:val="70"/>
        </w:numPr>
        <w:spacing w:before="100" w:beforeAutospacing="1" w:after="100" w:afterAutospacing="1" w:line="240" w:lineRule="auto"/>
        <w:rPr>
          <w:rFonts w:ascii="Times New Roman" w:eastAsia="Times New Roman" w:hAnsi="Times New Roman" w:cs="Times New Roman"/>
          <w:sz w:val="24"/>
          <w:szCs w:val="24"/>
        </w:rPr>
      </w:pPr>
      <w:r w:rsidRPr="00B20219">
        <w:rPr>
          <w:rFonts w:ascii="Times New Roman" w:eastAsia="Times New Roman" w:hAnsi="Times New Roman" w:cs="Times New Roman"/>
          <w:sz w:val="24"/>
          <w:szCs w:val="24"/>
        </w:rPr>
        <w:t>Both the incoming and outgoing servers require authentication and SSL encryption.</w:t>
      </w:r>
    </w:p>
    <w:p w:rsidR="00B20219" w:rsidRPr="00B20219" w:rsidRDefault="00B20219" w:rsidP="00B20219">
      <w:pPr>
        <w:numPr>
          <w:ilvl w:val="1"/>
          <w:numId w:val="70"/>
        </w:numPr>
        <w:spacing w:before="100" w:beforeAutospacing="1" w:after="100" w:afterAutospacing="1" w:line="240" w:lineRule="auto"/>
        <w:rPr>
          <w:rFonts w:ascii="Times New Roman" w:eastAsia="Times New Roman" w:hAnsi="Times New Roman" w:cs="Times New Roman"/>
          <w:sz w:val="24"/>
          <w:szCs w:val="24"/>
        </w:rPr>
      </w:pPr>
      <w:r w:rsidRPr="00B20219">
        <w:rPr>
          <w:rFonts w:ascii="Times New Roman" w:eastAsia="Times New Roman" w:hAnsi="Times New Roman" w:cs="Times New Roman"/>
          <w:sz w:val="24"/>
          <w:szCs w:val="24"/>
        </w:rPr>
        <w:t xml:space="preserve">You should use Port 993 for secure IMAP, Port 995 for secure </w:t>
      </w:r>
      <w:proofErr w:type="gramStart"/>
      <w:r w:rsidRPr="00B20219">
        <w:rPr>
          <w:rFonts w:ascii="Times New Roman" w:eastAsia="Times New Roman" w:hAnsi="Times New Roman" w:cs="Times New Roman"/>
          <w:sz w:val="24"/>
          <w:szCs w:val="24"/>
        </w:rPr>
        <w:t>POP3,</w:t>
      </w:r>
      <w:proofErr w:type="gramEnd"/>
      <w:r w:rsidRPr="00B20219">
        <w:rPr>
          <w:rFonts w:ascii="Times New Roman" w:eastAsia="Times New Roman" w:hAnsi="Times New Roman" w:cs="Times New Roman"/>
          <w:sz w:val="24"/>
          <w:szCs w:val="24"/>
        </w:rPr>
        <w:t xml:space="preserve"> and Port 25 with SSL for SMTP.</w:t>
      </w:r>
    </w:p>
    <w:p w:rsidR="00B20219" w:rsidRPr="00B20219" w:rsidRDefault="00B20219" w:rsidP="00B20219">
      <w:pPr>
        <w:numPr>
          <w:ilvl w:val="0"/>
          <w:numId w:val="70"/>
        </w:numPr>
        <w:spacing w:before="100" w:beforeAutospacing="1" w:after="100" w:afterAutospacing="1" w:line="240" w:lineRule="auto"/>
        <w:rPr>
          <w:rFonts w:ascii="Times New Roman" w:eastAsia="Times New Roman" w:hAnsi="Times New Roman" w:cs="Times New Roman"/>
          <w:sz w:val="24"/>
          <w:szCs w:val="24"/>
        </w:rPr>
      </w:pPr>
      <w:r w:rsidRPr="00B20219">
        <w:rPr>
          <w:rFonts w:ascii="Times New Roman" w:eastAsia="Times New Roman" w:hAnsi="Times New Roman" w:cs="Times New Roman"/>
          <w:sz w:val="24"/>
          <w:szCs w:val="24"/>
        </w:rPr>
        <w:t xml:space="preserve">Try sending an email to this account from an outside email account and then reply to it. Check the mail log file in </w:t>
      </w:r>
      <w:r w:rsidRPr="00B20219">
        <w:rPr>
          <w:rFonts w:ascii="Times New Roman" w:eastAsia="Times New Roman" w:hAnsi="Times New Roman" w:cs="Times New Roman"/>
          <w:i/>
          <w:iCs/>
          <w:sz w:val="24"/>
          <w:szCs w:val="24"/>
        </w:rPr>
        <w:t>/var/log/mail.log</w:t>
      </w:r>
      <w:r w:rsidRPr="00B20219">
        <w:rPr>
          <w:rFonts w:ascii="Times New Roman" w:eastAsia="Times New Roman" w:hAnsi="Times New Roman" w:cs="Times New Roman"/>
          <w:sz w:val="24"/>
          <w:szCs w:val="24"/>
        </w:rPr>
        <w:t xml:space="preserve"> for the following output (the first block is for an incoming message, and the second block for an outgoing message):</w:t>
      </w:r>
    </w:p>
    <w:p w:rsidR="00B20219" w:rsidRPr="00B20219" w:rsidRDefault="00B20219" w:rsidP="00B20219">
      <w:pPr>
        <w:spacing w:after="0" w:line="240" w:lineRule="auto"/>
        <w:ind w:left="720"/>
        <w:rPr>
          <w:rFonts w:ascii="Times New Roman" w:eastAsia="Times New Roman" w:hAnsi="Times New Roman" w:cs="Times New Roman"/>
          <w:sz w:val="24"/>
          <w:szCs w:val="24"/>
        </w:rPr>
      </w:pPr>
      <w:r w:rsidRPr="00B20219">
        <w:rPr>
          <w:rFonts w:ascii="Times New Roman" w:eastAsia="Times New Roman" w:hAnsi="Times New Roman" w:cs="Times New Roman"/>
          <w:sz w:val="24"/>
          <w:szCs w:val="24"/>
        </w:rPr>
        <w:t>/var/log/mail.log</w:t>
      </w:r>
    </w:p>
    <w:tbl>
      <w:tblPr>
        <w:tblW w:w="0" w:type="auto"/>
        <w:tblCellSpacing w:w="15" w:type="dxa"/>
        <w:tblInd w:w="720" w:type="dxa"/>
        <w:tblCellMar>
          <w:top w:w="15" w:type="dxa"/>
          <w:left w:w="15" w:type="dxa"/>
          <w:bottom w:w="15" w:type="dxa"/>
          <w:right w:w="15" w:type="dxa"/>
        </w:tblCellMar>
        <w:tblLook w:val="04A0"/>
      </w:tblPr>
      <w:tblGrid>
        <w:gridCol w:w="316"/>
        <w:gridCol w:w="8414"/>
      </w:tblGrid>
      <w:tr w:rsidR="00B20219" w:rsidRPr="00B20219" w:rsidTr="00B20219">
        <w:trPr>
          <w:tblCellSpacing w:w="15" w:type="dxa"/>
        </w:trPr>
        <w:tc>
          <w:tcPr>
            <w:tcW w:w="0" w:type="auto"/>
            <w:vAlign w:val="center"/>
            <w:hideMark/>
          </w:tcPr>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urier New" w:eastAsia="Times New Roman" w:hAnsi="Courier New" w:cs="Courier New"/>
                <w:sz w:val="20"/>
                <w:szCs w:val="20"/>
              </w:rPr>
            </w:pPr>
            <w:r w:rsidRPr="00B20219">
              <w:rPr>
                <w:rFonts w:ascii="Courier New" w:eastAsia="Times New Roman" w:hAnsi="Courier New" w:cs="Courier New"/>
                <w:sz w:val="20"/>
                <w:szCs w:val="20"/>
              </w:rPr>
              <w:t>1</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urier New" w:eastAsia="Times New Roman" w:hAnsi="Courier New" w:cs="Courier New"/>
                <w:sz w:val="20"/>
                <w:szCs w:val="20"/>
              </w:rPr>
            </w:pPr>
            <w:r w:rsidRPr="00B20219">
              <w:rPr>
                <w:rFonts w:ascii="Courier New" w:eastAsia="Times New Roman" w:hAnsi="Courier New" w:cs="Courier New"/>
                <w:sz w:val="20"/>
                <w:szCs w:val="20"/>
              </w:rPr>
              <w:t>2</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urier New" w:eastAsia="Times New Roman" w:hAnsi="Courier New" w:cs="Courier New"/>
                <w:sz w:val="20"/>
                <w:szCs w:val="20"/>
              </w:rPr>
            </w:pPr>
            <w:r w:rsidRPr="00B20219">
              <w:rPr>
                <w:rFonts w:ascii="Courier New" w:eastAsia="Times New Roman" w:hAnsi="Courier New" w:cs="Courier New"/>
                <w:sz w:val="20"/>
                <w:szCs w:val="20"/>
              </w:rPr>
              <w:t>3</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urier New" w:eastAsia="Times New Roman" w:hAnsi="Courier New" w:cs="Courier New"/>
                <w:sz w:val="20"/>
                <w:szCs w:val="20"/>
              </w:rPr>
            </w:pPr>
            <w:r w:rsidRPr="00B20219">
              <w:rPr>
                <w:rFonts w:ascii="Courier New" w:eastAsia="Times New Roman" w:hAnsi="Courier New" w:cs="Courier New"/>
                <w:sz w:val="20"/>
                <w:szCs w:val="20"/>
              </w:rPr>
              <w:t>4</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urier New" w:eastAsia="Times New Roman" w:hAnsi="Courier New" w:cs="Courier New"/>
                <w:sz w:val="20"/>
                <w:szCs w:val="20"/>
              </w:rPr>
            </w:pPr>
            <w:r w:rsidRPr="00B20219">
              <w:rPr>
                <w:rFonts w:ascii="Courier New" w:eastAsia="Times New Roman" w:hAnsi="Courier New" w:cs="Courier New"/>
                <w:sz w:val="20"/>
                <w:szCs w:val="20"/>
              </w:rPr>
              <w:t>5</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urier New" w:eastAsia="Times New Roman" w:hAnsi="Courier New" w:cs="Courier New"/>
                <w:sz w:val="20"/>
                <w:szCs w:val="20"/>
              </w:rPr>
            </w:pPr>
            <w:r w:rsidRPr="00B20219">
              <w:rPr>
                <w:rFonts w:ascii="Courier New" w:eastAsia="Times New Roman" w:hAnsi="Courier New" w:cs="Courier New"/>
                <w:sz w:val="20"/>
                <w:szCs w:val="20"/>
              </w:rPr>
              <w:t>6</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urier New" w:eastAsia="Times New Roman" w:hAnsi="Courier New" w:cs="Courier New"/>
                <w:sz w:val="20"/>
                <w:szCs w:val="20"/>
              </w:rPr>
            </w:pPr>
            <w:r w:rsidRPr="00B20219">
              <w:rPr>
                <w:rFonts w:ascii="Courier New" w:eastAsia="Times New Roman" w:hAnsi="Courier New" w:cs="Courier New"/>
                <w:sz w:val="20"/>
                <w:szCs w:val="20"/>
              </w:rPr>
              <w:t>7</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urier New" w:eastAsia="Times New Roman" w:hAnsi="Courier New" w:cs="Courier New"/>
                <w:sz w:val="20"/>
                <w:szCs w:val="20"/>
              </w:rPr>
            </w:pPr>
            <w:r w:rsidRPr="00B20219">
              <w:rPr>
                <w:rFonts w:ascii="Courier New" w:eastAsia="Times New Roman" w:hAnsi="Courier New" w:cs="Courier New"/>
                <w:sz w:val="20"/>
                <w:szCs w:val="20"/>
              </w:rPr>
              <w:t>8</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urier New" w:eastAsia="Times New Roman" w:hAnsi="Courier New" w:cs="Courier New"/>
                <w:sz w:val="20"/>
                <w:szCs w:val="20"/>
              </w:rPr>
            </w:pPr>
            <w:r w:rsidRPr="00B20219">
              <w:rPr>
                <w:rFonts w:ascii="Courier New" w:eastAsia="Times New Roman" w:hAnsi="Courier New" w:cs="Courier New"/>
                <w:sz w:val="20"/>
                <w:szCs w:val="20"/>
              </w:rPr>
              <w:t>9</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urier New" w:eastAsia="Times New Roman" w:hAnsi="Courier New" w:cs="Courier New"/>
                <w:sz w:val="20"/>
                <w:szCs w:val="20"/>
              </w:rPr>
            </w:pPr>
            <w:r w:rsidRPr="00B20219">
              <w:rPr>
                <w:rFonts w:ascii="Courier New" w:eastAsia="Times New Roman" w:hAnsi="Courier New" w:cs="Courier New"/>
                <w:sz w:val="20"/>
                <w:szCs w:val="20"/>
              </w:rPr>
              <w:t>10</w:t>
            </w:r>
          </w:p>
        </w:tc>
        <w:tc>
          <w:tcPr>
            <w:tcW w:w="0" w:type="auto"/>
            <w:vAlign w:val="center"/>
            <w:hideMark/>
          </w:tcPr>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20219">
              <w:rPr>
                <w:rFonts w:ascii="Courier New" w:eastAsia="Times New Roman" w:hAnsi="Courier New" w:cs="Courier New"/>
                <w:sz w:val="20"/>
                <w:szCs w:val="20"/>
              </w:rPr>
              <w:t>Mar 22 18:18:15 host postfix/smtpd[22574]: connect from mail1.linode.com[96.126.108.55]</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20219">
              <w:rPr>
                <w:rFonts w:ascii="Courier New" w:eastAsia="Times New Roman" w:hAnsi="Courier New" w:cs="Courier New"/>
                <w:sz w:val="20"/>
                <w:szCs w:val="20"/>
              </w:rPr>
              <w:t>Mar 22 18:18:15 host postfix/smtpd[22574]: 2BD192839B: client=mail1.linode.com[96.126.108.55]</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20219">
              <w:rPr>
                <w:rFonts w:ascii="Courier New" w:eastAsia="Times New Roman" w:hAnsi="Courier New" w:cs="Courier New"/>
                <w:sz w:val="20"/>
                <w:szCs w:val="20"/>
              </w:rPr>
              <w:t>Mar 22 18:18:15 host postfix/cleanup[22583]: 2BD192839B: message-id=&lt;D4887A5E-DEAC-45CE-BDDF-3C89DEA84236@example.com&gt;</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20219">
              <w:rPr>
                <w:rFonts w:ascii="Courier New" w:eastAsia="Times New Roman" w:hAnsi="Courier New" w:cs="Courier New"/>
                <w:sz w:val="20"/>
                <w:szCs w:val="20"/>
              </w:rPr>
              <w:t>Mar 22 18:18:15 host postfix/qmgr[15878]: 2BD192839B: from=&lt;support@linode.com&gt;, size=1156, nrcpt=1 (queue active)</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20219">
              <w:rPr>
                <w:rFonts w:ascii="Courier New" w:eastAsia="Times New Roman" w:hAnsi="Courier New" w:cs="Courier New"/>
                <w:sz w:val="20"/>
                <w:szCs w:val="20"/>
              </w:rPr>
              <w:t>Mar 22 18:18:15 host postfix/smtpd[22574]: disconnect from mail1.linode.com[96.126.108.55]</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20219">
              <w:rPr>
                <w:rFonts w:ascii="Courier New" w:eastAsia="Times New Roman" w:hAnsi="Courier New" w:cs="Courier New"/>
                <w:sz w:val="20"/>
                <w:szCs w:val="20"/>
              </w:rPr>
              <w:t>Mar 22 18:18:15 host dovecot: lmtp(22587): Connect from local</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20219">
              <w:rPr>
                <w:rFonts w:ascii="Courier New" w:eastAsia="Times New Roman" w:hAnsi="Courier New" w:cs="Courier New"/>
                <w:sz w:val="20"/>
                <w:szCs w:val="20"/>
              </w:rPr>
              <w:t>Mar 22 18:18:15 host dovecot: lmtp(22587, email1@example.com): 5GjrDafYTFE7WAAABf1gKA: msgid=&lt;D4887A5E-DEAC-45CE-BDDF-3C89DEA84236@linode.com&gt;: saved mail to INBOX</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20219">
              <w:rPr>
                <w:rFonts w:ascii="Courier New" w:eastAsia="Times New Roman" w:hAnsi="Courier New" w:cs="Courier New"/>
                <w:sz w:val="20"/>
                <w:szCs w:val="20"/>
              </w:rPr>
              <w:t>Mar 22 18:18:15 host dovecot: lmtp(22587): Disconnect from local: Client quit (in reset)</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20219">
              <w:rPr>
                <w:rFonts w:ascii="Courier New" w:eastAsia="Times New Roman" w:hAnsi="Courier New" w:cs="Courier New"/>
                <w:sz w:val="20"/>
                <w:szCs w:val="20"/>
              </w:rPr>
              <w:t>Mar 22 18:18:15 host postfix/lmtp[22586]: 2BD192839B: to=&lt;email1@example.com&gt;, relay=host.example.com[private/dovecot-lmtp], delay=0.09, delays=0.03/0.02/0.03/0.01, dsn=2.0.0, status=sent (250 2.0.0 &lt;email1@example.com&gt; 5GjrDafYTFE7WAAABf1gKA Saved)</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20219">
              <w:rPr>
                <w:rFonts w:ascii="Courier New" w:eastAsia="Times New Roman" w:hAnsi="Courier New" w:cs="Courier New"/>
                <w:sz w:val="20"/>
                <w:szCs w:val="20"/>
              </w:rPr>
              <w:t>Mar 22 18:18:15 host postfix/qmgr[15878]: 2BD192839B: removed</w:t>
            </w:r>
          </w:p>
        </w:tc>
      </w:tr>
    </w:tbl>
    <w:p w:rsidR="00B20219" w:rsidRPr="00B20219" w:rsidRDefault="00B20219" w:rsidP="00B20219">
      <w:pPr>
        <w:spacing w:after="0" w:line="240" w:lineRule="auto"/>
        <w:ind w:left="720"/>
        <w:rPr>
          <w:rFonts w:ascii="Times New Roman" w:eastAsia="Times New Roman" w:hAnsi="Times New Roman" w:cs="Times New Roman"/>
          <w:sz w:val="24"/>
          <w:szCs w:val="24"/>
        </w:rPr>
      </w:pPr>
      <w:r w:rsidRPr="00B20219">
        <w:rPr>
          <w:rFonts w:ascii="Times New Roman" w:eastAsia="Times New Roman" w:hAnsi="Times New Roman" w:cs="Times New Roman"/>
          <w:sz w:val="24"/>
          <w:szCs w:val="24"/>
        </w:rPr>
        <w:t>/var/log/mail.log</w:t>
      </w:r>
    </w:p>
    <w:tbl>
      <w:tblPr>
        <w:tblW w:w="0" w:type="auto"/>
        <w:tblCellSpacing w:w="15" w:type="dxa"/>
        <w:tblInd w:w="720" w:type="dxa"/>
        <w:tblCellMar>
          <w:top w:w="15" w:type="dxa"/>
          <w:left w:w="15" w:type="dxa"/>
          <w:bottom w:w="15" w:type="dxa"/>
          <w:right w:w="15" w:type="dxa"/>
        </w:tblCellMar>
        <w:tblLook w:val="04A0"/>
      </w:tblPr>
      <w:tblGrid>
        <w:gridCol w:w="196"/>
        <w:gridCol w:w="8534"/>
      </w:tblGrid>
      <w:tr w:rsidR="00B20219" w:rsidRPr="00B20219" w:rsidTr="00B20219">
        <w:trPr>
          <w:tblCellSpacing w:w="15" w:type="dxa"/>
        </w:trPr>
        <w:tc>
          <w:tcPr>
            <w:tcW w:w="0" w:type="auto"/>
            <w:vAlign w:val="center"/>
            <w:hideMark/>
          </w:tcPr>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urier New" w:eastAsia="Times New Roman" w:hAnsi="Courier New" w:cs="Courier New"/>
                <w:sz w:val="20"/>
                <w:szCs w:val="20"/>
              </w:rPr>
            </w:pPr>
            <w:r w:rsidRPr="00B20219">
              <w:rPr>
                <w:rFonts w:ascii="Courier New" w:eastAsia="Times New Roman" w:hAnsi="Courier New" w:cs="Courier New"/>
                <w:sz w:val="20"/>
                <w:szCs w:val="20"/>
              </w:rPr>
              <w:t>1</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urier New" w:eastAsia="Times New Roman" w:hAnsi="Courier New" w:cs="Courier New"/>
                <w:sz w:val="20"/>
                <w:szCs w:val="20"/>
              </w:rPr>
            </w:pPr>
            <w:r w:rsidRPr="00B20219">
              <w:rPr>
                <w:rFonts w:ascii="Courier New" w:eastAsia="Times New Roman" w:hAnsi="Courier New" w:cs="Courier New"/>
                <w:sz w:val="20"/>
                <w:szCs w:val="20"/>
              </w:rPr>
              <w:t>2</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urier New" w:eastAsia="Times New Roman" w:hAnsi="Courier New" w:cs="Courier New"/>
                <w:sz w:val="20"/>
                <w:szCs w:val="20"/>
              </w:rPr>
            </w:pPr>
            <w:r w:rsidRPr="00B20219">
              <w:rPr>
                <w:rFonts w:ascii="Courier New" w:eastAsia="Times New Roman" w:hAnsi="Courier New" w:cs="Courier New"/>
                <w:sz w:val="20"/>
                <w:szCs w:val="20"/>
              </w:rPr>
              <w:t>3</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urier New" w:eastAsia="Times New Roman" w:hAnsi="Courier New" w:cs="Courier New"/>
                <w:sz w:val="20"/>
                <w:szCs w:val="20"/>
              </w:rPr>
            </w:pPr>
            <w:r w:rsidRPr="00B20219">
              <w:rPr>
                <w:rFonts w:ascii="Courier New" w:eastAsia="Times New Roman" w:hAnsi="Courier New" w:cs="Courier New"/>
                <w:sz w:val="20"/>
                <w:szCs w:val="20"/>
              </w:rPr>
              <w:t>4</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urier New" w:eastAsia="Times New Roman" w:hAnsi="Courier New" w:cs="Courier New"/>
                <w:sz w:val="20"/>
                <w:szCs w:val="20"/>
              </w:rPr>
            </w:pPr>
            <w:r w:rsidRPr="00B20219">
              <w:rPr>
                <w:rFonts w:ascii="Courier New" w:eastAsia="Times New Roman" w:hAnsi="Courier New" w:cs="Courier New"/>
                <w:sz w:val="20"/>
                <w:szCs w:val="20"/>
              </w:rPr>
              <w:t>5</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urier New" w:eastAsia="Times New Roman" w:hAnsi="Courier New" w:cs="Courier New"/>
                <w:sz w:val="20"/>
                <w:szCs w:val="20"/>
              </w:rPr>
            </w:pPr>
            <w:r w:rsidRPr="00B20219">
              <w:rPr>
                <w:rFonts w:ascii="Courier New" w:eastAsia="Times New Roman" w:hAnsi="Courier New" w:cs="Courier New"/>
                <w:sz w:val="20"/>
                <w:szCs w:val="20"/>
              </w:rPr>
              <w:t>6</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urier New" w:eastAsia="Times New Roman" w:hAnsi="Courier New" w:cs="Courier New"/>
                <w:sz w:val="20"/>
                <w:szCs w:val="20"/>
              </w:rPr>
            </w:pPr>
            <w:r w:rsidRPr="00B20219">
              <w:rPr>
                <w:rFonts w:ascii="Courier New" w:eastAsia="Times New Roman" w:hAnsi="Courier New" w:cs="Courier New"/>
                <w:sz w:val="20"/>
                <w:szCs w:val="20"/>
              </w:rPr>
              <w:t>7</w:t>
            </w:r>
          </w:p>
        </w:tc>
        <w:tc>
          <w:tcPr>
            <w:tcW w:w="0" w:type="auto"/>
            <w:vAlign w:val="center"/>
            <w:hideMark/>
          </w:tcPr>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20219">
              <w:rPr>
                <w:rFonts w:ascii="Courier New" w:eastAsia="Times New Roman" w:hAnsi="Courier New" w:cs="Courier New"/>
                <w:sz w:val="20"/>
                <w:szCs w:val="20"/>
              </w:rPr>
              <w:t>Mar 22 18:20:29 host postfix/smtpd[22590]: connect from 173-161-199-49-Philadelphia.hfc.comcastbusiness.net[173.161.199.49]</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20219">
              <w:rPr>
                <w:rFonts w:ascii="Courier New" w:eastAsia="Times New Roman" w:hAnsi="Courier New" w:cs="Courier New"/>
                <w:sz w:val="20"/>
                <w:szCs w:val="20"/>
              </w:rPr>
              <w:t>Mar 22 18:20:29 host dovecot: auth-worker: mysql(127.0.0.1): Connected to database mailserver</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20219">
              <w:rPr>
                <w:rFonts w:ascii="Courier New" w:eastAsia="Times New Roman" w:hAnsi="Courier New" w:cs="Courier New"/>
                <w:sz w:val="20"/>
                <w:szCs w:val="20"/>
              </w:rPr>
              <w:t>Mar 22 18:20:29 host postfix/smtpd[22590]: AA10A2839B: client=173-161-199-49-Philadelphia.hfc.comcastbusiness.net[173.161.199.49], sasl_method=PLAIN, sasl_username=email1@example.com</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20219">
              <w:rPr>
                <w:rFonts w:ascii="Courier New" w:eastAsia="Times New Roman" w:hAnsi="Courier New" w:cs="Courier New"/>
                <w:sz w:val="20"/>
                <w:szCs w:val="20"/>
              </w:rPr>
              <w:t>Mar 22 18:20:29 host postfix/cleanup[22599]: AA10A2839B: message-id=&lt;FB6213FA-6F13-49A8-A5DD-F324A4FCF9E9@example.com&gt;</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20219">
              <w:rPr>
                <w:rFonts w:ascii="Courier New" w:eastAsia="Times New Roman" w:hAnsi="Courier New" w:cs="Courier New"/>
                <w:sz w:val="20"/>
                <w:szCs w:val="20"/>
              </w:rPr>
              <w:t>Mar 22 18:20:29 host postfix/qmgr[15878]: AA10A2839B: from=&lt;email1@example.com&gt;, size=920, nrcpt=1 (queue active)</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20219">
              <w:rPr>
                <w:rFonts w:ascii="Courier New" w:eastAsia="Times New Roman" w:hAnsi="Courier New" w:cs="Courier New"/>
                <w:sz w:val="20"/>
                <w:szCs w:val="20"/>
              </w:rPr>
              <w:t xml:space="preserve">Mar 22 18:20:29 host postfix/smtp[22601]: AA10A2839B: to=&lt;support@linode.com&gt;, relay=mail1.linode.com[96.126.108.55]:25, </w:t>
            </w:r>
            <w:r w:rsidRPr="00B20219">
              <w:rPr>
                <w:rFonts w:ascii="Courier New" w:eastAsia="Times New Roman" w:hAnsi="Courier New" w:cs="Courier New"/>
                <w:sz w:val="20"/>
                <w:szCs w:val="20"/>
              </w:rPr>
              <w:lastRenderedPageBreak/>
              <w:t>delay=0.14, delays=0.08/0.01/0.05/0.01, dsn=2.0.0, status=sent (250 2.0.0 Ok: queued as C4232266C9)</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20219">
              <w:rPr>
                <w:rFonts w:ascii="Courier New" w:eastAsia="Times New Roman" w:hAnsi="Courier New" w:cs="Courier New"/>
                <w:sz w:val="20"/>
                <w:szCs w:val="20"/>
              </w:rPr>
              <w:t>Mar 22 18:20:29 host postfix/qmgr[15878]: AA10A2839B: removed</w:t>
            </w:r>
          </w:p>
        </w:tc>
      </w:tr>
    </w:tbl>
    <w:p w:rsidR="00B20219" w:rsidRPr="00B20219" w:rsidRDefault="00B20219" w:rsidP="00B20219">
      <w:pPr>
        <w:spacing w:before="100" w:beforeAutospacing="1" w:after="100" w:afterAutospacing="1" w:line="240" w:lineRule="auto"/>
        <w:rPr>
          <w:rFonts w:ascii="Times New Roman" w:eastAsia="Times New Roman" w:hAnsi="Times New Roman" w:cs="Times New Roman"/>
          <w:sz w:val="24"/>
          <w:szCs w:val="24"/>
        </w:rPr>
      </w:pPr>
      <w:r w:rsidRPr="00B20219">
        <w:rPr>
          <w:rFonts w:ascii="Times New Roman" w:eastAsia="Times New Roman" w:hAnsi="Times New Roman" w:cs="Times New Roman"/>
          <w:sz w:val="24"/>
          <w:szCs w:val="24"/>
        </w:rPr>
        <w:lastRenderedPageBreak/>
        <w:t xml:space="preserve">You now have a functioning mail server that can securely send and receive email. If things are not working smoothly, try consulting the </w:t>
      </w:r>
      <w:hyperlink r:id="rId1205" w:history="1">
        <w:r w:rsidRPr="00B20219">
          <w:rPr>
            <w:rFonts w:ascii="Times New Roman" w:eastAsia="Times New Roman" w:hAnsi="Times New Roman" w:cs="Times New Roman"/>
            <w:color w:val="0000FF"/>
            <w:sz w:val="24"/>
            <w:szCs w:val="24"/>
            <w:u w:val="single"/>
          </w:rPr>
          <w:t>Troubleshooting Problems with Postfix, Dovecot, and MySQL</w:t>
        </w:r>
      </w:hyperlink>
      <w:r w:rsidRPr="00B20219">
        <w:rPr>
          <w:rFonts w:ascii="Times New Roman" w:eastAsia="Times New Roman" w:hAnsi="Times New Roman" w:cs="Times New Roman"/>
          <w:sz w:val="24"/>
          <w:szCs w:val="24"/>
        </w:rPr>
        <w:t xml:space="preserve"> guide. At this point, consider adding spam and virus filtering and a webmail client. If DNS records have not been created for the mail server yet, do so now. Once the DNS records have propagated, email will be delivered via the new mail server.</w:t>
      </w:r>
    </w:p>
    <w:p w:rsidR="00B20219" w:rsidRPr="00B20219" w:rsidRDefault="00B20219" w:rsidP="00B20219">
      <w:pPr>
        <w:spacing w:beforeAutospacing="1" w:after="100" w:afterAutospacing="1" w:line="240" w:lineRule="auto"/>
        <w:rPr>
          <w:rFonts w:ascii="Times New Roman" w:eastAsia="Times New Roman" w:hAnsi="Times New Roman" w:cs="Times New Roman"/>
          <w:sz w:val="24"/>
          <w:szCs w:val="24"/>
        </w:rPr>
      </w:pPr>
      <w:r w:rsidRPr="00B20219">
        <w:rPr>
          <w:rFonts w:ascii="Times New Roman" w:eastAsia="Times New Roman" w:hAnsi="Times New Roman" w:cs="Times New Roman"/>
          <w:sz w:val="24"/>
          <w:szCs w:val="24"/>
        </w:rPr>
        <w:t>If errors are encountered in the /var/log/syslog stating “Invalid settings: postmaster_address setting not given”, you may need to append the following line to the /etc/dovecot/dovecot.conf file, replacing domain with the domain name.</w:t>
      </w:r>
    </w:p>
    <w:tbl>
      <w:tblPr>
        <w:tblW w:w="0" w:type="auto"/>
        <w:tblCellSpacing w:w="15" w:type="dxa"/>
        <w:tblCellMar>
          <w:top w:w="15" w:type="dxa"/>
          <w:left w:w="15" w:type="dxa"/>
          <w:bottom w:w="15" w:type="dxa"/>
          <w:right w:w="15" w:type="dxa"/>
        </w:tblCellMar>
        <w:tblLook w:val="04A0"/>
      </w:tblPr>
      <w:tblGrid>
        <w:gridCol w:w="196"/>
        <w:gridCol w:w="4756"/>
      </w:tblGrid>
      <w:tr w:rsidR="00B20219" w:rsidRPr="00B20219" w:rsidTr="00B20219">
        <w:trPr>
          <w:tblCellSpacing w:w="15" w:type="dxa"/>
        </w:trPr>
        <w:tc>
          <w:tcPr>
            <w:tcW w:w="0" w:type="auto"/>
            <w:vAlign w:val="center"/>
            <w:hideMark/>
          </w:tcPr>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urier New" w:eastAsia="Times New Roman" w:hAnsi="Courier New" w:cs="Courier New"/>
                <w:sz w:val="20"/>
                <w:szCs w:val="20"/>
              </w:rPr>
            </w:pPr>
            <w:r w:rsidRPr="00B20219">
              <w:rPr>
                <w:rFonts w:ascii="Courier New" w:eastAsia="Times New Roman" w:hAnsi="Courier New" w:cs="Courier New"/>
                <w:sz w:val="20"/>
                <w:szCs w:val="20"/>
              </w:rPr>
              <w:t>1</w:t>
            </w:r>
          </w:p>
        </w:tc>
        <w:tc>
          <w:tcPr>
            <w:tcW w:w="0" w:type="auto"/>
            <w:vAlign w:val="center"/>
            <w:hideMark/>
          </w:tcPr>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20219">
              <w:rPr>
                <w:rFonts w:ascii="Courier New" w:eastAsia="Times New Roman" w:hAnsi="Courier New" w:cs="Courier New"/>
                <w:sz w:val="20"/>
                <w:szCs w:val="20"/>
              </w:rPr>
              <w:t>postmaster_address=postmaster at DOMAIN</w:t>
            </w:r>
          </w:p>
        </w:tc>
      </w:tr>
    </w:tbl>
    <w:p w:rsidR="00B20219" w:rsidRPr="00B20219" w:rsidRDefault="00B20219" w:rsidP="00B20219">
      <w:pPr>
        <w:spacing w:before="100" w:beforeAutospacing="1" w:after="100" w:afterAutospacing="1" w:line="240" w:lineRule="auto"/>
        <w:outlineLvl w:val="1"/>
        <w:rPr>
          <w:rFonts w:ascii="Times New Roman" w:eastAsia="Times New Roman" w:hAnsi="Times New Roman" w:cs="Times New Roman"/>
          <w:b/>
          <w:bCs/>
          <w:sz w:val="36"/>
          <w:szCs w:val="36"/>
        </w:rPr>
      </w:pPr>
      <w:r w:rsidRPr="00B20219">
        <w:rPr>
          <w:rFonts w:ascii="Times New Roman" w:eastAsia="Times New Roman" w:hAnsi="Times New Roman" w:cs="Times New Roman"/>
          <w:b/>
          <w:bCs/>
          <w:sz w:val="36"/>
          <w:szCs w:val="36"/>
        </w:rPr>
        <w:t>Adding New Domains, Email Addresses, and Aliases</w:t>
      </w:r>
    </w:p>
    <w:p w:rsidR="00B20219" w:rsidRPr="00B20219" w:rsidRDefault="00B20219" w:rsidP="00B20219">
      <w:pPr>
        <w:spacing w:before="100" w:beforeAutospacing="1" w:after="100" w:afterAutospacing="1" w:line="240" w:lineRule="auto"/>
        <w:rPr>
          <w:rFonts w:ascii="Times New Roman" w:eastAsia="Times New Roman" w:hAnsi="Times New Roman" w:cs="Times New Roman"/>
          <w:sz w:val="24"/>
          <w:szCs w:val="24"/>
        </w:rPr>
      </w:pPr>
      <w:r w:rsidRPr="00B20219">
        <w:rPr>
          <w:rFonts w:ascii="Times New Roman" w:eastAsia="Times New Roman" w:hAnsi="Times New Roman" w:cs="Times New Roman"/>
          <w:sz w:val="24"/>
          <w:szCs w:val="24"/>
        </w:rPr>
        <w:t xml:space="preserve">Although the mail server is up and running, eventually you’ll probably need to add new domains, email addresses, and aliases for the users. To do this, simply add a new line to the appropriate MySQL table. These instructions are for command-line MySQL, but you can also use </w:t>
      </w:r>
      <w:hyperlink r:id="rId1206" w:history="1">
        <w:r w:rsidRPr="00B20219">
          <w:rPr>
            <w:rFonts w:ascii="Times New Roman" w:eastAsia="Times New Roman" w:hAnsi="Times New Roman" w:cs="Times New Roman"/>
            <w:color w:val="0000FF"/>
            <w:sz w:val="24"/>
            <w:szCs w:val="24"/>
            <w:u w:val="single"/>
          </w:rPr>
          <w:t>phpMyAdmin</w:t>
        </w:r>
      </w:hyperlink>
      <w:r w:rsidRPr="00B20219">
        <w:rPr>
          <w:rFonts w:ascii="Times New Roman" w:eastAsia="Times New Roman" w:hAnsi="Times New Roman" w:cs="Times New Roman"/>
          <w:sz w:val="24"/>
          <w:szCs w:val="24"/>
        </w:rPr>
        <w:t xml:space="preserve"> to add new entries to the tables.</w:t>
      </w:r>
    </w:p>
    <w:p w:rsidR="00B20219" w:rsidRPr="00B20219" w:rsidRDefault="00B20219" w:rsidP="00B20219">
      <w:pPr>
        <w:spacing w:before="100" w:beforeAutospacing="1" w:after="100" w:afterAutospacing="1" w:line="240" w:lineRule="auto"/>
        <w:outlineLvl w:val="2"/>
        <w:rPr>
          <w:rFonts w:ascii="Times New Roman" w:eastAsia="Times New Roman" w:hAnsi="Times New Roman" w:cs="Times New Roman"/>
          <w:b/>
          <w:bCs/>
          <w:sz w:val="27"/>
          <w:szCs w:val="27"/>
        </w:rPr>
      </w:pPr>
      <w:r w:rsidRPr="00B20219">
        <w:rPr>
          <w:rFonts w:ascii="Times New Roman" w:eastAsia="Times New Roman" w:hAnsi="Times New Roman" w:cs="Times New Roman"/>
          <w:b/>
          <w:bCs/>
          <w:sz w:val="27"/>
          <w:szCs w:val="27"/>
        </w:rPr>
        <w:t>Domains</w:t>
      </w:r>
    </w:p>
    <w:p w:rsidR="00B20219" w:rsidRPr="00B20219" w:rsidRDefault="00B20219" w:rsidP="00B20219">
      <w:pPr>
        <w:numPr>
          <w:ilvl w:val="0"/>
          <w:numId w:val="71"/>
        </w:numPr>
        <w:spacing w:before="100" w:beforeAutospacing="1" w:after="100" w:afterAutospacing="1" w:line="240" w:lineRule="auto"/>
        <w:rPr>
          <w:rFonts w:ascii="Times New Roman" w:eastAsia="Times New Roman" w:hAnsi="Times New Roman" w:cs="Times New Roman"/>
          <w:sz w:val="24"/>
          <w:szCs w:val="24"/>
        </w:rPr>
      </w:pPr>
      <w:r w:rsidRPr="00B20219">
        <w:rPr>
          <w:rFonts w:ascii="Times New Roman" w:eastAsia="Times New Roman" w:hAnsi="Times New Roman" w:cs="Times New Roman"/>
          <w:sz w:val="24"/>
          <w:szCs w:val="24"/>
        </w:rPr>
        <w:t xml:space="preserve">To add a new domain, open a terminal window and </w:t>
      </w:r>
      <w:hyperlink r:id="rId1207" w:anchor="sph_logging-in-for-the-first-time" w:history="1">
        <w:r w:rsidRPr="00B20219">
          <w:rPr>
            <w:rFonts w:ascii="Times New Roman" w:eastAsia="Times New Roman" w:hAnsi="Times New Roman" w:cs="Times New Roman"/>
            <w:color w:val="0000FF"/>
            <w:sz w:val="24"/>
            <w:szCs w:val="24"/>
            <w:u w:val="single"/>
          </w:rPr>
          <w:t>log in to the Linode via SSH</w:t>
        </w:r>
      </w:hyperlink>
      <w:r w:rsidRPr="00B20219">
        <w:rPr>
          <w:rFonts w:ascii="Times New Roman" w:eastAsia="Times New Roman" w:hAnsi="Times New Roman" w:cs="Times New Roman"/>
          <w:sz w:val="24"/>
          <w:szCs w:val="24"/>
        </w:rPr>
        <w:t>.</w:t>
      </w:r>
    </w:p>
    <w:p w:rsidR="00B20219" w:rsidRPr="00B20219" w:rsidRDefault="00B20219" w:rsidP="00B20219">
      <w:pPr>
        <w:numPr>
          <w:ilvl w:val="0"/>
          <w:numId w:val="71"/>
        </w:numPr>
        <w:spacing w:before="100" w:beforeAutospacing="1" w:after="100" w:afterAutospacing="1" w:line="240" w:lineRule="auto"/>
        <w:rPr>
          <w:rFonts w:ascii="Times New Roman" w:eastAsia="Times New Roman" w:hAnsi="Times New Roman" w:cs="Times New Roman"/>
          <w:sz w:val="24"/>
          <w:szCs w:val="24"/>
        </w:rPr>
      </w:pPr>
      <w:r w:rsidRPr="00B20219">
        <w:rPr>
          <w:rFonts w:ascii="Times New Roman" w:eastAsia="Times New Roman" w:hAnsi="Times New Roman" w:cs="Times New Roman"/>
          <w:sz w:val="24"/>
          <w:szCs w:val="24"/>
        </w:rPr>
        <w:t xml:space="preserve">Log in to the MySQL server with an appropriately privileged user. For this example, use the </w:t>
      </w:r>
      <w:r w:rsidRPr="00B20219">
        <w:rPr>
          <w:rFonts w:ascii="Courier New" w:eastAsia="Times New Roman" w:hAnsi="Courier New" w:cs="Courier New"/>
          <w:sz w:val="20"/>
        </w:rPr>
        <w:t>root</w:t>
      </w:r>
      <w:r w:rsidRPr="00B20219">
        <w:rPr>
          <w:rFonts w:ascii="Times New Roman" w:eastAsia="Times New Roman" w:hAnsi="Times New Roman" w:cs="Times New Roman"/>
          <w:sz w:val="24"/>
          <w:szCs w:val="24"/>
        </w:rPr>
        <w:t xml:space="preserve"> user:</w:t>
      </w:r>
    </w:p>
    <w:tbl>
      <w:tblPr>
        <w:tblW w:w="0" w:type="auto"/>
        <w:tblCellSpacing w:w="15" w:type="dxa"/>
        <w:tblInd w:w="720" w:type="dxa"/>
        <w:tblCellMar>
          <w:top w:w="15" w:type="dxa"/>
          <w:left w:w="15" w:type="dxa"/>
          <w:bottom w:w="15" w:type="dxa"/>
          <w:right w:w="15" w:type="dxa"/>
        </w:tblCellMar>
        <w:tblLook w:val="04A0"/>
      </w:tblPr>
      <w:tblGrid>
        <w:gridCol w:w="196"/>
        <w:gridCol w:w="3316"/>
      </w:tblGrid>
      <w:tr w:rsidR="00B20219" w:rsidRPr="00B20219" w:rsidTr="00B20219">
        <w:trPr>
          <w:tblCellSpacing w:w="15" w:type="dxa"/>
        </w:trPr>
        <w:tc>
          <w:tcPr>
            <w:tcW w:w="0" w:type="auto"/>
            <w:vAlign w:val="center"/>
            <w:hideMark/>
          </w:tcPr>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urier New" w:eastAsia="Times New Roman" w:hAnsi="Courier New" w:cs="Courier New"/>
                <w:sz w:val="20"/>
                <w:szCs w:val="20"/>
              </w:rPr>
            </w:pPr>
            <w:r w:rsidRPr="00B20219">
              <w:rPr>
                <w:rFonts w:ascii="Courier New" w:eastAsia="Times New Roman" w:hAnsi="Courier New" w:cs="Courier New"/>
                <w:sz w:val="20"/>
                <w:szCs w:val="20"/>
              </w:rPr>
              <w:t>1</w:t>
            </w:r>
          </w:p>
        </w:tc>
        <w:tc>
          <w:tcPr>
            <w:tcW w:w="0" w:type="auto"/>
            <w:vAlign w:val="center"/>
            <w:hideMark/>
          </w:tcPr>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20219">
              <w:rPr>
                <w:rFonts w:ascii="Courier New" w:eastAsia="Times New Roman" w:hAnsi="Courier New" w:cs="Courier New"/>
                <w:sz w:val="20"/>
                <w:szCs w:val="20"/>
              </w:rPr>
              <w:t>mysql -u root -p mailserver</w:t>
            </w:r>
          </w:p>
        </w:tc>
      </w:tr>
    </w:tbl>
    <w:p w:rsidR="00B20219" w:rsidRPr="00B20219" w:rsidRDefault="00B20219" w:rsidP="00B20219">
      <w:pPr>
        <w:numPr>
          <w:ilvl w:val="0"/>
          <w:numId w:val="71"/>
        </w:numPr>
        <w:spacing w:before="100" w:beforeAutospacing="1" w:after="100" w:afterAutospacing="1" w:line="240" w:lineRule="auto"/>
        <w:rPr>
          <w:rFonts w:ascii="Times New Roman" w:eastAsia="Times New Roman" w:hAnsi="Times New Roman" w:cs="Times New Roman"/>
          <w:sz w:val="24"/>
          <w:szCs w:val="24"/>
        </w:rPr>
      </w:pPr>
      <w:r w:rsidRPr="00B20219">
        <w:rPr>
          <w:rFonts w:ascii="Times New Roman" w:eastAsia="Times New Roman" w:hAnsi="Times New Roman" w:cs="Times New Roman"/>
          <w:sz w:val="24"/>
          <w:szCs w:val="24"/>
        </w:rPr>
        <w:t>Enter the root MySQL password when prompted.</w:t>
      </w:r>
    </w:p>
    <w:p w:rsidR="00B20219" w:rsidRPr="00B20219" w:rsidRDefault="00B20219" w:rsidP="00B20219">
      <w:pPr>
        <w:numPr>
          <w:ilvl w:val="0"/>
          <w:numId w:val="71"/>
        </w:numPr>
        <w:spacing w:before="100" w:beforeAutospacing="1" w:after="100" w:afterAutospacing="1" w:line="240" w:lineRule="auto"/>
        <w:rPr>
          <w:rFonts w:ascii="Times New Roman" w:eastAsia="Times New Roman" w:hAnsi="Times New Roman" w:cs="Times New Roman"/>
          <w:sz w:val="24"/>
          <w:szCs w:val="24"/>
        </w:rPr>
      </w:pPr>
      <w:r w:rsidRPr="00B20219">
        <w:rPr>
          <w:rFonts w:ascii="Times New Roman" w:eastAsia="Times New Roman" w:hAnsi="Times New Roman" w:cs="Times New Roman"/>
          <w:sz w:val="24"/>
          <w:szCs w:val="24"/>
        </w:rPr>
        <w:t xml:space="preserve">Always view the contents of the table before adding new entries. Enter the following command to view the current contents of any table, replacing </w:t>
      </w:r>
      <w:r w:rsidRPr="00B20219">
        <w:rPr>
          <w:rFonts w:ascii="Courier New" w:eastAsia="Times New Roman" w:hAnsi="Courier New" w:cs="Courier New"/>
          <w:sz w:val="20"/>
        </w:rPr>
        <w:t>virtual_domains</w:t>
      </w:r>
      <w:r w:rsidRPr="00B20219">
        <w:rPr>
          <w:rFonts w:ascii="Times New Roman" w:eastAsia="Times New Roman" w:hAnsi="Times New Roman" w:cs="Times New Roman"/>
          <w:sz w:val="24"/>
          <w:szCs w:val="24"/>
        </w:rPr>
        <w:t xml:space="preserve"> with the table:</w:t>
      </w:r>
    </w:p>
    <w:tbl>
      <w:tblPr>
        <w:tblW w:w="0" w:type="auto"/>
        <w:tblCellSpacing w:w="15" w:type="dxa"/>
        <w:tblInd w:w="720" w:type="dxa"/>
        <w:tblCellMar>
          <w:top w:w="15" w:type="dxa"/>
          <w:left w:w="15" w:type="dxa"/>
          <w:bottom w:w="15" w:type="dxa"/>
          <w:right w:w="15" w:type="dxa"/>
        </w:tblCellMar>
        <w:tblLook w:val="04A0"/>
      </w:tblPr>
      <w:tblGrid>
        <w:gridCol w:w="196"/>
        <w:gridCol w:w="4996"/>
      </w:tblGrid>
      <w:tr w:rsidR="00B20219" w:rsidRPr="00B20219" w:rsidTr="00B20219">
        <w:trPr>
          <w:tblCellSpacing w:w="15" w:type="dxa"/>
        </w:trPr>
        <w:tc>
          <w:tcPr>
            <w:tcW w:w="0" w:type="auto"/>
            <w:vAlign w:val="center"/>
            <w:hideMark/>
          </w:tcPr>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urier New" w:eastAsia="Times New Roman" w:hAnsi="Courier New" w:cs="Courier New"/>
                <w:sz w:val="20"/>
                <w:szCs w:val="20"/>
              </w:rPr>
            </w:pPr>
            <w:r w:rsidRPr="00B20219">
              <w:rPr>
                <w:rFonts w:ascii="Courier New" w:eastAsia="Times New Roman" w:hAnsi="Courier New" w:cs="Courier New"/>
                <w:sz w:val="20"/>
                <w:szCs w:val="20"/>
              </w:rPr>
              <w:t>1</w:t>
            </w:r>
          </w:p>
        </w:tc>
        <w:tc>
          <w:tcPr>
            <w:tcW w:w="0" w:type="auto"/>
            <w:vAlign w:val="center"/>
            <w:hideMark/>
          </w:tcPr>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20219">
              <w:rPr>
                <w:rFonts w:ascii="Courier New" w:eastAsia="Times New Roman" w:hAnsi="Courier New" w:cs="Courier New"/>
                <w:sz w:val="20"/>
                <w:szCs w:val="20"/>
              </w:rPr>
              <w:t>SELECT * FROM mailserver.virtual_domains;</w:t>
            </w:r>
          </w:p>
        </w:tc>
      </w:tr>
    </w:tbl>
    <w:p w:rsidR="00B20219" w:rsidRPr="00B20219" w:rsidRDefault="00B20219" w:rsidP="00B20219">
      <w:pPr>
        <w:numPr>
          <w:ilvl w:val="0"/>
          <w:numId w:val="71"/>
        </w:numPr>
        <w:spacing w:before="100" w:beforeAutospacing="1" w:after="100" w:afterAutospacing="1" w:line="240" w:lineRule="auto"/>
        <w:rPr>
          <w:rFonts w:ascii="Times New Roman" w:eastAsia="Times New Roman" w:hAnsi="Times New Roman" w:cs="Times New Roman"/>
          <w:sz w:val="24"/>
          <w:szCs w:val="24"/>
        </w:rPr>
      </w:pPr>
      <w:r w:rsidRPr="00B20219">
        <w:rPr>
          <w:rFonts w:ascii="Times New Roman" w:eastAsia="Times New Roman" w:hAnsi="Times New Roman" w:cs="Times New Roman"/>
          <w:sz w:val="24"/>
          <w:szCs w:val="24"/>
        </w:rPr>
        <w:t>The output should resemble the following:</w:t>
      </w:r>
    </w:p>
    <w:tbl>
      <w:tblPr>
        <w:tblW w:w="0" w:type="auto"/>
        <w:tblCellSpacing w:w="15" w:type="dxa"/>
        <w:tblInd w:w="720" w:type="dxa"/>
        <w:tblCellMar>
          <w:top w:w="15" w:type="dxa"/>
          <w:left w:w="15" w:type="dxa"/>
          <w:bottom w:w="15" w:type="dxa"/>
          <w:right w:w="15" w:type="dxa"/>
        </w:tblCellMar>
        <w:tblLook w:val="04A0"/>
      </w:tblPr>
      <w:tblGrid>
        <w:gridCol w:w="196"/>
        <w:gridCol w:w="3676"/>
      </w:tblGrid>
      <w:tr w:rsidR="00B20219" w:rsidRPr="00B20219" w:rsidTr="00B20219">
        <w:trPr>
          <w:tblCellSpacing w:w="15" w:type="dxa"/>
        </w:trPr>
        <w:tc>
          <w:tcPr>
            <w:tcW w:w="0" w:type="auto"/>
            <w:vAlign w:val="center"/>
            <w:hideMark/>
          </w:tcPr>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urier New" w:eastAsia="Times New Roman" w:hAnsi="Courier New" w:cs="Courier New"/>
                <w:sz w:val="20"/>
                <w:szCs w:val="20"/>
              </w:rPr>
            </w:pPr>
            <w:r w:rsidRPr="00B20219">
              <w:rPr>
                <w:rFonts w:ascii="Courier New" w:eastAsia="Times New Roman" w:hAnsi="Courier New" w:cs="Courier New"/>
                <w:sz w:val="20"/>
                <w:szCs w:val="20"/>
              </w:rPr>
              <w:t>1</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urier New" w:eastAsia="Times New Roman" w:hAnsi="Courier New" w:cs="Courier New"/>
                <w:sz w:val="20"/>
                <w:szCs w:val="20"/>
              </w:rPr>
            </w:pPr>
            <w:r w:rsidRPr="00B20219">
              <w:rPr>
                <w:rFonts w:ascii="Courier New" w:eastAsia="Times New Roman" w:hAnsi="Courier New" w:cs="Courier New"/>
                <w:sz w:val="20"/>
                <w:szCs w:val="20"/>
              </w:rPr>
              <w:t>2</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urier New" w:eastAsia="Times New Roman" w:hAnsi="Courier New" w:cs="Courier New"/>
                <w:sz w:val="20"/>
                <w:szCs w:val="20"/>
              </w:rPr>
            </w:pPr>
            <w:r w:rsidRPr="00B20219">
              <w:rPr>
                <w:rFonts w:ascii="Courier New" w:eastAsia="Times New Roman" w:hAnsi="Courier New" w:cs="Courier New"/>
                <w:sz w:val="20"/>
                <w:szCs w:val="20"/>
              </w:rPr>
              <w:t>3</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urier New" w:eastAsia="Times New Roman" w:hAnsi="Courier New" w:cs="Courier New"/>
                <w:sz w:val="20"/>
                <w:szCs w:val="20"/>
              </w:rPr>
            </w:pPr>
            <w:r w:rsidRPr="00B20219">
              <w:rPr>
                <w:rFonts w:ascii="Courier New" w:eastAsia="Times New Roman" w:hAnsi="Courier New" w:cs="Courier New"/>
                <w:sz w:val="20"/>
                <w:szCs w:val="20"/>
              </w:rPr>
              <w:t>4</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urier New" w:eastAsia="Times New Roman" w:hAnsi="Courier New" w:cs="Courier New"/>
                <w:sz w:val="20"/>
                <w:szCs w:val="20"/>
              </w:rPr>
            </w:pPr>
            <w:r w:rsidRPr="00B20219">
              <w:rPr>
                <w:rFonts w:ascii="Courier New" w:eastAsia="Times New Roman" w:hAnsi="Courier New" w:cs="Courier New"/>
                <w:sz w:val="20"/>
                <w:szCs w:val="20"/>
              </w:rPr>
              <w:t>5</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urier New" w:eastAsia="Times New Roman" w:hAnsi="Courier New" w:cs="Courier New"/>
                <w:sz w:val="20"/>
                <w:szCs w:val="20"/>
              </w:rPr>
            </w:pPr>
            <w:r w:rsidRPr="00B20219">
              <w:rPr>
                <w:rFonts w:ascii="Courier New" w:eastAsia="Times New Roman" w:hAnsi="Courier New" w:cs="Courier New"/>
                <w:sz w:val="20"/>
                <w:szCs w:val="20"/>
              </w:rPr>
              <w:t>6</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urier New" w:eastAsia="Times New Roman" w:hAnsi="Courier New" w:cs="Courier New"/>
                <w:sz w:val="20"/>
                <w:szCs w:val="20"/>
              </w:rPr>
            </w:pPr>
            <w:r w:rsidRPr="00B20219">
              <w:rPr>
                <w:rFonts w:ascii="Courier New" w:eastAsia="Times New Roman" w:hAnsi="Courier New" w:cs="Courier New"/>
                <w:sz w:val="20"/>
                <w:szCs w:val="20"/>
              </w:rPr>
              <w:lastRenderedPageBreak/>
              <w:t>7</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urier New" w:eastAsia="Times New Roman" w:hAnsi="Courier New" w:cs="Courier New"/>
                <w:sz w:val="20"/>
                <w:szCs w:val="20"/>
              </w:rPr>
            </w:pPr>
            <w:r w:rsidRPr="00B20219">
              <w:rPr>
                <w:rFonts w:ascii="Courier New" w:eastAsia="Times New Roman" w:hAnsi="Courier New" w:cs="Courier New"/>
                <w:sz w:val="20"/>
                <w:szCs w:val="20"/>
              </w:rPr>
              <w:t>8</w:t>
            </w:r>
          </w:p>
        </w:tc>
        <w:tc>
          <w:tcPr>
            <w:tcW w:w="0" w:type="auto"/>
            <w:vAlign w:val="center"/>
            <w:hideMark/>
          </w:tcPr>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20219">
              <w:rPr>
                <w:rFonts w:ascii="Courier New" w:eastAsia="Times New Roman" w:hAnsi="Courier New" w:cs="Courier New"/>
                <w:sz w:val="20"/>
                <w:szCs w:val="20"/>
              </w:rPr>
              <w:lastRenderedPageBreak/>
              <w:t>+----+-----------------------+</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20219">
              <w:rPr>
                <w:rFonts w:ascii="Courier New" w:eastAsia="Times New Roman" w:hAnsi="Courier New" w:cs="Courier New"/>
                <w:sz w:val="20"/>
                <w:szCs w:val="20"/>
              </w:rPr>
              <w:t>| id | name                  |</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20219">
              <w:rPr>
                <w:rFonts w:ascii="Courier New" w:eastAsia="Times New Roman" w:hAnsi="Courier New" w:cs="Courier New"/>
                <w:sz w:val="20"/>
                <w:szCs w:val="20"/>
              </w:rPr>
              <w:t>+----+-----------------------+</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20219">
              <w:rPr>
                <w:rFonts w:ascii="Courier New" w:eastAsia="Times New Roman" w:hAnsi="Courier New" w:cs="Courier New"/>
                <w:sz w:val="20"/>
                <w:szCs w:val="20"/>
              </w:rPr>
              <w:t>|  1 | example.com           |</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20219">
              <w:rPr>
                <w:rFonts w:ascii="Courier New" w:eastAsia="Times New Roman" w:hAnsi="Courier New" w:cs="Courier New"/>
                <w:sz w:val="20"/>
                <w:szCs w:val="20"/>
              </w:rPr>
              <w:t>|  2 | hostname.example.com  |</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20219">
              <w:rPr>
                <w:rFonts w:ascii="Courier New" w:eastAsia="Times New Roman" w:hAnsi="Courier New" w:cs="Courier New"/>
                <w:sz w:val="20"/>
                <w:szCs w:val="20"/>
              </w:rPr>
              <w:t>|  3 | hostname              |</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20219">
              <w:rPr>
                <w:rFonts w:ascii="Courier New" w:eastAsia="Times New Roman" w:hAnsi="Courier New" w:cs="Courier New"/>
                <w:sz w:val="20"/>
                <w:szCs w:val="20"/>
              </w:rPr>
              <w:lastRenderedPageBreak/>
              <w:t>|  4 | localhost.example.com |</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20219">
              <w:rPr>
                <w:rFonts w:ascii="Courier New" w:eastAsia="Times New Roman" w:hAnsi="Courier New" w:cs="Courier New"/>
                <w:sz w:val="20"/>
                <w:szCs w:val="20"/>
              </w:rPr>
              <w:t>+----+-----------------------+</w:t>
            </w:r>
          </w:p>
        </w:tc>
      </w:tr>
    </w:tbl>
    <w:p w:rsidR="00B20219" w:rsidRPr="00B20219" w:rsidRDefault="00B20219" w:rsidP="00B20219">
      <w:pPr>
        <w:numPr>
          <w:ilvl w:val="0"/>
          <w:numId w:val="71"/>
        </w:numPr>
        <w:spacing w:before="100" w:beforeAutospacing="1" w:after="100" w:afterAutospacing="1" w:line="240" w:lineRule="auto"/>
        <w:rPr>
          <w:rFonts w:ascii="Times New Roman" w:eastAsia="Times New Roman" w:hAnsi="Times New Roman" w:cs="Times New Roman"/>
          <w:sz w:val="24"/>
          <w:szCs w:val="24"/>
        </w:rPr>
      </w:pPr>
      <w:r w:rsidRPr="00B20219">
        <w:rPr>
          <w:rFonts w:ascii="Times New Roman" w:eastAsia="Times New Roman" w:hAnsi="Times New Roman" w:cs="Times New Roman"/>
          <w:sz w:val="24"/>
          <w:szCs w:val="24"/>
        </w:rPr>
        <w:lastRenderedPageBreak/>
        <w:t xml:space="preserve">To add another domain, enter the following command, replacing </w:t>
      </w:r>
      <w:r w:rsidRPr="00B20219">
        <w:rPr>
          <w:rFonts w:ascii="Courier New" w:eastAsia="Times New Roman" w:hAnsi="Courier New" w:cs="Courier New"/>
          <w:sz w:val="20"/>
        </w:rPr>
        <w:t>newdomain.com</w:t>
      </w:r>
      <w:r w:rsidRPr="00B20219">
        <w:rPr>
          <w:rFonts w:ascii="Times New Roman" w:eastAsia="Times New Roman" w:hAnsi="Times New Roman" w:cs="Times New Roman"/>
          <w:sz w:val="24"/>
          <w:szCs w:val="24"/>
        </w:rPr>
        <w:t xml:space="preserve"> with the domain name:</w:t>
      </w:r>
    </w:p>
    <w:tbl>
      <w:tblPr>
        <w:tblW w:w="0" w:type="auto"/>
        <w:tblCellSpacing w:w="15" w:type="dxa"/>
        <w:tblInd w:w="720" w:type="dxa"/>
        <w:tblCellMar>
          <w:top w:w="15" w:type="dxa"/>
          <w:left w:w="15" w:type="dxa"/>
          <w:bottom w:w="15" w:type="dxa"/>
          <w:right w:w="15" w:type="dxa"/>
        </w:tblCellMar>
        <w:tblLook w:val="04A0"/>
      </w:tblPr>
      <w:tblGrid>
        <w:gridCol w:w="196"/>
        <w:gridCol w:w="5116"/>
      </w:tblGrid>
      <w:tr w:rsidR="00B20219" w:rsidRPr="00B20219" w:rsidTr="00B20219">
        <w:trPr>
          <w:tblCellSpacing w:w="15" w:type="dxa"/>
        </w:trPr>
        <w:tc>
          <w:tcPr>
            <w:tcW w:w="0" w:type="auto"/>
            <w:vAlign w:val="center"/>
            <w:hideMark/>
          </w:tcPr>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urier New" w:eastAsia="Times New Roman" w:hAnsi="Courier New" w:cs="Courier New"/>
                <w:sz w:val="20"/>
                <w:szCs w:val="20"/>
              </w:rPr>
            </w:pPr>
            <w:r w:rsidRPr="00B20219">
              <w:rPr>
                <w:rFonts w:ascii="Courier New" w:eastAsia="Times New Roman" w:hAnsi="Courier New" w:cs="Courier New"/>
                <w:sz w:val="20"/>
                <w:szCs w:val="20"/>
              </w:rPr>
              <w:t>1</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urier New" w:eastAsia="Times New Roman" w:hAnsi="Courier New" w:cs="Courier New"/>
                <w:sz w:val="20"/>
                <w:szCs w:val="20"/>
              </w:rPr>
            </w:pPr>
            <w:r w:rsidRPr="00B20219">
              <w:rPr>
                <w:rFonts w:ascii="Courier New" w:eastAsia="Times New Roman" w:hAnsi="Courier New" w:cs="Courier New"/>
                <w:sz w:val="20"/>
                <w:szCs w:val="20"/>
              </w:rPr>
              <w:t>2</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urier New" w:eastAsia="Times New Roman" w:hAnsi="Courier New" w:cs="Courier New"/>
                <w:sz w:val="20"/>
                <w:szCs w:val="20"/>
              </w:rPr>
            </w:pPr>
            <w:r w:rsidRPr="00B20219">
              <w:rPr>
                <w:rFonts w:ascii="Courier New" w:eastAsia="Times New Roman" w:hAnsi="Courier New" w:cs="Courier New"/>
                <w:sz w:val="20"/>
                <w:szCs w:val="20"/>
              </w:rPr>
              <w:t>3</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urier New" w:eastAsia="Times New Roman" w:hAnsi="Courier New" w:cs="Courier New"/>
                <w:sz w:val="20"/>
                <w:szCs w:val="20"/>
              </w:rPr>
            </w:pPr>
            <w:r w:rsidRPr="00B20219">
              <w:rPr>
                <w:rFonts w:ascii="Courier New" w:eastAsia="Times New Roman" w:hAnsi="Courier New" w:cs="Courier New"/>
                <w:sz w:val="20"/>
                <w:szCs w:val="20"/>
              </w:rPr>
              <w:t>4</w:t>
            </w:r>
          </w:p>
        </w:tc>
        <w:tc>
          <w:tcPr>
            <w:tcW w:w="0" w:type="auto"/>
            <w:vAlign w:val="center"/>
            <w:hideMark/>
          </w:tcPr>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20219">
              <w:rPr>
                <w:rFonts w:ascii="Courier New" w:eastAsia="Times New Roman" w:hAnsi="Courier New" w:cs="Courier New"/>
                <w:sz w:val="20"/>
                <w:szCs w:val="20"/>
              </w:rPr>
              <w:t>INSERT INTO `mailserver`.`virtual_domains`</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20219">
              <w:rPr>
                <w:rFonts w:ascii="Courier New" w:eastAsia="Times New Roman" w:hAnsi="Courier New" w:cs="Courier New"/>
                <w:sz w:val="20"/>
                <w:szCs w:val="20"/>
              </w:rPr>
              <w:t xml:space="preserve">  (`name`)</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20219">
              <w:rPr>
                <w:rFonts w:ascii="Courier New" w:eastAsia="Times New Roman" w:hAnsi="Courier New" w:cs="Courier New"/>
                <w:sz w:val="20"/>
                <w:szCs w:val="20"/>
              </w:rPr>
              <w:t>VALUES</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20219">
              <w:rPr>
                <w:rFonts w:ascii="Courier New" w:eastAsia="Times New Roman" w:hAnsi="Courier New" w:cs="Courier New"/>
                <w:sz w:val="20"/>
                <w:szCs w:val="20"/>
              </w:rPr>
              <w:t xml:space="preserve">  ('newdomain.com');</w:t>
            </w:r>
          </w:p>
        </w:tc>
      </w:tr>
    </w:tbl>
    <w:p w:rsidR="00B20219" w:rsidRPr="00B20219" w:rsidRDefault="00B20219" w:rsidP="00B20219">
      <w:pPr>
        <w:numPr>
          <w:ilvl w:val="0"/>
          <w:numId w:val="71"/>
        </w:numPr>
        <w:spacing w:before="100" w:beforeAutospacing="1" w:after="100" w:afterAutospacing="1" w:line="240" w:lineRule="auto"/>
        <w:rPr>
          <w:rFonts w:ascii="Times New Roman" w:eastAsia="Times New Roman" w:hAnsi="Times New Roman" w:cs="Times New Roman"/>
          <w:sz w:val="24"/>
          <w:szCs w:val="24"/>
        </w:rPr>
      </w:pPr>
      <w:r w:rsidRPr="00B20219">
        <w:rPr>
          <w:rFonts w:ascii="Times New Roman" w:eastAsia="Times New Roman" w:hAnsi="Times New Roman" w:cs="Times New Roman"/>
          <w:sz w:val="24"/>
          <w:szCs w:val="24"/>
        </w:rPr>
        <w:t>Verify that the new domain has been added. The output should display the new domain name.</w:t>
      </w:r>
    </w:p>
    <w:tbl>
      <w:tblPr>
        <w:tblW w:w="0" w:type="auto"/>
        <w:tblCellSpacing w:w="15" w:type="dxa"/>
        <w:tblInd w:w="720" w:type="dxa"/>
        <w:tblCellMar>
          <w:top w:w="15" w:type="dxa"/>
          <w:left w:w="15" w:type="dxa"/>
          <w:bottom w:w="15" w:type="dxa"/>
          <w:right w:w="15" w:type="dxa"/>
        </w:tblCellMar>
        <w:tblLook w:val="04A0"/>
      </w:tblPr>
      <w:tblGrid>
        <w:gridCol w:w="196"/>
        <w:gridCol w:w="4996"/>
      </w:tblGrid>
      <w:tr w:rsidR="00B20219" w:rsidRPr="00B20219" w:rsidTr="00B20219">
        <w:trPr>
          <w:tblCellSpacing w:w="15" w:type="dxa"/>
        </w:trPr>
        <w:tc>
          <w:tcPr>
            <w:tcW w:w="0" w:type="auto"/>
            <w:vAlign w:val="center"/>
            <w:hideMark/>
          </w:tcPr>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urier New" w:eastAsia="Times New Roman" w:hAnsi="Courier New" w:cs="Courier New"/>
                <w:sz w:val="20"/>
                <w:szCs w:val="20"/>
              </w:rPr>
            </w:pPr>
            <w:r w:rsidRPr="00B20219">
              <w:rPr>
                <w:rFonts w:ascii="Courier New" w:eastAsia="Times New Roman" w:hAnsi="Courier New" w:cs="Courier New"/>
                <w:sz w:val="20"/>
                <w:szCs w:val="20"/>
              </w:rPr>
              <w:t>1</w:t>
            </w:r>
          </w:p>
        </w:tc>
        <w:tc>
          <w:tcPr>
            <w:tcW w:w="0" w:type="auto"/>
            <w:vAlign w:val="center"/>
            <w:hideMark/>
          </w:tcPr>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20219">
              <w:rPr>
                <w:rFonts w:ascii="Courier New" w:eastAsia="Times New Roman" w:hAnsi="Courier New" w:cs="Courier New"/>
                <w:sz w:val="20"/>
                <w:szCs w:val="20"/>
              </w:rPr>
              <w:t>SELECT * FROM mailserver.virtual_domains;</w:t>
            </w:r>
          </w:p>
        </w:tc>
      </w:tr>
    </w:tbl>
    <w:p w:rsidR="00B20219" w:rsidRPr="00B20219" w:rsidRDefault="00B20219" w:rsidP="00B20219">
      <w:pPr>
        <w:numPr>
          <w:ilvl w:val="0"/>
          <w:numId w:val="71"/>
        </w:numPr>
        <w:spacing w:before="100" w:beforeAutospacing="1" w:after="100" w:afterAutospacing="1" w:line="240" w:lineRule="auto"/>
        <w:rPr>
          <w:rFonts w:ascii="Times New Roman" w:eastAsia="Times New Roman" w:hAnsi="Times New Roman" w:cs="Times New Roman"/>
          <w:sz w:val="24"/>
          <w:szCs w:val="24"/>
        </w:rPr>
      </w:pPr>
      <w:r w:rsidRPr="00B20219">
        <w:rPr>
          <w:rFonts w:ascii="Times New Roman" w:eastAsia="Times New Roman" w:hAnsi="Times New Roman" w:cs="Times New Roman"/>
          <w:sz w:val="24"/>
          <w:szCs w:val="24"/>
        </w:rPr>
        <w:t>Exit MySQL:</w:t>
      </w:r>
    </w:p>
    <w:tbl>
      <w:tblPr>
        <w:tblW w:w="0" w:type="auto"/>
        <w:tblCellSpacing w:w="15" w:type="dxa"/>
        <w:tblInd w:w="720" w:type="dxa"/>
        <w:tblCellMar>
          <w:top w:w="15" w:type="dxa"/>
          <w:left w:w="15" w:type="dxa"/>
          <w:bottom w:w="15" w:type="dxa"/>
          <w:right w:w="15" w:type="dxa"/>
        </w:tblCellMar>
        <w:tblLook w:val="04A0"/>
      </w:tblPr>
      <w:tblGrid>
        <w:gridCol w:w="196"/>
        <w:gridCol w:w="556"/>
      </w:tblGrid>
      <w:tr w:rsidR="00B20219" w:rsidRPr="00B20219" w:rsidTr="00B20219">
        <w:trPr>
          <w:tblCellSpacing w:w="15" w:type="dxa"/>
        </w:trPr>
        <w:tc>
          <w:tcPr>
            <w:tcW w:w="0" w:type="auto"/>
            <w:vAlign w:val="center"/>
            <w:hideMark/>
          </w:tcPr>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urier New" w:eastAsia="Times New Roman" w:hAnsi="Courier New" w:cs="Courier New"/>
                <w:sz w:val="20"/>
                <w:szCs w:val="20"/>
              </w:rPr>
            </w:pPr>
            <w:r w:rsidRPr="00B20219">
              <w:rPr>
                <w:rFonts w:ascii="Courier New" w:eastAsia="Times New Roman" w:hAnsi="Courier New" w:cs="Courier New"/>
                <w:sz w:val="20"/>
                <w:szCs w:val="20"/>
              </w:rPr>
              <w:t>1</w:t>
            </w:r>
          </w:p>
        </w:tc>
        <w:tc>
          <w:tcPr>
            <w:tcW w:w="0" w:type="auto"/>
            <w:vAlign w:val="center"/>
            <w:hideMark/>
          </w:tcPr>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20219">
              <w:rPr>
                <w:rFonts w:ascii="Courier New" w:eastAsia="Times New Roman" w:hAnsi="Courier New" w:cs="Courier New"/>
                <w:sz w:val="20"/>
                <w:szCs w:val="20"/>
              </w:rPr>
              <w:t>quit</w:t>
            </w:r>
          </w:p>
        </w:tc>
      </w:tr>
    </w:tbl>
    <w:p w:rsidR="00B20219" w:rsidRPr="00B20219" w:rsidRDefault="00B20219" w:rsidP="00B20219">
      <w:pPr>
        <w:spacing w:before="100" w:beforeAutospacing="1" w:after="100" w:afterAutospacing="1" w:line="240" w:lineRule="auto"/>
        <w:rPr>
          <w:rFonts w:ascii="Times New Roman" w:eastAsia="Times New Roman" w:hAnsi="Times New Roman" w:cs="Times New Roman"/>
          <w:sz w:val="24"/>
          <w:szCs w:val="24"/>
        </w:rPr>
      </w:pPr>
      <w:r w:rsidRPr="00B20219">
        <w:rPr>
          <w:rFonts w:ascii="Times New Roman" w:eastAsia="Times New Roman" w:hAnsi="Times New Roman" w:cs="Times New Roman"/>
          <w:sz w:val="24"/>
          <w:szCs w:val="24"/>
        </w:rPr>
        <w:t>You have successfully added the new domain to the Postfix and Dovecot setup.</w:t>
      </w:r>
    </w:p>
    <w:p w:rsidR="00B20219" w:rsidRPr="00B20219" w:rsidRDefault="00B20219" w:rsidP="00B20219">
      <w:pPr>
        <w:spacing w:before="100" w:beforeAutospacing="1" w:after="100" w:afterAutospacing="1" w:line="240" w:lineRule="auto"/>
        <w:outlineLvl w:val="2"/>
        <w:rPr>
          <w:rFonts w:ascii="Times New Roman" w:eastAsia="Times New Roman" w:hAnsi="Times New Roman" w:cs="Times New Roman"/>
          <w:b/>
          <w:bCs/>
          <w:sz w:val="27"/>
          <w:szCs w:val="27"/>
        </w:rPr>
      </w:pPr>
      <w:r w:rsidRPr="00B20219">
        <w:rPr>
          <w:rFonts w:ascii="Times New Roman" w:eastAsia="Times New Roman" w:hAnsi="Times New Roman" w:cs="Times New Roman"/>
          <w:b/>
          <w:bCs/>
          <w:sz w:val="27"/>
          <w:szCs w:val="27"/>
        </w:rPr>
        <w:t>Email Addresses</w:t>
      </w:r>
    </w:p>
    <w:p w:rsidR="00B20219" w:rsidRPr="00B20219" w:rsidRDefault="00B20219" w:rsidP="00B20219">
      <w:pPr>
        <w:numPr>
          <w:ilvl w:val="0"/>
          <w:numId w:val="72"/>
        </w:numPr>
        <w:spacing w:before="100" w:beforeAutospacing="1" w:after="100" w:afterAutospacing="1" w:line="240" w:lineRule="auto"/>
        <w:rPr>
          <w:rFonts w:ascii="Times New Roman" w:eastAsia="Times New Roman" w:hAnsi="Times New Roman" w:cs="Times New Roman"/>
          <w:sz w:val="24"/>
          <w:szCs w:val="24"/>
        </w:rPr>
      </w:pPr>
      <w:r w:rsidRPr="00B20219">
        <w:rPr>
          <w:rFonts w:ascii="Times New Roman" w:eastAsia="Times New Roman" w:hAnsi="Times New Roman" w:cs="Times New Roman"/>
          <w:sz w:val="24"/>
          <w:szCs w:val="24"/>
        </w:rPr>
        <w:t xml:space="preserve">To add a new email address, enter the following command in MySQL, replacing </w:t>
      </w:r>
      <w:r w:rsidRPr="00B20219">
        <w:rPr>
          <w:rFonts w:ascii="Courier New" w:eastAsia="Times New Roman" w:hAnsi="Courier New" w:cs="Courier New"/>
          <w:sz w:val="20"/>
        </w:rPr>
        <w:t>newpassword</w:t>
      </w:r>
      <w:r w:rsidRPr="00B20219">
        <w:rPr>
          <w:rFonts w:ascii="Times New Roman" w:eastAsia="Times New Roman" w:hAnsi="Times New Roman" w:cs="Times New Roman"/>
          <w:sz w:val="24"/>
          <w:szCs w:val="24"/>
        </w:rPr>
        <w:t xml:space="preserve"> with the user’s password, and </w:t>
      </w:r>
      <w:r w:rsidRPr="00B20219">
        <w:rPr>
          <w:rFonts w:ascii="Courier New" w:eastAsia="Times New Roman" w:hAnsi="Courier New" w:cs="Courier New"/>
          <w:sz w:val="20"/>
        </w:rPr>
        <w:t>email3@newdomain.com</w:t>
      </w:r>
      <w:r w:rsidRPr="00B20219">
        <w:rPr>
          <w:rFonts w:ascii="Times New Roman" w:eastAsia="Times New Roman" w:hAnsi="Times New Roman" w:cs="Times New Roman"/>
          <w:sz w:val="24"/>
          <w:szCs w:val="24"/>
        </w:rPr>
        <w:t xml:space="preserve"> with the user’s email address:</w:t>
      </w:r>
    </w:p>
    <w:tbl>
      <w:tblPr>
        <w:tblW w:w="0" w:type="auto"/>
        <w:tblCellSpacing w:w="15" w:type="dxa"/>
        <w:tblInd w:w="720" w:type="dxa"/>
        <w:tblCellMar>
          <w:top w:w="15" w:type="dxa"/>
          <w:left w:w="15" w:type="dxa"/>
          <w:bottom w:w="15" w:type="dxa"/>
          <w:right w:w="15" w:type="dxa"/>
        </w:tblCellMar>
        <w:tblLook w:val="04A0"/>
      </w:tblPr>
      <w:tblGrid>
        <w:gridCol w:w="196"/>
        <w:gridCol w:w="8534"/>
      </w:tblGrid>
      <w:tr w:rsidR="00B20219" w:rsidRPr="00B20219" w:rsidTr="00B20219">
        <w:trPr>
          <w:tblCellSpacing w:w="15" w:type="dxa"/>
        </w:trPr>
        <w:tc>
          <w:tcPr>
            <w:tcW w:w="0" w:type="auto"/>
            <w:vAlign w:val="center"/>
            <w:hideMark/>
          </w:tcPr>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urier New" w:eastAsia="Times New Roman" w:hAnsi="Courier New" w:cs="Courier New"/>
                <w:sz w:val="20"/>
                <w:szCs w:val="20"/>
              </w:rPr>
            </w:pPr>
            <w:r w:rsidRPr="00B20219">
              <w:rPr>
                <w:rFonts w:ascii="Courier New" w:eastAsia="Times New Roman" w:hAnsi="Courier New" w:cs="Courier New"/>
                <w:sz w:val="20"/>
                <w:szCs w:val="20"/>
              </w:rPr>
              <w:t>1</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urier New" w:eastAsia="Times New Roman" w:hAnsi="Courier New" w:cs="Courier New"/>
                <w:sz w:val="20"/>
                <w:szCs w:val="20"/>
              </w:rPr>
            </w:pPr>
            <w:r w:rsidRPr="00B20219">
              <w:rPr>
                <w:rFonts w:ascii="Courier New" w:eastAsia="Times New Roman" w:hAnsi="Courier New" w:cs="Courier New"/>
                <w:sz w:val="20"/>
                <w:szCs w:val="20"/>
              </w:rPr>
              <w:t>2</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urier New" w:eastAsia="Times New Roman" w:hAnsi="Courier New" w:cs="Courier New"/>
                <w:sz w:val="20"/>
                <w:szCs w:val="20"/>
              </w:rPr>
            </w:pPr>
            <w:r w:rsidRPr="00B20219">
              <w:rPr>
                <w:rFonts w:ascii="Courier New" w:eastAsia="Times New Roman" w:hAnsi="Courier New" w:cs="Courier New"/>
                <w:sz w:val="20"/>
                <w:szCs w:val="20"/>
              </w:rPr>
              <w:t>3</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urier New" w:eastAsia="Times New Roman" w:hAnsi="Courier New" w:cs="Courier New"/>
                <w:sz w:val="20"/>
                <w:szCs w:val="20"/>
              </w:rPr>
            </w:pPr>
            <w:r w:rsidRPr="00B20219">
              <w:rPr>
                <w:rFonts w:ascii="Courier New" w:eastAsia="Times New Roman" w:hAnsi="Courier New" w:cs="Courier New"/>
                <w:sz w:val="20"/>
                <w:szCs w:val="20"/>
              </w:rPr>
              <w:t>4</w:t>
            </w:r>
          </w:p>
        </w:tc>
        <w:tc>
          <w:tcPr>
            <w:tcW w:w="0" w:type="auto"/>
            <w:vAlign w:val="center"/>
            <w:hideMark/>
          </w:tcPr>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20219">
              <w:rPr>
                <w:rFonts w:ascii="Courier New" w:eastAsia="Times New Roman" w:hAnsi="Courier New" w:cs="Courier New"/>
                <w:sz w:val="20"/>
                <w:szCs w:val="20"/>
              </w:rPr>
              <w:t>INSERT INTO `mailserver`.`virtual_users`</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20219">
              <w:rPr>
                <w:rFonts w:ascii="Courier New" w:eastAsia="Times New Roman" w:hAnsi="Courier New" w:cs="Courier New"/>
                <w:sz w:val="20"/>
                <w:szCs w:val="20"/>
              </w:rPr>
              <w:t xml:space="preserve">  (`domain_id`, `password` , `email`)</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20219">
              <w:rPr>
                <w:rFonts w:ascii="Courier New" w:eastAsia="Times New Roman" w:hAnsi="Courier New" w:cs="Courier New"/>
                <w:sz w:val="20"/>
                <w:szCs w:val="20"/>
              </w:rPr>
              <w:t>VALUES</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20219">
              <w:rPr>
                <w:rFonts w:ascii="Courier New" w:eastAsia="Times New Roman" w:hAnsi="Courier New" w:cs="Courier New"/>
                <w:sz w:val="20"/>
                <w:szCs w:val="20"/>
              </w:rPr>
              <w:t xml:space="preserve">  ('5', ENCRYPT('newpassword', CONCAT('$6$', SUBSTRING(SHA(RAND()), -16))) , 'email3@newdomain.com');</w:t>
            </w:r>
          </w:p>
        </w:tc>
      </w:tr>
    </w:tbl>
    <w:p w:rsidR="00B20219" w:rsidRPr="00B20219" w:rsidRDefault="00B20219" w:rsidP="00B20219">
      <w:pPr>
        <w:numPr>
          <w:ilvl w:val="0"/>
          <w:numId w:val="72"/>
        </w:numPr>
        <w:spacing w:beforeAutospacing="1" w:after="100" w:afterAutospacing="1" w:line="240" w:lineRule="auto"/>
        <w:ind w:left="1440"/>
        <w:rPr>
          <w:rFonts w:ascii="Times New Roman" w:eastAsia="Times New Roman" w:hAnsi="Times New Roman" w:cs="Times New Roman"/>
          <w:sz w:val="24"/>
          <w:szCs w:val="24"/>
        </w:rPr>
      </w:pPr>
      <w:r w:rsidRPr="00B20219">
        <w:rPr>
          <w:rFonts w:ascii="Times New Roman" w:eastAsia="Times New Roman" w:hAnsi="Times New Roman" w:cs="Times New Roman"/>
          <w:sz w:val="24"/>
          <w:szCs w:val="24"/>
        </w:rPr>
        <w:t xml:space="preserve">Be sure to use the correct number for the </w:t>
      </w:r>
      <w:r w:rsidRPr="00B20219">
        <w:rPr>
          <w:rFonts w:ascii="Courier New" w:eastAsia="Times New Roman" w:hAnsi="Courier New" w:cs="Courier New"/>
          <w:sz w:val="20"/>
        </w:rPr>
        <w:t>domain_id</w:t>
      </w:r>
      <w:r w:rsidRPr="00B20219">
        <w:rPr>
          <w:rFonts w:ascii="Times New Roman" w:eastAsia="Times New Roman" w:hAnsi="Times New Roman" w:cs="Times New Roman"/>
          <w:sz w:val="24"/>
          <w:szCs w:val="24"/>
        </w:rPr>
        <w:t xml:space="preserve">. In this case, we are using </w:t>
      </w:r>
      <w:r w:rsidRPr="00B20219">
        <w:rPr>
          <w:rFonts w:ascii="Courier New" w:eastAsia="Times New Roman" w:hAnsi="Courier New" w:cs="Courier New"/>
          <w:sz w:val="20"/>
        </w:rPr>
        <w:t>5</w:t>
      </w:r>
      <w:r w:rsidRPr="00B20219">
        <w:rPr>
          <w:rFonts w:ascii="Times New Roman" w:eastAsia="Times New Roman" w:hAnsi="Times New Roman" w:cs="Times New Roman"/>
          <w:sz w:val="24"/>
          <w:szCs w:val="24"/>
        </w:rPr>
        <w:t xml:space="preserve">, because we want to make an email address for </w:t>
      </w:r>
      <w:r w:rsidRPr="00B20219">
        <w:rPr>
          <w:rFonts w:ascii="Courier New" w:eastAsia="Times New Roman" w:hAnsi="Courier New" w:cs="Courier New"/>
          <w:sz w:val="20"/>
        </w:rPr>
        <w:t>newdomain.com</w:t>
      </w:r>
      <w:r w:rsidRPr="00B20219">
        <w:rPr>
          <w:rFonts w:ascii="Times New Roman" w:eastAsia="Times New Roman" w:hAnsi="Times New Roman" w:cs="Times New Roman"/>
          <w:sz w:val="24"/>
          <w:szCs w:val="24"/>
        </w:rPr>
        <w:t xml:space="preserve">, and </w:t>
      </w:r>
      <w:r w:rsidRPr="00B20219">
        <w:rPr>
          <w:rFonts w:ascii="Courier New" w:eastAsia="Times New Roman" w:hAnsi="Courier New" w:cs="Courier New"/>
          <w:sz w:val="20"/>
        </w:rPr>
        <w:t>newdomain.com</w:t>
      </w:r>
      <w:r w:rsidRPr="00B20219">
        <w:rPr>
          <w:rFonts w:ascii="Times New Roman" w:eastAsia="Times New Roman" w:hAnsi="Times New Roman" w:cs="Times New Roman"/>
          <w:sz w:val="24"/>
          <w:szCs w:val="24"/>
        </w:rPr>
        <w:t xml:space="preserve"> has an </w:t>
      </w:r>
      <w:r w:rsidRPr="00B20219">
        <w:rPr>
          <w:rFonts w:ascii="Courier New" w:eastAsia="Times New Roman" w:hAnsi="Courier New" w:cs="Courier New"/>
          <w:sz w:val="20"/>
        </w:rPr>
        <w:t>id</w:t>
      </w:r>
      <w:r w:rsidRPr="00B20219">
        <w:rPr>
          <w:rFonts w:ascii="Times New Roman" w:eastAsia="Times New Roman" w:hAnsi="Times New Roman" w:cs="Times New Roman"/>
          <w:sz w:val="24"/>
          <w:szCs w:val="24"/>
        </w:rPr>
        <w:t xml:space="preserve"> of </w:t>
      </w:r>
      <w:r w:rsidRPr="00B20219">
        <w:rPr>
          <w:rFonts w:ascii="Courier New" w:eastAsia="Times New Roman" w:hAnsi="Courier New" w:cs="Courier New"/>
          <w:sz w:val="20"/>
        </w:rPr>
        <w:t>5</w:t>
      </w:r>
      <w:r w:rsidRPr="00B20219">
        <w:rPr>
          <w:rFonts w:ascii="Times New Roman" w:eastAsia="Times New Roman" w:hAnsi="Times New Roman" w:cs="Times New Roman"/>
          <w:sz w:val="24"/>
          <w:szCs w:val="24"/>
        </w:rPr>
        <w:t xml:space="preserve"> in the </w:t>
      </w:r>
      <w:r w:rsidRPr="00B20219">
        <w:rPr>
          <w:rFonts w:ascii="Courier New" w:eastAsia="Times New Roman" w:hAnsi="Courier New" w:cs="Courier New"/>
          <w:sz w:val="20"/>
        </w:rPr>
        <w:t>virtual_domains</w:t>
      </w:r>
      <w:r w:rsidRPr="00B20219">
        <w:rPr>
          <w:rFonts w:ascii="Times New Roman" w:eastAsia="Times New Roman" w:hAnsi="Times New Roman" w:cs="Times New Roman"/>
          <w:sz w:val="24"/>
          <w:szCs w:val="24"/>
        </w:rPr>
        <w:t xml:space="preserve"> table.</w:t>
      </w:r>
    </w:p>
    <w:p w:rsidR="00B20219" w:rsidRPr="00B20219" w:rsidRDefault="00B20219" w:rsidP="00B20219">
      <w:pPr>
        <w:numPr>
          <w:ilvl w:val="0"/>
          <w:numId w:val="72"/>
        </w:numPr>
        <w:spacing w:before="100" w:beforeAutospacing="1" w:after="100" w:afterAutospacing="1" w:line="240" w:lineRule="auto"/>
        <w:rPr>
          <w:rFonts w:ascii="Times New Roman" w:eastAsia="Times New Roman" w:hAnsi="Times New Roman" w:cs="Times New Roman"/>
          <w:sz w:val="24"/>
          <w:szCs w:val="24"/>
        </w:rPr>
      </w:pPr>
      <w:r w:rsidRPr="00B20219">
        <w:rPr>
          <w:rFonts w:ascii="Times New Roman" w:eastAsia="Times New Roman" w:hAnsi="Times New Roman" w:cs="Times New Roman"/>
          <w:sz w:val="24"/>
          <w:szCs w:val="24"/>
        </w:rPr>
        <w:t>Verify that the new email address has been added. The new email address should be displayed in the output.</w:t>
      </w:r>
    </w:p>
    <w:tbl>
      <w:tblPr>
        <w:tblW w:w="0" w:type="auto"/>
        <w:tblCellSpacing w:w="15" w:type="dxa"/>
        <w:tblInd w:w="720" w:type="dxa"/>
        <w:tblCellMar>
          <w:top w:w="15" w:type="dxa"/>
          <w:left w:w="15" w:type="dxa"/>
          <w:bottom w:w="15" w:type="dxa"/>
          <w:right w:w="15" w:type="dxa"/>
        </w:tblCellMar>
        <w:tblLook w:val="04A0"/>
      </w:tblPr>
      <w:tblGrid>
        <w:gridCol w:w="196"/>
        <w:gridCol w:w="4756"/>
      </w:tblGrid>
      <w:tr w:rsidR="00B20219" w:rsidRPr="00B20219" w:rsidTr="00B20219">
        <w:trPr>
          <w:tblCellSpacing w:w="15" w:type="dxa"/>
        </w:trPr>
        <w:tc>
          <w:tcPr>
            <w:tcW w:w="0" w:type="auto"/>
            <w:vAlign w:val="center"/>
            <w:hideMark/>
          </w:tcPr>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urier New" w:eastAsia="Times New Roman" w:hAnsi="Courier New" w:cs="Courier New"/>
                <w:sz w:val="20"/>
                <w:szCs w:val="20"/>
              </w:rPr>
            </w:pPr>
            <w:r w:rsidRPr="00B20219">
              <w:rPr>
                <w:rFonts w:ascii="Courier New" w:eastAsia="Times New Roman" w:hAnsi="Courier New" w:cs="Courier New"/>
                <w:sz w:val="20"/>
                <w:szCs w:val="20"/>
              </w:rPr>
              <w:t>1</w:t>
            </w:r>
          </w:p>
        </w:tc>
        <w:tc>
          <w:tcPr>
            <w:tcW w:w="0" w:type="auto"/>
            <w:vAlign w:val="center"/>
            <w:hideMark/>
          </w:tcPr>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20219">
              <w:rPr>
                <w:rFonts w:ascii="Courier New" w:eastAsia="Times New Roman" w:hAnsi="Courier New" w:cs="Courier New"/>
                <w:sz w:val="20"/>
                <w:szCs w:val="20"/>
              </w:rPr>
              <w:t>SELECT * FROM mailserver.virtual_users;</w:t>
            </w:r>
          </w:p>
        </w:tc>
      </w:tr>
    </w:tbl>
    <w:p w:rsidR="00B20219" w:rsidRPr="00B20219" w:rsidRDefault="00B20219" w:rsidP="00B20219">
      <w:pPr>
        <w:numPr>
          <w:ilvl w:val="0"/>
          <w:numId w:val="72"/>
        </w:numPr>
        <w:spacing w:before="100" w:beforeAutospacing="1" w:after="100" w:afterAutospacing="1" w:line="240" w:lineRule="auto"/>
        <w:rPr>
          <w:rFonts w:ascii="Times New Roman" w:eastAsia="Times New Roman" w:hAnsi="Times New Roman" w:cs="Times New Roman"/>
          <w:sz w:val="24"/>
          <w:szCs w:val="24"/>
        </w:rPr>
      </w:pPr>
      <w:r w:rsidRPr="00B20219">
        <w:rPr>
          <w:rFonts w:ascii="Times New Roman" w:eastAsia="Times New Roman" w:hAnsi="Times New Roman" w:cs="Times New Roman"/>
          <w:sz w:val="24"/>
          <w:szCs w:val="24"/>
        </w:rPr>
        <w:t>Exit MySQL:</w:t>
      </w:r>
    </w:p>
    <w:tbl>
      <w:tblPr>
        <w:tblW w:w="0" w:type="auto"/>
        <w:tblCellSpacing w:w="15" w:type="dxa"/>
        <w:tblInd w:w="720" w:type="dxa"/>
        <w:tblCellMar>
          <w:top w:w="15" w:type="dxa"/>
          <w:left w:w="15" w:type="dxa"/>
          <w:bottom w:w="15" w:type="dxa"/>
          <w:right w:w="15" w:type="dxa"/>
        </w:tblCellMar>
        <w:tblLook w:val="04A0"/>
      </w:tblPr>
      <w:tblGrid>
        <w:gridCol w:w="196"/>
        <w:gridCol w:w="556"/>
      </w:tblGrid>
      <w:tr w:rsidR="00B20219" w:rsidRPr="00B20219" w:rsidTr="00B20219">
        <w:trPr>
          <w:tblCellSpacing w:w="15" w:type="dxa"/>
        </w:trPr>
        <w:tc>
          <w:tcPr>
            <w:tcW w:w="0" w:type="auto"/>
            <w:vAlign w:val="center"/>
            <w:hideMark/>
          </w:tcPr>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urier New" w:eastAsia="Times New Roman" w:hAnsi="Courier New" w:cs="Courier New"/>
                <w:sz w:val="20"/>
                <w:szCs w:val="20"/>
              </w:rPr>
            </w:pPr>
            <w:r w:rsidRPr="00B20219">
              <w:rPr>
                <w:rFonts w:ascii="Courier New" w:eastAsia="Times New Roman" w:hAnsi="Courier New" w:cs="Courier New"/>
                <w:sz w:val="20"/>
                <w:szCs w:val="20"/>
              </w:rPr>
              <w:t>1</w:t>
            </w:r>
          </w:p>
        </w:tc>
        <w:tc>
          <w:tcPr>
            <w:tcW w:w="0" w:type="auto"/>
            <w:vAlign w:val="center"/>
            <w:hideMark/>
          </w:tcPr>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20219">
              <w:rPr>
                <w:rFonts w:ascii="Courier New" w:eastAsia="Times New Roman" w:hAnsi="Courier New" w:cs="Courier New"/>
                <w:sz w:val="20"/>
                <w:szCs w:val="20"/>
              </w:rPr>
              <w:t>quit</w:t>
            </w:r>
          </w:p>
        </w:tc>
      </w:tr>
    </w:tbl>
    <w:p w:rsidR="00B20219" w:rsidRPr="00B20219" w:rsidRDefault="00B20219" w:rsidP="00B20219">
      <w:pPr>
        <w:spacing w:before="100" w:beforeAutospacing="1" w:after="100" w:afterAutospacing="1" w:line="240" w:lineRule="auto"/>
        <w:rPr>
          <w:rFonts w:ascii="Times New Roman" w:eastAsia="Times New Roman" w:hAnsi="Times New Roman" w:cs="Times New Roman"/>
          <w:sz w:val="24"/>
          <w:szCs w:val="24"/>
        </w:rPr>
      </w:pPr>
      <w:r w:rsidRPr="00B20219">
        <w:rPr>
          <w:rFonts w:ascii="Times New Roman" w:eastAsia="Times New Roman" w:hAnsi="Times New Roman" w:cs="Times New Roman"/>
          <w:sz w:val="24"/>
          <w:szCs w:val="24"/>
        </w:rPr>
        <w:lastRenderedPageBreak/>
        <w:t>You have successfully added the new email address to the Postfix and Dovecot setup.</w:t>
      </w:r>
    </w:p>
    <w:p w:rsidR="00B20219" w:rsidRPr="00B20219" w:rsidRDefault="00B20219" w:rsidP="00B20219">
      <w:pPr>
        <w:spacing w:before="100" w:beforeAutospacing="1" w:after="100" w:afterAutospacing="1" w:line="240" w:lineRule="auto"/>
        <w:outlineLvl w:val="2"/>
        <w:rPr>
          <w:rFonts w:ascii="Times New Roman" w:eastAsia="Times New Roman" w:hAnsi="Times New Roman" w:cs="Times New Roman"/>
          <w:b/>
          <w:bCs/>
          <w:sz w:val="27"/>
          <w:szCs w:val="27"/>
        </w:rPr>
      </w:pPr>
      <w:r w:rsidRPr="00B20219">
        <w:rPr>
          <w:rFonts w:ascii="Times New Roman" w:eastAsia="Times New Roman" w:hAnsi="Times New Roman" w:cs="Times New Roman"/>
          <w:b/>
          <w:bCs/>
          <w:sz w:val="27"/>
          <w:szCs w:val="27"/>
        </w:rPr>
        <w:t>Aliases</w:t>
      </w:r>
    </w:p>
    <w:p w:rsidR="00B20219" w:rsidRPr="00B20219" w:rsidRDefault="00B20219" w:rsidP="00B20219">
      <w:pPr>
        <w:numPr>
          <w:ilvl w:val="0"/>
          <w:numId w:val="73"/>
        </w:numPr>
        <w:spacing w:before="100" w:beforeAutospacing="1" w:after="100" w:afterAutospacing="1" w:line="240" w:lineRule="auto"/>
        <w:rPr>
          <w:rFonts w:ascii="Times New Roman" w:eastAsia="Times New Roman" w:hAnsi="Times New Roman" w:cs="Times New Roman"/>
          <w:sz w:val="24"/>
          <w:szCs w:val="24"/>
        </w:rPr>
      </w:pPr>
      <w:r w:rsidRPr="00B20219">
        <w:rPr>
          <w:rFonts w:ascii="Times New Roman" w:eastAsia="Times New Roman" w:hAnsi="Times New Roman" w:cs="Times New Roman"/>
          <w:sz w:val="24"/>
          <w:szCs w:val="24"/>
        </w:rPr>
        <w:t xml:space="preserve">To add a new alias, enter the following command in MySQL, replacing </w:t>
      </w:r>
      <w:r w:rsidRPr="00B20219">
        <w:rPr>
          <w:rFonts w:ascii="Courier New" w:eastAsia="Times New Roman" w:hAnsi="Courier New" w:cs="Courier New"/>
          <w:sz w:val="20"/>
        </w:rPr>
        <w:t>alias@newdomain.com</w:t>
      </w:r>
      <w:r w:rsidRPr="00B20219">
        <w:rPr>
          <w:rFonts w:ascii="Times New Roman" w:eastAsia="Times New Roman" w:hAnsi="Times New Roman" w:cs="Times New Roman"/>
          <w:sz w:val="24"/>
          <w:szCs w:val="24"/>
        </w:rPr>
        <w:t xml:space="preserve"> with the address from which you want to forward email, and </w:t>
      </w:r>
      <w:r w:rsidRPr="00B20219">
        <w:rPr>
          <w:rFonts w:ascii="Courier New" w:eastAsia="Times New Roman" w:hAnsi="Courier New" w:cs="Courier New"/>
          <w:sz w:val="20"/>
        </w:rPr>
        <w:t>myemail@gmail.com</w:t>
      </w:r>
      <w:r w:rsidRPr="00B20219">
        <w:rPr>
          <w:rFonts w:ascii="Times New Roman" w:eastAsia="Times New Roman" w:hAnsi="Times New Roman" w:cs="Times New Roman"/>
          <w:sz w:val="24"/>
          <w:szCs w:val="24"/>
        </w:rPr>
        <w:t xml:space="preserve"> with the address that you want to forward the mail to. The </w:t>
      </w:r>
      <w:r w:rsidRPr="00B20219">
        <w:rPr>
          <w:rFonts w:ascii="Courier New" w:eastAsia="Times New Roman" w:hAnsi="Courier New" w:cs="Courier New"/>
          <w:sz w:val="20"/>
        </w:rPr>
        <w:t>alias@newdomain.com</w:t>
      </w:r>
      <w:r w:rsidRPr="00B20219">
        <w:rPr>
          <w:rFonts w:ascii="Times New Roman" w:eastAsia="Times New Roman" w:hAnsi="Times New Roman" w:cs="Times New Roman"/>
          <w:sz w:val="24"/>
          <w:szCs w:val="24"/>
        </w:rPr>
        <w:t xml:space="preserve"> needs to be an email address that already exists on the server.</w:t>
      </w:r>
    </w:p>
    <w:tbl>
      <w:tblPr>
        <w:tblW w:w="0" w:type="auto"/>
        <w:tblCellSpacing w:w="15" w:type="dxa"/>
        <w:tblInd w:w="720" w:type="dxa"/>
        <w:tblCellMar>
          <w:top w:w="15" w:type="dxa"/>
          <w:left w:w="15" w:type="dxa"/>
          <w:bottom w:w="15" w:type="dxa"/>
          <w:right w:w="15" w:type="dxa"/>
        </w:tblCellMar>
        <w:tblLook w:val="04A0"/>
      </w:tblPr>
      <w:tblGrid>
        <w:gridCol w:w="196"/>
        <w:gridCol w:w="6317"/>
      </w:tblGrid>
      <w:tr w:rsidR="00B20219" w:rsidRPr="00B20219" w:rsidTr="00B20219">
        <w:trPr>
          <w:tblCellSpacing w:w="15" w:type="dxa"/>
        </w:trPr>
        <w:tc>
          <w:tcPr>
            <w:tcW w:w="0" w:type="auto"/>
            <w:vAlign w:val="center"/>
            <w:hideMark/>
          </w:tcPr>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urier New" w:eastAsia="Times New Roman" w:hAnsi="Courier New" w:cs="Courier New"/>
                <w:sz w:val="20"/>
                <w:szCs w:val="20"/>
              </w:rPr>
            </w:pPr>
            <w:r w:rsidRPr="00B20219">
              <w:rPr>
                <w:rFonts w:ascii="Courier New" w:eastAsia="Times New Roman" w:hAnsi="Courier New" w:cs="Courier New"/>
                <w:sz w:val="20"/>
                <w:szCs w:val="20"/>
              </w:rPr>
              <w:t>1</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urier New" w:eastAsia="Times New Roman" w:hAnsi="Courier New" w:cs="Courier New"/>
                <w:sz w:val="20"/>
                <w:szCs w:val="20"/>
              </w:rPr>
            </w:pPr>
            <w:r w:rsidRPr="00B20219">
              <w:rPr>
                <w:rFonts w:ascii="Courier New" w:eastAsia="Times New Roman" w:hAnsi="Courier New" w:cs="Courier New"/>
                <w:sz w:val="20"/>
                <w:szCs w:val="20"/>
              </w:rPr>
              <w:t>2</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urier New" w:eastAsia="Times New Roman" w:hAnsi="Courier New" w:cs="Courier New"/>
                <w:sz w:val="20"/>
                <w:szCs w:val="20"/>
              </w:rPr>
            </w:pPr>
            <w:r w:rsidRPr="00B20219">
              <w:rPr>
                <w:rFonts w:ascii="Courier New" w:eastAsia="Times New Roman" w:hAnsi="Courier New" w:cs="Courier New"/>
                <w:sz w:val="20"/>
                <w:szCs w:val="20"/>
              </w:rPr>
              <w:t>3</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urier New" w:eastAsia="Times New Roman" w:hAnsi="Courier New" w:cs="Courier New"/>
                <w:sz w:val="20"/>
                <w:szCs w:val="20"/>
              </w:rPr>
            </w:pPr>
            <w:r w:rsidRPr="00B20219">
              <w:rPr>
                <w:rFonts w:ascii="Courier New" w:eastAsia="Times New Roman" w:hAnsi="Courier New" w:cs="Courier New"/>
                <w:sz w:val="20"/>
                <w:szCs w:val="20"/>
              </w:rPr>
              <w:t>4</w:t>
            </w:r>
          </w:p>
        </w:tc>
        <w:tc>
          <w:tcPr>
            <w:tcW w:w="0" w:type="auto"/>
            <w:vAlign w:val="center"/>
            <w:hideMark/>
          </w:tcPr>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20219">
              <w:rPr>
                <w:rFonts w:ascii="Courier New" w:eastAsia="Times New Roman" w:hAnsi="Courier New" w:cs="Courier New"/>
                <w:sz w:val="20"/>
                <w:szCs w:val="20"/>
              </w:rPr>
              <w:t>INSERT INTO `mailserver`.`virtual_aliases`</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20219">
              <w:rPr>
                <w:rFonts w:ascii="Courier New" w:eastAsia="Times New Roman" w:hAnsi="Courier New" w:cs="Courier New"/>
                <w:sz w:val="20"/>
                <w:szCs w:val="20"/>
              </w:rPr>
              <w:t xml:space="preserve">  (`domain_id`, `source`, `destination`)</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20219">
              <w:rPr>
                <w:rFonts w:ascii="Courier New" w:eastAsia="Times New Roman" w:hAnsi="Courier New" w:cs="Courier New"/>
                <w:sz w:val="20"/>
                <w:szCs w:val="20"/>
              </w:rPr>
              <w:t>VALUES</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20219">
              <w:rPr>
                <w:rFonts w:ascii="Courier New" w:eastAsia="Times New Roman" w:hAnsi="Courier New" w:cs="Courier New"/>
                <w:sz w:val="20"/>
                <w:szCs w:val="20"/>
              </w:rPr>
              <w:t xml:space="preserve">  ('5', 'alias@newdomain.com', 'myemail@gmail.com');</w:t>
            </w:r>
          </w:p>
        </w:tc>
      </w:tr>
    </w:tbl>
    <w:p w:rsidR="00B20219" w:rsidRPr="00B20219" w:rsidRDefault="00B20219" w:rsidP="00B20219">
      <w:pPr>
        <w:numPr>
          <w:ilvl w:val="0"/>
          <w:numId w:val="73"/>
        </w:numPr>
        <w:spacing w:beforeAutospacing="1" w:after="100" w:afterAutospacing="1" w:line="240" w:lineRule="auto"/>
        <w:ind w:left="1440"/>
        <w:rPr>
          <w:rFonts w:ascii="Times New Roman" w:eastAsia="Times New Roman" w:hAnsi="Times New Roman" w:cs="Times New Roman"/>
          <w:sz w:val="24"/>
          <w:szCs w:val="24"/>
        </w:rPr>
      </w:pPr>
      <w:r w:rsidRPr="00B20219">
        <w:rPr>
          <w:rFonts w:ascii="Times New Roman" w:eastAsia="Times New Roman" w:hAnsi="Times New Roman" w:cs="Times New Roman"/>
          <w:sz w:val="24"/>
          <w:szCs w:val="24"/>
        </w:rPr>
        <w:t xml:space="preserve">Ensure that the correct number is entered for the </w:t>
      </w:r>
      <w:r w:rsidRPr="00B20219">
        <w:rPr>
          <w:rFonts w:ascii="Courier New" w:eastAsia="Times New Roman" w:hAnsi="Courier New" w:cs="Courier New"/>
          <w:sz w:val="20"/>
        </w:rPr>
        <w:t>domain_id</w:t>
      </w:r>
      <w:r w:rsidRPr="00B20219">
        <w:rPr>
          <w:rFonts w:ascii="Times New Roman" w:eastAsia="Times New Roman" w:hAnsi="Times New Roman" w:cs="Times New Roman"/>
          <w:sz w:val="24"/>
          <w:szCs w:val="24"/>
        </w:rPr>
        <w:t xml:space="preserve"> value. Use the </w:t>
      </w:r>
      <w:r w:rsidRPr="00B20219">
        <w:rPr>
          <w:rFonts w:ascii="Courier New" w:eastAsia="Times New Roman" w:hAnsi="Courier New" w:cs="Courier New"/>
          <w:sz w:val="20"/>
        </w:rPr>
        <w:t>id</w:t>
      </w:r>
      <w:r w:rsidRPr="00B20219">
        <w:rPr>
          <w:rFonts w:ascii="Times New Roman" w:eastAsia="Times New Roman" w:hAnsi="Times New Roman" w:cs="Times New Roman"/>
          <w:sz w:val="24"/>
          <w:szCs w:val="24"/>
        </w:rPr>
        <w:t xml:space="preserve"> of the domain for this email address. For an explanation of </w:t>
      </w:r>
      <w:r w:rsidRPr="00B20219">
        <w:rPr>
          <w:rFonts w:ascii="Courier New" w:eastAsia="Times New Roman" w:hAnsi="Courier New" w:cs="Courier New"/>
          <w:sz w:val="20"/>
        </w:rPr>
        <w:t>id</w:t>
      </w:r>
      <w:r w:rsidRPr="00B20219">
        <w:rPr>
          <w:rFonts w:ascii="Times New Roman" w:eastAsia="Times New Roman" w:hAnsi="Times New Roman" w:cs="Times New Roman"/>
          <w:sz w:val="24"/>
          <w:szCs w:val="24"/>
        </w:rPr>
        <w:t xml:space="preserve"> us, see the email users section above.</w:t>
      </w:r>
    </w:p>
    <w:p w:rsidR="00B20219" w:rsidRPr="00B20219" w:rsidRDefault="00B20219" w:rsidP="00B20219">
      <w:pPr>
        <w:numPr>
          <w:ilvl w:val="0"/>
          <w:numId w:val="73"/>
        </w:numPr>
        <w:spacing w:before="100" w:beforeAutospacing="1" w:after="100" w:afterAutospacing="1" w:line="240" w:lineRule="auto"/>
        <w:rPr>
          <w:rFonts w:ascii="Times New Roman" w:eastAsia="Times New Roman" w:hAnsi="Times New Roman" w:cs="Times New Roman"/>
          <w:sz w:val="24"/>
          <w:szCs w:val="24"/>
        </w:rPr>
      </w:pPr>
      <w:r w:rsidRPr="00B20219">
        <w:rPr>
          <w:rFonts w:ascii="Times New Roman" w:eastAsia="Times New Roman" w:hAnsi="Times New Roman" w:cs="Times New Roman"/>
          <w:sz w:val="24"/>
          <w:szCs w:val="24"/>
        </w:rPr>
        <w:t xml:space="preserve">You can also add a “catch-all” alias which will forward all emails sent to a domain which do not have matching aliases or users by specifying </w:t>
      </w:r>
      <w:r w:rsidRPr="00B20219">
        <w:rPr>
          <w:rFonts w:ascii="Courier New" w:eastAsia="Times New Roman" w:hAnsi="Courier New" w:cs="Courier New"/>
          <w:sz w:val="20"/>
        </w:rPr>
        <w:t>@newdomain.com</w:t>
      </w:r>
      <w:r w:rsidRPr="00B20219">
        <w:rPr>
          <w:rFonts w:ascii="Times New Roman" w:eastAsia="Times New Roman" w:hAnsi="Times New Roman" w:cs="Times New Roman"/>
          <w:sz w:val="24"/>
          <w:szCs w:val="24"/>
        </w:rPr>
        <w:t xml:space="preserve"> as the source of the alias.</w:t>
      </w:r>
    </w:p>
    <w:tbl>
      <w:tblPr>
        <w:tblW w:w="0" w:type="auto"/>
        <w:tblCellSpacing w:w="15" w:type="dxa"/>
        <w:tblInd w:w="720" w:type="dxa"/>
        <w:tblCellMar>
          <w:top w:w="15" w:type="dxa"/>
          <w:left w:w="15" w:type="dxa"/>
          <w:bottom w:w="15" w:type="dxa"/>
          <w:right w:w="15" w:type="dxa"/>
        </w:tblCellMar>
        <w:tblLook w:val="04A0"/>
      </w:tblPr>
      <w:tblGrid>
        <w:gridCol w:w="196"/>
        <w:gridCol w:w="5716"/>
      </w:tblGrid>
      <w:tr w:rsidR="00B20219" w:rsidRPr="00B20219" w:rsidTr="00B20219">
        <w:trPr>
          <w:tblCellSpacing w:w="15" w:type="dxa"/>
        </w:trPr>
        <w:tc>
          <w:tcPr>
            <w:tcW w:w="0" w:type="auto"/>
            <w:vAlign w:val="center"/>
            <w:hideMark/>
          </w:tcPr>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urier New" w:eastAsia="Times New Roman" w:hAnsi="Courier New" w:cs="Courier New"/>
                <w:sz w:val="20"/>
                <w:szCs w:val="20"/>
              </w:rPr>
            </w:pPr>
            <w:r w:rsidRPr="00B20219">
              <w:rPr>
                <w:rFonts w:ascii="Courier New" w:eastAsia="Times New Roman" w:hAnsi="Courier New" w:cs="Courier New"/>
                <w:sz w:val="20"/>
                <w:szCs w:val="20"/>
              </w:rPr>
              <w:t>1</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urier New" w:eastAsia="Times New Roman" w:hAnsi="Courier New" w:cs="Courier New"/>
                <w:sz w:val="20"/>
                <w:szCs w:val="20"/>
              </w:rPr>
            </w:pPr>
            <w:r w:rsidRPr="00B20219">
              <w:rPr>
                <w:rFonts w:ascii="Courier New" w:eastAsia="Times New Roman" w:hAnsi="Courier New" w:cs="Courier New"/>
                <w:sz w:val="20"/>
                <w:szCs w:val="20"/>
              </w:rPr>
              <w:t>2</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urier New" w:eastAsia="Times New Roman" w:hAnsi="Courier New" w:cs="Courier New"/>
                <w:sz w:val="20"/>
                <w:szCs w:val="20"/>
              </w:rPr>
            </w:pPr>
            <w:r w:rsidRPr="00B20219">
              <w:rPr>
                <w:rFonts w:ascii="Courier New" w:eastAsia="Times New Roman" w:hAnsi="Courier New" w:cs="Courier New"/>
                <w:sz w:val="20"/>
                <w:szCs w:val="20"/>
              </w:rPr>
              <w:t>3</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urier New" w:eastAsia="Times New Roman" w:hAnsi="Courier New" w:cs="Courier New"/>
                <w:sz w:val="20"/>
                <w:szCs w:val="20"/>
              </w:rPr>
            </w:pPr>
            <w:r w:rsidRPr="00B20219">
              <w:rPr>
                <w:rFonts w:ascii="Courier New" w:eastAsia="Times New Roman" w:hAnsi="Courier New" w:cs="Courier New"/>
                <w:sz w:val="20"/>
                <w:szCs w:val="20"/>
              </w:rPr>
              <w:t>4</w:t>
            </w:r>
          </w:p>
        </w:tc>
        <w:tc>
          <w:tcPr>
            <w:tcW w:w="0" w:type="auto"/>
            <w:vAlign w:val="center"/>
            <w:hideMark/>
          </w:tcPr>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20219">
              <w:rPr>
                <w:rFonts w:ascii="Courier New" w:eastAsia="Times New Roman" w:hAnsi="Courier New" w:cs="Courier New"/>
                <w:sz w:val="20"/>
                <w:szCs w:val="20"/>
              </w:rPr>
              <w:t>INSERT INTO `mailserver`.`virtual_aliases`</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20219">
              <w:rPr>
                <w:rFonts w:ascii="Courier New" w:eastAsia="Times New Roman" w:hAnsi="Courier New" w:cs="Courier New"/>
                <w:sz w:val="20"/>
                <w:szCs w:val="20"/>
              </w:rPr>
              <w:t xml:space="preserve">  (`domain_id`, `source`, `destination`)</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20219">
              <w:rPr>
                <w:rFonts w:ascii="Courier New" w:eastAsia="Times New Roman" w:hAnsi="Courier New" w:cs="Courier New"/>
                <w:sz w:val="20"/>
                <w:szCs w:val="20"/>
              </w:rPr>
              <w:t>VALUES</w:t>
            </w:r>
          </w:p>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20219">
              <w:rPr>
                <w:rFonts w:ascii="Courier New" w:eastAsia="Times New Roman" w:hAnsi="Courier New" w:cs="Courier New"/>
                <w:sz w:val="20"/>
                <w:szCs w:val="20"/>
              </w:rPr>
              <w:t xml:space="preserve">  ('5', '@newdomain.com', 'myemail@gmail.com');</w:t>
            </w:r>
          </w:p>
        </w:tc>
      </w:tr>
    </w:tbl>
    <w:p w:rsidR="00B20219" w:rsidRPr="00B20219" w:rsidRDefault="00B20219" w:rsidP="00B20219">
      <w:pPr>
        <w:numPr>
          <w:ilvl w:val="0"/>
          <w:numId w:val="73"/>
        </w:numPr>
        <w:spacing w:before="100" w:beforeAutospacing="1" w:after="100" w:afterAutospacing="1" w:line="240" w:lineRule="auto"/>
        <w:rPr>
          <w:rFonts w:ascii="Times New Roman" w:eastAsia="Times New Roman" w:hAnsi="Times New Roman" w:cs="Times New Roman"/>
          <w:sz w:val="24"/>
          <w:szCs w:val="24"/>
        </w:rPr>
      </w:pPr>
      <w:r w:rsidRPr="00B20219">
        <w:rPr>
          <w:rFonts w:ascii="Times New Roman" w:eastAsia="Times New Roman" w:hAnsi="Times New Roman" w:cs="Times New Roman"/>
          <w:sz w:val="24"/>
          <w:szCs w:val="24"/>
        </w:rPr>
        <w:t>Verify that the new alias has been added. The new alias will be displayed in the output.</w:t>
      </w:r>
    </w:p>
    <w:tbl>
      <w:tblPr>
        <w:tblW w:w="0" w:type="auto"/>
        <w:tblCellSpacing w:w="15" w:type="dxa"/>
        <w:tblInd w:w="720" w:type="dxa"/>
        <w:tblCellMar>
          <w:top w:w="15" w:type="dxa"/>
          <w:left w:w="15" w:type="dxa"/>
          <w:bottom w:w="15" w:type="dxa"/>
          <w:right w:w="15" w:type="dxa"/>
        </w:tblCellMar>
        <w:tblLook w:val="04A0"/>
      </w:tblPr>
      <w:tblGrid>
        <w:gridCol w:w="196"/>
        <w:gridCol w:w="4996"/>
      </w:tblGrid>
      <w:tr w:rsidR="00B20219" w:rsidRPr="00B20219" w:rsidTr="00B20219">
        <w:trPr>
          <w:tblCellSpacing w:w="15" w:type="dxa"/>
        </w:trPr>
        <w:tc>
          <w:tcPr>
            <w:tcW w:w="0" w:type="auto"/>
            <w:vAlign w:val="center"/>
            <w:hideMark/>
          </w:tcPr>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urier New" w:eastAsia="Times New Roman" w:hAnsi="Courier New" w:cs="Courier New"/>
                <w:sz w:val="20"/>
                <w:szCs w:val="20"/>
              </w:rPr>
            </w:pPr>
            <w:r w:rsidRPr="00B20219">
              <w:rPr>
                <w:rFonts w:ascii="Courier New" w:eastAsia="Times New Roman" w:hAnsi="Courier New" w:cs="Courier New"/>
                <w:sz w:val="20"/>
                <w:szCs w:val="20"/>
              </w:rPr>
              <w:t>1</w:t>
            </w:r>
          </w:p>
        </w:tc>
        <w:tc>
          <w:tcPr>
            <w:tcW w:w="0" w:type="auto"/>
            <w:vAlign w:val="center"/>
            <w:hideMark/>
          </w:tcPr>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20219">
              <w:rPr>
                <w:rFonts w:ascii="Courier New" w:eastAsia="Times New Roman" w:hAnsi="Courier New" w:cs="Courier New"/>
                <w:sz w:val="20"/>
                <w:szCs w:val="20"/>
              </w:rPr>
              <w:t>SELECT * FROM mailserver.virtual_aliases;</w:t>
            </w:r>
          </w:p>
        </w:tc>
      </w:tr>
    </w:tbl>
    <w:p w:rsidR="00B20219" w:rsidRPr="00B20219" w:rsidRDefault="00B20219" w:rsidP="00B20219">
      <w:pPr>
        <w:numPr>
          <w:ilvl w:val="0"/>
          <w:numId w:val="73"/>
        </w:numPr>
        <w:spacing w:before="100" w:beforeAutospacing="1" w:after="100" w:afterAutospacing="1" w:line="240" w:lineRule="auto"/>
        <w:rPr>
          <w:rFonts w:ascii="Times New Roman" w:eastAsia="Times New Roman" w:hAnsi="Times New Roman" w:cs="Times New Roman"/>
          <w:sz w:val="24"/>
          <w:szCs w:val="24"/>
        </w:rPr>
      </w:pPr>
      <w:r w:rsidRPr="00B20219">
        <w:rPr>
          <w:rFonts w:ascii="Times New Roman" w:eastAsia="Times New Roman" w:hAnsi="Times New Roman" w:cs="Times New Roman"/>
          <w:sz w:val="24"/>
          <w:szCs w:val="24"/>
        </w:rPr>
        <w:t>Exit MySQL:</w:t>
      </w:r>
    </w:p>
    <w:tbl>
      <w:tblPr>
        <w:tblW w:w="0" w:type="auto"/>
        <w:tblCellSpacing w:w="15" w:type="dxa"/>
        <w:tblInd w:w="720" w:type="dxa"/>
        <w:tblCellMar>
          <w:top w:w="15" w:type="dxa"/>
          <w:left w:w="15" w:type="dxa"/>
          <w:bottom w:w="15" w:type="dxa"/>
          <w:right w:w="15" w:type="dxa"/>
        </w:tblCellMar>
        <w:tblLook w:val="04A0"/>
      </w:tblPr>
      <w:tblGrid>
        <w:gridCol w:w="196"/>
        <w:gridCol w:w="556"/>
      </w:tblGrid>
      <w:tr w:rsidR="00B20219" w:rsidRPr="00B20219" w:rsidTr="00B20219">
        <w:trPr>
          <w:tblCellSpacing w:w="15" w:type="dxa"/>
        </w:trPr>
        <w:tc>
          <w:tcPr>
            <w:tcW w:w="0" w:type="auto"/>
            <w:vAlign w:val="center"/>
            <w:hideMark/>
          </w:tcPr>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urier New" w:eastAsia="Times New Roman" w:hAnsi="Courier New" w:cs="Courier New"/>
                <w:sz w:val="20"/>
                <w:szCs w:val="20"/>
              </w:rPr>
            </w:pPr>
            <w:r w:rsidRPr="00B20219">
              <w:rPr>
                <w:rFonts w:ascii="Courier New" w:eastAsia="Times New Roman" w:hAnsi="Courier New" w:cs="Courier New"/>
                <w:sz w:val="20"/>
                <w:szCs w:val="20"/>
              </w:rPr>
              <w:t>1</w:t>
            </w:r>
          </w:p>
        </w:tc>
        <w:tc>
          <w:tcPr>
            <w:tcW w:w="0" w:type="auto"/>
            <w:vAlign w:val="center"/>
            <w:hideMark/>
          </w:tcPr>
          <w:p w:rsidR="00B20219" w:rsidRPr="00B20219" w:rsidRDefault="00B20219" w:rsidP="00B2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20219">
              <w:rPr>
                <w:rFonts w:ascii="Courier New" w:eastAsia="Times New Roman" w:hAnsi="Courier New" w:cs="Courier New"/>
                <w:sz w:val="20"/>
                <w:szCs w:val="20"/>
              </w:rPr>
              <w:t>quit</w:t>
            </w:r>
          </w:p>
        </w:tc>
      </w:tr>
    </w:tbl>
    <w:p w:rsidR="00B20219" w:rsidRPr="00B20219" w:rsidRDefault="00B20219" w:rsidP="00B20219">
      <w:pPr>
        <w:spacing w:before="100" w:beforeAutospacing="1" w:after="100" w:afterAutospacing="1" w:line="240" w:lineRule="auto"/>
        <w:rPr>
          <w:rFonts w:ascii="Times New Roman" w:eastAsia="Times New Roman" w:hAnsi="Times New Roman" w:cs="Times New Roman"/>
          <w:sz w:val="24"/>
          <w:szCs w:val="24"/>
        </w:rPr>
      </w:pPr>
      <w:r w:rsidRPr="00B20219">
        <w:rPr>
          <w:rFonts w:ascii="Times New Roman" w:eastAsia="Times New Roman" w:hAnsi="Times New Roman" w:cs="Times New Roman"/>
          <w:sz w:val="24"/>
          <w:szCs w:val="24"/>
        </w:rPr>
        <w:t>You have successfully added the new alias to the Postfix and Dovecot setup.</w:t>
      </w:r>
    </w:p>
    <w:p w:rsidR="008C19A9" w:rsidRPr="008C19A9" w:rsidRDefault="008C19A9" w:rsidP="008C19A9">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8C19A9">
        <w:rPr>
          <w:rFonts w:ascii="Times New Roman" w:eastAsia="Times New Roman" w:hAnsi="Times New Roman" w:cs="Times New Roman"/>
          <w:b/>
          <w:bCs/>
          <w:kern w:val="36"/>
          <w:sz w:val="48"/>
          <w:szCs w:val="48"/>
        </w:rPr>
        <w:t>How to Install Zimbra 8.6 on Ubuntu 14.04 Server</w:t>
      </w:r>
    </w:p>
    <w:p w:rsidR="008C19A9" w:rsidRPr="008C19A9" w:rsidRDefault="008C19A9" w:rsidP="008C19A9">
      <w:pPr>
        <w:spacing w:before="100" w:beforeAutospacing="1" w:after="100" w:afterAutospacing="1" w:line="240" w:lineRule="auto"/>
        <w:outlineLvl w:val="2"/>
        <w:rPr>
          <w:rFonts w:ascii="Times New Roman" w:eastAsia="Times New Roman" w:hAnsi="Times New Roman" w:cs="Times New Roman"/>
          <w:b/>
          <w:bCs/>
          <w:sz w:val="27"/>
          <w:szCs w:val="27"/>
        </w:rPr>
      </w:pPr>
      <w:r w:rsidRPr="008C19A9">
        <w:rPr>
          <w:rFonts w:ascii="Times New Roman" w:eastAsia="Times New Roman" w:hAnsi="Times New Roman" w:cs="Times New Roman"/>
          <w:b/>
          <w:bCs/>
          <w:sz w:val="27"/>
          <w:szCs w:val="27"/>
        </w:rPr>
        <w:t>On this page</w:t>
      </w:r>
    </w:p>
    <w:p w:rsidR="008C19A9" w:rsidRPr="008C19A9" w:rsidRDefault="008C19A9" w:rsidP="008C19A9">
      <w:pPr>
        <w:numPr>
          <w:ilvl w:val="0"/>
          <w:numId w:val="74"/>
        </w:numPr>
        <w:spacing w:before="100" w:beforeAutospacing="1" w:after="100" w:afterAutospacing="1" w:line="240" w:lineRule="auto"/>
        <w:rPr>
          <w:rFonts w:ascii="Times New Roman" w:eastAsia="Times New Roman" w:hAnsi="Times New Roman" w:cs="Times New Roman"/>
          <w:sz w:val="24"/>
          <w:szCs w:val="24"/>
        </w:rPr>
      </w:pPr>
      <w:hyperlink r:id="rId1208" w:anchor="prerequisites" w:history="1">
        <w:r w:rsidRPr="008C19A9">
          <w:rPr>
            <w:rFonts w:ascii="Times New Roman" w:eastAsia="Times New Roman" w:hAnsi="Times New Roman" w:cs="Times New Roman"/>
            <w:color w:val="0000FF"/>
            <w:sz w:val="24"/>
            <w:szCs w:val="24"/>
            <w:u w:val="single"/>
          </w:rPr>
          <w:t>Prerequisites</w:t>
        </w:r>
      </w:hyperlink>
    </w:p>
    <w:p w:rsidR="008C19A9" w:rsidRPr="008C19A9" w:rsidRDefault="008C19A9" w:rsidP="008C19A9">
      <w:pPr>
        <w:numPr>
          <w:ilvl w:val="0"/>
          <w:numId w:val="74"/>
        </w:numPr>
        <w:spacing w:before="100" w:beforeAutospacing="1" w:after="100" w:afterAutospacing="1" w:line="240" w:lineRule="auto"/>
        <w:rPr>
          <w:rFonts w:ascii="Times New Roman" w:eastAsia="Times New Roman" w:hAnsi="Times New Roman" w:cs="Times New Roman"/>
          <w:sz w:val="24"/>
          <w:szCs w:val="24"/>
        </w:rPr>
      </w:pPr>
      <w:hyperlink r:id="rId1209" w:anchor="installation-of-prerequisites" w:history="1">
        <w:r w:rsidRPr="008C19A9">
          <w:rPr>
            <w:rFonts w:ascii="Times New Roman" w:eastAsia="Times New Roman" w:hAnsi="Times New Roman" w:cs="Times New Roman"/>
            <w:color w:val="0000FF"/>
            <w:sz w:val="24"/>
            <w:szCs w:val="24"/>
            <w:u w:val="single"/>
          </w:rPr>
          <w:t>Installation of prerequisites</w:t>
        </w:r>
      </w:hyperlink>
    </w:p>
    <w:p w:rsidR="008C19A9" w:rsidRPr="008C19A9" w:rsidRDefault="008C19A9" w:rsidP="008C19A9">
      <w:pPr>
        <w:numPr>
          <w:ilvl w:val="0"/>
          <w:numId w:val="74"/>
        </w:numPr>
        <w:spacing w:before="100" w:beforeAutospacing="1" w:after="100" w:afterAutospacing="1" w:line="240" w:lineRule="auto"/>
        <w:rPr>
          <w:rFonts w:ascii="Times New Roman" w:eastAsia="Times New Roman" w:hAnsi="Times New Roman" w:cs="Times New Roman"/>
          <w:sz w:val="24"/>
          <w:szCs w:val="24"/>
        </w:rPr>
      </w:pPr>
      <w:hyperlink r:id="rId1210" w:anchor="configure-hostname-and-dns-server" w:history="1">
        <w:r w:rsidRPr="008C19A9">
          <w:rPr>
            <w:rFonts w:ascii="Times New Roman" w:eastAsia="Times New Roman" w:hAnsi="Times New Roman" w:cs="Times New Roman"/>
            <w:color w:val="0000FF"/>
            <w:sz w:val="24"/>
            <w:szCs w:val="24"/>
            <w:u w:val="single"/>
          </w:rPr>
          <w:t>Configure hostname and DNS Server</w:t>
        </w:r>
      </w:hyperlink>
    </w:p>
    <w:p w:rsidR="008C19A9" w:rsidRPr="008C19A9" w:rsidRDefault="008C19A9" w:rsidP="008C19A9">
      <w:pPr>
        <w:numPr>
          <w:ilvl w:val="0"/>
          <w:numId w:val="74"/>
        </w:numPr>
        <w:spacing w:before="100" w:beforeAutospacing="1" w:after="100" w:afterAutospacing="1" w:line="240" w:lineRule="auto"/>
        <w:rPr>
          <w:rFonts w:ascii="Times New Roman" w:eastAsia="Times New Roman" w:hAnsi="Times New Roman" w:cs="Times New Roman"/>
          <w:sz w:val="24"/>
          <w:szCs w:val="24"/>
        </w:rPr>
      </w:pPr>
      <w:hyperlink r:id="rId1211" w:anchor="installing-zimbra" w:history="1">
        <w:r w:rsidRPr="008C19A9">
          <w:rPr>
            <w:rFonts w:ascii="Times New Roman" w:eastAsia="Times New Roman" w:hAnsi="Times New Roman" w:cs="Times New Roman"/>
            <w:color w:val="0000FF"/>
            <w:sz w:val="24"/>
            <w:szCs w:val="24"/>
            <w:u w:val="single"/>
          </w:rPr>
          <w:t>Installing Zimbra</w:t>
        </w:r>
      </w:hyperlink>
    </w:p>
    <w:p w:rsidR="008C19A9" w:rsidRPr="008C19A9" w:rsidRDefault="008C19A9" w:rsidP="008C19A9">
      <w:pPr>
        <w:numPr>
          <w:ilvl w:val="0"/>
          <w:numId w:val="74"/>
        </w:numPr>
        <w:spacing w:before="100" w:beforeAutospacing="1" w:after="100" w:afterAutospacing="1" w:line="240" w:lineRule="auto"/>
        <w:rPr>
          <w:rFonts w:ascii="Times New Roman" w:eastAsia="Times New Roman" w:hAnsi="Times New Roman" w:cs="Times New Roman"/>
          <w:sz w:val="24"/>
          <w:szCs w:val="24"/>
        </w:rPr>
      </w:pPr>
      <w:hyperlink r:id="rId1212" w:anchor="testing-zimbra" w:history="1">
        <w:r w:rsidRPr="008C19A9">
          <w:rPr>
            <w:rFonts w:ascii="Times New Roman" w:eastAsia="Times New Roman" w:hAnsi="Times New Roman" w:cs="Times New Roman"/>
            <w:color w:val="0000FF"/>
            <w:sz w:val="24"/>
            <w:szCs w:val="24"/>
            <w:u w:val="single"/>
          </w:rPr>
          <w:t>Testing Zimbra</w:t>
        </w:r>
      </w:hyperlink>
    </w:p>
    <w:p w:rsidR="008C19A9" w:rsidRPr="008C19A9" w:rsidRDefault="008C19A9" w:rsidP="008C19A9">
      <w:pPr>
        <w:numPr>
          <w:ilvl w:val="0"/>
          <w:numId w:val="74"/>
        </w:numPr>
        <w:spacing w:before="100" w:beforeAutospacing="1" w:after="100" w:afterAutospacing="1" w:line="240" w:lineRule="auto"/>
        <w:rPr>
          <w:rFonts w:ascii="Times New Roman" w:eastAsia="Times New Roman" w:hAnsi="Times New Roman" w:cs="Times New Roman"/>
          <w:sz w:val="24"/>
          <w:szCs w:val="24"/>
        </w:rPr>
      </w:pPr>
      <w:hyperlink r:id="rId1213" w:anchor="conclusion" w:history="1">
        <w:r w:rsidRPr="008C19A9">
          <w:rPr>
            <w:rFonts w:ascii="Times New Roman" w:eastAsia="Times New Roman" w:hAnsi="Times New Roman" w:cs="Times New Roman"/>
            <w:color w:val="0000FF"/>
            <w:sz w:val="24"/>
            <w:szCs w:val="24"/>
            <w:u w:val="single"/>
          </w:rPr>
          <w:t>Conclusion</w:t>
        </w:r>
      </w:hyperlink>
    </w:p>
    <w:p w:rsidR="008C19A9" w:rsidRPr="008C19A9" w:rsidRDefault="008C19A9" w:rsidP="008C19A9">
      <w:pPr>
        <w:spacing w:before="100" w:beforeAutospacing="1" w:after="100" w:afterAutospacing="1" w:line="240" w:lineRule="auto"/>
        <w:rPr>
          <w:rFonts w:ascii="Times New Roman" w:eastAsia="Times New Roman" w:hAnsi="Times New Roman" w:cs="Times New Roman"/>
          <w:sz w:val="24"/>
          <w:szCs w:val="24"/>
        </w:rPr>
      </w:pPr>
      <w:r w:rsidRPr="008C19A9">
        <w:rPr>
          <w:rFonts w:ascii="Times New Roman" w:eastAsia="Times New Roman" w:hAnsi="Times New Roman" w:cs="Times New Roman"/>
          <w:sz w:val="24"/>
          <w:szCs w:val="24"/>
        </w:rPr>
        <w:t xml:space="preserve">The Zimbra Collaboration Server is a mail server, collaborative web application and a web based mail server admin console in a single application. It provides LDAP, antivirus, antispam, collaboration features and </w:t>
      </w:r>
      <w:proofErr w:type="gramStart"/>
      <w:r w:rsidRPr="008C19A9">
        <w:rPr>
          <w:rFonts w:ascii="Times New Roman" w:eastAsia="Times New Roman" w:hAnsi="Times New Roman" w:cs="Times New Roman"/>
          <w:sz w:val="24"/>
          <w:szCs w:val="24"/>
        </w:rPr>
        <w:t>a</w:t>
      </w:r>
      <w:proofErr w:type="gramEnd"/>
      <w:r w:rsidRPr="008C19A9">
        <w:rPr>
          <w:rFonts w:ascii="Times New Roman" w:eastAsia="Times New Roman" w:hAnsi="Times New Roman" w:cs="Times New Roman"/>
          <w:sz w:val="24"/>
          <w:szCs w:val="24"/>
        </w:rPr>
        <w:t xml:space="preserve"> ajax webmail client. Zimbra is easy to use for administrators as well as end users due to its fast Ajax based web interface.</w:t>
      </w:r>
    </w:p>
    <w:p w:rsidR="008C19A9" w:rsidRPr="008C19A9" w:rsidRDefault="008C19A9" w:rsidP="008C19A9">
      <w:pPr>
        <w:spacing w:before="100" w:beforeAutospacing="1" w:after="100" w:afterAutospacing="1" w:line="240" w:lineRule="auto"/>
        <w:outlineLvl w:val="1"/>
        <w:rPr>
          <w:rFonts w:ascii="Times New Roman" w:eastAsia="Times New Roman" w:hAnsi="Times New Roman" w:cs="Times New Roman"/>
          <w:b/>
          <w:bCs/>
          <w:sz w:val="36"/>
          <w:szCs w:val="36"/>
        </w:rPr>
      </w:pPr>
      <w:r w:rsidRPr="008C19A9">
        <w:rPr>
          <w:rFonts w:ascii="Times New Roman" w:eastAsia="Times New Roman" w:hAnsi="Times New Roman" w:cs="Times New Roman"/>
          <w:b/>
          <w:bCs/>
          <w:sz w:val="36"/>
          <w:szCs w:val="36"/>
        </w:rPr>
        <w:t>Prerequisites</w:t>
      </w:r>
    </w:p>
    <w:p w:rsidR="008C19A9" w:rsidRPr="008C19A9" w:rsidRDefault="008C19A9" w:rsidP="008C19A9">
      <w:pPr>
        <w:numPr>
          <w:ilvl w:val="0"/>
          <w:numId w:val="75"/>
        </w:numPr>
        <w:spacing w:before="100" w:beforeAutospacing="1" w:after="100" w:afterAutospacing="1" w:line="240" w:lineRule="auto"/>
        <w:rPr>
          <w:rFonts w:ascii="Times New Roman" w:eastAsia="Times New Roman" w:hAnsi="Times New Roman" w:cs="Times New Roman"/>
          <w:sz w:val="24"/>
          <w:szCs w:val="24"/>
        </w:rPr>
      </w:pPr>
      <w:r w:rsidRPr="008C19A9">
        <w:rPr>
          <w:rFonts w:ascii="Times New Roman" w:eastAsia="Times New Roman" w:hAnsi="Times New Roman" w:cs="Times New Roman"/>
          <w:sz w:val="24"/>
          <w:szCs w:val="24"/>
        </w:rPr>
        <w:t>Ubuntu Server 14.04 - 64bit</w:t>
      </w:r>
    </w:p>
    <w:p w:rsidR="008C19A9" w:rsidRPr="008C19A9" w:rsidRDefault="008C19A9" w:rsidP="008C19A9">
      <w:pPr>
        <w:numPr>
          <w:ilvl w:val="0"/>
          <w:numId w:val="75"/>
        </w:numPr>
        <w:spacing w:before="100" w:beforeAutospacing="1" w:after="100" w:afterAutospacing="1" w:line="240" w:lineRule="auto"/>
        <w:rPr>
          <w:rFonts w:ascii="Times New Roman" w:eastAsia="Times New Roman" w:hAnsi="Times New Roman" w:cs="Times New Roman"/>
          <w:sz w:val="24"/>
          <w:szCs w:val="24"/>
        </w:rPr>
      </w:pPr>
      <w:r w:rsidRPr="008C19A9">
        <w:rPr>
          <w:rFonts w:ascii="Times New Roman" w:eastAsia="Times New Roman" w:hAnsi="Times New Roman" w:cs="Times New Roman"/>
          <w:sz w:val="24"/>
          <w:szCs w:val="24"/>
        </w:rPr>
        <w:t>root privileges</w:t>
      </w:r>
    </w:p>
    <w:p w:rsidR="008C19A9" w:rsidRPr="008C19A9" w:rsidRDefault="008C19A9" w:rsidP="008C19A9">
      <w:pPr>
        <w:numPr>
          <w:ilvl w:val="0"/>
          <w:numId w:val="75"/>
        </w:numPr>
        <w:spacing w:before="100" w:beforeAutospacing="1" w:after="100" w:afterAutospacing="1" w:line="240" w:lineRule="auto"/>
        <w:rPr>
          <w:rFonts w:ascii="Times New Roman" w:eastAsia="Times New Roman" w:hAnsi="Times New Roman" w:cs="Times New Roman"/>
          <w:sz w:val="24"/>
          <w:szCs w:val="24"/>
        </w:rPr>
      </w:pPr>
      <w:r w:rsidRPr="008C19A9">
        <w:rPr>
          <w:rFonts w:ascii="Times New Roman" w:eastAsia="Times New Roman" w:hAnsi="Times New Roman" w:cs="Times New Roman"/>
          <w:sz w:val="24"/>
          <w:szCs w:val="24"/>
        </w:rPr>
        <w:t>Free space 25 GB</w:t>
      </w:r>
    </w:p>
    <w:p w:rsidR="008C19A9" w:rsidRPr="008C19A9" w:rsidRDefault="008C19A9" w:rsidP="008C19A9">
      <w:pPr>
        <w:numPr>
          <w:ilvl w:val="0"/>
          <w:numId w:val="75"/>
        </w:numPr>
        <w:spacing w:before="100" w:beforeAutospacing="1" w:after="100" w:afterAutospacing="1" w:line="240" w:lineRule="auto"/>
        <w:rPr>
          <w:rFonts w:ascii="Times New Roman" w:eastAsia="Times New Roman" w:hAnsi="Times New Roman" w:cs="Times New Roman"/>
          <w:sz w:val="24"/>
          <w:szCs w:val="24"/>
        </w:rPr>
      </w:pPr>
      <w:r w:rsidRPr="008C19A9">
        <w:rPr>
          <w:rFonts w:ascii="Times New Roman" w:eastAsia="Times New Roman" w:hAnsi="Times New Roman" w:cs="Times New Roman"/>
          <w:sz w:val="24"/>
          <w:szCs w:val="24"/>
        </w:rPr>
        <w:t>RAM 4 GB</w:t>
      </w:r>
    </w:p>
    <w:p w:rsidR="008C19A9" w:rsidRPr="008C19A9" w:rsidRDefault="008C19A9" w:rsidP="008C19A9">
      <w:pPr>
        <w:spacing w:before="100" w:beforeAutospacing="1" w:after="100" w:afterAutospacing="1" w:line="240" w:lineRule="auto"/>
        <w:rPr>
          <w:rFonts w:ascii="Times New Roman" w:eastAsia="Times New Roman" w:hAnsi="Times New Roman" w:cs="Times New Roman"/>
          <w:sz w:val="24"/>
          <w:szCs w:val="24"/>
        </w:rPr>
      </w:pPr>
      <w:r w:rsidRPr="008C19A9">
        <w:rPr>
          <w:rFonts w:ascii="Times New Roman" w:eastAsia="Times New Roman" w:hAnsi="Times New Roman" w:cs="Times New Roman"/>
          <w:b/>
          <w:bCs/>
          <w:sz w:val="24"/>
          <w:szCs w:val="24"/>
        </w:rPr>
        <w:t>My zimbra Server profile used in this tutorial</w:t>
      </w:r>
      <w:proofErr w:type="gramStart"/>
      <w:r w:rsidRPr="008C19A9">
        <w:rPr>
          <w:rFonts w:ascii="Times New Roman" w:eastAsia="Times New Roman" w:hAnsi="Times New Roman" w:cs="Times New Roman"/>
          <w:b/>
          <w:bCs/>
          <w:sz w:val="24"/>
          <w:szCs w:val="24"/>
        </w:rPr>
        <w:t>:</w:t>
      </w:r>
      <w:proofErr w:type="gramEnd"/>
      <w:r w:rsidRPr="008C19A9">
        <w:rPr>
          <w:rFonts w:ascii="Times New Roman" w:eastAsia="Times New Roman" w:hAnsi="Times New Roman" w:cs="Times New Roman"/>
          <w:sz w:val="24"/>
          <w:szCs w:val="24"/>
        </w:rPr>
        <w:br/>
      </w:r>
      <w:r w:rsidRPr="008C19A9">
        <w:rPr>
          <w:rFonts w:ascii="Times New Roman" w:eastAsia="Times New Roman" w:hAnsi="Times New Roman" w:cs="Times New Roman"/>
          <w:sz w:val="24"/>
          <w:szCs w:val="24"/>
        </w:rPr>
        <w:br/>
        <w:t>Domain : sendaljepit.local</w:t>
      </w:r>
      <w:r w:rsidRPr="008C19A9">
        <w:rPr>
          <w:rFonts w:ascii="Times New Roman" w:eastAsia="Times New Roman" w:hAnsi="Times New Roman" w:cs="Times New Roman"/>
          <w:sz w:val="24"/>
          <w:szCs w:val="24"/>
        </w:rPr>
        <w:br/>
        <w:t>IP     : 192.168.1.101</w:t>
      </w:r>
      <w:r w:rsidRPr="008C19A9">
        <w:rPr>
          <w:rFonts w:ascii="Times New Roman" w:eastAsia="Times New Roman" w:hAnsi="Times New Roman" w:cs="Times New Roman"/>
          <w:sz w:val="24"/>
          <w:szCs w:val="24"/>
        </w:rPr>
        <w:br/>
        <w:t>Mail   : mail.sendaljepit.local</w:t>
      </w:r>
      <w:r w:rsidRPr="008C19A9">
        <w:rPr>
          <w:rFonts w:ascii="Times New Roman" w:eastAsia="Times New Roman" w:hAnsi="Times New Roman" w:cs="Times New Roman"/>
          <w:sz w:val="24"/>
          <w:szCs w:val="24"/>
        </w:rPr>
        <w:br/>
      </w:r>
      <w:r w:rsidRPr="008C19A9">
        <w:rPr>
          <w:rFonts w:ascii="Times New Roman" w:eastAsia="Times New Roman" w:hAnsi="Times New Roman" w:cs="Times New Roman"/>
          <w:sz w:val="24"/>
          <w:szCs w:val="24"/>
        </w:rPr>
        <w:br/>
      </w:r>
      <w:r w:rsidRPr="008C19A9">
        <w:rPr>
          <w:rFonts w:ascii="Times New Roman" w:eastAsia="Times New Roman" w:hAnsi="Times New Roman" w:cs="Times New Roman"/>
          <w:b/>
          <w:bCs/>
          <w:sz w:val="24"/>
          <w:szCs w:val="24"/>
        </w:rPr>
        <w:t>What we will do in this tutorial:</w:t>
      </w:r>
    </w:p>
    <w:p w:rsidR="008C19A9" w:rsidRPr="008C19A9" w:rsidRDefault="008C19A9" w:rsidP="008C19A9">
      <w:pPr>
        <w:numPr>
          <w:ilvl w:val="0"/>
          <w:numId w:val="76"/>
        </w:numPr>
        <w:spacing w:before="100" w:beforeAutospacing="1" w:after="100" w:afterAutospacing="1" w:line="240" w:lineRule="auto"/>
        <w:rPr>
          <w:rFonts w:ascii="Times New Roman" w:eastAsia="Times New Roman" w:hAnsi="Times New Roman" w:cs="Times New Roman"/>
          <w:sz w:val="24"/>
          <w:szCs w:val="24"/>
        </w:rPr>
      </w:pPr>
      <w:r w:rsidRPr="008C19A9">
        <w:rPr>
          <w:rFonts w:ascii="Times New Roman" w:eastAsia="Times New Roman" w:hAnsi="Times New Roman" w:cs="Times New Roman"/>
          <w:sz w:val="24"/>
          <w:szCs w:val="24"/>
        </w:rPr>
        <w:t>Install the prerequisite packages</w:t>
      </w:r>
    </w:p>
    <w:p w:rsidR="008C19A9" w:rsidRPr="008C19A9" w:rsidRDefault="008C19A9" w:rsidP="008C19A9">
      <w:pPr>
        <w:numPr>
          <w:ilvl w:val="0"/>
          <w:numId w:val="76"/>
        </w:numPr>
        <w:spacing w:before="100" w:beforeAutospacing="1" w:after="100" w:afterAutospacing="1" w:line="240" w:lineRule="auto"/>
        <w:rPr>
          <w:rFonts w:ascii="Times New Roman" w:eastAsia="Times New Roman" w:hAnsi="Times New Roman" w:cs="Times New Roman"/>
          <w:sz w:val="24"/>
          <w:szCs w:val="24"/>
        </w:rPr>
      </w:pPr>
      <w:r w:rsidRPr="008C19A9">
        <w:rPr>
          <w:rFonts w:ascii="Times New Roman" w:eastAsia="Times New Roman" w:hAnsi="Times New Roman" w:cs="Times New Roman"/>
          <w:sz w:val="24"/>
          <w:szCs w:val="24"/>
        </w:rPr>
        <w:t>Configure hostname and DNS Server</w:t>
      </w:r>
    </w:p>
    <w:p w:rsidR="008C19A9" w:rsidRPr="008C19A9" w:rsidRDefault="008C19A9" w:rsidP="008C19A9">
      <w:pPr>
        <w:numPr>
          <w:ilvl w:val="0"/>
          <w:numId w:val="76"/>
        </w:numPr>
        <w:spacing w:before="100" w:beforeAutospacing="1" w:after="100" w:afterAutospacing="1" w:line="240" w:lineRule="auto"/>
        <w:rPr>
          <w:rFonts w:ascii="Times New Roman" w:eastAsia="Times New Roman" w:hAnsi="Times New Roman" w:cs="Times New Roman"/>
          <w:sz w:val="24"/>
          <w:szCs w:val="24"/>
        </w:rPr>
      </w:pPr>
      <w:r w:rsidRPr="008C19A9">
        <w:rPr>
          <w:rFonts w:ascii="Times New Roman" w:eastAsia="Times New Roman" w:hAnsi="Times New Roman" w:cs="Times New Roman"/>
          <w:sz w:val="24"/>
          <w:szCs w:val="24"/>
        </w:rPr>
        <w:t>Download and Install Zimbra</w:t>
      </w:r>
    </w:p>
    <w:p w:rsidR="008C19A9" w:rsidRPr="008C19A9" w:rsidRDefault="008C19A9" w:rsidP="008C19A9">
      <w:pPr>
        <w:numPr>
          <w:ilvl w:val="0"/>
          <w:numId w:val="76"/>
        </w:numPr>
        <w:spacing w:before="100" w:beforeAutospacing="1" w:after="100" w:afterAutospacing="1" w:line="240" w:lineRule="auto"/>
        <w:rPr>
          <w:rFonts w:ascii="Times New Roman" w:eastAsia="Times New Roman" w:hAnsi="Times New Roman" w:cs="Times New Roman"/>
          <w:sz w:val="24"/>
          <w:szCs w:val="24"/>
        </w:rPr>
      </w:pPr>
      <w:r w:rsidRPr="008C19A9">
        <w:rPr>
          <w:rFonts w:ascii="Times New Roman" w:eastAsia="Times New Roman" w:hAnsi="Times New Roman" w:cs="Times New Roman"/>
          <w:sz w:val="24"/>
          <w:szCs w:val="24"/>
        </w:rPr>
        <w:t>Test the installation</w:t>
      </w:r>
    </w:p>
    <w:p w:rsidR="008C19A9" w:rsidRPr="008C19A9" w:rsidRDefault="008C19A9" w:rsidP="008C19A9">
      <w:pPr>
        <w:spacing w:before="100" w:beforeAutospacing="1" w:after="100" w:afterAutospacing="1" w:line="240" w:lineRule="auto"/>
        <w:outlineLvl w:val="1"/>
        <w:rPr>
          <w:rFonts w:ascii="Times New Roman" w:eastAsia="Times New Roman" w:hAnsi="Times New Roman" w:cs="Times New Roman"/>
          <w:b/>
          <w:bCs/>
          <w:sz w:val="36"/>
          <w:szCs w:val="36"/>
        </w:rPr>
      </w:pPr>
      <w:r w:rsidRPr="008C19A9">
        <w:rPr>
          <w:rFonts w:ascii="Times New Roman" w:eastAsia="Times New Roman" w:hAnsi="Times New Roman" w:cs="Times New Roman"/>
          <w:b/>
          <w:bCs/>
          <w:sz w:val="36"/>
          <w:szCs w:val="36"/>
        </w:rPr>
        <w:t>Installation of prerequisites</w:t>
      </w:r>
    </w:p>
    <w:p w:rsidR="008C19A9" w:rsidRPr="008C19A9" w:rsidRDefault="008C19A9" w:rsidP="008C19A9">
      <w:pPr>
        <w:spacing w:before="100" w:beforeAutospacing="1" w:after="100" w:afterAutospacing="1" w:line="240" w:lineRule="auto"/>
        <w:rPr>
          <w:rFonts w:ascii="Times New Roman" w:eastAsia="Times New Roman" w:hAnsi="Times New Roman" w:cs="Times New Roman"/>
          <w:sz w:val="24"/>
          <w:szCs w:val="24"/>
        </w:rPr>
      </w:pPr>
      <w:r w:rsidRPr="008C19A9">
        <w:rPr>
          <w:rFonts w:ascii="Times New Roman" w:eastAsia="Times New Roman" w:hAnsi="Times New Roman" w:cs="Times New Roman"/>
          <w:b/>
          <w:bCs/>
          <w:sz w:val="24"/>
          <w:szCs w:val="24"/>
        </w:rPr>
        <w:t>Step 1 - connect to your server, get root privileges and install this package.</w:t>
      </w:r>
    </w:p>
    <w:p w:rsidR="008C19A9" w:rsidRPr="008C19A9" w:rsidRDefault="008C19A9" w:rsidP="008C19A9">
      <w:pPr>
        <w:spacing w:before="100" w:beforeAutospacing="1" w:after="100" w:afterAutospacing="1" w:line="240" w:lineRule="auto"/>
        <w:rPr>
          <w:rFonts w:ascii="Times New Roman" w:eastAsia="Times New Roman" w:hAnsi="Times New Roman" w:cs="Times New Roman"/>
          <w:sz w:val="24"/>
          <w:szCs w:val="24"/>
        </w:rPr>
      </w:pPr>
      <w:proofErr w:type="gramStart"/>
      <w:r w:rsidRPr="008C19A9">
        <w:rPr>
          <w:rFonts w:ascii="Times New Roman" w:eastAsia="Times New Roman" w:hAnsi="Times New Roman" w:cs="Times New Roman"/>
          <w:sz w:val="24"/>
          <w:szCs w:val="24"/>
        </w:rPr>
        <w:t>apt-get</w:t>
      </w:r>
      <w:proofErr w:type="gramEnd"/>
      <w:r w:rsidRPr="008C19A9">
        <w:rPr>
          <w:rFonts w:ascii="Times New Roman" w:eastAsia="Times New Roman" w:hAnsi="Times New Roman" w:cs="Times New Roman"/>
          <w:sz w:val="24"/>
          <w:szCs w:val="24"/>
        </w:rPr>
        <w:t xml:space="preserve"> install libgmp10 libperl5.18 unzip pax sysstat sqlite3 dnsmasq wget</w:t>
      </w:r>
    </w:p>
    <w:p w:rsidR="008C19A9" w:rsidRPr="008C19A9" w:rsidRDefault="008C19A9" w:rsidP="008C19A9">
      <w:pPr>
        <w:spacing w:before="100" w:beforeAutospacing="1" w:after="100" w:afterAutospacing="1" w:line="240" w:lineRule="auto"/>
        <w:outlineLvl w:val="1"/>
        <w:rPr>
          <w:rFonts w:ascii="Times New Roman" w:eastAsia="Times New Roman" w:hAnsi="Times New Roman" w:cs="Times New Roman"/>
          <w:b/>
          <w:bCs/>
          <w:sz w:val="36"/>
          <w:szCs w:val="36"/>
        </w:rPr>
      </w:pPr>
      <w:r w:rsidRPr="008C19A9">
        <w:rPr>
          <w:rFonts w:ascii="Times New Roman" w:eastAsia="Times New Roman" w:hAnsi="Times New Roman" w:cs="Times New Roman"/>
          <w:b/>
          <w:bCs/>
          <w:sz w:val="36"/>
          <w:szCs w:val="36"/>
        </w:rPr>
        <w:t>Configure hostname and DNS Server</w:t>
      </w:r>
    </w:p>
    <w:p w:rsidR="008C19A9" w:rsidRPr="008C19A9" w:rsidRDefault="008C19A9" w:rsidP="008C19A9">
      <w:pPr>
        <w:spacing w:before="100" w:beforeAutospacing="1" w:after="100" w:afterAutospacing="1" w:line="240" w:lineRule="auto"/>
        <w:rPr>
          <w:rFonts w:ascii="Times New Roman" w:eastAsia="Times New Roman" w:hAnsi="Times New Roman" w:cs="Times New Roman"/>
          <w:sz w:val="24"/>
          <w:szCs w:val="24"/>
        </w:rPr>
      </w:pPr>
      <w:r w:rsidRPr="008C19A9">
        <w:rPr>
          <w:rFonts w:ascii="Times New Roman" w:eastAsia="Times New Roman" w:hAnsi="Times New Roman" w:cs="Times New Roman"/>
          <w:sz w:val="24"/>
          <w:szCs w:val="24"/>
        </w:rPr>
        <w:t>In this tutorial will use the 'dnsmasq' resolving nameserver to speedup DNS lookups in Zimbra. Dnsmask has been installed as prerequisite in the first chapter, so we just have to configure it now:</w:t>
      </w:r>
    </w:p>
    <w:p w:rsidR="008C19A9" w:rsidRPr="008C19A9" w:rsidRDefault="008C19A9" w:rsidP="008C19A9">
      <w:pPr>
        <w:spacing w:before="100" w:beforeAutospacing="1" w:after="100" w:afterAutospacing="1" w:line="240" w:lineRule="auto"/>
        <w:rPr>
          <w:rFonts w:ascii="Times New Roman" w:eastAsia="Times New Roman" w:hAnsi="Times New Roman" w:cs="Times New Roman"/>
          <w:sz w:val="24"/>
          <w:szCs w:val="24"/>
        </w:rPr>
      </w:pPr>
      <w:r w:rsidRPr="008C19A9">
        <w:rPr>
          <w:rFonts w:ascii="Times New Roman" w:eastAsia="Times New Roman" w:hAnsi="Times New Roman" w:cs="Times New Roman"/>
          <w:b/>
          <w:bCs/>
          <w:sz w:val="24"/>
          <w:szCs w:val="24"/>
        </w:rPr>
        <w:t>Step 1 - Edit hostname and hosts</w:t>
      </w:r>
    </w:p>
    <w:p w:rsidR="008C19A9" w:rsidRPr="008C19A9" w:rsidRDefault="008C19A9" w:rsidP="008C19A9">
      <w:pPr>
        <w:spacing w:before="100" w:beforeAutospacing="1" w:after="100" w:afterAutospacing="1" w:line="240" w:lineRule="auto"/>
        <w:rPr>
          <w:rFonts w:ascii="Times New Roman" w:eastAsia="Times New Roman" w:hAnsi="Times New Roman" w:cs="Times New Roman"/>
          <w:sz w:val="24"/>
          <w:szCs w:val="24"/>
        </w:rPr>
      </w:pPr>
      <w:proofErr w:type="gramStart"/>
      <w:r w:rsidRPr="008C19A9">
        <w:rPr>
          <w:rFonts w:ascii="Times New Roman" w:eastAsia="Times New Roman" w:hAnsi="Times New Roman" w:cs="Times New Roman"/>
          <w:sz w:val="24"/>
          <w:szCs w:val="24"/>
        </w:rPr>
        <w:t>vim</w:t>
      </w:r>
      <w:proofErr w:type="gramEnd"/>
      <w:r w:rsidRPr="008C19A9">
        <w:rPr>
          <w:rFonts w:ascii="Times New Roman" w:eastAsia="Times New Roman" w:hAnsi="Times New Roman" w:cs="Times New Roman"/>
          <w:sz w:val="24"/>
          <w:szCs w:val="24"/>
        </w:rPr>
        <w:t xml:space="preserve"> /etc/hostname</w:t>
      </w:r>
    </w:p>
    <w:p w:rsidR="008C19A9" w:rsidRPr="008C19A9" w:rsidRDefault="008C19A9" w:rsidP="008C19A9">
      <w:pPr>
        <w:spacing w:before="100" w:beforeAutospacing="1" w:after="100" w:afterAutospacing="1" w:line="240" w:lineRule="auto"/>
        <w:rPr>
          <w:rFonts w:ascii="Times New Roman" w:eastAsia="Times New Roman" w:hAnsi="Times New Roman" w:cs="Times New Roman"/>
          <w:sz w:val="24"/>
          <w:szCs w:val="24"/>
        </w:rPr>
      </w:pPr>
      <w:proofErr w:type="gramStart"/>
      <w:r w:rsidRPr="008C19A9">
        <w:rPr>
          <w:rFonts w:ascii="Times New Roman" w:eastAsia="Times New Roman" w:hAnsi="Times New Roman" w:cs="Times New Roman"/>
          <w:sz w:val="24"/>
          <w:szCs w:val="24"/>
        </w:rPr>
        <w:lastRenderedPageBreak/>
        <w:t>change</w:t>
      </w:r>
      <w:proofErr w:type="gramEnd"/>
      <w:r w:rsidRPr="008C19A9">
        <w:rPr>
          <w:rFonts w:ascii="Times New Roman" w:eastAsia="Times New Roman" w:hAnsi="Times New Roman" w:cs="Times New Roman"/>
          <w:sz w:val="24"/>
          <w:szCs w:val="24"/>
        </w:rPr>
        <w:t xml:space="preserve"> your hostname with this 'mail.sendaljepit.local'.</w:t>
      </w:r>
    </w:p>
    <w:p w:rsidR="008C19A9" w:rsidRPr="008C19A9" w:rsidRDefault="008C19A9" w:rsidP="008C19A9">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noProof/>
          <w:color w:val="0000FF"/>
          <w:sz w:val="24"/>
          <w:szCs w:val="24"/>
        </w:rPr>
        <w:drawing>
          <wp:inline distT="0" distB="0" distL="0" distR="0">
            <wp:extent cx="2517775" cy="962025"/>
            <wp:effectExtent l="19050" t="0" r="0" b="0"/>
            <wp:docPr id="260" name="Picture 260" descr="Setting hostname">
              <a:hlinkClick xmlns:a="http://schemas.openxmlformats.org/drawingml/2006/main" r:id="rId12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descr="Setting hostname">
                      <a:hlinkClick r:id="rId1214"/>
                    </pic:cNvPr>
                    <pic:cNvPicPr>
                      <a:picLocks noChangeAspect="1" noChangeArrowheads="1"/>
                    </pic:cNvPicPr>
                  </pic:nvPicPr>
                  <pic:blipFill>
                    <a:blip r:embed="rId1215"/>
                    <a:srcRect/>
                    <a:stretch>
                      <a:fillRect/>
                    </a:stretch>
                  </pic:blipFill>
                  <pic:spPr bwMode="auto">
                    <a:xfrm>
                      <a:off x="0" y="0"/>
                      <a:ext cx="2517775" cy="962025"/>
                    </a:xfrm>
                    <a:prstGeom prst="rect">
                      <a:avLst/>
                    </a:prstGeom>
                    <a:noFill/>
                    <a:ln w="9525">
                      <a:noFill/>
                      <a:miter lim="800000"/>
                      <a:headEnd/>
                      <a:tailEnd/>
                    </a:ln>
                  </pic:spPr>
                </pic:pic>
              </a:graphicData>
            </a:graphic>
          </wp:inline>
        </w:drawing>
      </w:r>
    </w:p>
    <w:p w:rsidR="008C19A9" w:rsidRPr="008C19A9" w:rsidRDefault="008C19A9" w:rsidP="008C19A9">
      <w:pPr>
        <w:spacing w:before="100" w:beforeAutospacing="1" w:after="100" w:afterAutospacing="1" w:line="240" w:lineRule="auto"/>
        <w:rPr>
          <w:rFonts w:ascii="Times New Roman" w:eastAsia="Times New Roman" w:hAnsi="Times New Roman" w:cs="Times New Roman"/>
          <w:sz w:val="24"/>
          <w:szCs w:val="24"/>
        </w:rPr>
      </w:pPr>
      <w:proofErr w:type="gramStart"/>
      <w:r w:rsidRPr="008C19A9">
        <w:rPr>
          <w:rFonts w:ascii="Times New Roman" w:eastAsia="Times New Roman" w:hAnsi="Times New Roman" w:cs="Times New Roman"/>
          <w:sz w:val="24"/>
          <w:szCs w:val="24"/>
        </w:rPr>
        <w:t>vim</w:t>
      </w:r>
      <w:proofErr w:type="gramEnd"/>
      <w:r w:rsidRPr="008C19A9">
        <w:rPr>
          <w:rFonts w:ascii="Times New Roman" w:eastAsia="Times New Roman" w:hAnsi="Times New Roman" w:cs="Times New Roman"/>
          <w:sz w:val="24"/>
          <w:szCs w:val="24"/>
        </w:rPr>
        <w:t xml:space="preserve"> /etc/hosts</w:t>
      </w:r>
    </w:p>
    <w:p w:rsidR="008C19A9" w:rsidRPr="008C19A9" w:rsidRDefault="008C19A9" w:rsidP="008C19A9">
      <w:pPr>
        <w:spacing w:before="100" w:beforeAutospacing="1" w:after="100" w:afterAutospacing="1" w:line="240" w:lineRule="auto"/>
        <w:rPr>
          <w:rFonts w:ascii="Times New Roman" w:eastAsia="Times New Roman" w:hAnsi="Times New Roman" w:cs="Times New Roman"/>
          <w:sz w:val="24"/>
          <w:szCs w:val="24"/>
        </w:rPr>
      </w:pPr>
      <w:proofErr w:type="gramStart"/>
      <w:r w:rsidRPr="008C19A9">
        <w:rPr>
          <w:rFonts w:ascii="Times New Roman" w:eastAsia="Times New Roman" w:hAnsi="Times New Roman" w:cs="Times New Roman"/>
          <w:sz w:val="24"/>
          <w:szCs w:val="24"/>
        </w:rPr>
        <w:t>add</w:t>
      </w:r>
      <w:proofErr w:type="gramEnd"/>
      <w:r w:rsidRPr="008C19A9">
        <w:rPr>
          <w:rFonts w:ascii="Times New Roman" w:eastAsia="Times New Roman" w:hAnsi="Times New Roman" w:cs="Times New Roman"/>
          <w:sz w:val="24"/>
          <w:szCs w:val="24"/>
        </w:rPr>
        <w:t xml:space="preserve"> this line:</w:t>
      </w:r>
    </w:p>
    <w:p w:rsidR="008C19A9" w:rsidRPr="008C19A9" w:rsidRDefault="008C19A9" w:rsidP="008C19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C19A9">
        <w:rPr>
          <w:rFonts w:ascii="Courier New" w:eastAsia="Times New Roman" w:hAnsi="Courier New" w:cs="Courier New"/>
          <w:sz w:val="20"/>
          <w:szCs w:val="20"/>
        </w:rPr>
        <w:t xml:space="preserve">192.168.1.101   </w:t>
      </w:r>
      <w:proofErr w:type="gramStart"/>
      <w:r w:rsidRPr="008C19A9">
        <w:rPr>
          <w:rFonts w:ascii="Courier New" w:eastAsia="Times New Roman" w:hAnsi="Courier New" w:cs="Courier New"/>
          <w:sz w:val="20"/>
          <w:szCs w:val="20"/>
        </w:rPr>
        <w:t>mail.sendaljepit.local  mail</w:t>
      </w:r>
      <w:proofErr w:type="gramEnd"/>
    </w:p>
    <w:p w:rsidR="008C19A9" w:rsidRPr="008C19A9" w:rsidRDefault="008C19A9" w:rsidP="008C19A9">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noProof/>
          <w:color w:val="0000FF"/>
          <w:sz w:val="24"/>
          <w:szCs w:val="24"/>
        </w:rPr>
        <w:drawing>
          <wp:inline distT="0" distB="0" distL="0" distR="0">
            <wp:extent cx="4274820" cy="1852295"/>
            <wp:effectExtent l="19050" t="0" r="0" b="0"/>
            <wp:docPr id="261" name="Picture 261" descr="Setting host">
              <a:hlinkClick xmlns:a="http://schemas.openxmlformats.org/drawingml/2006/main" r:id="rId12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descr="Setting host">
                      <a:hlinkClick r:id="rId1216"/>
                    </pic:cNvPr>
                    <pic:cNvPicPr>
                      <a:picLocks noChangeAspect="1" noChangeArrowheads="1"/>
                    </pic:cNvPicPr>
                  </pic:nvPicPr>
                  <pic:blipFill>
                    <a:blip r:embed="rId1217"/>
                    <a:srcRect/>
                    <a:stretch>
                      <a:fillRect/>
                    </a:stretch>
                  </pic:blipFill>
                  <pic:spPr bwMode="auto">
                    <a:xfrm>
                      <a:off x="0" y="0"/>
                      <a:ext cx="4274820" cy="1852295"/>
                    </a:xfrm>
                    <a:prstGeom prst="rect">
                      <a:avLst/>
                    </a:prstGeom>
                    <a:noFill/>
                    <a:ln w="9525">
                      <a:noFill/>
                      <a:miter lim="800000"/>
                      <a:headEnd/>
                      <a:tailEnd/>
                    </a:ln>
                  </pic:spPr>
                </pic:pic>
              </a:graphicData>
            </a:graphic>
          </wp:inline>
        </w:drawing>
      </w:r>
    </w:p>
    <w:p w:rsidR="008C19A9" w:rsidRPr="008C19A9" w:rsidRDefault="008C19A9" w:rsidP="008C19A9">
      <w:pPr>
        <w:spacing w:before="100" w:beforeAutospacing="1" w:after="100" w:afterAutospacing="1" w:line="240" w:lineRule="auto"/>
        <w:rPr>
          <w:rFonts w:ascii="Times New Roman" w:eastAsia="Times New Roman" w:hAnsi="Times New Roman" w:cs="Times New Roman"/>
          <w:sz w:val="24"/>
          <w:szCs w:val="24"/>
        </w:rPr>
      </w:pPr>
      <w:r w:rsidRPr="008C19A9">
        <w:rPr>
          <w:rFonts w:ascii="Times New Roman" w:eastAsia="Times New Roman" w:hAnsi="Times New Roman" w:cs="Times New Roman"/>
          <w:b/>
          <w:bCs/>
          <w:sz w:val="24"/>
          <w:szCs w:val="24"/>
        </w:rPr>
        <w:t>Step 2 - Edit dnsmasq configuration</w:t>
      </w:r>
    </w:p>
    <w:p w:rsidR="008C19A9" w:rsidRPr="008C19A9" w:rsidRDefault="008C19A9" w:rsidP="008C19A9">
      <w:pPr>
        <w:spacing w:before="100" w:beforeAutospacing="1" w:after="100" w:afterAutospacing="1" w:line="240" w:lineRule="auto"/>
        <w:rPr>
          <w:rFonts w:ascii="Times New Roman" w:eastAsia="Times New Roman" w:hAnsi="Times New Roman" w:cs="Times New Roman"/>
          <w:sz w:val="24"/>
          <w:szCs w:val="24"/>
        </w:rPr>
      </w:pPr>
      <w:proofErr w:type="gramStart"/>
      <w:r w:rsidRPr="008C19A9">
        <w:rPr>
          <w:rFonts w:ascii="Times New Roman" w:eastAsia="Times New Roman" w:hAnsi="Times New Roman" w:cs="Times New Roman"/>
          <w:sz w:val="24"/>
          <w:szCs w:val="24"/>
        </w:rPr>
        <w:t>vim</w:t>
      </w:r>
      <w:proofErr w:type="gramEnd"/>
      <w:r w:rsidRPr="008C19A9">
        <w:rPr>
          <w:rFonts w:ascii="Times New Roman" w:eastAsia="Times New Roman" w:hAnsi="Times New Roman" w:cs="Times New Roman"/>
          <w:sz w:val="24"/>
          <w:szCs w:val="24"/>
        </w:rPr>
        <w:t xml:space="preserve"> /etc/dnsmasq.conf</w:t>
      </w:r>
    </w:p>
    <w:p w:rsidR="008C19A9" w:rsidRPr="008C19A9" w:rsidRDefault="008C19A9" w:rsidP="008C19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C19A9">
        <w:rPr>
          <w:rFonts w:ascii="Courier New" w:eastAsia="Times New Roman" w:hAnsi="Courier New" w:cs="Courier New"/>
          <w:sz w:val="20"/>
          <w:szCs w:val="20"/>
        </w:rPr>
        <w:br/>
      </w:r>
      <w:proofErr w:type="gramStart"/>
      <w:r w:rsidRPr="008C19A9">
        <w:rPr>
          <w:rFonts w:ascii="Courier New" w:eastAsia="Times New Roman" w:hAnsi="Courier New" w:cs="Courier New"/>
          <w:sz w:val="20"/>
          <w:szCs w:val="20"/>
        </w:rPr>
        <w:t>server=</w:t>
      </w:r>
      <w:proofErr w:type="gramEnd"/>
      <w:r w:rsidRPr="008C19A9">
        <w:rPr>
          <w:rFonts w:ascii="Courier New" w:eastAsia="Times New Roman" w:hAnsi="Courier New" w:cs="Courier New"/>
          <w:sz w:val="20"/>
          <w:szCs w:val="20"/>
        </w:rPr>
        <w:t>192.168.1.101</w:t>
      </w:r>
    </w:p>
    <w:p w:rsidR="008C19A9" w:rsidRPr="008C19A9" w:rsidRDefault="008C19A9" w:rsidP="008C19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8C19A9">
        <w:rPr>
          <w:rFonts w:ascii="Courier New" w:eastAsia="Times New Roman" w:hAnsi="Courier New" w:cs="Courier New"/>
          <w:sz w:val="20"/>
          <w:szCs w:val="20"/>
        </w:rPr>
        <w:t>domain=</w:t>
      </w:r>
      <w:proofErr w:type="gramEnd"/>
      <w:r w:rsidRPr="008C19A9">
        <w:rPr>
          <w:rFonts w:ascii="Courier New" w:eastAsia="Times New Roman" w:hAnsi="Courier New" w:cs="Courier New"/>
          <w:sz w:val="20"/>
          <w:szCs w:val="20"/>
        </w:rPr>
        <w:t>sendaljepit.local</w:t>
      </w:r>
    </w:p>
    <w:p w:rsidR="008C19A9" w:rsidRPr="008C19A9" w:rsidRDefault="008C19A9" w:rsidP="008C19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8C19A9">
        <w:rPr>
          <w:rFonts w:ascii="Courier New" w:eastAsia="Times New Roman" w:hAnsi="Courier New" w:cs="Courier New"/>
          <w:sz w:val="20"/>
          <w:szCs w:val="20"/>
        </w:rPr>
        <w:t>mx-host=</w:t>
      </w:r>
      <w:proofErr w:type="gramEnd"/>
      <w:r w:rsidRPr="008C19A9">
        <w:rPr>
          <w:rFonts w:ascii="Courier New" w:eastAsia="Times New Roman" w:hAnsi="Courier New" w:cs="Courier New"/>
          <w:sz w:val="20"/>
          <w:szCs w:val="20"/>
        </w:rPr>
        <w:t>sendaljepit.local, mail.sendaljepit.local, 5</w:t>
      </w:r>
    </w:p>
    <w:p w:rsidR="008C19A9" w:rsidRPr="008C19A9" w:rsidRDefault="008C19A9" w:rsidP="008C19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8C19A9">
        <w:rPr>
          <w:rFonts w:ascii="Courier New" w:eastAsia="Times New Roman" w:hAnsi="Courier New" w:cs="Courier New"/>
          <w:sz w:val="20"/>
          <w:szCs w:val="20"/>
        </w:rPr>
        <w:t>mx-host=</w:t>
      </w:r>
      <w:proofErr w:type="gramEnd"/>
      <w:r w:rsidRPr="008C19A9">
        <w:rPr>
          <w:rFonts w:ascii="Courier New" w:eastAsia="Times New Roman" w:hAnsi="Courier New" w:cs="Courier New"/>
          <w:sz w:val="20"/>
          <w:szCs w:val="20"/>
        </w:rPr>
        <w:t>mail.sendaljepit.local, mail.sendaljepit.local, 5</w:t>
      </w:r>
    </w:p>
    <w:p w:rsidR="008C19A9" w:rsidRPr="008C19A9" w:rsidRDefault="008C19A9" w:rsidP="008C19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8C19A9">
        <w:rPr>
          <w:rFonts w:ascii="Courier New" w:eastAsia="Times New Roman" w:hAnsi="Courier New" w:cs="Courier New"/>
          <w:sz w:val="20"/>
          <w:szCs w:val="20"/>
        </w:rPr>
        <w:t>listen-address=</w:t>
      </w:r>
      <w:proofErr w:type="gramEnd"/>
      <w:r w:rsidRPr="008C19A9">
        <w:rPr>
          <w:rFonts w:ascii="Courier New" w:eastAsia="Times New Roman" w:hAnsi="Courier New" w:cs="Courier New"/>
          <w:sz w:val="20"/>
          <w:szCs w:val="20"/>
        </w:rPr>
        <w:t>127.0.0.1</w:t>
      </w:r>
    </w:p>
    <w:p w:rsidR="008C19A9" w:rsidRPr="008C19A9" w:rsidRDefault="008C19A9" w:rsidP="008C19A9">
      <w:pPr>
        <w:spacing w:before="100" w:beforeAutospacing="1" w:after="100" w:afterAutospacing="1" w:line="240" w:lineRule="auto"/>
        <w:rPr>
          <w:rFonts w:ascii="Times New Roman" w:eastAsia="Times New Roman" w:hAnsi="Times New Roman" w:cs="Times New Roman"/>
          <w:sz w:val="24"/>
          <w:szCs w:val="24"/>
        </w:rPr>
      </w:pPr>
      <w:r w:rsidRPr="008C19A9">
        <w:rPr>
          <w:rFonts w:ascii="Times New Roman" w:eastAsia="Times New Roman" w:hAnsi="Times New Roman" w:cs="Times New Roman"/>
          <w:b/>
          <w:bCs/>
          <w:sz w:val="24"/>
          <w:szCs w:val="24"/>
        </w:rPr>
        <w:t>Step 3 - Reboot</w:t>
      </w:r>
    </w:p>
    <w:p w:rsidR="008C19A9" w:rsidRPr="008C19A9" w:rsidRDefault="008C19A9" w:rsidP="008C19A9">
      <w:pPr>
        <w:spacing w:before="100" w:beforeAutospacing="1" w:after="100" w:afterAutospacing="1" w:line="240" w:lineRule="auto"/>
        <w:rPr>
          <w:rFonts w:ascii="Times New Roman" w:eastAsia="Times New Roman" w:hAnsi="Times New Roman" w:cs="Times New Roman"/>
          <w:sz w:val="24"/>
          <w:szCs w:val="24"/>
        </w:rPr>
      </w:pPr>
      <w:proofErr w:type="gramStart"/>
      <w:r w:rsidRPr="008C19A9">
        <w:rPr>
          <w:rFonts w:ascii="Times New Roman" w:eastAsia="Times New Roman" w:hAnsi="Times New Roman" w:cs="Times New Roman"/>
          <w:sz w:val="24"/>
          <w:szCs w:val="24"/>
        </w:rPr>
        <w:t>sudo</w:t>
      </w:r>
      <w:proofErr w:type="gramEnd"/>
      <w:r w:rsidRPr="008C19A9">
        <w:rPr>
          <w:rFonts w:ascii="Times New Roman" w:eastAsia="Times New Roman" w:hAnsi="Times New Roman" w:cs="Times New Roman"/>
          <w:sz w:val="24"/>
          <w:szCs w:val="24"/>
        </w:rPr>
        <w:t xml:space="preserve"> reboot</w:t>
      </w:r>
    </w:p>
    <w:p w:rsidR="008C19A9" w:rsidRPr="008C19A9" w:rsidRDefault="008C19A9" w:rsidP="008C19A9">
      <w:pPr>
        <w:spacing w:before="100" w:beforeAutospacing="1" w:after="100" w:afterAutospacing="1" w:line="240" w:lineRule="auto"/>
        <w:outlineLvl w:val="1"/>
        <w:rPr>
          <w:rFonts w:ascii="Times New Roman" w:eastAsia="Times New Roman" w:hAnsi="Times New Roman" w:cs="Times New Roman"/>
          <w:b/>
          <w:bCs/>
          <w:sz w:val="36"/>
          <w:szCs w:val="36"/>
        </w:rPr>
      </w:pPr>
      <w:r w:rsidRPr="008C19A9">
        <w:rPr>
          <w:rFonts w:ascii="Times New Roman" w:eastAsia="Times New Roman" w:hAnsi="Times New Roman" w:cs="Times New Roman"/>
          <w:b/>
          <w:bCs/>
          <w:sz w:val="36"/>
          <w:szCs w:val="36"/>
        </w:rPr>
        <w:t>Installing Zimbra</w:t>
      </w:r>
    </w:p>
    <w:p w:rsidR="008C19A9" w:rsidRPr="008C19A9" w:rsidRDefault="008C19A9" w:rsidP="008C19A9">
      <w:pPr>
        <w:spacing w:before="100" w:beforeAutospacing="1" w:after="100" w:afterAutospacing="1" w:line="240" w:lineRule="auto"/>
        <w:rPr>
          <w:rFonts w:ascii="Times New Roman" w:eastAsia="Times New Roman" w:hAnsi="Times New Roman" w:cs="Times New Roman"/>
          <w:sz w:val="24"/>
          <w:szCs w:val="24"/>
        </w:rPr>
      </w:pPr>
      <w:r w:rsidRPr="008C19A9">
        <w:rPr>
          <w:rFonts w:ascii="Times New Roman" w:eastAsia="Times New Roman" w:hAnsi="Times New Roman" w:cs="Times New Roman"/>
          <w:b/>
          <w:bCs/>
          <w:sz w:val="24"/>
          <w:szCs w:val="24"/>
        </w:rPr>
        <w:t>Step 1 - Download Zimbra and extract it</w:t>
      </w:r>
    </w:p>
    <w:p w:rsidR="008C19A9" w:rsidRPr="008C19A9" w:rsidRDefault="008C19A9" w:rsidP="008C19A9">
      <w:pPr>
        <w:spacing w:before="100" w:beforeAutospacing="1" w:after="100" w:afterAutospacing="1" w:line="240" w:lineRule="auto"/>
        <w:rPr>
          <w:rFonts w:ascii="Times New Roman" w:eastAsia="Times New Roman" w:hAnsi="Times New Roman" w:cs="Times New Roman"/>
          <w:sz w:val="24"/>
          <w:szCs w:val="24"/>
        </w:rPr>
      </w:pPr>
      <w:proofErr w:type="gramStart"/>
      <w:r w:rsidRPr="008C19A9">
        <w:rPr>
          <w:rFonts w:ascii="Times New Roman" w:eastAsia="Times New Roman" w:hAnsi="Times New Roman" w:cs="Times New Roman"/>
          <w:sz w:val="24"/>
          <w:szCs w:val="24"/>
        </w:rPr>
        <w:t>wget</w:t>
      </w:r>
      <w:proofErr w:type="gramEnd"/>
      <w:r w:rsidRPr="008C19A9">
        <w:rPr>
          <w:rFonts w:ascii="Times New Roman" w:eastAsia="Times New Roman" w:hAnsi="Times New Roman" w:cs="Times New Roman"/>
          <w:sz w:val="24"/>
          <w:szCs w:val="24"/>
        </w:rPr>
        <w:t xml:space="preserve"> https://files.zimbra.com/downloads/8.6.0_GA/zcs-8.6.0_GA_1153.UBUNTU14_64.20141215151116.tgz</w:t>
      </w:r>
      <w:r w:rsidRPr="008C19A9">
        <w:rPr>
          <w:rFonts w:ascii="Times New Roman" w:eastAsia="Times New Roman" w:hAnsi="Times New Roman" w:cs="Times New Roman"/>
          <w:sz w:val="24"/>
          <w:szCs w:val="24"/>
        </w:rPr>
        <w:br/>
      </w:r>
      <w:r w:rsidRPr="008C19A9">
        <w:rPr>
          <w:rFonts w:ascii="Times New Roman" w:eastAsia="Times New Roman" w:hAnsi="Times New Roman" w:cs="Times New Roman"/>
          <w:sz w:val="24"/>
          <w:szCs w:val="24"/>
        </w:rPr>
        <w:lastRenderedPageBreak/>
        <w:t>tar -xvf zcs-8.6.0_GA_1153.UBUNTU14_64.20141215151116.tgz</w:t>
      </w:r>
      <w:r w:rsidRPr="008C19A9">
        <w:rPr>
          <w:rFonts w:ascii="Times New Roman" w:eastAsia="Times New Roman" w:hAnsi="Times New Roman" w:cs="Times New Roman"/>
          <w:sz w:val="24"/>
          <w:szCs w:val="24"/>
        </w:rPr>
        <w:br/>
        <w:t>cd zcs*</w:t>
      </w:r>
    </w:p>
    <w:p w:rsidR="008C19A9" w:rsidRPr="008C19A9" w:rsidRDefault="008C19A9" w:rsidP="008C19A9">
      <w:pPr>
        <w:spacing w:before="100" w:beforeAutospacing="1" w:after="100" w:afterAutospacing="1" w:line="240" w:lineRule="auto"/>
        <w:rPr>
          <w:rFonts w:ascii="Times New Roman" w:eastAsia="Times New Roman" w:hAnsi="Times New Roman" w:cs="Times New Roman"/>
          <w:sz w:val="24"/>
          <w:szCs w:val="24"/>
        </w:rPr>
      </w:pPr>
      <w:r w:rsidRPr="008C19A9">
        <w:rPr>
          <w:rFonts w:ascii="Times New Roman" w:eastAsia="Times New Roman" w:hAnsi="Times New Roman" w:cs="Times New Roman"/>
          <w:b/>
          <w:bCs/>
          <w:sz w:val="24"/>
          <w:szCs w:val="24"/>
        </w:rPr>
        <w:t>Step 2 - Run the Installer</w:t>
      </w:r>
    </w:p>
    <w:p w:rsidR="008C19A9" w:rsidRPr="008C19A9" w:rsidRDefault="008C19A9" w:rsidP="008C19A9">
      <w:pPr>
        <w:spacing w:before="100" w:beforeAutospacing="1" w:after="100" w:afterAutospacing="1" w:line="240" w:lineRule="auto"/>
        <w:rPr>
          <w:rFonts w:ascii="Times New Roman" w:eastAsia="Times New Roman" w:hAnsi="Times New Roman" w:cs="Times New Roman"/>
          <w:sz w:val="24"/>
          <w:szCs w:val="24"/>
        </w:rPr>
      </w:pPr>
      <w:r w:rsidRPr="008C19A9">
        <w:rPr>
          <w:rFonts w:ascii="Times New Roman" w:eastAsia="Times New Roman" w:hAnsi="Times New Roman" w:cs="Times New Roman"/>
          <w:sz w:val="24"/>
          <w:szCs w:val="24"/>
        </w:rPr>
        <w:t>./install.sh</w:t>
      </w:r>
    </w:p>
    <w:p w:rsidR="008C19A9" w:rsidRPr="008C19A9" w:rsidRDefault="008C19A9" w:rsidP="008C19A9">
      <w:pPr>
        <w:spacing w:before="100" w:beforeAutospacing="1" w:after="100" w:afterAutospacing="1" w:line="240" w:lineRule="auto"/>
        <w:rPr>
          <w:rFonts w:ascii="Times New Roman" w:eastAsia="Times New Roman" w:hAnsi="Times New Roman" w:cs="Times New Roman"/>
          <w:sz w:val="24"/>
          <w:szCs w:val="24"/>
        </w:rPr>
      </w:pPr>
      <w:r w:rsidRPr="008C19A9">
        <w:rPr>
          <w:rFonts w:ascii="Times New Roman" w:eastAsia="Times New Roman" w:hAnsi="Times New Roman" w:cs="Times New Roman"/>
          <w:sz w:val="24"/>
          <w:szCs w:val="24"/>
        </w:rPr>
        <w:t>At this step, zimbra will check the required packages and will ask you to agree to their installation.</w:t>
      </w:r>
      <w:r w:rsidRPr="008C19A9">
        <w:rPr>
          <w:rFonts w:ascii="Times New Roman" w:eastAsia="Times New Roman" w:hAnsi="Times New Roman" w:cs="Times New Roman"/>
          <w:sz w:val="24"/>
          <w:szCs w:val="24"/>
        </w:rPr>
        <w:br/>
      </w:r>
    </w:p>
    <w:p w:rsidR="008C19A9" w:rsidRPr="008C19A9" w:rsidRDefault="008C19A9" w:rsidP="008C19A9">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noProof/>
          <w:color w:val="0000FF"/>
          <w:sz w:val="24"/>
          <w:szCs w:val="24"/>
        </w:rPr>
        <w:drawing>
          <wp:inline distT="0" distB="0" distL="0" distR="0">
            <wp:extent cx="4880610" cy="1911985"/>
            <wp:effectExtent l="19050" t="0" r="0" b="0"/>
            <wp:docPr id="262" name="Picture 262" descr="Agreement Zimbra">
              <a:hlinkClick xmlns:a="http://schemas.openxmlformats.org/drawingml/2006/main" r:id="rId12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descr="Agreement Zimbra">
                      <a:hlinkClick r:id="rId1218"/>
                    </pic:cNvPr>
                    <pic:cNvPicPr>
                      <a:picLocks noChangeAspect="1" noChangeArrowheads="1"/>
                    </pic:cNvPicPr>
                  </pic:nvPicPr>
                  <pic:blipFill>
                    <a:blip r:embed="rId1219"/>
                    <a:srcRect/>
                    <a:stretch>
                      <a:fillRect/>
                    </a:stretch>
                  </pic:blipFill>
                  <pic:spPr bwMode="auto">
                    <a:xfrm>
                      <a:off x="0" y="0"/>
                      <a:ext cx="4880610" cy="1911985"/>
                    </a:xfrm>
                    <a:prstGeom prst="rect">
                      <a:avLst/>
                    </a:prstGeom>
                    <a:noFill/>
                    <a:ln w="9525">
                      <a:noFill/>
                      <a:miter lim="800000"/>
                      <a:headEnd/>
                      <a:tailEnd/>
                    </a:ln>
                  </pic:spPr>
                </pic:pic>
              </a:graphicData>
            </a:graphic>
          </wp:inline>
        </w:drawing>
      </w:r>
    </w:p>
    <w:p w:rsidR="008C19A9" w:rsidRPr="008C19A9" w:rsidRDefault="008C19A9" w:rsidP="008C19A9">
      <w:pPr>
        <w:spacing w:before="100" w:beforeAutospacing="1" w:after="100" w:afterAutospacing="1" w:line="240" w:lineRule="auto"/>
        <w:rPr>
          <w:rFonts w:ascii="Times New Roman" w:eastAsia="Times New Roman" w:hAnsi="Times New Roman" w:cs="Times New Roman"/>
          <w:sz w:val="24"/>
          <w:szCs w:val="24"/>
        </w:rPr>
      </w:pPr>
      <w:proofErr w:type="gramStart"/>
      <w:r w:rsidRPr="008C19A9">
        <w:rPr>
          <w:rFonts w:ascii="Times New Roman" w:eastAsia="Times New Roman" w:hAnsi="Times New Roman" w:cs="Times New Roman"/>
          <w:sz w:val="24"/>
          <w:szCs w:val="24"/>
        </w:rPr>
        <w:t>and</w:t>
      </w:r>
      <w:proofErr w:type="gramEnd"/>
      <w:r w:rsidRPr="008C19A9">
        <w:rPr>
          <w:rFonts w:ascii="Times New Roman" w:eastAsia="Times New Roman" w:hAnsi="Times New Roman" w:cs="Times New Roman"/>
          <w:sz w:val="24"/>
          <w:szCs w:val="24"/>
        </w:rPr>
        <w:t xml:space="preserve"> then choose the zimbra package :</w:t>
      </w:r>
    </w:p>
    <w:p w:rsidR="008C19A9" w:rsidRPr="008C19A9" w:rsidRDefault="008C19A9" w:rsidP="008C19A9">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noProof/>
          <w:color w:val="0000FF"/>
          <w:sz w:val="24"/>
          <w:szCs w:val="24"/>
        </w:rPr>
        <w:drawing>
          <wp:inline distT="0" distB="0" distL="0" distR="0">
            <wp:extent cx="2422525" cy="2945130"/>
            <wp:effectExtent l="19050" t="0" r="0" b="0"/>
            <wp:docPr id="263" name="Picture 263" descr="Choose Zimbra Installation">
              <a:hlinkClick xmlns:a="http://schemas.openxmlformats.org/drawingml/2006/main" r:id="rId12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descr="Choose Zimbra Installation">
                      <a:hlinkClick r:id="rId1220"/>
                    </pic:cNvPr>
                    <pic:cNvPicPr>
                      <a:picLocks noChangeAspect="1" noChangeArrowheads="1"/>
                    </pic:cNvPicPr>
                  </pic:nvPicPr>
                  <pic:blipFill>
                    <a:blip r:embed="rId1221"/>
                    <a:srcRect/>
                    <a:stretch>
                      <a:fillRect/>
                    </a:stretch>
                  </pic:blipFill>
                  <pic:spPr bwMode="auto">
                    <a:xfrm>
                      <a:off x="0" y="0"/>
                      <a:ext cx="2422525" cy="2945130"/>
                    </a:xfrm>
                    <a:prstGeom prst="rect">
                      <a:avLst/>
                    </a:prstGeom>
                    <a:noFill/>
                    <a:ln w="9525">
                      <a:noFill/>
                      <a:miter lim="800000"/>
                      <a:headEnd/>
                      <a:tailEnd/>
                    </a:ln>
                  </pic:spPr>
                </pic:pic>
              </a:graphicData>
            </a:graphic>
          </wp:inline>
        </w:drawing>
      </w:r>
    </w:p>
    <w:p w:rsidR="008C19A9" w:rsidRPr="008C19A9" w:rsidRDefault="008C19A9" w:rsidP="008C19A9">
      <w:pPr>
        <w:spacing w:before="100" w:beforeAutospacing="1" w:after="100" w:afterAutospacing="1" w:line="240" w:lineRule="auto"/>
        <w:rPr>
          <w:rFonts w:ascii="Times New Roman" w:eastAsia="Times New Roman" w:hAnsi="Times New Roman" w:cs="Times New Roman"/>
          <w:sz w:val="24"/>
          <w:szCs w:val="24"/>
        </w:rPr>
      </w:pPr>
      <w:proofErr w:type="gramStart"/>
      <w:r w:rsidRPr="008C19A9">
        <w:rPr>
          <w:rFonts w:ascii="Times New Roman" w:eastAsia="Times New Roman" w:hAnsi="Times New Roman" w:cs="Times New Roman"/>
          <w:sz w:val="24"/>
          <w:szCs w:val="24"/>
        </w:rPr>
        <w:t>here</w:t>
      </w:r>
      <w:proofErr w:type="gramEnd"/>
      <w:r w:rsidRPr="008C19A9">
        <w:rPr>
          <w:rFonts w:ascii="Times New Roman" w:eastAsia="Times New Roman" w:hAnsi="Times New Roman" w:cs="Times New Roman"/>
          <w:sz w:val="24"/>
          <w:szCs w:val="24"/>
        </w:rPr>
        <w:t xml:space="preserve"> doesn`t need zimbra-dnscache, because in this tutorial use dnsmasq.</w:t>
      </w:r>
    </w:p>
    <w:p w:rsidR="008C19A9" w:rsidRPr="008C19A9" w:rsidRDefault="008C19A9" w:rsidP="008C19A9">
      <w:pPr>
        <w:spacing w:before="100" w:beforeAutospacing="1" w:after="100" w:afterAutospacing="1" w:line="240" w:lineRule="auto"/>
        <w:rPr>
          <w:rFonts w:ascii="Times New Roman" w:eastAsia="Times New Roman" w:hAnsi="Times New Roman" w:cs="Times New Roman"/>
          <w:sz w:val="24"/>
          <w:szCs w:val="24"/>
        </w:rPr>
      </w:pPr>
      <w:r w:rsidRPr="008C19A9">
        <w:rPr>
          <w:rFonts w:ascii="Times New Roman" w:eastAsia="Times New Roman" w:hAnsi="Times New Roman" w:cs="Times New Roman"/>
          <w:sz w:val="24"/>
          <w:szCs w:val="24"/>
        </w:rPr>
        <w:t>You need to wait, because this installation takes some time.</w:t>
      </w:r>
    </w:p>
    <w:p w:rsidR="008C19A9" w:rsidRPr="008C19A9" w:rsidRDefault="008C19A9" w:rsidP="008C19A9">
      <w:pPr>
        <w:spacing w:before="100" w:beforeAutospacing="1" w:after="100" w:afterAutospacing="1" w:line="240" w:lineRule="auto"/>
        <w:rPr>
          <w:rFonts w:ascii="Times New Roman" w:eastAsia="Times New Roman" w:hAnsi="Times New Roman" w:cs="Times New Roman"/>
          <w:sz w:val="24"/>
          <w:szCs w:val="24"/>
        </w:rPr>
      </w:pPr>
      <w:proofErr w:type="gramStart"/>
      <w:r w:rsidRPr="008C19A9">
        <w:rPr>
          <w:rFonts w:ascii="Times New Roman" w:eastAsia="Times New Roman" w:hAnsi="Times New Roman" w:cs="Times New Roman"/>
          <w:sz w:val="24"/>
          <w:szCs w:val="24"/>
        </w:rPr>
        <w:lastRenderedPageBreak/>
        <w:t>next</w:t>
      </w:r>
      <w:proofErr w:type="gramEnd"/>
      <w:r w:rsidRPr="008C19A9">
        <w:rPr>
          <w:rFonts w:ascii="Times New Roman" w:eastAsia="Times New Roman" w:hAnsi="Times New Roman" w:cs="Times New Roman"/>
          <w:sz w:val="24"/>
          <w:szCs w:val="24"/>
        </w:rPr>
        <w:t xml:space="preserve"> step is configure </w:t>
      </w:r>
      <w:r w:rsidRPr="008C19A9">
        <w:rPr>
          <w:rFonts w:ascii="Times New Roman" w:eastAsia="Times New Roman" w:hAnsi="Times New Roman" w:cs="Times New Roman"/>
          <w:i/>
          <w:iCs/>
          <w:sz w:val="24"/>
          <w:szCs w:val="24"/>
        </w:rPr>
        <w:t>"zimbra-store"</w:t>
      </w:r>
      <w:r w:rsidRPr="008C19A9">
        <w:rPr>
          <w:rFonts w:ascii="Times New Roman" w:eastAsia="Times New Roman" w:hAnsi="Times New Roman" w:cs="Times New Roman"/>
          <w:sz w:val="24"/>
          <w:szCs w:val="24"/>
        </w:rPr>
        <w:t xml:space="preserve"> for getting admin password. See the picture:</w:t>
      </w:r>
    </w:p>
    <w:p w:rsidR="008C19A9" w:rsidRPr="008C19A9" w:rsidRDefault="008C19A9" w:rsidP="008C19A9">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noProof/>
          <w:color w:val="0000FF"/>
          <w:sz w:val="24"/>
          <w:szCs w:val="24"/>
        </w:rPr>
        <w:drawing>
          <wp:inline distT="0" distB="0" distL="0" distR="0">
            <wp:extent cx="4180205" cy="5236845"/>
            <wp:effectExtent l="19050" t="0" r="0" b="0"/>
            <wp:docPr id="264" name="Picture 264" descr="Configure Admin Pasword">
              <a:hlinkClick xmlns:a="http://schemas.openxmlformats.org/drawingml/2006/main" r:id="rId12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descr="Configure Admin Pasword">
                      <a:hlinkClick r:id="rId1222"/>
                    </pic:cNvPr>
                    <pic:cNvPicPr>
                      <a:picLocks noChangeAspect="1" noChangeArrowheads="1"/>
                    </pic:cNvPicPr>
                  </pic:nvPicPr>
                  <pic:blipFill>
                    <a:blip r:embed="rId1223"/>
                    <a:srcRect/>
                    <a:stretch>
                      <a:fillRect/>
                    </a:stretch>
                  </pic:blipFill>
                  <pic:spPr bwMode="auto">
                    <a:xfrm>
                      <a:off x="0" y="0"/>
                      <a:ext cx="4180205" cy="5236845"/>
                    </a:xfrm>
                    <a:prstGeom prst="rect">
                      <a:avLst/>
                    </a:prstGeom>
                    <a:noFill/>
                    <a:ln w="9525">
                      <a:noFill/>
                      <a:miter lim="800000"/>
                      <a:headEnd/>
                      <a:tailEnd/>
                    </a:ln>
                  </pic:spPr>
                </pic:pic>
              </a:graphicData>
            </a:graphic>
          </wp:inline>
        </w:drawing>
      </w:r>
    </w:p>
    <w:p w:rsidR="008C19A9" w:rsidRPr="008C19A9" w:rsidRDefault="008C19A9" w:rsidP="008C19A9">
      <w:pPr>
        <w:spacing w:before="100" w:beforeAutospacing="1" w:after="100" w:afterAutospacing="1" w:line="240" w:lineRule="auto"/>
        <w:rPr>
          <w:rFonts w:ascii="Times New Roman" w:eastAsia="Times New Roman" w:hAnsi="Times New Roman" w:cs="Times New Roman"/>
          <w:sz w:val="24"/>
          <w:szCs w:val="24"/>
        </w:rPr>
      </w:pPr>
      <w:r w:rsidRPr="008C19A9">
        <w:rPr>
          <w:rFonts w:ascii="Times New Roman" w:eastAsia="Times New Roman" w:hAnsi="Times New Roman" w:cs="Times New Roman"/>
          <w:sz w:val="24"/>
          <w:szCs w:val="24"/>
        </w:rPr>
        <w:t xml:space="preserve">Choose number </w:t>
      </w:r>
      <w:r w:rsidRPr="008C19A9">
        <w:rPr>
          <w:rFonts w:ascii="Times New Roman" w:eastAsia="Times New Roman" w:hAnsi="Times New Roman" w:cs="Times New Roman"/>
          <w:b/>
          <w:bCs/>
          <w:sz w:val="24"/>
          <w:szCs w:val="24"/>
        </w:rPr>
        <w:t>"4"</w:t>
      </w:r>
      <w:r w:rsidRPr="008C19A9">
        <w:rPr>
          <w:rFonts w:ascii="Times New Roman" w:eastAsia="Times New Roman" w:hAnsi="Times New Roman" w:cs="Times New Roman"/>
          <w:sz w:val="24"/>
          <w:szCs w:val="24"/>
        </w:rPr>
        <w:t xml:space="preserve"> and enter. </w:t>
      </w:r>
      <w:proofErr w:type="gramStart"/>
      <w:r w:rsidRPr="008C19A9">
        <w:rPr>
          <w:rFonts w:ascii="Times New Roman" w:eastAsia="Times New Roman" w:hAnsi="Times New Roman" w:cs="Times New Roman"/>
          <w:sz w:val="24"/>
          <w:szCs w:val="24"/>
        </w:rPr>
        <w:t>and</w:t>
      </w:r>
      <w:proofErr w:type="gramEnd"/>
      <w:r w:rsidRPr="008C19A9">
        <w:rPr>
          <w:rFonts w:ascii="Times New Roman" w:eastAsia="Times New Roman" w:hAnsi="Times New Roman" w:cs="Times New Roman"/>
          <w:sz w:val="24"/>
          <w:szCs w:val="24"/>
        </w:rPr>
        <w:t xml:space="preserve"> then type your password:</w:t>
      </w:r>
    </w:p>
    <w:p w:rsidR="008C19A9" w:rsidRPr="008C19A9" w:rsidRDefault="008C19A9" w:rsidP="008C19A9">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noProof/>
          <w:color w:val="0000FF"/>
          <w:sz w:val="24"/>
          <w:szCs w:val="24"/>
        </w:rPr>
        <w:lastRenderedPageBreak/>
        <w:drawing>
          <wp:inline distT="0" distB="0" distL="0" distR="0">
            <wp:extent cx="4215765" cy="3859530"/>
            <wp:effectExtent l="19050" t="0" r="0" b="0"/>
            <wp:docPr id="265" name="Picture 265" descr="Changing Password">
              <a:hlinkClick xmlns:a="http://schemas.openxmlformats.org/drawingml/2006/main" r:id="rId12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descr="Changing Password">
                      <a:hlinkClick r:id="rId1224"/>
                    </pic:cNvPr>
                    <pic:cNvPicPr>
                      <a:picLocks noChangeAspect="1" noChangeArrowheads="1"/>
                    </pic:cNvPicPr>
                  </pic:nvPicPr>
                  <pic:blipFill>
                    <a:blip r:embed="rId1225"/>
                    <a:srcRect/>
                    <a:stretch>
                      <a:fillRect/>
                    </a:stretch>
                  </pic:blipFill>
                  <pic:spPr bwMode="auto">
                    <a:xfrm>
                      <a:off x="0" y="0"/>
                      <a:ext cx="4215765" cy="3859530"/>
                    </a:xfrm>
                    <a:prstGeom prst="rect">
                      <a:avLst/>
                    </a:prstGeom>
                    <a:noFill/>
                    <a:ln w="9525">
                      <a:noFill/>
                      <a:miter lim="800000"/>
                      <a:headEnd/>
                      <a:tailEnd/>
                    </a:ln>
                  </pic:spPr>
                </pic:pic>
              </a:graphicData>
            </a:graphic>
          </wp:inline>
        </w:drawing>
      </w:r>
    </w:p>
    <w:p w:rsidR="008C19A9" w:rsidRPr="008C19A9" w:rsidRDefault="008C19A9" w:rsidP="008C19A9">
      <w:pPr>
        <w:spacing w:before="100" w:beforeAutospacing="1" w:after="100" w:afterAutospacing="1" w:line="240" w:lineRule="auto"/>
        <w:rPr>
          <w:rFonts w:ascii="Times New Roman" w:eastAsia="Times New Roman" w:hAnsi="Times New Roman" w:cs="Times New Roman"/>
          <w:sz w:val="24"/>
          <w:szCs w:val="24"/>
        </w:rPr>
      </w:pPr>
      <w:r w:rsidRPr="008C19A9">
        <w:rPr>
          <w:rFonts w:ascii="Times New Roman" w:eastAsia="Times New Roman" w:hAnsi="Times New Roman" w:cs="Times New Roman"/>
          <w:sz w:val="24"/>
          <w:szCs w:val="24"/>
        </w:rPr>
        <w:t xml:space="preserve">Apply all </w:t>
      </w:r>
      <w:proofErr w:type="gramStart"/>
      <w:r w:rsidRPr="008C19A9">
        <w:rPr>
          <w:rFonts w:ascii="Times New Roman" w:eastAsia="Times New Roman" w:hAnsi="Times New Roman" w:cs="Times New Roman"/>
          <w:sz w:val="24"/>
          <w:szCs w:val="24"/>
        </w:rPr>
        <w:t>Configuration</w:t>
      </w:r>
      <w:proofErr w:type="gramEnd"/>
      <w:r w:rsidRPr="008C19A9">
        <w:rPr>
          <w:rFonts w:ascii="Times New Roman" w:eastAsia="Times New Roman" w:hAnsi="Times New Roman" w:cs="Times New Roman"/>
          <w:sz w:val="24"/>
          <w:szCs w:val="24"/>
        </w:rPr>
        <w:t>:</w:t>
      </w:r>
    </w:p>
    <w:p w:rsidR="008C19A9" w:rsidRPr="008C19A9" w:rsidRDefault="008C19A9" w:rsidP="008C19A9">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noProof/>
          <w:color w:val="0000FF"/>
          <w:sz w:val="24"/>
          <w:szCs w:val="24"/>
        </w:rPr>
        <w:drawing>
          <wp:inline distT="0" distB="0" distL="0" distR="0">
            <wp:extent cx="4120515" cy="2933065"/>
            <wp:effectExtent l="19050" t="0" r="0" b="0"/>
            <wp:docPr id="266" name="Picture 266" descr="Apply all configuration">
              <a:hlinkClick xmlns:a="http://schemas.openxmlformats.org/drawingml/2006/main" r:id="rId12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Apply all configuration">
                      <a:hlinkClick r:id="rId1226"/>
                    </pic:cNvPr>
                    <pic:cNvPicPr>
                      <a:picLocks noChangeAspect="1" noChangeArrowheads="1"/>
                    </pic:cNvPicPr>
                  </pic:nvPicPr>
                  <pic:blipFill>
                    <a:blip r:embed="rId1227"/>
                    <a:srcRect/>
                    <a:stretch>
                      <a:fillRect/>
                    </a:stretch>
                  </pic:blipFill>
                  <pic:spPr bwMode="auto">
                    <a:xfrm>
                      <a:off x="0" y="0"/>
                      <a:ext cx="4120515" cy="2933065"/>
                    </a:xfrm>
                    <a:prstGeom prst="rect">
                      <a:avLst/>
                    </a:prstGeom>
                    <a:noFill/>
                    <a:ln w="9525">
                      <a:noFill/>
                      <a:miter lim="800000"/>
                      <a:headEnd/>
                      <a:tailEnd/>
                    </a:ln>
                  </pic:spPr>
                </pic:pic>
              </a:graphicData>
            </a:graphic>
          </wp:inline>
        </w:drawing>
      </w:r>
      <w:r w:rsidRPr="008C19A9">
        <w:rPr>
          <w:rFonts w:ascii="Times New Roman" w:eastAsia="Times New Roman" w:hAnsi="Times New Roman" w:cs="Times New Roman"/>
          <w:sz w:val="24"/>
          <w:szCs w:val="24"/>
        </w:rPr>
        <w:br/>
      </w:r>
      <w:r w:rsidRPr="008C19A9">
        <w:rPr>
          <w:rFonts w:ascii="Times New Roman" w:eastAsia="Times New Roman" w:hAnsi="Times New Roman" w:cs="Times New Roman"/>
          <w:sz w:val="24"/>
          <w:szCs w:val="24"/>
        </w:rPr>
        <w:br/>
      </w:r>
      <w:proofErr w:type="gramStart"/>
      <w:r w:rsidRPr="008C19A9">
        <w:rPr>
          <w:rFonts w:ascii="Times New Roman" w:eastAsia="Times New Roman" w:hAnsi="Times New Roman" w:cs="Times New Roman"/>
          <w:sz w:val="24"/>
          <w:szCs w:val="24"/>
        </w:rPr>
        <w:t>and</w:t>
      </w:r>
      <w:proofErr w:type="gramEnd"/>
      <w:r w:rsidRPr="008C19A9">
        <w:rPr>
          <w:rFonts w:ascii="Times New Roman" w:eastAsia="Times New Roman" w:hAnsi="Times New Roman" w:cs="Times New Roman"/>
          <w:sz w:val="24"/>
          <w:szCs w:val="24"/>
        </w:rPr>
        <w:t xml:space="preserve"> wait for Zimbra configuration finished.</w:t>
      </w:r>
    </w:p>
    <w:p w:rsidR="008C19A9" w:rsidRPr="008C19A9" w:rsidRDefault="008C19A9" w:rsidP="008C19A9">
      <w:pPr>
        <w:spacing w:before="100" w:beforeAutospacing="1" w:after="100" w:afterAutospacing="1" w:line="240" w:lineRule="auto"/>
        <w:outlineLvl w:val="1"/>
        <w:rPr>
          <w:rFonts w:ascii="Times New Roman" w:eastAsia="Times New Roman" w:hAnsi="Times New Roman" w:cs="Times New Roman"/>
          <w:b/>
          <w:bCs/>
          <w:sz w:val="36"/>
          <w:szCs w:val="36"/>
        </w:rPr>
      </w:pPr>
      <w:r w:rsidRPr="008C19A9">
        <w:rPr>
          <w:rFonts w:ascii="Times New Roman" w:eastAsia="Times New Roman" w:hAnsi="Times New Roman" w:cs="Times New Roman"/>
          <w:b/>
          <w:bCs/>
          <w:sz w:val="36"/>
          <w:szCs w:val="36"/>
        </w:rPr>
        <w:t>Testing Zimbra</w:t>
      </w:r>
    </w:p>
    <w:p w:rsidR="008C19A9" w:rsidRPr="008C19A9" w:rsidRDefault="008C19A9" w:rsidP="008C19A9">
      <w:pPr>
        <w:spacing w:before="100" w:beforeAutospacing="1" w:after="100" w:afterAutospacing="1" w:line="240" w:lineRule="auto"/>
        <w:rPr>
          <w:rFonts w:ascii="Times New Roman" w:eastAsia="Times New Roman" w:hAnsi="Times New Roman" w:cs="Times New Roman"/>
          <w:sz w:val="24"/>
          <w:szCs w:val="24"/>
        </w:rPr>
      </w:pPr>
      <w:proofErr w:type="gramStart"/>
      <w:r w:rsidRPr="008C19A9">
        <w:rPr>
          <w:rFonts w:ascii="Times New Roman" w:eastAsia="Times New Roman" w:hAnsi="Times New Roman" w:cs="Times New Roman"/>
          <w:sz w:val="24"/>
          <w:szCs w:val="24"/>
        </w:rPr>
        <w:lastRenderedPageBreak/>
        <w:t>to</w:t>
      </w:r>
      <w:proofErr w:type="gramEnd"/>
      <w:r w:rsidRPr="008C19A9">
        <w:rPr>
          <w:rFonts w:ascii="Times New Roman" w:eastAsia="Times New Roman" w:hAnsi="Times New Roman" w:cs="Times New Roman"/>
          <w:sz w:val="24"/>
          <w:szCs w:val="24"/>
        </w:rPr>
        <w:t xml:space="preserve"> test your zimbra server is running, you can type a command :</w:t>
      </w:r>
    </w:p>
    <w:p w:rsidR="008C19A9" w:rsidRPr="008C19A9" w:rsidRDefault="008C19A9" w:rsidP="008C19A9">
      <w:pPr>
        <w:spacing w:before="100" w:beforeAutospacing="1" w:after="100" w:afterAutospacing="1" w:line="240" w:lineRule="auto"/>
        <w:rPr>
          <w:rFonts w:ascii="Times New Roman" w:eastAsia="Times New Roman" w:hAnsi="Times New Roman" w:cs="Times New Roman"/>
          <w:sz w:val="24"/>
          <w:szCs w:val="24"/>
        </w:rPr>
      </w:pPr>
      <w:proofErr w:type="gramStart"/>
      <w:r w:rsidRPr="008C19A9">
        <w:rPr>
          <w:rFonts w:ascii="Times New Roman" w:eastAsia="Times New Roman" w:hAnsi="Times New Roman" w:cs="Times New Roman"/>
          <w:sz w:val="24"/>
          <w:szCs w:val="24"/>
        </w:rPr>
        <w:t>su</w:t>
      </w:r>
      <w:proofErr w:type="gramEnd"/>
      <w:r w:rsidRPr="008C19A9">
        <w:rPr>
          <w:rFonts w:ascii="Times New Roman" w:eastAsia="Times New Roman" w:hAnsi="Times New Roman" w:cs="Times New Roman"/>
          <w:sz w:val="24"/>
          <w:szCs w:val="24"/>
        </w:rPr>
        <w:t xml:space="preserve"> - zimbra</w:t>
      </w:r>
      <w:r w:rsidRPr="008C19A9">
        <w:rPr>
          <w:rFonts w:ascii="Times New Roman" w:eastAsia="Times New Roman" w:hAnsi="Times New Roman" w:cs="Times New Roman"/>
          <w:sz w:val="24"/>
          <w:szCs w:val="24"/>
        </w:rPr>
        <w:br/>
        <w:t>zmcontrol status</w:t>
      </w:r>
    </w:p>
    <w:p w:rsidR="008C19A9" w:rsidRPr="008C19A9" w:rsidRDefault="008C19A9" w:rsidP="008C19A9">
      <w:pPr>
        <w:spacing w:before="100" w:beforeAutospacing="1" w:after="100" w:afterAutospacing="1" w:line="240" w:lineRule="auto"/>
        <w:rPr>
          <w:rFonts w:ascii="Times New Roman" w:eastAsia="Times New Roman" w:hAnsi="Times New Roman" w:cs="Times New Roman"/>
          <w:sz w:val="24"/>
          <w:szCs w:val="24"/>
        </w:rPr>
      </w:pPr>
      <w:proofErr w:type="gramStart"/>
      <w:r w:rsidRPr="008C19A9">
        <w:rPr>
          <w:rFonts w:ascii="Times New Roman" w:eastAsia="Times New Roman" w:hAnsi="Times New Roman" w:cs="Times New Roman"/>
          <w:sz w:val="24"/>
          <w:szCs w:val="24"/>
        </w:rPr>
        <w:t>try</w:t>
      </w:r>
      <w:proofErr w:type="gramEnd"/>
      <w:r w:rsidRPr="008C19A9">
        <w:rPr>
          <w:rFonts w:ascii="Times New Roman" w:eastAsia="Times New Roman" w:hAnsi="Times New Roman" w:cs="Times New Roman"/>
          <w:sz w:val="24"/>
          <w:szCs w:val="24"/>
        </w:rPr>
        <w:t xml:space="preserve"> to access zimbra from web browser. </w:t>
      </w:r>
      <w:hyperlink r:id="rId1228" w:history="1">
        <w:r w:rsidRPr="008C19A9">
          <w:rPr>
            <w:rFonts w:ascii="Times New Roman" w:eastAsia="Times New Roman" w:hAnsi="Times New Roman" w:cs="Times New Roman"/>
            <w:i/>
            <w:iCs/>
            <w:color w:val="0000FF"/>
            <w:sz w:val="24"/>
            <w:szCs w:val="24"/>
            <w:u w:val="single"/>
          </w:rPr>
          <w:t xml:space="preserve"> https://192.168.1.101/</w:t>
        </w:r>
      </w:hyperlink>
    </w:p>
    <w:p w:rsidR="008C19A9" w:rsidRPr="008C19A9" w:rsidRDefault="008C19A9" w:rsidP="008C19A9">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noProof/>
          <w:color w:val="0000FF"/>
          <w:sz w:val="24"/>
          <w:szCs w:val="24"/>
        </w:rPr>
        <w:drawing>
          <wp:inline distT="0" distB="0" distL="0" distR="0">
            <wp:extent cx="5236845" cy="3122930"/>
            <wp:effectExtent l="19050" t="0" r="1905" b="0"/>
            <wp:docPr id="267" name="Picture 267" descr="Access Zimbra">
              <a:hlinkClick xmlns:a="http://schemas.openxmlformats.org/drawingml/2006/main" r:id="rId12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Access Zimbra">
                      <a:hlinkClick r:id="rId1229"/>
                    </pic:cNvPr>
                    <pic:cNvPicPr>
                      <a:picLocks noChangeAspect="1" noChangeArrowheads="1"/>
                    </pic:cNvPicPr>
                  </pic:nvPicPr>
                  <pic:blipFill>
                    <a:blip r:embed="rId1230"/>
                    <a:srcRect/>
                    <a:stretch>
                      <a:fillRect/>
                    </a:stretch>
                  </pic:blipFill>
                  <pic:spPr bwMode="auto">
                    <a:xfrm>
                      <a:off x="0" y="0"/>
                      <a:ext cx="5236845" cy="3122930"/>
                    </a:xfrm>
                    <a:prstGeom prst="rect">
                      <a:avLst/>
                    </a:prstGeom>
                    <a:noFill/>
                    <a:ln w="9525">
                      <a:noFill/>
                      <a:miter lim="800000"/>
                      <a:headEnd/>
                      <a:tailEnd/>
                    </a:ln>
                  </pic:spPr>
                </pic:pic>
              </a:graphicData>
            </a:graphic>
          </wp:inline>
        </w:drawing>
      </w:r>
    </w:p>
    <w:p w:rsidR="008C19A9" w:rsidRPr="008C19A9" w:rsidRDefault="008C19A9" w:rsidP="008C19A9">
      <w:pPr>
        <w:spacing w:before="100" w:beforeAutospacing="1" w:after="100" w:afterAutospacing="1" w:line="240" w:lineRule="auto"/>
        <w:rPr>
          <w:rFonts w:ascii="Times New Roman" w:eastAsia="Times New Roman" w:hAnsi="Times New Roman" w:cs="Times New Roman"/>
          <w:sz w:val="24"/>
          <w:szCs w:val="24"/>
        </w:rPr>
      </w:pPr>
      <w:proofErr w:type="gramStart"/>
      <w:r w:rsidRPr="008C19A9">
        <w:rPr>
          <w:rFonts w:ascii="Times New Roman" w:eastAsia="Times New Roman" w:hAnsi="Times New Roman" w:cs="Times New Roman"/>
          <w:sz w:val="24"/>
          <w:szCs w:val="24"/>
        </w:rPr>
        <w:t>or</w:t>
      </w:r>
      <w:proofErr w:type="gramEnd"/>
      <w:r w:rsidRPr="008C19A9">
        <w:rPr>
          <w:rFonts w:ascii="Times New Roman" w:eastAsia="Times New Roman" w:hAnsi="Times New Roman" w:cs="Times New Roman"/>
          <w:sz w:val="24"/>
          <w:szCs w:val="24"/>
        </w:rPr>
        <w:t xml:space="preserve"> try admin page " </w:t>
      </w:r>
      <w:hyperlink r:id="rId1231" w:history="1">
        <w:r w:rsidRPr="008C19A9">
          <w:rPr>
            <w:rFonts w:ascii="Times New Roman" w:eastAsia="Times New Roman" w:hAnsi="Times New Roman" w:cs="Times New Roman"/>
            <w:color w:val="0000FF"/>
            <w:sz w:val="24"/>
            <w:szCs w:val="24"/>
            <w:u w:val="single"/>
          </w:rPr>
          <w:t>https://192.168.1.101:7071/</w:t>
        </w:r>
      </w:hyperlink>
      <w:r w:rsidRPr="008C19A9">
        <w:rPr>
          <w:rFonts w:ascii="Times New Roman" w:eastAsia="Times New Roman" w:hAnsi="Times New Roman" w:cs="Times New Roman"/>
          <w:sz w:val="24"/>
          <w:szCs w:val="24"/>
        </w:rPr>
        <w:t xml:space="preserve"> ".</w:t>
      </w:r>
    </w:p>
    <w:p w:rsidR="008C19A9" w:rsidRPr="008C19A9" w:rsidRDefault="008C19A9" w:rsidP="008C19A9">
      <w:pPr>
        <w:spacing w:before="100" w:beforeAutospacing="1" w:after="100" w:afterAutospacing="1" w:line="240" w:lineRule="auto"/>
        <w:outlineLvl w:val="1"/>
        <w:rPr>
          <w:rFonts w:ascii="Times New Roman" w:eastAsia="Times New Roman" w:hAnsi="Times New Roman" w:cs="Times New Roman"/>
          <w:b/>
          <w:bCs/>
          <w:sz w:val="36"/>
          <w:szCs w:val="36"/>
        </w:rPr>
      </w:pPr>
      <w:r w:rsidRPr="008C19A9">
        <w:rPr>
          <w:rFonts w:ascii="Times New Roman" w:eastAsia="Times New Roman" w:hAnsi="Times New Roman" w:cs="Times New Roman"/>
          <w:b/>
          <w:bCs/>
          <w:sz w:val="36"/>
          <w:szCs w:val="36"/>
        </w:rPr>
        <w:t>Conclusion</w:t>
      </w:r>
    </w:p>
    <w:p w:rsidR="008C19A9" w:rsidRPr="008C19A9" w:rsidRDefault="008C19A9" w:rsidP="008C19A9">
      <w:pPr>
        <w:spacing w:before="100" w:beforeAutospacing="1" w:after="100" w:afterAutospacing="1" w:line="240" w:lineRule="auto"/>
        <w:rPr>
          <w:rFonts w:ascii="Times New Roman" w:eastAsia="Times New Roman" w:hAnsi="Times New Roman" w:cs="Times New Roman"/>
          <w:sz w:val="24"/>
          <w:szCs w:val="24"/>
        </w:rPr>
      </w:pPr>
      <w:r w:rsidRPr="008C19A9">
        <w:rPr>
          <w:rFonts w:ascii="Times New Roman" w:eastAsia="Times New Roman" w:hAnsi="Times New Roman" w:cs="Times New Roman"/>
          <w:sz w:val="24"/>
          <w:szCs w:val="24"/>
        </w:rPr>
        <w:t>Zimbra is an Open Source mail server application which provides many features and is easy to use for admin and client. Zimbra requires a lot of server ressources, so dont use it on servers that do not match the base requirements outlines in the first chapter.</w:t>
      </w:r>
    </w:p>
    <w:p w:rsidR="00A06937" w:rsidRPr="00A06937" w:rsidRDefault="00A06937" w:rsidP="00A06937">
      <w:pPr>
        <w:spacing w:before="100" w:beforeAutospacing="1" w:after="100" w:afterAutospacing="1" w:line="240" w:lineRule="auto"/>
        <w:outlineLvl w:val="1"/>
        <w:rPr>
          <w:rFonts w:ascii="Times New Roman" w:eastAsia="Times New Roman" w:hAnsi="Times New Roman" w:cs="Times New Roman"/>
          <w:b/>
          <w:bCs/>
          <w:sz w:val="36"/>
          <w:szCs w:val="36"/>
        </w:rPr>
      </w:pPr>
      <w:hyperlink r:id="rId1232" w:history="1">
        <w:r w:rsidRPr="00A06937">
          <w:rPr>
            <w:rFonts w:ascii="Times New Roman" w:eastAsia="Times New Roman" w:hAnsi="Times New Roman" w:cs="Times New Roman"/>
            <w:b/>
            <w:bCs/>
            <w:color w:val="0000FF"/>
            <w:sz w:val="36"/>
            <w:szCs w:val="36"/>
            <w:u w:val="single"/>
          </w:rPr>
          <w:t>How to use Linux as router</w:t>
        </w:r>
      </w:hyperlink>
    </w:p>
    <w:p w:rsidR="00A06937" w:rsidRPr="00A06937" w:rsidRDefault="00A06937" w:rsidP="00A06937">
      <w:pPr>
        <w:numPr>
          <w:ilvl w:val="0"/>
          <w:numId w:val="77"/>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noProof/>
          <w:color w:val="0000FF"/>
          <w:sz w:val="24"/>
          <w:szCs w:val="24"/>
        </w:rPr>
        <w:drawing>
          <wp:inline distT="0" distB="0" distL="0" distR="0">
            <wp:extent cx="142240" cy="166370"/>
            <wp:effectExtent l="19050" t="0" r="0" b="0"/>
            <wp:docPr id="276" name="Picture 276" descr="Print">
              <a:hlinkClick xmlns:a="http://schemas.openxmlformats.org/drawingml/2006/main" r:id="rId1233" tooltip="&quot;Prin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Print">
                      <a:hlinkClick r:id="rId1233" tooltip="&quot;Print&quot;"/>
                    </pic:cNvPr>
                    <pic:cNvPicPr>
                      <a:picLocks noChangeAspect="1" noChangeArrowheads="1"/>
                    </pic:cNvPicPr>
                  </pic:nvPicPr>
                  <pic:blipFill>
                    <a:blip r:embed="rId44"/>
                    <a:srcRect/>
                    <a:stretch>
                      <a:fillRect/>
                    </a:stretch>
                  </pic:blipFill>
                  <pic:spPr bwMode="auto">
                    <a:xfrm>
                      <a:off x="0" y="0"/>
                      <a:ext cx="142240" cy="166370"/>
                    </a:xfrm>
                    <a:prstGeom prst="rect">
                      <a:avLst/>
                    </a:prstGeom>
                    <a:noFill/>
                    <a:ln w="9525">
                      <a:noFill/>
                      <a:miter lim="800000"/>
                      <a:headEnd/>
                      <a:tailEnd/>
                    </a:ln>
                  </pic:spPr>
                </pic:pic>
              </a:graphicData>
            </a:graphic>
          </wp:inline>
        </w:drawing>
      </w:r>
    </w:p>
    <w:p w:rsidR="00A06937" w:rsidRPr="00A06937" w:rsidRDefault="00A06937" w:rsidP="00A06937">
      <w:pPr>
        <w:spacing w:before="100" w:beforeAutospacing="1" w:after="100" w:afterAutospacing="1" w:line="240" w:lineRule="auto"/>
        <w:rPr>
          <w:ins w:id="151" w:author="Unknown"/>
          <w:rFonts w:ascii="Times New Roman" w:eastAsia="Times New Roman" w:hAnsi="Times New Roman" w:cs="Times New Roman"/>
          <w:sz w:val="24"/>
          <w:szCs w:val="24"/>
        </w:rPr>
      </w:pPr>
      <w:ins w:id="152" w:author="Unknown">
        <w:r w:rsidRPr="00A06937">
          <w:rPr>
            <w:rFonts w:ascii="Times New Roman" w:eastAsia="Times New Roman" w:hAnsi="Times New Roman" w:cs="Times New Roman"/>
            <w:sz w:val="24"/>
            <w:szCs w:val="24"/>
          </w:rPr>
          <w:t>In this article I will show you that how can you use Linux as a router. Routers are the devices those are used to connect two different networks. Routers are very costly devices. Linux could be a cost effective solution of routing in a small company.</w:t>
        </w:r>
      </w:ins>
    </w:p>
    <w:p w:rsidR="00A06937" w:rsidRPr="00A06937" w:rsidRDefault="00A06937" w:rsidP="00A06937">
      <w:pPr>
        <w:spacing w:before="100" w:beforeAutospacing="1" w:after="100" w:afterAutospacing="1" w:line="240" w:lineRule="auto"/>
        <w:rPr>
          <w:ins w:id="153" w:author="Unknown"/>
          <w:rFonts w:ascii="Times New Roman" w:eastAsia="Times New Roman" w:hAnsi="Times New Roman" w:cs="Times New Roman"/>
          <w:sz w:val="24"/>
          <w:szCs w:val="24"/>
        </w:rPr>
      </w:pPr>
      <w:ins w:id="154" w:author="Unknown">
        <w:r w:rsidRPr="00A06937">
          <w:rPr>
            <w:rFonts w:ascii="Times New Roman" w:eastAsia="Times New Roman" w:hAnsi="Times New Roman" w:cs="Times New Roman"/>
            <w:b/>
            <w:bCs/>
            <w:sz w:val="24"/>
            <w:szCs w:val="24"/>
          </w:rPr>
          <w:t>Exam question</w:t>
        </w:r>
        <w:r w:rsidRPr="00A06937">
          <w:rPr>
            <w:rFonts w:ascii="Times New Roman" w:eastAsia="Times New Roman" w:hAnsi="Times New Roman" w:cs="Times New Roman"/>
            <w:sz w:val="24"/>
            <w:szCs w:val="24"/>
          </w:rPr>
          <w:br/>
        </w:r>
        <w:proofErr w:type="gramStart"/>
        <w:r w:rsidRPr="00A06937">
          <w:rPr>
            <w:rFonts w:ascii="Times New Roman" w:eastAsia="Times New Roman" w:hAnsi="Times New Roman" w:cs="Times New Roman"/>
            <w:b/>
            <w:bCs/>
            <w:sz w:val="24"/>
            <w:szCs w:val="24"/>
          </w:rPr>
          <w:t>Your</w:t>
        </w:r>
        <w:proofErr w:type="gramEnd"/>
        <w:r w:rsidRPr="00A06937">
          <w:rPr>
            <w:rFonts w:ascii="Times New Roman" w:eastAsia="Times New Roman" w:hAnsi="Times New Roman" w:cs="Times New Roman"/>
            <w:b/>
            <w:bCs/>
            <w:sz w:val="24"/>
            <w:szCs w:val="24"/>
          </w:rPr>
          <w:t xml:space="preserve"> system is going use as a router for 192.168.0.0/24 and 192.168.1.0/24. Enable the IP forwarding. </w:t>
        </w:r>
      </w:ins>
    </w:p>
    <w:p w:rsidR="00A06937" w:rsidRPr="00A06937" w:rsidRDefault="00A06937" w:rsidP="00A06937">
      <w:pPr>
        <w:spacing w:before="100" w:beforeAutospacing="1" w:after="100" w:afterAutospacing="1" w:line="240" w:lineRule="auto"/>
        <w:outlineLvl w:val="2"/>
        <w:rPr>
          <w:ins w:id="155" w:author="Unknown"/>
          <w:rFonts w:ascii="Times New Roman" w:eastAsia="Times New Roman" w:hAnsi="Times New Roman" w:cs="Times New Roman"/>
          <w:b/>
          <w:bCs/>
          <w:sz w:val="27"/>
          <w:szCs w:val="27"/>
        </w:rPr>
      </w:pPr>
      <w:ins w:id="156" w:author="Unknown">
        <w:r w:rsidRPr="00A06937">
          <w:rPr>
            <w:rFonts w:ascii="Times New Roman" w:eastAsia="Times New Roman" w:hAnsi="Times New Roman" w:cs="Times New Roman"/>
            <w:b/>
            <w:bCs/>
            <w:sz w:val="27"/>
            <w:szCs w:val="27"/>
          </w:rPr>
          <w:lastRenderedPageBreak/>
          <w:t>Linux as a Router</w:t>
        </w:r>
      </w:ins>
    </w:p>
    <w:p w:rsidR="00A06937" w:rsidRPr="00A06937" w:rsidRDefault="00A06937" w:rsidP="00A06937">
      <w:pPr>
        <w:spacing w:before="100" w:beforeAutospacing="1" w:after="100" w:afterAutospacing="1" w:line="240" w:lineRule="auto"/>
        <w:rPr>
          <w:ins w:id="157" w:author="Unknown"/>
          <w:rFonts w:ascii="Times New Roman" w:eastAsia="Times New Roman" w:hAnsi="Times New Roman" w:cs="Times New Roman"/>
          <w:sz w:val="24"/>
          <w:szCs w:val="24"/>
        </w:rPr>
      </w:pPr>
      <w:ins w:id="158" w:author="Unknown">
        <w:r w:rsidRPr="00A06937">
          <w:rPr>
            <w:rFonts w:ascii="Times New Roman" w:eastAsia="Times New Roman" w:hAnsi="Times New Roman" w:cs="Times New Roman"/>
            <w:sz w:val="24"/>
            <w:szCs w:val="24"/>
          </w:rPr>
          <w:t>In this practical we are using three computers. One Linux system will be use for routing and reset two will remain in two different networks. First we will configure the system which is going to play the role of router.</w:t>
        </w:r>
      </w:ins>
    </w:p>
    <w:p w:rsidR="00A06937" w:rsidRPr="00A06937" w:rsidRDefault="00A06937" w:rsidP="00A06937">
      <w:pPr>
        <w:spacing w:before="100" w:beforeAutospacing="1" w:after="100" w:afterAutospacing="1" w:line="240" w:lineRule="auto"/>
        <w:rPr>
          <w:ins w:id="159" w:author="Unknown"/>
          <w:rFonts w:ascii="Times New Roman" w:eastAsia="Times New Roman" w:hAnsi="Times New Roman" w:cs="Times New Roman"/>
          <w:sz w:val="24"/>
          <w:szCs w:val="24"/>
        </w:rPr>
      </w:pPr>
      <w:ins w:id="160" w:author="Unknown">
        <w:r w:rsidRPr="00A06937">
          <w:rPr>
            <w:rFonts w:ascii="Times New Roman" w:eastAsia="Times New Roman" w:hAnsi="Times New Roman" w:cs="Times New Roman"/>
            <w:sz w:val="24"/>
            <w:szCs w:val="24"/>
          </w:rPr>
          <w:t>How to create virtual LAN card</w:t>
        </w:r>
      </w:ins>
    </w:p>
    <w:p w:rsidR="00A06937" w:rsidRPr="00A06937" w:rsidRDefault="00A06937" w:rsidP="00A06937">
      <w:pPr>
        <w:spacing w:before="100" w:beforeAutospacing="1" w:after="100" w:afterAutospacing="1" w:line="240" w:lineRule="auto"/>
        <w:outlineLvl w:val="2"/>
        <w:rPr>
          <w:ins w:id="161" w:author="Unknown"/>
          <w:rFonts w:ascii="Times New Roman" w:eastAsia="Times New Roman" w:hAnsi="Times New Roman" w:cs="Times New Roman"/>
          <w:b/>
          <w:bCs/>
          <w:sz w:val="27"/>
          <w:szCs w:val="27"/>
        </w:rPr>
      </w:pPr>
      <w:ins w:id="162" w:author="Unknown">
        <w:r w:rsidRPr="00A06937">
          <w:rPr>
            <w:rFonts w:ascii="Times New Roman" w:eastAsia="Times New Roman" w:hAnsi="Times New Roman" w:cs="Times New Roman"/>
            <w:b/>
            <w:bCs/>
            <w:sz w:val="27"/>
            <w:szCs w:val="27"/>
          </w:rPr>
          <w:t>Configure server system</w:t>
        </w:r>
      </w:ins>
    </w:p>
    <w:p w:rsidR="00A06937" w:rsidRPr="00A06937" w:rsidRDefault="00A06937" w:rsidP="00A06937">
      <w:pPr>
        <w:spacing w:before="100" w:beforeAutospacing="1" w:after="100" w:afterAutospacing="1" w:line="240" w:lineRule="auto"/>
        <w:rPr>
          <w:ins w:id="163" w:author="Unknown"/>
          <w:rFonts w:ascii="Times New Roman" w:eastAsia="Times New Roman" w:hAnsi="Times New Roman" w:cs="Times New Roman"/>
          <w:sz w:val="24"/>
          <w:szCs w:val="24"/>
        </w:rPr>
      </w:pPr>
      <w:ins w:id="164" w:author="Unknown">
        <w:r w:rsidRPr="00A06937">
          <w:rPr>
            <w:rFonts w:ascii="Times New Roman" w:eastAsia="Times New Roman" w:hAnsi="Times New Roman" w:cs="Times New Roman"/>
            <w:sz w:val="24"/>
            <w:szCs w:val="24"/>
          </w:rPr>
          <w:t>You need two LAN card for routing between two networks or you can create virtual LAN card instead of deploying them physically.</w:t>
        </w:r>
      </w:ins>
    </w:p>
    <w:p w:rsidR="00A06937" w:rsidRPr="00A06937" w:rsidRDefault="00A06937" w:rsidP="00A06937">
      <w:pPr>
        <w:spacing w:before="100" w:beforeAutospacing="1" w:after="100" w:afterAutospacing="1" w:line="240" w:lineRule="auto"/>
        <w:rPr>
          <w:ins w:id="165" w:author="Unknown"/>
          <w:rFonts w:ascii="Times New Roman" w:eastAsia="Times New Roman" w:hAnsi="Times New Roman" w:cs="Times New Roman"/>
          <w:sz w:val="24"/>
          <w:szCs w:val="24"/>
        </w:rPr>
      </w:pPr>
      <w:ins w:id="166" w:author="Unknown">
        <w:r w:rsidRPr="00A06937">
          <w:rPr>
            <w:rFonts w:ascii="Times New Roman" w:eastAsia="Times New Roman" w:hAnsi="Times New Roman" w:cs="Times New Roman"/>
            <w:sz w:val="24"/>
            <w:szCs w:val="24"/>
          </w:rPr>
          <w:t>To create virtual Ethernet card change directory to</w:t>
        </w:r>
        <w:r w:rsidRPr="00A06937">
          <w:rPr>
            <w:rFonts w:ascii="Times New Roman" w:eastAsia="Times New Roman" w:hAnsi="Times New Roman" w:cs="Times New Roman"/>
            <w:b/>
            <w:bCs/>
            <w:sz w:val="24"/>
            <w:szCs w:val="24"/>
          </w:rPr>
          <w:t xml:space="preserve"> /etc/sysconfig/network-scripts</w:t>
        </w:r>
      </w:ins>
    </w:p>
    <w:p w:rsidR="00A06937" w:rsidRPr="00A06937" w:rsidRDefault="00A06937" w:rsidP="00A06937">
      <w:pPr>
        <w:spacing w:before="100" w:beforeAutospacing="1" w:after="100" w:afterAutospacing="1" w:line="240" w:lineRule="auto"/>
        <w:rPr>
          <w:ins w:id="167" w:author="Unknown"/>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4714240" cy="1697990"/>
            <wp:effectExtent l="19050" t="0" r="0" b="0"/>
            <wp:docPr id="277" name="Picture 277" descr="change directory network 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descr="change directory network script"/>
                    <pic:cNvPicPr>
                      <a:picLocks noChangeAspect="1" noChangeArrowheads="1"/>
                    </pic:cNvPicPr>
                  </pic:nvPicPr>
                  <pic:blipFill>
                    <a:blip r:embed="rId1234"/>
                    <a:srcRect/>
                    <a:stretch>
                      <a:fillRect/>
                    </a:stretch>
                  </pic:blipFill>
                  <pic:spPr bwMode="auto">
                    <a:xfrm>
                      <a:off x="0" y="0"/>
                      <a:ext cx="4714240" cy="1697990"/>
                    </a:xfrm>
                    <a:prstGeom prst="rect">
                      <a:avLst/>
                    </a:prstGeom>
                    <a:noFill/>
                    <a:ln w="9525">
                      <a:noFill/>
                      <a:miter lim="800000"/>
                      <a:headEnd/>
                      <a:tailEnd/>
                    </a:ln>
                  </pic:spPr>
                </pic:pic>
              </a:graphicData>
            </a:graphic>
          </wp:inline>
        </w:drawing>
      </w:r>
    </w:p>
    <w:p w:rsidR="00A06937" w:rsidRPr="00A06937" w:rsidRDefault="00A06937" w:rsidP="00A06937">
      <w:pPr>
        <w:spacing w:before="100" w:beforeAutospacing="1" w:after="100" w:afterAutospacing="1" w:line="240" w:lineRule="auto"/>
        <w:rPr>
          <w:ins w:id="168" w:author="Unknown"/>
          <w:rFonts w:ascii="Times New Roman" w:eastAsia="Times New Roman" w:hAnsi="Times New Roman" w:cs="Times New Roman"/>
          <w:sz w:val="24"/>
          <w:szCs w:val="24"/>
        </w:rPr>
      </w:pPr>
      <w:proofErr w:type="gramStart"/>
      <w:ins w:id="169" w:author="Unknown">
        <w:r w:rsidRPr="00A06937">
          <w:rPr>
            <w:rFonts w:ascii="Times New Roman" w:eastAsia="Times New Roman" w:hAnsi="Times New Roman" w:cs="Times New Roman"/>
            <w:b/>
            <w:bCs/>
            <w:sz w:val="24"/>
            <w:szCs w:val="24"/>
          </w:rPr>
          <w:t>ifcfg-eth0</w:t>
        </w:r>
        <w:proofErr w:type="gramEnd"/>
        <w:r w:rsidRPr="00A06937">
          <w:rPr>
            <w:rFonts w:ascii="Times New Roman" w:eastAsia="Times New Roman" w:hAnsi="Times New Roman" w:cs="Times New Roman"/>
            <w:sz w:val="24"/>
            <w:szCs w:val="24"/>
          </w:rPr>
          <w:t xml:space="preserve"> is the necessary script file for Ethernet 0. Copy this file to the same folder to create new virtual LAN cards.</w:t>
        </w:r>
      </w:ins>
    </w:p>
    <w:p w:rsidR="00A06937" w:rsidRPr="00A06937" w:rsidRDefault="00A06937" w:rsidP="00A06937">
      <w:pPr>
        <w:spacing w:before="100" w:beforeAutospacing="1" w:after="100" w:afterAutospacing="1" w:line="240" w:lineRule="auto"/>
        <w:rPr>
          <w:ins w:id="170" w:author="Unknown"/>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4928235" cy="320675"/>
            <wp:effectExtent l="19050" t="0" r="5715" b="0"/>
            <wp:docPr id="278" name="Picture 278" descr="cp eth0 eth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descr="cp eth0 eth0.1"/>
                    <pic:cNvPicPr>
                      <a:picLocks noChangeAspect="1" noChangeArrowheads="1"/>
                    </pic:cNvPicPr>
                  </pic:nvPicPr>
                  <pic:blipFill>
                    <a:blip r:embed="rId1235"/>
                    <a:srcRect/>
                    <a:stretch>
                      <a:fillRect/>
                    </a:stretch>
                  </pic:blipFill>
                  <pic:spPr bwMode="auto">
                    <a:xfrm>
                      <a:off x="0" y="0"/>
                      <a:ext cx="4928235" cy="320675"/>
                    </a:xfrm>
                    <a:prstGeom prst="rect">
                      <a:avLst/>
                    </a:prstGeom>
                    <a:noFill/>
                    <a:ln w="9525">
                      <a:noFill/>
                      <a:miter lim="800000"/>
                      <a:headEnd/>
                      <a:tailEnd/>
                    </a:ln>
                  </pic:spPr>
                </pic:pic>
              </a:graphicData>
            </a:graphic>
          </wp:inline>
        </w:drawing>
      </w:r>
    </w:p>
    <w:p w:rsidR="00A06937" w:rsidRPr="00A06937" w:rsidRDefault="00A06937" w:rsidP="00A06937">
      <w:pPr>
        <w:spacing w:before="100" w:beforeAutospacing="1" w:after="100" w:afterAutospacing="1" w:line="240" w:lineRule="auto"/>
        <w:rPr>
          <w:ins w:id="171" w:author="Unknown"/>
          <w:rFonts w:ascii="Times New Roman" w:eastAsia="Times New Roman" w:hAnsi="Times New Roman" w:cs="Times New Roman"/>
          <w:sz w:val="24"/>
          <w:szCs w:val="24"/>
        </w:rPr>
      </w:pPr>
      <w:ins w:id="172" w:author="Unknown">
        <w:r w:rsidRPr="00A06937">
          <w:rPr>
            <w:rFonts w:ascii="Times New Roman" w:eastAsia="Times New Roman" w:hAnsi="Times New Roman" w:cs="Times New Roman"/>
            <w:sz w:val="24"/>
            <w:szCs w:val="24"/>
          </w:rPr>
          <w:t xml:space="preserve">Now on this newly created virtual LAN card. It could be done by </w:t>
        </w:r>
        <w:r w:rsidRPr="00A06937">
          <w:rPr>
            <w:rFonts w:ascii="Times New Roman" w:eastAsia="Times New Roman" w:hAnsi="Times New Roman" w:cs="Times New Roman"/>
            <w:b/>
            <w:bCs/>
            <w:sz w:val="24"/>
            <w:szCs w:val="24"/>
          </w:rPr>
          <w:t>service network restart</w:t>
        </w:r>
      </w:ins>
    </w:p>
    <w:p w:rsidR="00A06937" w:rsidRPr="00A06937" w:rsidRDefault="00A06937" w:rsidP="00A06937">
      <w:pPr>
        <w:spacing w:before="100" w:beforeAutospacing="1" w:after="100" w:afterAutospacing="1" w:line="240" w:lineRule="auto"/>
        <w:rPr>
          <w:ins w:id="173" w:author="Unknown"/>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783580" cy="1092835"/>
            <wp:effectExtent l="19050" t="0" r="7620" b="0"/>
            <wp:docPr id="279" name="Picture 279" descr="service network rest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descr="service network restart"/>
                    <pic:cNvPicPr>
                      <a:picLocks noChangeAspect="1" noChangeArrowheads="1"/>
                    </pic:cNvPicPr>
                  </pic:nvPicPr>
                  <pic:blipFill>
                    <a:blip r:embed="rId1236"/>
                    <a:srcRect/>
                    <a:stretch>
                      <a:fillRect/>
                    </a:stretch>
                  </pic:blipFill>
                  <pic:spPr bwMode="auto">
                    <a:xfrm>
                      <a:off x="0" y="0"/>
                      <a:ext cx="5783580" cy="1092835"/>
                    </a:xfrm>
                    <a:prstGeom prst="rect">
                      <a:avLst/>
                    </a:prstGeom>
                    <a:noFill/>
                    <a:ln w="9525">
                      <a:noFill/>
                      <a:miter lim="800000"/>
                      <a:headEnd/>
                      <a:tailEnd/>
                    </a:ln>
                  </pic:spPr>
                </pic:pic>
              </a:graphicData>
            </a:graphic>
          </wp:inline>
        </w:drawing>
      </w:r>
    </w:p>
    <w:p w:rsidR="00A06937" w:rsidRPr="00A06937" w:rsidRDefault="00A06937" w:rsidP="00A06937">
      <w:pPr>
        <w:spacing w:before="100" w:beforeAutospacing="1" w:after="100" w:afterAutospacing="1" w:line="240" w:lineRule="auto"/>
        <w:rPr>
          <w:ins w:id="174" w:author="Unknown"/>
          <w:rFonts w:ascii="Times New Roman" w:eastAsia="Times New Roman" w:hAnsi="Times New Roman" w:cs="Times New Roman"/>
          <w:sz w:val="24"/>
          <w:szCs w:val="24"/>
        </w:rPr>
      </w:pPr>
      <w:ins w:id="175" w:author="Unknown">
        <w:r w:rsidRPr="00A06937">
          <w:rPr>
            <w:rFonts w:ascii="Times New Roman" w:eastAsia="Times New Roman" w:hAnsi="Times New Roman" w:cs="Times New Roman"/>
            <w:sz w:val="24"/>
            <w:szCs w:val="24"/>
          </w:rPr>
          <w:t xml:space="preserve">Run </w:t>
        </w:r>
        <w:r w:rsidRPr="00A06937">
          <w:rPr>
            <w:rFonts w:ascii="Times New Roman" w:eastAsia="Times New Roman" w:hAnsi="Times New Roman" w:cs="Times New Roman"/>
            <w:b/>
            <w:bCs/>
            <w:sz w:val="24"/>
            <w:szCs w:val="24"/>
          </w:rPr>
          <w:t>setup</w:t>
        </w:r>
        <w:r w:rsidRPr="00A06937">
          <w:rPr>
            <w:rFonts w:ascii="Times New Roman" w:eastAsia="Times New Roman" w:hAnsi="Times New Roman" w:cs="Times New Roman"/>
            <w:sz w:val="24"/>
            <w:szCs w:val="24"/>
          </w:rPr>
          <w:t xml:space="preserve"> command and select network configuration sub window from list</w:t>
        </w:r>
      </w:ins>
    </w:p>
    <w:p w:rsidR="00A06937" w:rsidRPr="00A06937" w:rsidRDefault="00A06937" w:rsidP="00A06937">
      <w:pPr>
        <w:spacing w:before="100" w:beforeAutospacing="1" w:after="100" w:afterAutospacing="1" w:line="240" w:lineRule="auto"/>
        <w:rPr>
          <w:ins w:id="176" w:author="Unknown"/>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3241675" cy="225425"/>
            <wp:effectExtent l="19050" t="0" r="0" b="0"/>
            <wp:docPr id="280" name="Picture 280" descr="setup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descr="setup "/>
                    <pic:cNvPicPr>
                      <a:picLocks noChangeAspect="1" noChangeArrowheads="1"/>
                    </pic:cNvPicPr>
                  </pic:nvPicPr>
                  <pic:blipFill>
                    <a:blip r:embed="rId1237"/>
                    <a:srcRect/>
                    <a:stretch>
                      <a:fillRect/>
                    </a:stretch>
                  </pic:blipFill>
                  <pic:spPr bwMode="auto">
                    <a:xfrm>
                      <a:off x="0" y="0"/>
                      <a:ext cx="3241675" cy="225425"/>
                    </a:xfrm>
                    <a:prstGeom prst="rect">
                      <a:avLst/>
                    </a:prstGeom>
                    <a:noFill/>
                    <a:ln w="9525">
                      <a:noFill/>
                      <a:miter lim="800000"/>
                      <a:headEnd/>
                      <a:tailEnd/>
                    </a:ln>
                  </pic:spPr>
                </pic:pic>
              </a:graphicData>
            </a:graphic>
          </wp:inline>
        </w:drawing>
      </w:r>
    </w:p>
    <w:p w:rsidR="00A06937" w:rsidRPr="00A06937" w:rsidRDefault="00A06937" w:rsidP="00A06937">
      <w:pPr>
        <w:spacing w:before="100" w:beforeAutospacing="1" w:after="100" w:afterAutospacing="1" w:line="240" w:lineRule="auto"/>
        <w:rPr>
          <w:ins w:id="177" w:author="Unknown"/>
          <w:rFonts w:ascii="Times New Roman" w:eastAsia="Times New Roman" w:hAnsi="Times New Roman" w:cs="Times New Roman"/>
          <w:sz w:val="24"/>
          <w:szCs w:val="24"/>
        </w:rPr>
      </w:pPr>
      <w:ins w:id="178" w:author="Unknown">
        <w:r w:rsidRPr="00A06937">
          <w:rPr>
            <w:rFonts w:ascii="Times New Roman" w:eastAsia="Times New Roman" w:hAnsi="Times New Roman" w:cs="Times New Roman"/>
            <w:sz w:val="24"/>
            <w:szCs w:val="24"/>
          </w:rPr>
          <w:t>You have two LAN card here, select</w:t>
        </w:r>
        <w:r w:rsidRPr="00A06937">
          <w:rPr>
            <w:rFonts w:ascii="Times New Roman" w:eastAsia="Times New Roman" w:hAnsi="Times New Roman" w:cs="Times New Roman"/>
            <w:b/>
            <w:bCs/>
            <w:sz w:val="24"/>
            <w:szCs w:val="24"/>
          </w:rPr>
          <w:t xml:space="preserve"> eth0</w:t>
        </w:r>
        <w:r w:rsidRPr="00A06937">
          <w:rPr>
            <w:rFonts w:ascii="Times New Roman" w:eastAsia="Times New Roman" w:hAnsi="Times New Roman" w:cs="Times New Roman"/>
            <w:sz w:val="24"/>
            <w:szCs w:val="24"/>
          </w:rPr>
          <w:t xml:space="preserve"> from list to assign IP</w:t>
        </w:r>
      </w:ins>
    </w:p>
    <w:p w:rsidR="00A06937" w:rsidRPr="00A06937" w:rsidRDefault="00A06937" w:rsidP="00A06937">
      <w:pPr>
        <w:spacing w:before="100" w:beforeAutospacing="1" w:after="100" w:afterAutospacing="1" w:line="240" w:lineRule="auto"/>
        <w:rPr>
          <w:ins w:id="179" w:author="Unknown"/>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6092190" cy="1983105"/>
            <wp:effectExtent l="19050" t="0" r="3810" b="0"/>
            <wp:docPr id="281" name="Picture 281" descr="select eh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descr="select eh0"/>
                    <pic:cNvPicPr>
                      <a:picLocks noChangeAspect="1" noChangeArrowheads="1"/>
                    </pic:cNvPicPr>
                  </pic:nvPicPr>
                  <pic:blipFill>
                    <a:blip r:embed="rId1238"/>
                    <a:srcRect/>
                    <a:stretch>
                      <a:fillRect/>
                    </a:stretch>
                  </pic:blipFill>
                  <pic:spPr bwMode="auto">
                    <a:xfrm>
                      <a:off x="0" y="0"/>
                      <a:ext cx="6092190" cy="1983105"/>
                    </a:xfrm>
                    <a:prstGeom prst="rect">
                      <a:avLst/>
                    </a:prstGeom>
                    <a:noFill/>
                    <a:ln w="9525">
                      <a:noFill/>
                      <a:miter lim="800000"/>
                      <a:headEnd/>
                      <a:tailEnd/>
                    </a:ln>
                  </pic:spPr>
                </pic:pic>
              </a:graphicData>
            </a:graphic>
          </wp:inline>
        </w:drawing>
      </w:r>
    </w:p>
    <w:p w:rsidR="00A06937" w:rsidRPr="00A06937" w:rsidRDefault="00A06937" w:rsidP="00A06937">
      <w:pPr>
        <w:spacing w:before="100" w:beforeAutospacing="1" w:after="100" w:afterAutospacing="1" w:line="240" w:lineRule="auto"/>
        <w:rPr>
          <w:ins w:id="180" w:author="Unknown"/>
          <w:rFonts w:ascii="Times New Roman" w:eastAsia="Times New Roman" w:hAnsi="Times New Roman" w:cs="Times New Roman"/>
          <w:sz w:val="24"/>
          <w:szCs w:val="24"/>
        </w:rPr>
      </w:pPr>
      <w:ins w:id="181" w:author="Unknown">
        <w:r w:rsidRPr="00A06937">
          <w:rPr>
            <w:rFonts w:ascii="Times New Roman" w:eastAsia="Times New Roman" w:hAnsi="Times New Roman" w:cs="Times New Roman"/>
            <w:sz w:val="24"/>
            <w:szCs w:val="24"/>
          </w:rPr>
          <w:t xml:space="preserve">This Ethernet card will be the default gateway of first network set its IP to </w:t>
        </w:r>
        <w:r w:rsidRPr="00A06937">
          <w:rPr>
            <w:rFonts w:ascii="Times New Roman" w:eastAsia="Times New Roman" w:hAnsi="Times New Roman" w:cs="Times New Roman"/>
            <w:b/>
            <w:bCs/>
            <w:sz w:val="24"/>
            <w:szCs w:val="24"/>
          </w:rPr>
          <w:t>192.168.1.254</w:t>
        </w:r>
        <w:r w:rsidRPr="00A06937">
          <w:rPr>
            <w:rFonts w:ascii="Times New Roman" w:eastAsia="Times New Roman" w:hAnsi="Times New Roman" w:cs="Times New Roman"/>
            <w:sz w:val="24"/>
            <w:szCs w:val="24"/>
          </w:rPr>
          <w:t xml:space="preserve"> and click on ok</w:t>
        </w:r>
      </w:ins>
    </w:p>
    <w:p w:rsidR="00A06937" w:rsidRPr="00A06937" w:rsidRDefault="00A06937" w:rsidP="00A06937">
      <w:pPr>
        <w:spacing w:before="100" w:beforeAutospacing="1" w:after="100" w:afterAutospacing="1" w:line="240" w:lineRule="auto"/>
        <w:rPr>
          <w:ins w:id="182" w:author="Unknown"/>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3693160" cy="2446020"/>
            <wp:effectExtent l="19050" t="0" r="2540" b="0"/>
            <wp:docPr id="282" name="Picture 282" descr="assign ip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descr="assign ip "/>
                    <pic:cNvPicPr>
                      <a:picLocks noChangeAspect="1" noChangeArrowheads="1"/>
                    </pic:cNvPicPr>
                  </pic:nvPicPr>
                  <pic:blipFill>
                    <a:blip r:embed="rId1239"/>
                    <a:srcRect/>
                    <a:stretch>
                      <a:fillRect/>
                    </a:stretch>
                  </pic:blipFill>
                  <pic:spPr bwMode="auto">
                    <a:xfrm>
                      <a:off x="0" y="0"/>
                      <a:ext cx="3693160" cy="2446020"/>
                    </a:xfrm>
                    <a:prstGeom prst="rect">
                      <a:avLst/>
                    </a:prstGeom>
                    <a:noFill/>
                    <a:ln w="9525">
                      <a:noFill/>
                      <a:miter lim="800000"/>
                      <a:headEnd/>
                      <a:tailEnd/>
                    </a:ln>
                  </pic:spPr>
                </pic:pic>
              </a:graphicData>
            </a:graphic>
          </wp:inline>
        </w:drawing>
      </w:r>
    </w:p>
    <w:p w:rsidR="00A06937" w:rsidRPr="00A06937" w:rsidRDefault="00A06937" w:rsidP="00A06937">
      <w:pPr>
        <w:spacing w:before="100" w:beforeAutospacing="1" w:after="100" w:afterAutospacing="1" w:line="240" w:lineRule="auto"/>
        <w:rPr>
          <w:ins w:id="183" w:author="Unknown"/>
          <w:rFonts w:ascii="Times New Roman" w:eastAsia="Times New Roman" w:hAnsi="Times New Roman" w:cs="Times New Roman"/>
          <w:sz w:val="24"/>
          <w:szCs w:val="24"/>
        </w:rPr>
      </w:pPr>
      <w:ins w:id="184" w:author="Unknown">
        <w:r w:rsidRPr="00A06937">
          <w:rPr>
            <w:rFonts w:ascii="Times New Roman" w:eastAsia="Times New Roman" w:hAnsi="Times New Roman" w:cs="Times New Roman"/>
            <w:sz w:val="24"/>
            <w:szCs w:val="24"/>
          </w:rPr>
          <w:t>Now select</w:t>
        </w:r>
        <w:r w:rsidRPr="00A06937">
          <w:rPr>
            <w:rFonts w:ascii="Times New Roman" w:eastAsia="Times New Roman" w:hAnsi="Times New Roman" w:cs="Times New Roman"/>
            <w:b/>
            <w:bCs/>
            <w:sz w:val="24"/>
            <w:szCs w:val="24"/>
          </w:rPr>
          <w:t xml:space="preserve"> eth0.1</w:t>
        </w:r>
        <w:r w:rsidRPr="00A06937">
          <w:rPr>
            <w:rFonts w:ascii="Times New Roman" w:eastAsia="Times New Roman" w:hAnsi="Times New Roman" w:cs="Times New Roman"/>
            <w:sz w:val="24"/>
            <w:szCs w:val="24"/>
          </w:rPr>
          <w:t xml:space="preserve"> </w:t>
        </w:r>
        <w:proofErr w:type="gramStart"/>
        <w:r w:rsidRPr="00A06937">
          <w:rPr>
            <w:rFonts w:ascii="Times New Roman" w:eastAsia="Times New Roman" w:hAnsi="Times New Roman" w:cs="Times New Roman"/>
            <w:sz w:val="24"/>
            <w:szCs w:val="24"/>
          </w:rPr>
          <w:t>( This</w:t>
        </w:r>
        <w:proofErr w:type="gramEnd"/>
        <w:r w:rsidRPr="00A06937">
          <w:rPr>
            <w:rFonts w:ascii="Times New Roman" w:eastAsia="Times New Roman" w:hAnsi="Times New Roman" w:cs="Times New Roman"/>
            <w:sz w:val="24"/>
            <w:szCs w:val="24"/>
          </w:rPr>
          <w:t xml:space="preserve"> our virtual LAN card which we create in our last sections)</w:t>
        </w:r>
      </w:ins>
    </w:p>
    <w:p w:rsidR="00A06937" w:rsidRPr="00A06937" w:rsidRDefault="00A06937" w:rsidP="00A06937">
      <w:pPr>
        <w:spacing w:before="100" w:beforeAutospacing="1" w:after="100" w:afterAutospacing="1" w:line="240" w:lineRule="auto"/>
        <w:rPr>
          <w:ins w:id="185" w:author="Unknown"/>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6068060" cy="1995170"/>
            <wp:effectExtent l="19050" t="0" r="8890" b="0"/>
            <wp:docPr id="283" name="Picture 283" descr="select eth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descr="select eth1"/>
                    <pic:cNvPicPr>
                      <a:picLocks noChangeAspect="1" noChangeArrowheads="1"/>
                    </pic:cNvPicPr>
                  </pic:nvPicPr>
                  <pic:blipFill>
                    <a:blip r:embed="rId1240"/>
                    <a:srcRect/>
                    <a:stretch>
                      <a:fillRect/>
                    </a:stretch>
                  </pic:blipFill>
                  <pic:spPr bwMode="auto">
                    <a:xfrm>
                      <a:off x="0" y="0"/>
                      <a:ext cx="6068060" cy="1995170"/>
                    </a:xfrm>
                    <a:prstGeom prst="rect">
                      <a:avLst/>
                    </a:prstGeom>
                    <a:noFill/>
                    <a:ln w="9525">
                      <a:noFill/>
                      <a:miter lim="800000"/>
                      <a:headEnd/>
                      <a:tailEnd/>
                    </a:ln>
                  </pic:spPr>
                </pic:pic>
              </a:graphicData>
            </a:graphic>
          </wp:inline>
        </w:drawing>
      </w:r>
    </w:p>
    <w:p w:rsidR="00A06937" w:rsidRPr="00A06937" w:rsidRDefault="00A06937" w:rsidP="00A06937">
      <w:pPr>
        <w:spacing w:before="100" w:beforeAutospacing="1" w:after="100" w:afterAutospacing="1" w:line="240" w:lineRule="auto"/>
        <w:rPr>
          <w:ins w:id="186" w:author="Unknown"/>
          <w:rFonts w:ascii="Times New Roman" w:eastAsia="Times New Roman" w:hAnsi="Times New Roman" w:cs="Times New Roman"/>
          <w:sz w:val="24"/>
          <w:szCs w:val="24"/>
        </w:rPr>
      </w:pPr>
      <w:ins w:id="187" w:author="Unknown">
        <w:r w:rsidRPr="00A06937">
          <w:rPr>
            <w:rFonts w:ascii="Times New Roman" w:eastAsia="Times New Roman" w:hAnsi="Times New Roman" w:cs="Times New Roman"/>
            <w:sz w:val="24"/>
            <w:szCs w:val="24"/>
          </w:rPr>
          <w:t xml:space="preserve">Set its IP to </w:t>
        </w:r>
        <w:r w:rsidRPr="00A06937">
          <w:rPr>
            <w:rFonts w:ascii="Times New Roman" w:eastAsia="Times New Roman" w:hAnsi="Times New Roman" w:cs="Times New Roman"/>
            <w:b/>
            <w:bCs/>
            <w:sz w:val="24"/>
            <w:szCs w:val="24"/>
          </w:rPr>
          <w:t>192.168.0.254</w:t>
        </w:r>
        <w:r w:rsidRPr="00A06937">
          <w:rPr>
            <w:rFonts w:ascii="Times New Roman" w:eastAsia="Times New Roman" w:hAnsi="Times New Roman" w:cs="Times New Roman"/>
            <w:sz w:val="24"/>
            <w:szCs w:val="24"/>
          </w:rPr>
          <w:t xml:space="preserve"> </w:t>
        </w:r>
        <w:proofErr w:type="gramStart"/>
        <w:r w:rsidRPr="00A06937">
          <w:rPr>
            <w:rFonts w:ascii="Times New Roman" w:eastAsia="Times New Roman" w:hAnsi="Times New Roman" w:cs="Times New Roman"/>
            <w:sz w:val="24"/>
            <w:szCs w:val="24"/>
          </w:rPr>
          <w:t>This</w:t>
        </w:r>
        <w:proofErr w:type="gramEnd"/>
        <w:r w:rsidRPr="00A06937">
          <w:rPr>
            <w:rFonts w:ascii="Times New Roman" w:eastAsia="Times New Roman" w:hAnsi="Times New Roman" w:cs="Times New Roman"/>
            <w:sz w:val="24"/>
            <w:szCs w:val="24"/>
          </w:rPr>
          <w:t xml:space="preserve"> will be the default gateway of other network. Click on</w:t>
        </w:r>
        <w:r w:rsidRPr="00A06937">
          <w:rPr>
            <w:rFonts w:ascii="Times New Roman" w:eastAsia="Times New Roman" w:hAnsi="Times New Roman" w:cs="Times New Roman"/>
            <w:b/>
            <w:bCs/>
            <w:sz w:val="24"/>
            <w:szCs w:val="24"/>
          </w:rPr>
          <w:t xml:space="preserve"> OK</w:t>
        </w:r>
        <w:r w:rsidRPr="00A06937">
          <w:rPr>
            <w:rFonts w:ascii="Times New Roman" w:eastAsia="Times New Roman" w:hAnsi="Times New Roman" w:cs="Times New Roman"/>
            <w:sz w:val="24"/>
            <w:szCs w:val="24"/>
          </w:rPr>
          <w:t xml:space="preserve"> then </w:t>
        </w:r>
        <w:r w:rsidRPr="00A06937">
          <w:rPr>
            <w:rFonts w:ascii="Times New Roman" w:eastAsia="Times New Roman" w:hAnsi="Times New Roman" w:cs="Times New Roman"/>
            <w:b/>
            <w:bCs/>
            <w:sz w:val="24"/>
            <w:szCs w:val="24"/>
          </w:rPr>
          <w:t>quit</w:t>
        </w:r>
        <w:r w:rsidRPr="00A06937">
          <w:rPr>
            <w:rFonts w:ascii="Times New Roman" w:eastAsia="Times New Roman" w:hAnsi="Times New Roman" w:cs="Times New Roman"/>
            <w:sz w:val="24"/>
            <w:szCs w:val="24"/>
          </w:rPr>
          <w:t xml:space="preserve"> and</w:t>
        </w:r>
        <w:r w:rsidRPr="00A06937">
          <w:rPr>
            <w:rFonts w:ascii="Times New Roman" w:eastAsia="Times New Roman" w:hAnsi="Times New Roman" w:cs="Times New Roman"/>
            <w:b/>
            <w:bCs/>
            <w:sz w:val="24"/>
            <w:szCs w:val="24"/>
          </w:rPr>
          <w:t xml:space="preserve"> quit</w:t>
        </w:r>
        <w:r w:rsidRPr="00A06937">
          <w:rPr>
            <w:rFonts w:ascii="Times New Roman" w:eastAsia="Times New Roman" w:hAnsi="Times New Roman" w:cs="Times New Roman"/>
            <w:sz w:val="24"/>
            <w:szCs w:val="24"/>
          </w:rPr>
          <w:t xml:space="preserve"> to come back on command prompt</w:t>
        </w:r>
      </w:ins>
    </w:p>
    <w:p w:rsidR="00A06937" w:rsidRPr="00A06937" w:rsidRDefault="00A06937" w:rsidP="00A06937">
      <w:pPr>
        <w:spacing w:before="100" w:beforeAutospacing="1" w:after="100" w:afterAutospacing="1" w:line="240" w:lineRule="auto"/>
        <w:rPr>
          <w:ins w:id="188" w:author="Unknown"/>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3669665" cy="2446020"/>
            <wp:effectExtent l="19050" t="0" r="6985" b="0"/>
            <wp:docPr id="284" name="Picture 284" descr="assign ip eth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descr="assign ip eth1"/>
                    <pic:cNvPicPr>
                      <a:picLocks noChangeAspect="1" noChangeArrowheads="1"/>
                    </pic:cNvPicPr>
                  </pic:nvPicPr>
                  <pic:blipFill>
                    <a:blip r:embed="rId1241"/>
                    <a:srcRect/>
                    <a:stretch>
                      <a:fillRect/>
                    </a:stretch>
                  </pic:blipFill>
                  <pic:spPr bwMode="auto">
                    <a:xfrm>
                      <a:off x="0" y="0"/>
                      <a:ext cx="3669665" cy="2446020"/>
                    </a:xfrm>
                    <a:prstGeom prst="rect">
                      <a:avLst/>
                    </a:prstGeom>
                    <a:noFill/>
                    <a:ln w="9525">
                      <a:noFill/>
                      <a:miter lim="800000"/>
                      <a:headEnd/>
                      <a:tailEnd/>
                    </a:ln>
                  </pic:spPr>
                </pic:pic>
              </a:graphicData>
            </a:graphic>
          </wp:inline>
        </w:drawing>
      </w:r>
    </w:p>
    <w:p w:rsidR="00A06937" w:rsidRPr="00A06937" w:rsidRDefault="00A06937" w:rsidP="00A06937">
      <w:pPr>
        <w:spacing w:before="100" w:beforeAutospacing="1" w:after="100" w:afterAutospacing="1" w:line="240" w:lineRule="auto"/>
        <w:rPr>
          <w:ins w:id="189" w:author="Unknown"/>
          <w:rFonts w:ascii="Times New Roman" w:eastAsia="Times New Roman" w:hAnsi="Times New Roman" w:cs="Times New Roman"/>
          <w:sz w:val="24"/>
          <w:szCs w:val="24"/>
        </w:rPr>
      </w:pPr>
      <w:ins w:id="190" w:author="Unknown">
        <w:r w:rsidRPr="00A06937">
          <w:rPr>
            <w:rFonts w:ascii="Times New Roman" w:eastAsia="Times New Roman" w:hAnsi="Times New Roman" w:cs="Times New Roman"/>
            <w:sz w:val="24"/>
            <w:szCs w:val="24"/>
          </w:rPr>
          <w:t xml:space="preserve">IP forwarding can be enabled by editing in </w:t>
        </w:r>
        <w:r w:rsidRPr="00A06937">
          <w:rPr>
            <w:rFonts w:ascii="Times New Roman" w:eastAsia="Times New Roman" w:hAnsi="Times New Roman" w:cs="Times New Roman"/>
            <w:b/>
            <w:bCs/>
            <w:sz w:val="24"/>
            <w:szCs w:val="24"/>
          </w:rPr>
          <w:t>/etc/sysctl.conf</w:t>
        </w:r>
        <w:r w:rsidRPr="00A06937">
          <w:rPr>
            <w:rFonts w:ascii="Times New Roman" w:eastAsia="Times New Roman" w:hAnsi="Times New Roman" w:cs="Times New Roman"/>
            <w:sz w:val="24"/>
            <w:szCs w:val="24"/>
          </w:rPr>
          <w:t xml:space="preserve"> file. </w:t>
        </w:r>
        <w:proofErr w:type="gramStart"/>
        <w:r w:rsidRPr="00A06937">
          <w:rPr>
            <w:rFonts w:ascii="Times New Roman" w:eastAsia="Times New Roman" w:hAnsi="Times New Roman" w:cs="Times New Roman"/>
            <w:sz w:val="24"/>
            <w:szCs w:val="24"/>
          </w:rPr>
          <w:t>open</w:t>
        </w:r>
        <w:proofErr w:type="gramEnd"/>
        <w:r w:rsidRPr="00A06937">
          <w:rPr>
            <w:rFonts w:ascii="Times New Roman" w:eastAsia="Times New Roman" w:hAnsi="Times New Roman" w:cs="Times New Roman"/>
            <w:sz w:val="24"/>
            <w:szCs w:val="24"/>
          </w:rPr>
          <w:t xml:space="preserve"> this file</w:t>
        </w:r>
      </w:ins>
    </w:p>
    <w:p w:rsidR="00A06937" w:rsidRPr="00A06937" w:rsidRDefault="00A06937" w:rsidP="00A06937">
      <w:pPr>
        <w:spacing w:before="100" w:beforeAutospacing="1" w:after="100" w:afterAutospacing="1" w:line="240" w:lineRule="auto"/>
        <w:rPr>
          <w:ins w:id="191" w:author="Unknown"/>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4548505" cy="237490"/>
            <wp:effectExtent l="19050" t="0" r="4445" b="0"/>
            <wp:docPr id="285" name="Picture 285" descr="vi /etc/sysctl.con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descr="vi /etc/sysctl.conf"/>
                    <pic:cNvPicPr>
                      <a:picLocks noChangeAspect="1" noChangeArrowheads="1"/>
                    </pic:cNvPicPr>
                  </pic:nvPicPr>
                  <pic:blipFill>
                    <a:blip r:embed="rId1242"/>
                    <a:srcRect/>
                    <a:stretch>
                      <a:fillRect/>
                    </a:stretch>
                  </pic:blipFill>
                  <pic:spPr bwMode="auto">
                    <a:xfrm>
                      <a:off x="0" y="0"/>
                      <a:ext cx="4548505" cy="237490"/>
                    </a:xfrm>
                    <a:prstGeom prst="rect">
                      <a:avLst/>
                    </a:prstGeom>
                    <a:noFill/>
                    <a:ln w="9525">
                      <a:noFill/>
                      <a:miter lim="800000"/>
                      <a:headEnd/>
                      <a:tailEnd/>
                    </a:ln>
                  </pic:spPr>
                </pic:pic>
              </a:graphicData>
            </a:graphic>
          </wp:inline>
        </w:drawing>
      </w:r>
    </w:p>
    <w:p w:rsidR="00A06937" w:rsidRPr="00A06937" w:rsidRDefault="00A06937" w:rsidP="00A06937">
      <w:pPr>
        <w:spacing w:before="100" w:beforeAutospacing="1" w:after="100" w:afterAutospacing="1" w:line="240" w:lineRule="auto"/>
        <w:rPr>
          <w:ins w:id="192" w:author="Unknown"/>
          <w:rFonts w:ascii="Times New Roman" w:eastAsia="Times New Roman" w:hAnsi="Times New Roman" w:cs="Times New Roman"/>
          <w:sz w:val="24"/>
          <w:szCs w:val="24"/>
        </w:rPr>
      </w:pPr>
      <w:ins w:id="193" w:author="Unknown">
        <w:r w:rsidRPr="00A06937">
          <w:rPr>
            <w:rFonts w:ascii="Times New Roman" w:eastAsia="Times New Roman" w:hAnsi="Times New Roman" w:cs="Times New Roman"/>
            <w:sz w:val="24"/>
            <w:szCs w:val="24"/>
          </w:rPr>
          <w:t xml:space="preserve">Locate the </w:t>
        </w:r>
        <w:r w:rsidRPr="00A06937">
          <w:rPr>
            <w:rFonts w:ascii="Times New Roman" w:eastAsia="Times New Roman" w:hAnsi="Times New Roman" w:cs="Times New Roman"/>
            <w:b/>
            <w:bCs/>
            <w:sz w:val="24"/>
            <w:szCs w:val="24"/>
          </w:rPr>
          <w:t>net.ipv4. ip_forward = 0 tag</w:t>
        </w:r>
        <w:r w:rsidRPr="00A06937">
          <w:rPr>
            <w:rFonts w:ascii="Times New Roman" w:eastAsia="Times New Roman" w:hAnsi="Times New Roman" w:cs="Times New Roman"/>
            <w:sz w:val="24"/>
            <w:szCs w:val="24"/>
          </w:rPr>
          <w:t xml:space="preserve">. </w:t>
        </w:r>
        <w:proofErr w:type="gramStart"/>
        <w:r w:rsidRPr="00A06937">
          <w:rPr>
            <w:rFonts w:ascii="Times New Roman" w:eastAsia="Times New Roman" w:hAnsi="Times New Roman" w:cs="Times New Roman"/>
            <w:sz w:val="24"/>
            <w:szCs w:val="24"/>
          </w:rPr>
          <w:t>and</w:t>
        </w:r>
        <w:proofErr w:type="gramEnd"/>
        <w:r w:rsidRPr="00A06937">
          <w:rPr>
            <w:rFonts w:ascii="Times New Roman" w:eastAsia="Times New Roman" w:hAnsi="Times New Roman" w:cs="Times New Roman"/>
            <w:sz w:val="24"/>
            <w:szCs w:val="24"/>
          </w:rPr>
          <w:t xml:space="preserve"> replace the value </w:t>
        </w:r>
        <w:r w:rsidRPr="00A06937">
          <w:rPr>
            <w:rFonts w:ascii="Times New Roman" w:eastAsia="Times New Roman" w:hAnsi="Times New Roman" w:cs="Times New Roman"/>
            <w:b/>
            <w:bCs/>
            <w:sz w:val="24"/>
            <w:szCs w:val="24"/>
          </w:rPr>
          <w:t>0</w:t>
        </w:r>
        <w:r w:rsidRPr="00A06937">
          <w:rPr>
            <w:rFonts w:ascii="Times New Roman" w:eastAsia="Times New Roman" w:hAnsi="Times New Roman" w:cs="Times New Roman"/>
            <w:sz w:val="24"/>
            <w:szCs w:val="24"/>
          </w:rPr>
          <w:t xml:space="preserve"> to </w:t>
        </w:r>
        <w:r w:rsidRPr="00A06937">
          <w:rPr>
            <w:rFonts w:ascii="Times New Roman" w:eastAsia="Times New Roman" w:hAnsi="Times New Roman" w:cs="Times New Roman"/>
            <w:b/>
            <w:bCs/>
            <w:sz w:val="24"/>
            <w:szCs w:val="24"/>
          </w:rPr>
          <w:t>1</w:t>
        </w:r>
        <w:r w:rsidRPr="00A06937">
          <w:rPr>
            <w:rFonts w:ascii="Times New Roman" w:eastAsia="Times New Roman" w:hAnsi="Times New Roman" w:cs="Times New Roman"/>
            <w:sz w:val="24"/>
            <w:szCs w:val="24"/>
          </w:rPr>
          <w:t xml:space="preserve">. This will enable IP forwarding to </w:t>
        </w:r>
        <w:proofErr w:type="gramStart"/>
        <w:r w:rsidRPr="00A06937">
          <w:rPr>
            <w:rFonts w:ascii="Times New Roman" w:eastAsia="Times New Roman" w:hAnsi="Times New Roman" w:cs="Times New Roman"/>
            <w:sz w:val="24"/>
            <w:szCs w:val="24"/>
          </w:rPr>
          <w:t>permanently .</w:t>
        </w:r>
        <w:proofErr w:type="gramEnd"/>
        <w:r w:rsidRPr="00A06937">
          <w:rPr>
            <w:rFonts w:ascii="Times New Roman" w:eastAsia="Times New Roman" w:hAnsi="Times New Roman" w:cs="Times New Roman"/>
            <w:sz w:val="24"/>
            <w:szCs w:val="24"/>
          </w:rPr>
          <w:t xml:space="preserve"> But </w:t>
        </w:r>
        <w:proofErr w:type="gramStart"/>
        <w:r w:rsidRPr="00A06937">
          <w:rPr>
            <w:rFonts w:ascii="Times New Roman" w:eastAsia="Times New Roman" w:hAnsi="Times New Roman" w:cs="Times New Roman"/>
            <w:sz w:val="24"/>
            <w:szCs w:val="24"/>
          </w:rPr>
          <w:t>this require</w:t>
        </w:r>
        <w:proofErr w:type="gramEnd"/>
        <w:r w:rsidRPr="00A06937">
          <w:rPr>
            <w:rFonts w:ascii="Times New Roman" w:eastAsia="Times New Roman" w:hAnsi="Times New Roman" w:cs="Times New Roman"/>
            <w:sz w:val="24"/>
            <w:szCs w:val="24"/>
          </w:rPr>
          <w:t xml:space="preserve"> a system reboot.</w:t>
        </w:r>
      </w:ins>
    </w:p>
    <w:p w:rsidR="00A06937" w:rsidRPr="00A06937" w:rsidRDefault="00A06937" w:rsidP="00A06937">
      <w:pPr>
        <w:spacing w:before="100" w:beforeAutospacing="1" w:after="100" w:afterAutospacing="1" w:line="240" w:lineRule="auto"/>
        <w:rPr>
          <w:ins w:id="194" w:author="Unknown"/>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4678680" cy="2042795"/>
            <wp:effectExtent l="19050" t="0" r="7620" b="0"/>
            <wp:docPr id="286" name="Picture 286" descr="change value sysctl.con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descr="change value sysctl.conf"/>
                    <pic:cNvPicPr>
                      <a:picLocks noChangeAspect="1" noChangeArrowheads="1"/>
                    </pic:cNvPicPr>
                  </pic:nvPicPr>
                  <pic:blipFill>
                    <a:blip r:embed="rId1243"/>
                    <a:srcRect/>
                    <a:stretch>
                      <a:fillRect/>
                    </a:stretch>
                  </pic:blipFill>
                  <pic:spPr bwMode="auto">
                    <a:xfrm>
                      <a:off x="0" y="0"/>
                      <a:ext cx="4678680" cy="2042795"/>
                    </a:xfrm>
                    <a:prstGeom prst="rect">
                      <a:avLst/>
                    </a:prstGeom>
                    <a:noFill/>
                    <a:ln w="9525">
                      <a:noFill/>
                      <a:miter lim="800000"/>
                      <a:headEnd/>
                      <a:tailEnd/>
                    </a:ln>
                  </pic:spPr>
                </pic:pic>
              </a:graphicData>
            </a:graphic>
          </wp:inline>
        </w:drawing>
      </w:r>
    </w:p>
    <w:p w:rsidR="00A06937" w:rsidRPr="00A06937" w:rsidRDefault="00A06937" w:rsidP="00A06937">
      <w:pPr>
        <w:spacing w:before="100" w:beforeAutospacing="1" w:after="100" w:afterAutospacing="1" w:line="240" w:lineRule="auto"/>
        <w:rPr>
          <w:ins w:id="195" w:author="Unknown"/>
          <w:rFonts w:ascii="Times New Roman" w:eastAsia="Times New Roman" w:hAnsi="Times New Roman" w:cs="Times New Roman"/>
          <w:sz w:val="24"/>
          <w:szCs w:val="24"/>
        </w:rPr>
      </w:pPr>
      <w:ins w:id="196" w:author="Unknown">
        <w:r w:rsidRPr="00A06937">
          <w:rPr>
            <w:rFonts w:ascii="Times New Roman" w:eastAsia="Times New Roman" w:hAnsi="Times New Roman" w:cs="Times New Roman"/>
            <w:sz w:val="24"/>
            <w:szCs w:val="24"/>
          </w:rPr>
          <w:t xml:space="preserve">If don't want to restart the system you can tell running kernel directly by </w:t>
        </w:r>
        <w:r w:rsidRPr="00A06937">
          <w:rPr>
            <w:rFonts w:ascii="Times New Roman" w:eastAsia="Times New Roman" w:hAnsi="Times New Roman" w:cs="Times New Roman"/>
            <w:b/>
            <w:bCs/>
            <w:sz w:val="24"/>
            <w:szCs w:val="24"/>
          </w:rPr>
          <w:t>echo</w:t>
        </w:r>
        <w:r w:rsidRPr="00A06937">
          <w:rPr>
            <w:rFonts w:ascii="Times New Roman" w:eastAsia="Times New Roman" w:hAnsi="Times New Roman" w:cs="Times New Roman"/>
            <w:sz w:val="24"/>
            <w:szCs w:val="24"/>
          </w:rPr>
          <w:t xml:space="preserve"> command and kernel will enable the IP forwarding</w:t>
        </w:r>
      </w:ins>
    </w:p>
    <w:p w:rsidR="00A06937" w:rsidRPr="00A06937" w:rsidRDefault="00A06937" w:rsidP="00A06937">
      <w:pPr>
        <w:spacing w:before="100" w:beforeAutospacing="1" w:after="100" w:afterAutospacing="1" w:line="240" w:lineRule="auto"/>
        <w:rPr>
          <w:ins w:id="197" w:author="Unknown"/>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6068060" cy="356235"/>
            <wp:effectExtent l="19050" t="0" r="8890" b="0"/>
            <wp:docPr id="287" name="Picture 287" descr="echo comm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descr="echo command"/>
                    <pic:cNvPicPr>
                      <a:picLocks noChangeAspect="1" noChangeArrowheads="1"/>
                    </pic:cNvPicPr>
                  </pic:nvPicPr>
                  <pic:blipFill>
                    <a:blip r:embed="rId1244"/>
                    <a:srcRect/>
                    <a:stretch>
                      <a:fillRect/>
                    </a:stretch>
                  </pic:blipFill>
                  <pic:spPr bwMode="auto">
                    <a:xfrm>
                      <a:off x="0" y="0"/>
                      <a:ext cx="6068060" cy="356235"/>
                    </a:xfrm>
                    <a:prstGeom prst="rect">
                      <a:avLst/>
                    </a:prstGeom>
                    <a:noFill/>
                    <a:ln w="9525">
                      <a:noFill/>
                      <a:miter lim="800000"/>
                      <a:headEnd/>
                      <a:tailEnd/>
                    </a:ln>
                  </pic:spPr>
                </pic:pic>
              </a:graphicData>
            </a:graphic>
          </wp:inline>
        </w:drawing>
      </w:r>
    </w:p>
    <w:p w:rsidR="00A06937" w:rsidRPr="00A06937" w:rsidRDefault="00A06937" w:rsidP="00A06937">
      <w:pPr>
        <w:spacing w:before="100" w:beforeAutospacing="1" w:after="100" w:afterAutospacing="1" w:line="240" w:lineRule="auto"/>
        <w:rPr>
          <w:ins w:id="198" w:author="Unknown"/>
          <w:rFonts w:ascii="Times New Roman" w:eastAsia="Times New Roman" w:hAnsi="Times New Roman" w:cs="Times New Roman"/>
          <w:sz w:val="24"/>
          <w:szCs w:val="24"/>
        </w:rPr>
      </w:pPr>
      <w:proofErr w:type="gramStart"/>
      <w:ins w:id="199" w:author="Unknown">
        <w:r w:rsidRPr="00A06937">
          <w:rPr>
            <w:rFonts w:ascii="Times New Roman" w:eastAsia="Times New Roman" w:hAnsi="Times New Roman" w:cs="Times New Roman"/>
            <w:sz w:val="24"/>
            <w:szCs w:val="24"/>
          </w:rPr>
          <w:t>now</w:t>
        </w:r>
        <w:proofErr w:type="gramEnd"/>
        <w:r w:rsidRPr="00A06937">
          <w:rPr>
            <w:rFonts w:ascii="Times New Roman" w:eastAsia="Times New Roman" w:hAnsi="Times New Roman" w:cs="Times New Roman"/>
            <w:sz w:val="24"/>
            <w:szCs w:val="24"/>
          </w:rPr>
          <w:t xml:space="preserve"> configure our client system. </w:t>
        </w:r>
        <w:proofErr w:type="gramStart"/>
        <w:r w:rsidRPr="00A06937">
          <w:rPr>
            <w:rFonts w:ascii="Times New Roman" w:eastAsia="Times New Roman" w:hAnsi="Times New Roman" w:cs="Times New Roman"/>
            <w:sz w:val="24"/>
            <w:szCs w:val="24"/>
          </w:rPr>
          <w:t>we</w:t>
        </w:r>
        <w:proofErr w:type="gramEnd"/>
        <w:r w:rsidRPr="00A06937">
          <w:rPr>
            <w:rFonts w:ascii="Times New Roman" w:eastAsia="Times New Roman" w:hAnsi="Times New Roman" w:cs="Times New Roman"/>
            <w:sz w:val="24"/>
            <w:szCs w:val="24"/>
          </w:rPr>
          <w:t xml:space="preserve"> are using two system one from each network to test the connectivity .</w:t>
        </w:r>
      </w:ins>
    </w:p>
    <w:p w:rsidR="00A06937" w:rsidRPr="00A06937" w:rsidRDefault="00A06937" w:rsidP="00A06937">
      <w:pPr>
        <w:spacing w:before="100" w:beforeAutospacing="1" w:after="100" w:afterAutospacing="1" w:line="240" w:lineRule="auto"/>
        <w:rPr>
          <w:ins w:id="200" w:author="Unknown"/>
          <w:rFonts w:ascii="Times New Roman" w:eastAsia="Times New Roman" w:hAnsi="Times New Roman" w:cs="Times New Roman"/>
          <w:sz w:val="24"/>
          <w:szCs w:val="24"/>
        </w:rPr>
      </w:pPr>
      <w:ins w:id="201" w:author="Unknown">
        <w:r w:rsidRPr="00A06937">
          <w:rPr>
            <w:rFonts w:ascii="Times New Roman" w:eastAsia="Times New Roman" w:hAnsi="Times New Roman" w:cs="Times New Roman"/>
            <w:sz w:val="24"/>
            <w:szCs w:val="24"/>
          </w:rPr>
          <w:t xml:space="preserve">Our first system is a Linux machine run </w:t>
        </w:r>
        <w:r w:rsidRPr="00A06937">
          <w:rPr>
            <w:rFonts w:ascii="Times New Roman" w:eastAsia="Times New Roman" w:hAnsi="Times New Roman" w:cs="Times New Roman"/>
            <w:b/>
            <w:bCs/>
            <w:sz w:val="24"/>
            <w:szCs w:val="24"/>
          </w:rPr>
          <w:t>setup</w:t>
        </w:r>
        <w:r w:rsidRPr="00A06937">
          <w:rPr>
            <w:rFonts w:ascii="Times New Roman" w:eastAsia="Times New Roman" w:hAnsi="Times New Roman" w:cs="Times New Roman"/>
            <w:sz w:val="24"/>
            <w:szCs w:val="24"/>
          </w:rPr>
          <w:t xml:space="preserve"> command on it</w:t>
        </w:r>
      </w:ins>
    </w:p>
    <w:p w:rsidR="00A06937" w:rsidRPr="00A06937" w:rsidRDefault="00A06937" w:rsidP="00A06937">
      <w:pPr>
        <w:spacing w:before="100" w:beforeAutospacing="1" w:after="100" w:afterAutospacing="1" w:line="240" w:lineRule="auto"/>
        <w:rPr>
          <w:ins w:id="202" w:author="Unknown"/>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2101850" cy="178435"/>
            <wp:effectExtent l="19050" t="0" r="0" b="0"/>
            <wp:docPr id="288" name="Picture 288" descr="setup comman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descr="setup commands"/>
                    <pic:cNvPicPr>
                      <a:picLocks noChangeAspect="1" noChangeArrowheads="1"/>
                    </pic:cNvPicPr>
                  </pic:nvPicPr>
                  <pic:blipFill>
                    <a:blip r:embed="rId1245"/>
                    <a:srcRect/>
                    <a:stretch>
                      <a:fillRect/>
                    </a:stretch>
                  </pic:blipFill>
                  <pic:spPr bwMode="auto">
                    <a:xfrm>
                      <a:off x="0" y="0"/>
                      <a:ext cx="2101850" cy="178435"/>
                    </a:xfrm>
                    <a:prstGeom prst="rect">
                      <a:avLst/>
                    </a:prstGeom>
                    <a:noFill/>
                    <a:ln w="9525">
                      <a:noFill/>
                      <a:miter lim="800000"/>
                      <a:headEnd/>
                      <a:tailEnd/>
                    </a:ln>
                  </pic:spPr>
                </pic:pic>
              </a:graphicData>
            </a:graphic>
          </wp:inline>
        </w:drawing>
      </w:r>
    </w:p>
    <w:p w:rsidR="00A06937" w:rsidRPr="00A06937" w:rsidRDefault="00A06937" w:rsidP="00A06937">
      <w:pPr>
        <w:spacing w:before="100" w:beforeAutospacing="1" w:after="100" w:afterAutospacing="1" w:line="240" w:lineRule="auto"/>
        <w:rPr>
          <w:ins w:id="203" w:author="Unknown"/>
          <w:rFonts w:ascii="Times New Roman" w:eastAsia="Times New Roman" w:hAnsi="Times New Roman" w:cs="Times New Roman"/>
          <w:sz w:val="24"/>
          <w:szCs w:val="24"/>
        </w:rPr>
      </w:pPr>
      <w:proofErr w:type="gramStart"/>
      <w:ins w:id="204" w:author="Unknown">
        <w:r w:rsidRPr="00A06937">
          <w:rPr>
            <w:rFonts w:ascii="Times New Roman" w:eastAsia="Times New Roman" w:hAnsi="Times New Roman" w:cs="Times New Roman"/>
            <w:sz w:val="24"/>
            <w:szCs w:val="24"/>
          </w:rPr>
          <w:t>assign</w:t>
        </w:r>
        <w:proofErr w:type="gramEnd"/>
        <w:r w:rsidRPr="00A06937">
          <w:rPr>
            <w:rFonts w:ascii="Times New Roman" w:eastAsia="Times New Roman" w:hAnsi="Times New Roman" w:cs="Times New Roman"/>
            <w:sz w:val="24"/>
            <w:szCs w:val="24"/>
          </w:rPr>
          <w:t xml:space="preserve"> its IP address to</w:t>
        </w:r>
        <w:r w:rsidRPr="00A06937">
          <w:rPr>
            <w:rFonts w:ascii="Times New Roman" w:eastAsia="Times New Roman" w:hAnsi="Times New Roman" w:cs="Times New Roman"/>
            <w:b/>
            <w:bCs/>
            <w:sz w:val="24"/>
            <w:szCs w:val="24"/>
          </w:rPr>
          <w:t xml:space="preserve"> 192.168.0.1</w:t>
        </w:r>
        <w:r w:rsidRPr="00A06937">
          <w:rPr>
            <w:rFonts w:ascii="Times New Roman" w:eastAsia="Times New Roman" w:hAnsi="Times New Roman" w:cs="Times New Roman"/>
            <w:sz w:val="24"/>
            <w:szCs w:val="24"/>
          </w:rPr>
          <w:t xml:space="preserve"> with a default gateway of</w:t>
        </w:r>
        <w:r w:rsidRPr="00A06937">
          <w:rPr>
            <w:rFonts w:ascii="Times New Roman" w:eastAsia="Times New Roman" w:hAnsi="Times New Roman" w:cs="Times New Roman"/>
            <w:b/>
            <w:bCs/>
            <w:sz w:val="24"/>
            <w:szCs w:val="24"/>
          </w:rPr>
          <w:t xml:space="preserve"> 192.168.0.254</w:t>
        </w:r>
      </w:ins>
    </w:p>
    <w:p w:rsidR="00A06937" w:rsidRPr="00A06937" w:rsidRDefault="00A06937" w:rsidP="00A06937">
      <w:pPr>
        <w:spacing w:before="100" w:beforeAutospacing="1" w:after="100" w:afterAutospacing="1" w:line="240" w:lineRule="auto"/>
        <w:rPr>
          <w:ins w:id="205" w:author="Unknown"/>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3705225" cy="2446020"/>
            <wp:effectExtent l="19050" t="0" r="9525" b="0"/>
            <wp:docPr id="289" name="Picture 289" descr="assign IP addr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descr="assign IP address"/>
                    <pic:cNvPicPr>
                      <a:picLocks noChangeAspect="1" noChangeArrowheads="1"/>
                    </pic:cNvPicPr>
                  </pic:nvPicPr>
                  <pic:blipFill>
                    <a:blip r:embed="rId1246"/>
                    <a:srcRect/>
                    <a:stretch>
                      <a:fillRect/>
                    </a:stretch>
                  </pic:blipFill>
                  <pic:spPr bwMode="auto">
                    <a:xfrm>
                      <a:off x="0" y="0"/>
                      <a:ext cx="3705225" cy="2446020"/>
                    </a:xfrm>
                    <a:prstGeom prst="rect">
                      <a:avLst/>
                    </a:prstGeom>
                    <a:noFill/>
                    <a:ln w="9525">
                      <a:noFill/>
                      <a:miter lim="800000"/>
                      <a:headEnd/>
                      <a:tailEnd/>
                    </a:ln>
                  </pic:spPr>
                </pic:pic>
              </a:graphicData>
            </a:graphic>
          </wp:inline>
        </w:drawing>
      </w:r>
    </w:p>
    <w:p w:rsidR="00A06937" w:rsidRPr="00A06937" w:rsidRDefault="00A06937" w:rsidP="00A06937">
      <w:pPr>
        <w:spacing w:before="100" w:beforeAutospacing="1" w:after="100" w:afterAutospacing="1" w:line="240" w:lineRule="auto"/>
        <w:rPr>
          <w:ins w:id="206" w:author="Unknown"/>
          <w:rFonts w:ascii="Times New Roman" w:eastAsia="Times New Roman" w:hAnsi="Times New Roman" w:cs="Times New Roman"/>
          <w:sz w:val="24"/>
          <w:szCs w:val="24"/>
        </w:rPr>
      </w:pPr>
      <w:proofErr w:type="gramStart"/>
      <w:ins w:id="207" w:author="Unknown">
        <w:r w:rsidRPr="00A06937">
          <w:rPr>
            <w:rFonts w:ascii="Times New Roman" w:eastAsia="Times New Roman" w:hAnsi="Times New Roman" w:cs="Times New Roman"/>
            <w:sz w:val="24"/>
            <w:szCs w:val="24"/>
          </w:rPr>
          <w:t>now</w:t>
        </w:r>
        <w:proofErr w:type="gramEnd"/>
        <w:r w:rsidRPr="00A06937">
          <w:rPr>
            <w:rFonts w:ascii="Times New Roman" w:eastAsia="Times New Roman" w:hAnsi="Times New Roman" w:cs="Times New Roman"/>
            <w:sz w:val="24"/>
            <w:szCs w:val="24"/>
          </w:rPr>
          <w:t xml:space="preserve"> restart the network service and check connectivity form its default gateway ( Server IP)</w:t>
        </w:r>
      </w:ins>
    </w:p>
    <w:p w:rsidR="00A06937" w:rsidRPr="00A06937" w:rsidRDefault="00A06937" w:rsidP="00A06937">
      <w:pPr>
        <w:spacing w:before="100" w:beforeAutospacing="1" w:after="100" w:afterAutospacing="1" w:line="240" w:lineRule="auto"/>
        <w:rPr>
          <w:ins w:id="208" w:author="Unknown"/>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771515" cy="2172970"/>
            <wp:effectExtent l="19050" t="0" r="635" b="0"/>
            <wp:docPr id="290" name="Picture 290" descr="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descr="ping"/>
                    <pic:cNvPicPr>
                      <a:picLocks noChangeAspect="1" noChangeArrowheads="1"/>
                    </pic:cNvPicPr>
                  </pic:nvPicPr>
                  <pic:blipFill>
                    <a:blip r:embed="rId1247"/>
                    <a:srcRect/>
                    <a:stretch>
                      <a:fillRect/>
                    </a:stretch>
                  </pic:blipFill>
                  <pic:spPr bwMode="auto">
                    <a:xfrm>
                      <a:off x="0" y="0"/>
                      <a:ext cx="5771515" cy="2172970"/>
                    </a:xfrm>
                    <a:prstGeom prst="rect">
                      <a:avLst/>
                    </a:prstGeom>
                    <a:noFill/>
                    <a:ln w="9525">
                      <a:noFill/>
                      <a:miter lim="800000"/>
                      <a:headEnd/>
                      <a:tailEnd/>
                    </a:ln>
                  </pic:spPr>
                </pic:pic>
              </a:graphicData>
            </a:graphic>
          </wp:inline>
        </w:drawing>
      </w:r>
    </w:p>
    <w:p w:rsidR="00A06937" w:rsidRPr="00A06937" w:rsidRDefault="00A06937" w:rsidP="00A06937">
      <w:pPr>
        <w:spacing w:before="100" w:beforeAutospacing="1" w:after="100" w:afterAutospacing="1" w:line="240" w:lineRule="auto"/>
        <w:rPr>
          <w:ins w:id="209" w:author="Unknown"/>
          <w:rFonts w:ascii="Times New Roman" w:eastAsia="Times New Roman" w:hAnsi="Times New Roman" w:cs="Times New Roman"/>
          <w:sz w:val="24"/>
          <w:szCs w:val="24"/>
        </w:rPr>
      </w:pPr>
      <w:ins w:id="210" w:author="Unknown">
        <w:r w:rsidRPr="00A06937">
          <w:rPr>
            <w:rFonts w:ascii="Times New Roman" w:eastAsia="Times New Roman" w:hAnsi="Times New Roman" w:cs="Times New Roman"/>
            <w:sz w:val="24"/>
            <w:szCs w:val="24"/>
          </w:rPr>
          <w:t xml:space="preserve">Now go on our other host which we are using a window machine </w:t>
        </w:r>
        <w:proofErr w:type="gramStart"/>
        <w:r w:rsidRPr="00A06937">
          <w:rPr>
            <w:rFonts w:ascii="Times New Roman" w:eastAsia="Times New Roman" w:hAnsi="Times New Roman" w:cs="Times New Roman"/>
            <w:sz w:val="24"/>
            <w:szCs w:val="24"/>
          </w:rPr>
          <w:t>( You</w:t>
        </w:r>
        <w:proofErr w:type="gramEnd"/>
        <w:r w:rsidRPr="00A06937">
          <w:rPr>
            <w:rFonts w:ascii="Times New Roman" w:eastAsia="Times New Roman" w:hAnsi="Times New Roman" w:cs="Times New Roman"/>
            <w:sz w:val="24"/>
            <w:szCs w:val="24"/>
          </w:rPr>
          <w:t xml:space="preserve"> can also use Linux host ) and set IP address to</w:t>
        </w:r>
        <w:r w:rsidRPr="00A06937">
          <w:rPr>
            <w:rFonts w:ascii="Times New Roman" w:eastAsia="Times New Roman" w:hAnsi="Times New Roman" w:cs="Times New Roman"/>
            <w:b/>
            <w:bCs/>
            <w:sz w:val="24"/>
            <w:szCs w:val="24"/>
          </w:rPr>
          <w:t xml:space="preserve"> 192.168.1.1</w:t>
        </w:r>
        <w:r w:rsidRPr="00A06937">
          <w:rPr>
            <w:rFonts w:ascii="Times New Roman" w:eastAsia="Times New Roman" w:hAnsi="Times New Roman" w:cs="Times New Roman"/>
            <w:sz w:val="24"/>
            <w:szCs w:val="24"/>
          </w:rPr>
          <w:t xml:space="preserve"> with a default gateway to</w:t>
        </w:r>
        <w:r w:rsidRPr="00A06937">
          <w:rPr>
            <w:rFonts w:ascii="Times New Roman" w:eastAsia="Times New Roman" w:hAnsi="Times New Roman" w:cs="Times New Roman"/>
            <w:b/>
            <w:bCs/>
            <w:sz w:val="24"/>
            <w:szCs w:val="24"/>
          </w:rPr>
          <w:t xml:space="preserve"> 192.168.1.254</w:t>
        </w:r>
      </w:ins>
    </w:p>
    <w:p w:rsidR="00A06937" w:rsidRPr="00A06937" w:rsidRDefault="00A06937" w:rsidP="00A06937">
      <w:pPr>
        <w:spacing w:before="100" w:beforeAutospacing="1" w:after="100" w:afterAutospacing="1" w:line="240" w:lineRule="auto"/>
        <w:rPr>
          <w:ins w:id="211" w:author="Unknown"/>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3206115" cy="2386965"/>
            <wp:effectExtent l="19050" t="0" r="0" b="0"/>
            <wp:docPr id="291" name="Picture 291" descr="ip configur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descr="ip configurations"/>
                    <pic:cNvPicPr>
                      <a:picLocks noChangeAspect="1" noChangeArrowheads="1"/>
                    </pic:cNvPicPr>
                  </pic:nvPicPr>
                  <pic:blipFill>
                    <a:blip r:embed="rId1248"/>
                    <a:srcRect/>
                    <a:stretch>
                      <a:fillRect/>
                    </a:stretch>
                  </pic:blipFill>
                  <pic:spPr bwMode="auto">
                    <a:xfrm>
                      <a:off x="0" y="0"/>
                      <a:ext cx="3206115" cy="2386965"/>
                    </a:xfrm>
                    <a:prstGeom prst="rect">
                      <a:avLst/>
                    </a:prstGeom>
                    <a:noFill/>
                    <a:ln w="9525">
                      <a:noFill/>
                      <a:miter lim="800000"/>
                      <a:headEnd/>
                      <a:tailEnd/>
                    </a:ln>
                  </pic:spPr>
                </pic:pic>
              </a:graphicData>
            </a:graphic>
          </wp:inline>
        </w:drawing>
      </w:r>
    </w:p>
    <w:p w:rsidR="00A06937" w:rsidRPr="00A06937" w:rsidRDefault="00A06937" w:rsidP="00A06937">
      <w:pPr>
        <w:spacing w:before="100" w:beforeAutospacing="1" w:after="100" w:afterAutospacing="1" w:line="240" w:lineRule="auto"/>
        <w:rPr>
          <w:ins w:id="212" w:author="Unknown"/>
          <w:rFonts w:ascii="Times New Roman" w:eastAsia="Times New Roman" w:hAnsi="Times New Roman" w:cs="Times New Roman"/>
          <w:sz w:val="24"/>
          <w:szCs w:val="24"/>
        </w:rPr>
      </w:pPr>
      <w:proofErr w:type="gramStart"/>
      <w:ins w:id="213" w:author="Unknown">
        <w:r w:rsidRPr="00A06937">
          <w:rPr>
            <w:rFonts w:ascii="Times New Roman" w:eastAsia="Times New Roman" w:hAnsi="Times New Roman" w:cs="Times New Roman"/>
            <w:sz w:val="24"/>
            <w:szCs w:val="24"/>
          </w:rPr>
          <w:t>now</w:t>
        </w:r>
        <w:proofErr w:type="gramEnd"/>
        <w:r w:rsidRPr="00A06937">
          <w:rPr>
            <w:rFonts w:ascii="Times New Roman" w:eastAsia="Times New Roman" w:hAnsi="Times New Roman" w:cs="Times New Roman"/>
            <w:sz w:val="24"/>
            <w:szCs w:val="24"/>
          </w:rPr>
          <w:t xml:space="preserve"> open command prompt and test connectivity with default gateway</w:t>
        </w:r>
      </w:ins>
    </w:p>
    <w:p w:rsidR="00A06937" w:rsidRPr="00A06937" w:rsidRDefault="00A06937" w:rsidP="00A06937">
      <w:pPr>
        <w:spacing w:before="100" w:beforeAutospacing="1" w:after="100" w:afterAutospacing="1" w:line="240" w:lineRule="auto"/>
        <w:rPr>
          <w:ins w:id="214" w:author="Unknown"/>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4476750" cy="3194685"/>
            <wp:effectExtent l="19050" t="0" r="0" b="0"/>
            <wp:docPr id="292" name="Picture 292" descr="ping comman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descr="ping commands"/>
                    <pic:cNvPicPr>
                      <a:picLocks noChangeAspect="1" noChangeArrowheads="1"/>
                    </pic:cNvPicPr>
                  </pic:nvPicPr>
                  <pic:blipFill>
                    <a:blip r:embed="rId1249"/>
                    <a:srcRect/>
                    <a:stretch>
                      <a:fillRect/>
                    </a:stretch>
                  </pic:blipFill>
                  <pic:spPr bwMode="auto">
                    <a:xfrm>
                      <a:off x="0" y="0"/>
                      <a:ext cx="4476750" cy="3194685"/>
                    </a:xfrm>
                    <a:prstGeom prst="rect">
                      <a:avLst/>
                    </a:prstGeom>
                    <a:noFill/>
                    <a:ln w="9525">
                      <a:noFill/>
                      <a:miter lim="800000"/>
                      <a:headEnd/>
                      <a:tailEnd/>
                    </a:ln>
                  </pic:spPr>
                </pic:pic>
              </a:graphicData>
            </a:graphic>
          </wp:inline>
        </w:drawing>
      </w:r>
    </w:p>
    <w:p w:rsidR="00A06937" w:rsidRPr="00A06937" w:rsidRDefault="00A06937" w:rsidP="00A06937">
      <w:pPr>
        <w:spacing w:before="100" w:beforeAutospacing="1" w:after="100" w:afterAutospacing="1" w:line="240" w:lineRule="auto"/>
        <w:rPr>
          <w:ins w:id="215" w:author="Unknown"/>
          <w:rFonts w:ascii="Times New Roman" w:eastAsia="Times New Roman" w:hAnsi="Times New Roman" w:cs="Times New Roman"/>
          <w:sz w:val="24"/>
          <w:szCs w:val="24"/>
        </w:rPr>
      </w:pPr>
      <w:ins w:id="216" w:author="Unknown">
        <w:r w:rsidRPr="00A06937">
          <w:rPr>
            <w:rFonts w:ascii="Times New Roman" w:eastAsia="Times New Roman" w:hAnsi="Times New Roman" w:cs="Times New Roman"/>
            <w:sz w:val="24"/>
            <w:szCs w:val="24"/>
          </w:rPr>
          <w:t>At this point you have completed all necessary step's to enable routing its time to verify this</w:t>
        </w:r>
      </w:ins>
    </w:p>
    <w:p w:rsidR="00A06937" w:rsidRPr="00A06937" w:rsidRDefault="00A06937" w:rsidP="00A06937">
      <w:pPr>
        <w:spacing w:before="100" w:beforeAutospacing="1" w:after="100" w:afterAutospacing="1" w:line="240" w:lineRule="auto"/>
        <w:outlineLvl w:val="2"/>
        <w:rPr>
          <w:ins w:id="217" w:author="Unknown"/>
          <w:rFonts w:ascii="Times New Roman" w:eastAsia="Times New Roman" w:hAnsi="Times New Roman" w:cs="Times New Roman"/>
          <w:b/>
          <w:bCs/>
          <w:sz w:val="27"/>
          <w:szCs w:val="27"/>
        </w:rPr>
      </w:pPr>
      <w:ins w:id="218" w:author="Unknown">
        <w:r w:rsidRPr="00A06937">
          <w:rPr>
            <w:rFonts w:ascii="Times New Roman" w:eastAsia="Times New Roman" w:hAnsi="Times New Roman" w:cs="Times New Roman"/>
            <w:b/>
            <w:bCs/>
            <w:sz w:val="27"/>
            <w:szCs w:val="27"/>
          </w:rPr>
          <w:t>Test from windows system</w:t>
        </w:r>
      </w:ins>
    </w:p>
    <w:p w:rsidR="00A06937" w:rsidRPr="00A06937" w:rsidRDefault="00A06937" w:rsidP="00A06937">
      <w:pPr>
        <w:spacing w:before="100" w:beforeAutospacing="1" w:after="100" w:afterAutospacing="1" w:line="240" w:lineRule="auto"/>
        <w:rPr>
          <w:ins w:id="219" w:author="Unknown"/>
          <w:rFonts w:ascii="Times New Roman" w:eastAsia="Times New Roman" w:hAnsi="Times New Roman" w:cs="Times New Roman"/>
          <w:sz w:val="24"/>
          <w:szCs w:val="24"/>
        </w:rPr>
      </w:pPr>
      <w:proofErr w:type="gramStart"/>
      <w:ins w:id="220" w:author="Unknown">
        <w:r w:rsidRPr="00A06937">
          <w:rPr>
            <w:rFonts w:ascii="Times New Roman" w:eastAsia="Times New Roman" w:hAnsi="Times New Roman" w:cs="Times New Roman"/>
            <w:b/>
            <w:bCs/>
            <w:sz w:val="24"/>
            <w:szCs w:val="24"/>
          </w:rPr>
          <w:t>ping</w:t>
        </w:r>
        <w:proofErr w:type="gramEnd"/>
        <w:r w:rsidRPr="00A06937">
          <w:rPr>
            <w:rFonts w:ascii="Times New Roman" w:eastAsia="Times New Roman" w:hAnsi="Times New Roman" w:cs="Times New Roman"/>
            <w:sz w:val="24"/>
            <w:szCs w:val="24"/>
          </w:rPr>
          <w:t xml:space="preserve"> the Linux host located on other network</w:t>
        </w:r>
      </w:ins>
    </w:p>
    <w:p w:rsidR="00A06937" w:rsidRPr="00A06937" w:rsidRDefault="00A06937" w:rsidP="00A06937">
      <w:pPr>
        <w:spacing w:before="100" w:beforeAutospacing="1" w:after="100" w:afterAutospacing="1" w:line="240" w:lineRule="auto"/>
        <w:rPr>
          <w:ins w:id="221" w:author="Unknown"/>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4429760" cy="3538855"/>
            <wp:effectExtent l="19050" t="0" r="8890" b="0"/>
            <wp:docPr id="293" name="Picture 293" descr="ping rep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descr="ping replay"/>
                    <pic:cNvPicPr>
                      <a:picLocks noChangeAspect="1" noChangeArrowheads="1"/>
                    </pic:cNvPicPr>
                  </pic:nvPicPr>
                  <pic:blipFill>
                    <a:blip r:embed="rId1250"/>
                    <a:srcRect/>
                    <a:stretch>
                      <a:fillRect/>
                    </a:stretch>
                  </pic:blipFill>
                  <pic:spPr bwMode="auto">
                    <a:xfrm>
                      <a:off x="0" y="0"/>
                      <a:ext cx="4429760" cy="3538855"/>
                    </a:xfrm>
                    <a:prstGeom prst="rect">
                      <a:avLst/>
                    </a:prstGeom>
                    <a:noFill/>
                    <a:ln w="9525">
                      <a:noFill/>
                      <a:miter lim="800000"/>
                      <a:headEnd/>
                      <a:tailEnd/>
                    </a:ln>
                  </pic:spPr>
                </pic:pic>
              </a:graphicData>
            </a:graphic>
          </wp:inline>
        </w:drawing>
      </w:r>
    </w:p>
    <w:p w:rsidR="00A06937" w:rsidRPr="00A06937" w:rsidRDefault="00A06937" w:rsidP="00A06937">
      <w:pPr>
        <w:spacing w:before="100" w:beforeAutospacing="1" w:after="100" w:afterAutospacing="1" w:line="240" w:lineRule="auto"/>
        <w:outlineLvl w:val="2"/>
        <w:rPr>
          <w:ins w:id="222" w:author="Unknown"/>
          <w:rFonts w:ascii="Times New Roman" w:eastAsia="Times New Roman" w:hAnsi="Times New Roman" w:cs="Times New Roman"/>
          <w:b/>
          <w:bCs/>
          <w:sz w:val="27"/>
          <w:szCs w:val="27"/>
        </w:rPr>
      </w:pPr>
      <w:ins w:id="223" w:author="Unknown">
        <w:r w:rsidRPr="00A06937">
          <w:rPr>
            <w:rFonts w:ascii="Times New Roman" w:eastAsia="Times New Roman" w:hAnsi="Times New Roman" w:cs="Times New Roman"/>
            <w:b/>
            <w:bCs/>
            <w:sz w:val="27"/>
            <w:szCs w:val="27"/>
          </w:rPr>
          <w:t>Test from Linux system</w:t>
        </w:r>
      </w:ins>
    </w:p>
    <w:p w:rsidR="00A06937" w:rsidRPr="00A06937" w:rsidRDefault="00A06937" w:rsidP="00A06937">
      <w:pPr>
        <w:spacing w:before="100" w:beforeAutospacing="1" w:after="100" w:afterAutospacing="1" w:line="240" w:lineRule="auto"/>
        <w:rPr>
          <w:ins w:id="224" w:author="Unknown"/>
          <w:rFonts w:ascii="Times New Roman" w:eastAsia="Times New Roman" w:hAnsi="Times New Roman" w:cs="Times New Roman"/>
          <w:sz w:val="24"/>
          <w:szCs w:val="24"/>
        </w:rPr>
      </w:pPr>
      <w:proofErr w:type="gramStart"/>
      <w:ins w:id="225" w:author="Unknown">
        <w:r w:rsidRPr="00A06937">
          <w:rPr>
            <w:rFonts w:ascii="Times New Roman" w:eastAsia="Times New Roman" w:hAnsi="Times New Roman" w:cs="Times New Roman"/>
            <w:b/>
            <w:bCs/>
            <w:sz w:val="24"/>
            <w:szCs w:val="24"/>
          </w:rPr>
          <w:t>ping</w:t>
        </w:r>
        <w:proofErr w:type="gramEnd"/>
        <w:r w:rsidRPr="00A06937">
          <w:rPr>
            <w:rFonts w:ascii="Times New Roman" w:eastAsia="Times New Roman" w:hAnsi="Times New Roman" w:cs="Times New Roman"/>
            <w:sz w:val="24"/>
            <w:szCs w:val="24"/>
          </w:rPr>
          <w:t xml:space="preserve"> the Window host located on other network</w:t>
        </w:r>
      </w:ins>
    </w:p>
    <w:p w:rsidR="00A06937" w:rsidRPr="00A06937" w:rsidRDefault="00A06937" w:rsidP="00A06937">
      <w:pPr>
        <w:spacing w:before="100" w:beforeAutospacing="1" w:after="100" w:afterAutospacing="1" w:line="240" w:lineRule="auto"/>
        <w:rPr>
          <w:ins w:id="226" w:author="Unknown"/>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6210935" cy="3241675"/>
            <wp:effectExtent l="19050" t="0" r="0" b="0"/>
            <wp:docPr id="294" name="Picture 294" descr="ping rep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descr="ping replay"/>
                    <pic:cNvPicPr>
                      <a:picLocks noChangeAspect="1" noChangeArrowheads="1"/>
                    </pic:cNvPicPr>
                  </pic:nvPicPr>
                  <pic:blipFill>
                    <a:blip r:embed="rId1251"/>
                    <a:srcRect/>
                    <a:stretch>
                      <a:fillRect/>
                    </a:stretch>
                  </pic:blipFill>
                  <pic:spPr bwMode="auto">
                    <a:xfrm>
                      <a:off x="0" y="0"/>
                      <a:ext cx="6210935" cy="3241675"/>
                    </a:xfrm>
                    <a:prstGeom prst="rect">
                      <a:avLst/>
                    </a:prstGeom>
                    <a:noFill/>
                    <a:ln w="9525">
                      <a:noFill/>
                      <a:miter lim="800000"/>
                      <a:headEnd/>
                      <a:tailEnd/>
                    </a:ln>
                  </pic:spPr>
                </pic:pic>
              </a:graphicData>
            </a:graphic>
          </wp:inline>
        </w:drawing>
      </w:r>
    </w:p>
    <w:p w:rsidR="0074456D" w:rsidRPr="0074456D" w:rsidRDefault="0074456D" w:rsidP="0074456D">
      <w:pPr>
        <w:spacing w:before="100" w:beforeAutospacing="1" w:after="100" w:afterAutospacing="1" w:line="240" w:lineRule="auto"/>
        <w:outlineLvl w:val="1"/>
        <w:rPr>
          <w:rFonts w:ascii="Times New Roman" w:eastAsia="Times New Roman" w:hAnsi="Times New Roman" w:cs="Times New Roman"/>
          <w:b/>
          <w:bCs/>
          <w:sz w:val="36"/>
          <w:szCs w:val="36"/>
        </w:rPr>
      </w:pPr>
      <w:hyperlink r:id="rId1252" w:history="1">
        <w:r w:rsidRPr="0074456D">
          <w:rPr>
            <w:rFonts w:ascii="Times New Roman" w:eastAsia="Times New Roman" w:hAnsi="Times New Roman" w:cs="Times New Roman"/>
            <w:b/>
            <w:bCs/>
            <w:color w:val="0000FF"/>
            <w:sz w:val="36"/>
            <w:szCs w:val="36"/>
            <w:u w:val="single"/>
          </w:rPr>
          <w:t xml:space="preserve">How to configure syslog server in Linux </w:t>
        </w:r>
      </w:hyperlink>
    </w:p>
    <w:p w:rsidR="0074456D" w:rsidRPr="0074456D" w:rsidRDefault="0074456D" w:rsidP="0074456D">
      <w:pPr>
        <w:numPr>
          <w:ilvl w:val="0"/>
          <w:numId w:val="78"/>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noProof/>
          <w:color w:val="0000FF"/>
          <w:sz w:val="24"/>
          <w:szCs w:val="24"/>
        </w:rPr>
        <w:lastRenderedPageBreak/>
        <w:drawing>
          <wp:inline distT="0" distB="0" distL="0" distR="0">
            <wp:extent cx="142240" cy="166370"/>
            <wp:effectExtent l="19050" t="0" r="0" b="0"/>
            <wp:docPr id="314" name="Picture 314" descr="Print">
              <a:hlinkClick xmlns:a="http://schemas.openxmlformats.org/drawingml/2006/main" r:id="rId1253" tooltip="&quot;Prin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descr="Print">
                      <a:hlinkClick r:id="rId1253" tooltip="&quot;Print&quot;"/>
                    </pic:cNvPr>
                    <pic:cNvPicPr>
                      <a:picLocks noChangeAspect="1" noChangeArrowheads="1"/>
                    </pic:cNvPicPr>
                  </pic:nvPicPr>
                  <pic:blipFill>
                    <a:blip r:embed="rId44"/>
                    <a:srcRect/>
                    <a:stretch>
                      <a:fillRect/>
                    </a:stretch>
                  </pic:blipFill>
                  <pic:spPr bwMode="auto">
                    <a:xfrm>
                      <a:off x="0" y="0"/>
                      <a:ext cx="142240" cy="166370"/>
                    </a:xfrm>
                    <a:prstGeom prst="rect">
                      <a:avLst/>
                    </a:prstGeom>
                    <a:noFill/>
                    <a:ln w="9525">
                      <a:noFill/>
                      <a:miter lim="800000"/>
                      <a:headEnd/>
                      <a:tailEnd/>
                    </a:ln>
                  </pic:spPr>
                </pic:pic>
              </a:graphicData>
            </a:graphic>
          </wp:inline>
        </w:drawing>
      </w:r>
    </w:p>
    <w:p w:rsidR="0074456D" w:rsidRPr="0074456D" w:rsidRDefault="0074456D" w:rsidP="0074456D">
      <w:pPr>
        <w:spacing w:before="100" w:beforeAutospacing="1" w:after="100" w:afterAutospacing="1" w:line="240" w:lineRule="auto"/>
        <w:rPr>
          <w:ins w:id="227" w:author="Unknown"/>
          <w:rFonts w:ascii="Times New Roman" w:eastAsia="Times New Roman" w:hAnsi="Times New Roman" w:cs="Times New Roman"/>
          <w:sz w:val="24"/>
          <w:szCs w:val="24"/>
        </w:rPr>
      </w:pPr>
      <w:ins w:id="228" w:author="Unknown">
        <w:r w:rsidRPr="0074456D">
          <w:rPr>
            <w:rFonts w:ascii="Times New Roman" w:eastAsia="Times New Roman" w:hAnsi="Times New Roman" w:cs="Times New Roman"/>
            <w:b/>
            <w:bCs/>
            <w:sz w:val="24"/>
            <w:szCs w:val="24"/>
          </w:rPr>
          <w:t>Sample Exam question</w:t>
        </w:r>
        <w:proofErr w:type="gramStart"/>
        <w:r w:rsidRPr="0074456D">
          <w:rPr>
            <w:rFonts w:ascii="Times New Roman" w:eastAsia="Times New Roman" w:hAnsi="Times New Roman" w:cs="Times New Roman"/>
            <w:b/>
            <w:bCs/>
            <w:sz w:val="24"/>
            <w:szCs w:val="24"/>
          </w:rPr>
          <w:t>:-</w:t>
        </w:r>
        <w:proofErr w:type="gramEnd"/>
        <w:r w:rsidRPr="0074456D">
          <w:rPr>
            <w:rFonts w:ascii="Times New Roman" w:eastAsia="Times New Roman" w:hAnsi="Times New Roman" w:cs="Times New Roman"/>
            <w:sz w:val="24"/>
            <w:szCs w:val="24"/>
          </w:rPr>
          <w:t xml:space="preserve"> You are a System administrator. </w:t>
        </w:r>
        <w:proofErr w:type="gramStart"/>
        <w:r w:rsidRPr="0074456D">
          <w:rPr>
            <w:rFonts w:ascii="Times New Roman" w:eastAsia="Times New Roman" w:hAnsi="Times New Roman" w:cs="Times New Roman"/>
            <w:sz w:val="24"/>
            <w:szCs w:val="24"/>
          </w:rPr>
          <w:t>Using Log files very easy to monitor the system.</w:t>
        </w:r>
        <w:proofErr w:type="gramEnd"/>
        <w:r w:rsidRPr="0074456D">
          <w:rPr>
            <w:rFonts w:ascii="Times New Roman" w:eastAsia="Times New Roman" w:hAnsi="Times New Roman" w:cs="Times New Roman"/>
            <w:sz w:val="24"/>
            <w:szCs w:val="24"/>
          </w:rPr>
          <w:t xml:space="preserve"> Now there are 40 servers running as Mail, Web, Proxy, DNS services etc. Your task is to centralize the logs from all servers into on LOG Server. How will you configure the </w:t>
        </w:r>
        <w:r w:rsidRPr="0074456D">
          <w:rPr>
            <w:rFonts w:ascii="Times New Roman" w:eastAsia="Times New Roman" w:hAnsi="Times New Roman" w:cs="Times New Roman"/>
            <w:b/>
            <w:bCs/>
            <w:sz w:val="24"/>
            <w:szCs w:val="24"/>
          </w:rPr>
          <w:t>LOG Server</w:t>
        </w:r>
        <w:r w:rsidRPr="0074456D">
          <w:rPr>
            <w:rFonts w:ascii="Times New Roman" w:eastAsia="Times New Roman" w:hAnsi="Times New Roman" w:cs="Times New Roman"/>
            <w:sz w:val="24"/>
            <w:szCs w:val="24"/>
          </w:rPr>
          <w:t xml:space="preserve"> to accept logs from remote </w:t>
        </w:r>
        <w:proofErr w:type="gramStart"/>
        <w:r w:rsidRPr="0074456D">
          <w:rPr>
            <w:rFonts w:ascii="Times New Roman" w:eastAsia="Times New Roman" w:hAnsi="Times New Roman" w:cs="Times New Roman"/>
            <w:sz w:val="24"/>
            <w:szCs w:val="24"/>
          </w:rPr>
          <w:t>host ?</w:t>
        </w:r>
        <w:proofErr w:type="gramEnd"/>
      </w:ins>
    </w:p>
    <w:p w:rsidR="0074456D" w:rsidRPr="0074456D" w:rsidRDefault="0074456D" w:rsidP="0074456D">
      <w:pPr>
        <w:spacing w:before="100" w:beforeAutospacing="1" w:after="100" w:afterAutospacing="1" w:line="240" w:lineRule="auto"/>
        <w:outlineLvl w:val="2"/>
        <w:rPr>
          <w:ins w:id="229" w:author="Unknown"/>
          <w:rFonts w:ascii="Times New Roman" w:eastAsia="Times New Roman" w:hAnsi="Times New Roman" w:cs="Times New Roman"/>
          <w:b/>
          <w:bCs/>
          <w:sz w:val="27"/>
          <w:szCs w:val="27"/>
        </w:rPr>
      </w:pPr>
      <w:ins w:id="230" w:author="Unknown">
        <w:r w:rsidRPr="0074456D">
          <w:rPr>
            <w:rFonts w:ascii="Times New Roman" w:eastAsia="Times New Roman" w:hAnsi="Times New Roman" w:cs="Times New Roman"/>
            <w:b/>
            <w:bCs/>
            <w:sz w:val="27"/>
            <w:szCs w:val="27"/>
          </w:rPr>
          <w:t>Answer with Explanation</w:t>
        </w:r>
      </w:ins>
    </w:p>
    <w:p w:rsidR="0074456D" w:rsidRPr="0074456D" w:rsidRDefault="0074456D" w:rsidP="0074456D">
      <w:pPr>
        <w:spacing w:before="100" w:beforeAutospacing="1" w:after="100" w:afterAutospacing="1" w:line="240" w:lineRule="auto"/>
        <w:rPr>
          <w:ins w:id="231" w:author="Unknown"/>
          <w:rFonts w:ascii="Times New Roman" w:eastAsia="Times New Roman" w:hAnsi="Times New Roman" w:cs="Times New Roman"/>
          <w:sz w:val="24"/>
          <w:szCs w:val="24"/>
        </w:rPr>
      </w:pPr>
      <w:ins w:id="232" w:author="Unknown">
        <w:r w:rsidRPr="0074456D">
          <w:rPr>
            <w:rFonts w:ascii="Times New Roman" w:eastAsia="Times New Roman" w:hAnsi="Times New Roman" w:cs="Times New Roman"/>
            <w:sz w:val="24"/>
            <w:szCs w:val="24"/>
          </w:rPr>
          <w:t>An important part of maintaining a secure system is keeping track of the activities that take place on the system. If you know what usually happens, such as understanding when users log into your system, you can use log files to spot unusual activity. You can configure what syslogd records through the</w:t>
        </w:r>
        <w:r w:rsidRPr="0074456D">
          <w:rPr>
            <w:rFonts w:ascii="Times New Roman" w:eastAsia="Times New Roman" w:hAnsi="Times New Roman" w:cs="Times New Roman"/>
            <w:b/>
            <w:bCs/>
            <w:sz w:val="24"/>
            <w:szCs w:val="24"/>
          </w:rPr>
          <w:t xml:space="preserve"> /etc/syslog.conf</w:t>
        </w:r>
        <w:r w:rsidRPr="0074456D">
          <w:rPr>
            <w:rFonts w:ascii="Times New Roman" w:eastAsia="Times New Roman" w:hAnsi="Times New Roman" w:cs="Times New Roman"/>
            <w:sz w:val="24"/>
            <w:szCs w:val="24"/>
          </w:rPr>
          <w:t xml:space="preserve"> configuration file.</w:t>
        </w:r>
      </w:ins>
    </w:p>
    <w:p w:rsidR="0074456D" w:rsidRPr="0074456D" w:rsidRDefault="0074456D" w:rsidP="0074456D">
      <w:pPr>
        <w:spacing w:before="100" w:beforeAutospacing="1" w:after="100" w:afterAutospacing="1" w:line="240" w:lineRule="auto"/>
        <w:rPr>
          <w:ins w:id="233" w:author="Unknown"/>
          <w:rFonts w:ascii="Times New Roman" w:eastAsia="Times New Roman" w:hAnsi="Times New Roman" w:cs="Times New Roman"/>
          <w:sz w:val="24"/>
          <w:szCs w:val="24"/>
        </w:rPr>
      </w:pPr>
      <w:ins w:id="234" w:author="Unknown">
        <w:r w:rsidRPr="0074456D">
          <w:rPr>
            <w:rFonts w:ascii="Times New Roman" w:eastAsia="Times New Roman" w:hAnsi="Times New Roman" w:cs="Times New Roman"/>
            <w:sz w:val="24"/>
            <w:szCs w:val="24"/>
          </w:rPr>
          <w:t xml:space="preserve">The </w:t>
        </w:r>
        <w:r w:rsidRPr="0074456D">
          <w:rPr>
            <w:rFonts w:ascii="Times New Roman" w:eastAsia="Times New Roman" w:hAnsi="Times New Roman" w:cs="Times New Roman"/>
            <w:b/>
            <w:bCs/>
            <w:sz w:val="24"/>
            <w:szCs w:val="24"/>
          </w:rPr>
          <w:t>syslogd daemon</w:t>
        </w:r>
        <w:r w:rsidRPr="0074456D">
          <w:rPr>
            <w:rFonts w:ascii="Times New Roman" w:eastAsia="Times New Roman" w:hAnsi="Times New Roman" w:cs="Times New Roman"/>
            <w:sz w:val="24"/>
            <w:szCs w:val="24"/>
          </w:rPr>
          <w:t xml:space="preserve"> manages all the logs on your system and coordinates with any of the logging operations of other systems on your network. Configuration information for</w:t>
        </w:r>
        <w:r w:rsidRPr="0074456D">
          <w:rPr>
            <w:rFonts w:ascii="Times New Roman" w:eastAsia="Times New Roman" w:hAnsi="Times New Roman" w:cs="Times New Roman"/>
            <w:b/>
            <w:bCs/>
            <w:sz w:val="24"/>
            <w:szCs w:val="24"/>
          </w:rPr>
          <w:t xml:space="preserve"> syslogd </w:t>
        </w:r>
        <w:r w:rsidRPr="0074456D">
          <w:rPr>
            <w:rFonts w:ascii="Times New Roman" w:eastAsia="Times New Roman" w:hAnsi="Times New Roman" w:cs="Times New Roman"/>
            <w:sz w:val="24"/>
            <w:szCs w:val="24"/>
          </w:rPr>
          <w:t xml:space="preserve">is held in the </w:t>
        </w:r>
        <w:r w:rsidRPr="0074456D">
          <w:rPr>
            <w:rFonts w:ascii="Times New Roman" w:eastAsia="Times New Roman" w:hAnsi="Times New Roman" w:cs="Times New Roman"/>
            <w:b/>
            <w:bCs/>
            <w:sz w:val="24"/>
            <w:szCs w:val="24"/>
          </w:rPr>
          <w:t>/etc/syslog.conf</w:t>
        </w:r>
        <w:r w:rsidRPr="0074456D">
          <w:rPr>
            <w:rFonts w:ascii="Times New Roman" w:eastAsia="Times New Roman" w:hAnsi="Times New Roman" w:cs="Times New Roman"/>
            <w:sz w:val="24"/>
            <w:szCs w:val="24"/>
          </w:rPr>
          <w:t xml:space="preserve"> file, which contains the names and locations for your system log files.</w:t>
        </w:r>
      </w:ins>
    </w:p>
    <w:p w:rsidR="0074456D" w:rsidRPr="0074456D" w:rsidRDefault="0074456D" w:rsidP="0074456D">
      <w:pPr>
        <w:spacing w:before="100" w:beforeAutospacing="1" w:after="100" w:afterAutospacing="1" w:line="240" w:lineRule="auto"/>
        <w:rPr>
          <w:ins w:id="235" w:author="Unknown"/>
          <w:rFonts w:ascii="Times New Roman" w:eastAsia="Times New Roman" w:hAnsi="Times New Roman" w:cs="Times New Roman"/>
          <w:sz w:val="24"/>
          <w:szCs w:val="24"/>
        </w:rPr>
      </w:pPr>
      <w:ins w:id="236" w:author="Unknown">
        <w:r w:rsidRPr="0074456D">
          <w:rPr>
            <w:rFonts w:ascii="Times New Roman" w:eastAsia="Times New Roman" w:hAnsi="Times New Roman" w:cs="Times New Roman"/>
            <w:sz w:val="24"/>
            <w:szCs w:val="24"/>
          </w:rPr>
          <w:t>By Default system accept the logs only generated from local host. In this example we will configure a log server and will accept logs from client side.</w:t>
        </w:r>
      </w:ins>
    </w:p>
    <w:p w:rsidR="0074456D" w:rsidRPr="0074456D" w:rsidRDefault="0074456D" w:rsidP="0074456D">
      <w:pPr>
        <w:spacing w:before="100" w:beforeAutospacing="1" w:after="100" w:afterAutospacing="1" w:line="240" w:lineRule="auto"/>
        <w:rPr>
          <w:ins w:id="237" w:author="Unknown"/>
          <w:rFonts w:ascii="Times New Roman" w:eastAsia="Times New Roman" w:hAnsi="Times New Roman" w:cs="Times New Roman"/>
          <w:sz w:val="24"/>
          <w:szCs w:val="24"/>
        </w:rPr>
      </w:pPr>
      <w:ins w:id="238" w:author="Unknown">
        <w:r w:rsidRPr="0074456D">
          <w:rPr>
            <w:rFonts w:ascii="Times New Roman" w:eastAsia="Times New Roman" w:hAnsi="Times New Roman" w:cs="Times New Roman"/>
            <w:sz w:val="24"/>
            <w:szCs w:val="24"/>
          </w:rPr>
          <w:t xml:space="preserve">For this example we are using two systems one linux server one linux </w:t>
        </w:r>
        <w:proofErr w:type="gramStart"/>
        <w:r w:rsidRPr="0074456D">
          <w:rPr>
            <w:rFonts w:ascii="Times New Roman" w:eastAsia="Times New Roman" w:hAnsi="Times New Roman" w:cs="Times New Roman"/>
            <w:sz w:val="24"/>
            <w:szCs w:val="24"/>
          </w:rPr>
          <w:t>clients .</w:t>
        </w:r>
        <w:proofErr w:type="gramEnd"/>
        <w:r w:rsidRPr="0074456D">
          <w:rPr>
            <w:rFonts w:ascii="Times New Roman" w:eastAsia="Times New Roman" w:hAnsi="Times New Roman" w:cs="Times New Roman"/>
            <w:sz w:val="24"/>
            <w:szCs w:val="24"/>
          </w:rPr>
          <w:t xml:space="preserve"> To complete these per quest of log server </w:t>
        </w:r>
        <w:proofErr w:type="gramStart"/>
        <w:r w:rsidRPr="0074456D">
          <w:rPr>
            <w:rFonts w:ascii="Times New Roman" w:eastAsia="Times New Roman" w:hAnsi="Times New Roman" w:cs="Times New Roman"/>
            <w:sz w:val="24"/>
            <w:szCs w:val="24"/>
          </w:rPr>
          <w:t>Follow</w:t>
        </w:r>
        <w:proofErr w:type="gramEnd"/>
        <w:r w:rsidRPr="0074456D">
          <w:rPr>
            <w:rFonts w:ascii="Times New Roman" w:eastAsia="Times New Roman" w:hAnsi="Times New Roman" w:cs="Times New Roman"/>
            <w:sz w:val="24"/>
            <w:szCs w:val="24"/>
          </w:rPr>
          <w:t xml:space="preserve"> this link</w:t>
        </w:r>
      </w:ins>
    </w:p>
    <w:p w:rsidR="0074456D" w:rsidRPr="0074456D" w:rsidRDefault="0074456D" w:rsidP="0074456D">
      <w:pPr>
        <w:spacing w:before="100" w:beforeAutospacing="1" w:after="100" w:afterAutospacing="1" w:line="240" w:lineRule="auto"/>
        <w:rPr>
          <w:ins w:id="239" w:author="Unknown"/>
          <w:rFonts w:ascii="Times New Roman" w:eastAsia="Times New Roman" w:hAnsi="Times New Roman" w:cs="Times New Roman"/>
          <w:sz w:val="24"/>
          <w:szCs w:val="24"/>
        </w:rPr>
      </w:pPr>
      <w:ins w:id="240" w:author="Unknown">
        <w:r w:rsidRPr="0074456D">
          <w:rPr>
            <w:rFonts w:ascii="Times New Roman" w:eastAsia="Times New Roman" w:hAnsi="Times New Roman" w:cs="Times New Roman"/>
            <w:sz w:val="24"/>
            <w:szCs w:val="24"/>
          </w:rPr>
          <w:fldChar w:fldCharType="begin"/>
        </w:r>
        <w:r w:rsidRPr="0074456D">
          <w:rPr>
            <w:rFonts w:ascii="Times New Roman" w:eastAsia="Times New Roman" w:hAnsi="Times New Roman" w:cs="Times New Roman"/>
            <w:sz w:val="24"/>
            <w:szCs w:val="24"/>
          </w:rPr>
          <w:instrText xml:space="preserve"> HYPERLINK "http://computernetworkingnotes.com/network-administrations/network-configurations.html" </w:instrText>
        </w:r>
        <w:r w:rsidRPr="0074456D">
          <w:rPr>
            <w:rFonts w:ascii="Times New Roman" w:eastAsia="Times New Roman" w:hAnsi="Times New Roman" w:cs="Times New Roman"/>
            <w:sz w:val="24"/>
            <w:szCs w:val="24"/>
          </w:rPr>
          <w:fldChar w:fldCharType="separate"/>
        </w:r>
        <w:r w:rsidRPr="0074456D">
          <w:rPr>
            <w:rFonts w:ascii="Times New Roman" w:eastAsia="Times New Roman" w:hAnsi="Times New Roman" w:cs="Times New Roman"/>
            <w:color w:val="0000FF"/>
            <w:sz w:val="24"/>
            <w:szCs w:val="24"/>
            <w:u w:val="single"/>
          </w:rPr>
          <w:t xml:space="preserve">Network configuration in Linux </w:t>
        </w:r>
        <w:r w:rsidRPr="0074456D">
          <w:rPr>
            <w:rFonts w:ascii="Times New Roman" w:eastAsia="Times New Roman" w:hAnsi="Times New Roman" w:cs="Times New Roman"/>
            <w:sz w:val="24"/>
            <w:szCs w:val="24"/>
          </w:rPr>
          <w:fldChar w:fldCharType="end"/>
        </w:r>
      </w:ins>
    </w:p>
    <w:p w:rsidR="0074456D" w:rsidRPr="0074456D" w:rsidRDefault="0074456D" w:rsidP="0074456D">
      <w:pPr>
        <w:numPr>
          <w:ilvl w:val="0"/>
          <w:numId w:val="79"/>
        </w:numPr>
        <w:spacing w:before="100" w:beforeAutospacing="1" w:after="100" w:afterAutospacing="1" w:line="240" w:lineRule="auto"/>
        <w:rPr>
          <w:ins w:id="241" w:author="Unknown"/>
          <w:rFonts w:ascii="Times New Roman" w:eastAsia="Times New Roman" w:hAnsi="Times New Roman" w:cs="Times New Roman"/>
          <w:sz w:val="24"/>
          <w:szCs w:val="24"/>
        </w:rPr>
      </w:pPr>
      <w:ins w:id="242" w:author="Unknown">
        <w:r w:rsidRPr="0074456D">
          <w:rPr>
            <w:rFonts w:ascii="Times New Roman" w:eastAsia="Times New Roman" w:hAnsi="Times New Roman" w:cs="Times New Roman"/>
            <w:sz w:val="24"/>
            <w:szCs w:val="24"/>
          </w:rPr>
          <w:t>A linux server with ip address 192.168.0.254 and hostname Server</w:t>
        </w:r>
      </w:ins>
    </w:p>
    <w:p w:rsidR="0074456D" w:rsidRPr="0074456D" w:rsidRDefault="0074456D" w:rsidP="0074456D">
      <w:pPr>
        <w:numPr>
          <w:ilvl w:val="0"/>
          <w:numId w:val="79"/>
        </w:numPr>
        <w:spacing w:before="100" w:beforeAutospacing="1" w:after="100" w:afterAutospacing="1" w:line="240" w:lineRule="auto"/>
        <w:rPr>
          <w:ins w:id="243" w:author="Unknown"/>
          <w:rFonts w:ascii="Times New Roman" w:eastAsia="Times New Roman" w:hAnsi="Times New Roman" w:cs="Times New Roman"/>
          <w:sz w:val="24"/>
          <w:szCs w:val="24"/>
        </w:rPr>
      </w:pPr>
      <w:ins w:id="244" w:author="Unknown">
        <w:r w:rsidRPr="0074456D">
          <w:rPr>
            <w:rFonts w:ascii="Times New Roman" w:eastAsia="Times New Roman" w:hAnsi="Times New Roman" w:cs="Times New Roman"/>
            <w:sz w:val="24"/>
            <w:szCs w:val="24"/>
          </w:rPr>
          <w:t>A linux client with ip address 192.168.0.1 and hostname Client1</w:t>
        </w:r>
      </w:ins>
    </w:p>
    <w:p w:rsidR="0074456D" w:rsidRPr="0074456D" w:rsidRDefault="0074456D" w:rsidP="0074456D">
      <w:pPr>
        <w:numPr>
          <w:ilvl w:val="0"/>
          <w:numId w:val="79"/>
        </w:numPr>
        <w:spacing w:before="100" w:beforeAutospacing="1" w:after="100" w:afterAutospacing="1" w:line="240" w:lineRule="auto"/>
        <w:rPr>
          <w:ins w:id="245" w:author="Unknown"/>
          <w:rFonts w:ascii="Times New Roman" w:eastAsia="Times New Roman" w:hAnsi="Times New Roman" w:cs="Times New Roman"/>
          <w:sz w:val="24"/>
          <w:szCs w:val="24"/>
        </w:rPr>
      </w:pPr>
      <w:ins w:id="246" w:author="Unknown">
        <w:r w:rsidRPr="0074456D">
          <w:rPr>
            <w:rFonts w:ascii="Times New Roman" w:eastAsia="Times New Roman" w:hAnsi="Times New Roman" w:cs="Times New Roman"/>
            <w:sz w:val="24"/>
            <w:szCs w:val="24"/>
          </w:rPr>
          <w:t>Updated /etc/hosts file on both linux system</w:t>
        </w:r>
      </w:ins>
    </w:p>
    <w:p w:rsidR="0074456D" w:rsidRPr="0074456D" w:rsidRDefault="0074456D" w:rsidP="0074456D">
      <w:pPr>
        <w:numPr>
          <w:ilvl w:val="0"/>
          <w:numId w:val="79"/>
        </w:numPr>
        <w:spacing w:before="100" w:beforeAutospacing="1" w:after="100" w:afterAutospacing="1" w:line="240" w:lineRule="auto"/>
        <w:rPr>
          <w:ins w:id="247" w:author="Unknown"/>
          <w:rFonts w:ascii="Times New Roman" w:eastAsia="Times New Roman" w:hAnsi="Times New Roman" w:cs="Times New Roman"/>
          <w:sz w:val="24"/>
          <w:szCs w:val="24"/>
        </w:rPr>
      </w:pPr>
      <w:ins w:id="248" w:author="Unknown">
        <w:r w:rsidRPr="0074456D">
          <w:rPr>
            <w:rFonts w:ascii="Times New Roman" w:eastAsia="Times New Roman" w:hAnsi="Times New Roman" w:cs="Times New Roman"/>
            <w:sz w:val="24"/>
            <w:szCs w:val="24"/>
          </w:rPr>
          <w:t>Running portmap and xinetd services</w:t>
        </w:r>
      </w:ins>
    </w:p>
    <w:p w:rsidR="0074456D" w:rsidRPr="0074456D" w:rsidRDefault="0074456D" w:rsidP="0074456D">
      <w:pPr>
        <w:numPr>
          <w:ilvl w:val="0"/>
          <w:numId w:val="79"/>
        </w:numPr>
        <w:spacing w:before="100" w:beforeAutospacing="1" w:after="100" w:afterAutospacing="1" w:line="240" w:lineRule="auto"/>
        <w:rPr>
          <w:ins w:id="249" w:author="Unknown"/>
          <w:rFonts w:ascii="Times New Roman" w:eastAsia="Times New Roman" w:hAnsi="Times New Roman" w:cs="Times New Roman"/>
          <w:sz w:val="24"/>
          <w:szCs w:val="24"/>
        </w:rPr>
      </w:pPr>
      <w:ins w:id="250" w:author="Unknown">
        <w:r w:rsidRPr="0074456D">
          <w:rPr>
            <w:rFonts w:ascii="Times New Roman" w:eastAsia="Times New Roman" w:hAnsi="Times New Roman" w:cs="Times New Roman"/>
            <w:sz w:val="24"/>
            <w:szCs w:val="24"/>
          </w:rPr>
          <w:t>Firewall should be off on server</w:t>
        </w:r>
      </w:ins>
    </w:p>
    <w:p w:rsidR="0074456D" w:rsidRPr="0074456D" w:rsidRDefault="0074456D" w:rsidP="0074456D">
      <w:pPr>
        <w:spacing w:before="100" w:beforeAutospacing="1" w:after="100" w:afterAutospacing="1" w:line="240" w:lineRule="auto"/>
        <w:rPr>
          <w:ins w:id="251" w:author="Unknown"/>
          <w:rFonts w:ascii="Times New Roman" w:eastAsia="Times New Roman" w:hAnsi="Times New Roman" w:cs="Times New Roman"/>
          <w:sz w:val="24"/>
          <w:szCs w:val="24"/>
        </w:rPr>
      </w:pPr>
      <w:ins w:id="252" w:author="Unknown">
        <w:r w:rsidRPr="0074456D">
          <w:rPr>
            <w:rFonts w:ascii="Times New Roman" w:eastAsia="Times New Roman" w:hAnsi="Times New Roman" w:cs="Times New Roman"/>
            <w:sz w:val="24"/>
            <w:szCs w:val="24"/>
          </w:rPr>
          <w:t>We suggest you to review that article before start configuration of log server. Once you have completed the necessary steps follow this guide.</w:t>
        </w:r>
      </w:ins>
    </w:p>
    <w:p w:rsidR="0074456D" w:rsidRPr="0074456D" w:rsidRDefault="0074456D" w:rsidP="0074456D">
      <w:pPr>
        <w:spacing w:before="100" w:beforeAutospacing="1" w:after="100" w:afterAutospacing="1" w:line="240" w:lineRule="auto"/>
        <w:rPr>
          <w:ins w:id="253" w:author="Unknown"/>
          <w:rFonts w:ascii="Times New Roman" w:eastAsia="Times New Roman" w:hAnsi="Times New Roman" w:cs="Times New Roman"/>
          <w:sz w:val="24"/>
          <w:szCs w:val="24"/>
        </w:rPr>
      </w:pPr>
      <w:ins w:id="254" w:author="Unknown">
        <w:r w:rsidRPr="0074456D">
          <w:rPr>
            <w:rFonts w:ascii="Times New Roman" w:eastAsia="Times New Roman" w:hAnsi="Times New Roman" w:cs="Times New Roman"/>
            <w:sz w:val="24"/>
            <w:szCs w:val="24"/>
          </w:rPr>
          <w:t xml:space="preserve">Check </w:t>
        </w:r>
        <w:r w:rsidRPr="0074456D">
          <w:rPr>
            <w:rFonts w:ascii="Times New Roman" w:eastAsia="Times New Roman" w:hAnsi="Times New Roman" w:cs="Times New Roman"/>
            <w:b/>
            <w:bCs/>
            <w:sz w:val="24"/>
            <w:szCs w:val="24"/>
          </w:rPr>
          <w:t>syslog, portmap, xinetd</w:t>
        </w:r>
        <w:r w:rsidRPr="0074456D">
          <w:rPr>
            <w:rFonts w:ascii="Times New Roman" w:eastAsia="Times New Roman" w:hAnsi="Times New Roman" w:cs="Times New Roman"/>
            <w:sz w:val="24"/>
            <w:szCs w:val="24"/>
          </w:rPr>
          <w:t xml:space="preserve"> service in system service it should be on</w:t>
        </w:r>
      </w:ins>
    </w:p>
    <w:p w:rsidR="0074456D" w:rsidRPr="0074456D" w:rsidRDefault="0074456D" w:rsidP="007445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ins w:id="255" w:author="Unknown"/>
          <w:rFonts w:ascii="Courier New" w:eastAsia="Times New Roman" w:hAnsi="Courier New" w:cs="Courier New"/>
          <w:sz w:val="20"/>
          <w:szCs w:val="20"/>
        </w:rPr>
      </w:pPr>
      <w:ins w:id="256" w:author="Unknown">
        <w:r w:rsidRPr="0074456D">
          <w:rPr>
            <w:rFonts w:ascii="Courier New" w:eastAsia="Times New Roman" w:hAnsi="Courier New" w:cs="Courier New"/>
            <w:sz w:val="20"/>
            <w:szCs w:val="20"/>
          </w:rPr>
          <w:t xml:space="preserve"> #setup </w:t>
        </w:r>
        <w:proofErr w:type="gramStart"/>
        <w:r w:rsidRPr="0074456D">
          <w:rPr>
            <w:rFonts w:ascii="Courier New" w:eastAsia="Times New Roman" w:hAnsi="Courier New" w:cs="Courier New"/>
            <w:sz w:val="20"/>
            <w:szCs w:val="20"/>
          </w:rPr>
          <w:t xml:space="preserve">Select </w:t>
        </w:r>
        <w:r w:rsidRPr="0074456D">
          <w:rPr>
            <w:rFonts w:ascii="Courier New" w:eastAsia="Times New Roman" w:hAnsi="Courier New" w:cs="Courier New"/>
            <w:b/>
            <w:bCs/>
            <w:sz w:val="20"/>
            <w:szCs w:val="20"/>
          </w:rPr>
          <w:t xml:space="preserve"> System</w:t>
        </w:r>
        <w:proofErr w:type="gramEnd"/>
        <w:r w:rsidRPr="0074456D">
          <w:rPr>
            <w:rFonts w:ascii="Courier New" w:eastAsia="Times New Roman" w:hAnsi="Courier New" w:cs="Courier New"/>
            <w:b/>
            <w:bCs/>
            <w:sz w:val="20"/>
            <w:szCs w:val="20"/>
          </w:rPr>
          <w:t xml:space="preserve"> service</w:t>
        </w:r>
        <w:r w:rsidRPr="0074456D">
          <w:rPr>
            <w:rFonts w:ascii="Courier New" w:eastAsia="Times New Roman" w:hAnsi="Courier New" w:cs="Courier New"/>
            <w:sz w:val="20"/>
            <w:szCs w:val="20"/>
          </w:rPr>
          <w:t xml:space="preserve"> from list [*]portmap [*]xinetd [*]syslog </w:t>
        </w:r>
      </w:ins>
    </w:p>
    <w:p w:rsidR="0074456D" w:rsidRPr="0074456D" w:rsidRDefault="0074456D" w:rsidP="0074456D">
      <w:pPr>
        <w:spacing w:before="100" w:beforeAutospacing="1" w:after="100" w:afterAutospacing="1" w:line="240" w:lineRule="auto"/>
        <w:rPr>
          <w:ins w:id="257" w:author="Unknown"/>
          <w:rFonts w:ascii="Times New Roman" w:eastAsia="Times New Roman" w:hAnsi="Times New Roman" w:cs="Times New Roman"/>
          <w:sz w:val="24"/>
          <w:szCs w:val="24"/>
        </w:rPr>
      </w:pPr>
      <w:ins w:id="258" w:author="Unknown">
        <w:r w:rsidRPr="0074456D">
          <w:rPr>
            <w:rFonts w:ascii="Times New Roman" w:eastAsia="Times New Roman" w:hAnsi="Times New Roman" w:cs="Times New Roman"/>
            <w:sz w:val="24"/>
            <w:szCs w:val="24"/>
          </w:rPr>
          <w:lastRenderedPageBreak/>
          <w:t xml:space="preserve">Now restart </w:t>
        </w:r>
        <w:r w:rsidRPr="0074456D">
          <w:rPr>
            <w:rFonts w:ascii="Times New Roman" w:eastAsia="Times New Roman" w:hAnsi="Times New Roman" w:cs="Times New Roman"/>
            <w:b/>
            <w:bCs/>
            <w:sz w:val="24"/>
            <w:szCs w:val="24"/>
          </w:rPr>
          <w:t>xinetd</w:t>
        </w:r>
        <w:r w:rsidRPr="0074456D">
          <w:rPr>
            <w:rFonts w:ascii="Times New Roman" w:eastAsia="Times New Roman" w:hAnsi="Times New Roman" w:cs="Times New Roman"/>
            <w:sz w:val="24"/>
            <w:szCs w:val="24"/>
          </w:rPr>
          <w:t xml:space="preserve"> and </w:t>
        </w:r>
        <w:r w:rsidRPr="0074456D">
          <w:rPr>
            <w:rFonts w:ascii="Times New Roman" w:eastAsia="Times New Roman" w:hAnsi="Times New Roman" w:cs="Times New Roman"/>
            <w:b/>
            <w:bCs/>
            <w:sz w:val="24"/>
            <w:szCs w:val="24"/>
          </w:rPr>
          <w:t>portmap</w:t>
        </w:r>
        <w:r w:rsidRPr="0074456D">
          <w:rPr>
            <w:rFonts w:ascii="Times New Roman" w:eastAsia="Times New Roman" w:hAnsi="Times New Roman" w:cs="Times New Roman"/>
            <w:sz w:val="24"/>
            <w:szCs w:val="24"/>
          </w:rPr>
          <w:t xml:space="preserve"> service</w:t>
        </w:r>
        <w:r w:rsidRPr="0074456D">
          <w:rPr>
            <w:rFonts w:ascii="Times New Roman" w:eastAsia="Times New Roman" w:hAnsi="Times New Roman" w:cs="Times New Roman"/>
            <w:sz w:val="24"/>
            <w:szCs w:val="24"/>
          </w:rPr>
          <w:br/>
        </w:r>
      </w:ins>
      <w:r>
        <w:rPr>
          <w:rFonts w:ascii="Times New Roman" w:eastAsia="Times New Roman" w:hAnsi="Times New Roman" w:cs="Times New Roman"/>
          <w:noProof/>
          <w:sz w:val="24"/>
          <w:szCs w:val="24"/>
        </w:rPr>
        <w:drawing>
          <wp:inline distT="0" distB="0" distL="0" distR="0">
            <wp:extent cx="5783580" cy="1128395"/>
            <wp:effectExtent l="19050" t="0" r="7620" b="0"/>
            <wp:docPr id="315" name="Picture 315" descr="service rest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descr="service restart"/>
                    <pic:cNvPicPr>
                      <a:picLocks noChangeAspect="1" noChangeArrowheads="1"/>
                    </pic:cNvPicPr>
                  </pic:nvPicPr>
                  <pic:blipFill>
                    <a:blip r:embed="rId46"/>
                    <a:srcRect/>
                    <a:stretch>
                      <a:fillRect/>
                    </a:stretch>
                  </pic:blipFill>
                  <pic:spPr bwMode="auto">
                    <a:xfrm>
                      <a:off x="0" y="0"/>
                      <a:ext cx="5783580" cy="1128395"/>
                    </a:xfrm>
                    <a:prstGeom prst="rect">
                      <a:avLst/>
                    </a:prstGeom>
                    <a:noFill/>
                    <a:ln w="9525">
                      <a:noFill/>
                      <a:miter lim="800000"/>
                      <a:headEnd/>
                      <a:tailEnd/>
                    </a:ln>
                  </pic:spPr>
                </pic:pic>
              </a:graphicData>
            </a:graphic>
          </wp:inline>
        </w:drawing>
      </w:r>
      <w:ins w:id="259" w:author="Unknown">
        <w:r w:rsidRPr="0074456D">
          <w:rPr>
            <w:rFonts w:ascii="Times New Roman" w:eastAsia="Times New Roman" w:hAnsi="Times New Roman" w:cs="Times New Roman"/>
            <w:sz w:val="24"/>
            <w:szCs w:val="24"/>
          </w:rPr>
          <w:br/>
        </w:r>
        <w:proofErr w:type="gramStart"/>
        <w:r w:rsidRPr="0074456D">
          <w:rPr>
            <w:rFonts w:ascii="Times New Roman" w:eastAsia="Times New Roman" w:hAnsi="Times New Roman" w:cs="Times New Roman"/>
            <w:sz w:val="24"/>
            <w:szCs w:val="24"/>
          </w:rPr>
          <w:t>To</w:t>
        </w:r>
        <w:proofErr w:type="gramEnd"/>
        <w:r w:rsidRPr="0074456D">
          <w:rPr>
            <w:rFonts w:ascii="Times New Roman" w:eastAsia="Times New Roman" w:hAnsi="Times New Roman" w:cs="Times New Roman"/>
            <w:sz w:val="24"/>
            <w:szCs w:val="24"/>
          </w:rPr>
          <w:t xml:space="preserve"> keep on these services after reboot on then via </w:t>
        </w:r>
        <w:r w:rsidRPr="0074456D">
          <w:rPr>
            <w:rFonts w:ascii="Times New Roman" w:eastAsia="Times New Roman" w:hAnsi="Times New Roman" w:cs="Times New Roman"/>
            <w:b/>
            <w:bCs/>
            <w:sz w:val="24"/>
            <w:szCs w:val="24"/>
          </w:rPr>
          <w:t>chkconfig</w:t>
        </w:r>
        <w:r w:rsidRPr="0074456D">
          <w:rPr>
            <w:rFonts w:ascii="Times New Roman" w:eastAsia="Times New Roman" w:hAnsi="Times New Roman" w:cs="Times New Roman"/>
            <w:sz w:val="24"/>
            <w:szCs w:val="24"/>
          </w:rPr>
          <w:t xml:space="preserve"> command</w:t>
        </w:r>
        <w:r w:rsidRPr="0074456D">
          <w:rPr>
            <w:rFonts w:ascii="Times New Roman" w:eastAsia="Times New Roman" w:hAnsi="Times New Roman" w:cs="Times New Roman"/>
            <w:sz w:val="24"/>
            <w:szCs w:val="24"/>
          </w:rPr>
          <w:br/>
        </w:r>
      </w:ins>
      <w:r>
        <w:rPr>
          <w:rFonts w:ascii="Times New Roman" w:eastAsia="Times New Roman" w:hAnsi="Times New Roman" w:cs="Times New Roman"/>
          <w:noProof/>
          <w:sz w:val="24"/>
          <w:szCs w:val="24"/>
        </w:rPr>
        <w:drawing>
          <wp:inline distT="0" distB="0" distL="0" distR="0">
            <wp:extent cx="3206115" cy="522605"/>
            <wp:effectExtent l="19050" t="0" r="0" b="0"/>
            <wp:docPr id="316" name="Picture 316" descr="chkcon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descr="chkconfig"/>
                    <pic:cNvPicPr>
                      <a:picLocks noChangeAspect="1" noChangeArrowheads="1"/>
                    </pic:cNvPicPr>
                  </pic:nvPicPr>
                  <pic:blipFill>
                    <a:blip r:embed="rId47"/>
                    <a:srcRect/>
                    <a:stretch>
                      <a:fillRect/>
                    </a:stretch>
                  </pic:blipFill>
                  <pic:spPr bwMode="auto">
                    <a:xfrm>
                      <a:off x="0" y="0"/>
                      <a:ext cx="3206115" cy="522605"/>
                    </a:xfrm>
                    <a:prstGeom prst="rect">
                      <a:avLst/>
                    </a:prstGeom>
                    <a:noFill/>
                    <a:ln w="9525">
                      <a:noFill/>
                      <a:miter lim="800000"/>
                      <a:headEnd/>
                      <a:tailEnd/>
                    </a:ln>
                  </pic:spPr>
                </pic:pic>
              </a:graphicData>
            </a:graphic>
          </wp:inline>
        </w:drawing>
      </w:r>
      <w:ins w:id="260" w:author="Unknown">
        <w:r w:rsidRPr="0074456D">
          <w:rPr>
            <w:rFonts w:ascii="Times New Roman" w:eastAsia="Times New Roman" w:hAnsi="Times New Roman" w:cs="Times New Roman"/>
            <w:sz w:val="24"/>
            <w:szCs w:val="24"/>
          </w:rPr>
          <w:br/>
          <w:t xml:space="preserve">After </w:t>
        </w:r>
        <w:r w:rsidRPr="0074456D">
          <w:rPr>
            <w:rFonts w:ascii="Times New Roman" w:eastAsia="Times New Roman" w:hAnsi="Times New Roman" w:cs="Times New Roman"/>
            <w:b/>
            <w:bCs/>
            <w:sz w:val="24"/>
            <w:szCs w:val="24"/>
          </w:rPr>
          <w:t>reboot</w:t>
        </w:r>
        <w:r w:rsidRPr="0074456D">
          <w:rPr>
            <w:rFonts w:ascii="Times New Roman" w:eastAsia="Times New Roman" w:hAnsi="Times New Roman" w:cs="Times New Roman"/>
            <w:sz w:val="24"/>
            <w:szCs w:val="24"/>
          </w:rPr>
          <w:t xml:space="preserve"> verify their status. It must be in running condition</w:t>
        </w:r>
        <w:r w:rsidRPr="0074456D">
          <w:rPr>
            <w:rFonts w:ascii="Times New Roman" w:eastAsia="Times New Roman" w:hAnsi="Times New Roman" w:cs="Times New Roman"/>
            <w:sz w:val="24"/>
            <w:szCs w:val="24"/>
          </w:rPr>
          <w:br/>
        </w:r>
      </w:ins>
      <w:r>
        <w:rPr>
          <w:rFonts w:ascii="Times New Roman" w:eastAsia="Times New Roman" w:hAnsi="Times New Roman" w:cs="Times New Roman"/>
          <w:noProof/>
          <w:sz w:val="24"/>
          <w:szCs w:val="24"/>
        </w:rPr>
        <w:drawing>
          <wp:inline distT="0" distB="0" distL="0" distR="0">
            <wp:extent cx="3372485" cy="795655"/>
            <wp:effectExtent l="19050" t="0" r="0" b="0"/>
            <wp:docPr id="317" name="Picture 317" descr="service stat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descr="service status"/>
                    <pic:cNvPicPr>
                      <a:picLocks noChangeAspect="1" noChangeArrowheads="1"/>
                    </pic:cNvPicPr>
                  </pic:nvPicPr>
                  <pic:blipFill>
                    <a:blip r:embed="rId48"/>
                    <a:srcRect/>
                    <a:stretch>
                      <a:fillRect/>
                    </a:stretch>
                  </pic:blipFill>
                  <pic:spPr bwMode="auto">
                    <a:xfrm>
                      <a:off x="0" y="0"/>
                      <a:ext cx="3372485" cy="795655"/>
                    </a:xfrm>
                    <a:prstGeom prst="rect">
                      <a:avLst/>
                    </a:prstGeom>
                    <a:noFill/>
                    <a:ln w="9525">
                      <a:noFill/>
                      <a:miter lim="800000"/>
                      <a:headEnd/>
                      <a:tailEnd/>
                    </a:ln>
                  </pic:spPr>
                </pic:pic>
              </a:graphicData>
            </a:graphic>
          </wp:inline>
        </w:drawing>
      </w:r>
    </w:p>
    <w:p w:rsidR="0074456D" w:rsidRPr="0074456D" w:rsidRDefault="0074456D" w:rsidP="0074456D">
      <w:pPr>
        <w:spacing w:before="100" w:beforeAutospacing="1" w:after="100" w:afterAutospacing="1" w:line="240" w:lineRule="auto"/>
        <w:rPr>
          <w:ins w:id="261" w:author="Unknown"/>
          <w:rFonts w:ascii="Times New Roman" w:eastAsia="Times New Roman" w:hAnsi="Times New Roman" w:cs="Times New Roman"/>
          <w:sz w:val="24"/>
          <w:szCs w:val="24"/>
        </w:rPr>
      </w:pPr>
      <w:ins w:id="262" w:author="Unknown">
        <w:r w:rsidRPr="0074456D">
          <w:rPr>
            <w:rFonts w:ascii="Times New Roman" w:eastAsia="Times New Roman" w:hAnsi="Times New Roman" w:cs="Times New Roman"/>
            <w:sz w:val="24"/>
            <w:szCs w:val="24"/>
          </w:rPr>
          <w:t xml:space="preserve">Now open the </w:t>
        </w:r>
        <w:r w:rsidRPr="0074456D">
          <w:rPr>
            <w:rFonts w:ascii="Times New Roman" w:eastAsia="Times New Roman" w:hAnsi="Times New Roman" w:cs="Times New Roman"/>
            <w:b/>
            <w:bCs/>
            <w:sz w:val="24"/>
            <w:szCs w:val="24"/>
          </w:rPr>
          <w:t>/etc/sysconfig/syslog</w:t>
        </w:r>
        <w:r w:rsidRPr="0074456D">
          <w:rPr>
            <w:rFonts w:ascii="Times New Roman" w:eastAsia="Times New Roman" w:hAnsi="Times New Roman" w:cs="Times New Roman"/>
            <w:sz w:val="24"/>
            <w:szCs w:val="24"/>
          </w:rPr>
          <w:t xml:space="preserve"> file </w:t>
        </w:r>
        <w:r w:rsidRPr="0074456D">
          <w:rPr>
            <w:rFonts w:ascii="Times New Roman" w:eastAsia="Times New Roman" w:hAnsi="Times New Roman" w:cs="Times New Roman"/>
            <w:sz w:val="24"/>
            <w:szCs w:val="24"/>
          </w:rPr>
          <w:br/>
        </w:r>
      </w:ins>
      <w:r>
        <w:rPr>
          <w:rFonts w:ascii="Times New Roman" w:eastAsia="Times New Roman" w:hAnsi="Times New Roman" w:cs="Times New Roman"/>
          <w:noProof/>
          <w:sz w:val="24"/>
          <w:szCs w:val="24"/>
        </w:rPr>
        <w:drawing>
          <wp:inline distT="0" distB="0" distL="0" distR="0">
            <wp:extent cx="3764280" cy="213995"/>
            <wp:effectExtent l="19050" t="0" r="7620" b="0"/>
            <wp:docPr id="318" name="Picture 318" descr="vi sys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descr="vi syslog"/>
                    <pic:cNvPicPr>
                      <a:picLocks noChangeAspect="1" noChangeArrowheads="1"/>
                    </pic:cNvPicPr>
                  </pic:nvPicPr>
                  <pic:blipFill>
                    <a:blip r:embed="rId1254"/>
                    <a:srcRect/>
                    <a:stretch>
                      <a:fillRect/>
                    </a:stretch>
                  </pic:blipFill>
                  <pic:spPr bwMode="auto">
                    <a:xfrm>
                      <a:off x="0" y="0"/>
                      <a:ext cx="3764280" cy="213995"/>
                    </a:xfrm>
                    <a:prstGeom prst="rect">
                      <a:avLst/>
                    </a:prstGeom>
                    <a:noFill/>
                    <a:ln w="9525">
                      <a:noFill/>
                      <a:miter lim="800000"/>
                      <a:headEnd/>
                      <a:tailEnd/>
                    </a:ln>
                  </pic:spPr>
                </pic:pic>
              </a:graphicData>
            </a:graphic>
          </wp:inline>
        </w:drawing>
      </w:r>
      <w:ins w:id="263" w:author="Unknown">
        <w:r w:rsidRPr="0074456D">
          <w:rPr>
            <w:rFonts w:ascii="Times New Roman" w:eastAsia="Times New Roman" w:hAnsi="Times New Roman" w:cs="Times New Roman"/>
            <w:sz w:val="24"/>
            <w:szCs w:val="24"/>
          </w:rPr>
          <w:br/>
          <w:t>and locate</w:t>
        </w:r>
        <w:r w:rsidRPr="0074456D">
          <w:rPr>
            <w:rFonts w:ascii="Times New Roman" w:eastAsia="Times New Roman" w:hAnsi="Times New Roman" w:cs="Times New Roman"/>
            <w:b/>
            <w:bCs/>
            <w:sz w:val="24"/>
            <w:szCs w:val="24"/>
          </w:rPr>
          <w:t xml:space="preserve"> SYSLOGD_OPTIONS</w:t>
        </w:r>
        <w:r w:rsidRPr="0074456D">
          <w:rPr>
            <w:rFonts w:ascii="Times New Roman" w:eastAsia="Times New Roman" w:hAnsi="Times New Roman" w:cs="Times New Roman"/>
            <w:sz w:val="24"/>
            <w:szCs w:val="24"/>
          </w:rPr>
          <w:t xml:space="preserve"> tag </w:t>
        </w:r>
        <w:r w:rsidRPr="0074456D">
          <w:rPr>
            <w:rFonts w:ascii="Times New Roman" w:eastAsia="Times New Roman" w:hAnsi="Times New Roman" w:cs="Times New Roman"/>
            <w:sz w:val="24"/>
            <w:szCs w:val="24"/>
          </w:rPr>
          <w:br/>
        </w:r>
      </w:ins>
      <w:r>
        <w:rPr>
          <w:rFonts w:ascii="Times New Roman" w:eastAsia="Times New Roman" w:hAnsi="Times New Roman" w:cs="Times New Roman"/>
          <w:noProof/>
          <w:sz w:val="24"/>
          <w:szCs w:val="24"/>
        </w:rPr>
        <w:drawing>
          <wp:inline distT="0" distB="0" distL="0" distR="0">
            <wp:extent cx="3432175" cy="748030"/>
            <wp:effectExtent l="19050" t="0" r="0" b="0"/>
            <wp:docPr id="319" name="Picture 319" descr="sys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descr="syslog"/>
                    <pic:cNvPicPr>
                      <a:picLocks noChangeAspect="1" noChangeArrowheads="1"/>
                    </pic:cNvPicPr>
                  </pic:nvPicPr>
                  <pic:blipFill>
                    <a:blip r:embed="rId1255"/>
                    <a:srcRect/>
                    <a:stretch>
                      <a:fillRect/>
                    </a:stretch>
                  </pic:blipFill>
                  <pic:spPr bwMode="auto">
                    <a:xfrm>
                      <a:off x="0" y="0"/>
                      <a:ext cx="3432175" cy="748030"/>
                    </a:xfrm>
                    <a:prstGeom prst="rect">
                      <a:avLst/>
                    </a:prstGeom>
                    <a:noFill/>
                    <a:ln w="9525">
                      <a:noFill/>
                      <a:miter lim="800000"/>
                      <a:headEnd/>
                      <a:tailEnd/>
                    </a:ln>
                  </pic:spPr>
                </pic:pic>
              </a:graphicData>
            </a:graphic>
          </wp:inline>
        </w:drawing>
      </w:r>
      <w:ins w:id="264" w:author="Unknown">
        <w:r w:rsidRPr="0074456D">
          <w:rPr>
            <w:rFonts w:ascii="Times New Roman" w:eastAsia="Times New Roman" w:hAnsi="Times New Roman" w:cs="Times New Roman"/>
            <w:sz w:val="24"/>
            <w:szCs w:val="24"/>
          </w:rPr>
          <w:br/>
          <w:t>add</w:t>
        </w:r>
        <w:r w:rsidRPr="0074456D">
          <w:rPr>
            <w:rFonts w:ascii="Times New Roman" w:eastAsia="Times New Roman" w:hAnsi="Times New Roman" w:cs="Times New Roman"/>
            <w:b/>
            <w:bCs/>
            <w:sz w:val="24"/>
            <w:szCs w:val="24"/>
          </w:rPr>
          <w:t xml:space="preserve"> -r</w:t>
        </w:r>
        <w:r w:rsidRPr="0074456D">
          <w:rPr>
            <w:rFonts w:ascii="Times New Roman" w:eastAsia="Times New Roman" w:hAnsi="Times New Roman" w:cs="Times New Roman"/>
            <w:sz w:val="24"/>
            <w:szCs w:val="24"/>
          </w:rPr>
          <w:t xml:space="preserve"> option in this tag to accepts logs from clients </w:t>
        </w:r>
        <w:r w:rsidRPr="0074456D">
          <w:rPr>
            <w:rFonts w:ascii="Times New Roman" w:eastAsia="Times New Roman" w:hAnsi="Times New Roman" w:cs="Times New Roman"/>
            <w:sz w:val="24"/>
            <w:szCs w:val="24"/>
          </w:rPr>
          <w:br/>
        </w:r>
      </w:ins>
      <w:r>
        <w:rPr>
          <w:rFonts w:ascii="Times New Roman" w:eastAsia="Times New Roman" w:hAnsi="Times New Roman" w:cs="Times New Roman"/>
          <w:noProof/>
          <w:sz w:val="24"/>
          <w:szCs w:val="24"/>
        </w:rPr>
        <w:drawing>
          <wp:inline distT="0" distB="0" distL="0" distR="0">
            <wp:extent cx="3432175" cy="653415"/>
            <wp:effectExtent l="19050" t="0" r="0" b="0"/>
            <wp:docPr id="320" name="Picture 320" descr="syslog edi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descr="syslog editing"/>
                    <pic:cNvPicPr>
                      <a:picLocks noChangeAspect="1" noChangeArrowheads="1"/>
                    </pic:cNvPicPr>
                  </pic:nvPicPr>
                  <pic:blipFill>
                    <a:blip r:embed="rId1256"/>
                    <a:srcRect/>
                    <a:stretch>
                      <a:fillRect/>
                    </a:stretch>
                  </pic:blipFill>
                  <pic:spPr bwMode="auto">
                    <a:xfrm>
                      <a:off x="0" y="0"/>
                      <a:ext cx="3432175" cy="653415"/>
                    </a:xfrm>
                    <a:prstGeom prst="rect">
                      <a:avLst/>
                    </a:prstGeom>
                    <a:noFill/>
                    <a:ln w="9525">
                      <a:noFill/>
                      <a:miter lim="800000"/>
                      <a:headEnd/>
                      <a:tailEnd/>
                    </a:ln>
                  </pic:spPr>
                </pic:pic>
              </a:graphicData>
            </a:graphic>
          </wp:inline>
        </w:drawing>
      </w:r>
    </w:p>
    <w:p w:rsidR="0074456D" w:rsidRPr="0074456D" w:rsidRDefault="0074456D" w:rsidP="007445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ins w:id="265" w:author="Unknown"/>
          <w:rFonts w:ascii="Courier New" w:eastAsia="Times New Roman" w:hAnsi="Courier New" w:cs="Courier New"/>
          <w:sz w:val="20"/>
          <w:szCs w:val="20"/>
        </w:rPr>
      </w:pPr>
      <w:ins w:id="266" w:author="Unknown">
        <w:r w:rsidRPr="0074456D">
          <w:rPr>
            <w:rFonts w:ascii="Courier New" w:eastAsia="Times New Roman" w:hAnsi="Courier New" w:cs="Courier New"/>
            <w:sz w:val="20"/>
            <w:szCs w:val="20"/>
          </w:rPr>
          <w:t>-m 0 disables 'MARK' messages.</w:t>
        </w:r>
      </w:ins>
    </w:p>
    <w:p w:rsidR="0074456D" w:rsidRPr="0074456D" w:rsidRDefault="0074456D" w:rsidP="007445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ins w:id="267" w:author="Unknown"/>
          <w:rFonts w:ascii="Courier New" w:eastAsia="Times New Roman" w:hAnsi="Courier New" w:cs="Courier New"/>
          <w:sz w:val="20"/>
          <w:szCs w:val="20"/>
        </w:rPr>
      </w:pPr>
      <w:ins w:id="268" w:author="Unknown">
        <w:r w:rsidRPr="0074456D">
          <w:rPr>
            <w:rFonts w:ascii="Courier New" w:eastAsia="Times New Roman" w:hAnsi="Courier New" w:cs="Courier New"/>
            <w:sz w:val="20"/>
            <w:szCs w:val="20"/>
          </w:rPr>
          <w:t>-r enables logging from remote machines</w:t>
        </w:r>
      </w:ins>
    </w:p>
    <w:p w:rsidR="0074456D" w:rsidRPr="0074456D" w:rsidRDefault="0074456D" w:rsidP="007445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ins w:id="269" w:author="Unknown"/>
          <w:rFonts w:ascii="Courier New" w:eastAsia="Times New Roman" w:hAnsi="Courier New" w:cs="Courier New"/>
          <w:sz w:val="20"/>
          <w:szCs w:val="20"/>
        </w:rPr>
      </w:pPr>
      <w:ins w:id="270" w:author="Unknown">
        <w:r w:rsidRPr="0074456D">
          <w:rPr>
            <w:rFonts w:ascii="Courier New" w:eastAsia="Times New Roman" w:hAnsi="Courier New" w:cs="Courier New"/>
            <w:sz w:val="20"/>
            <w:szCs w:val="20"/>
          </w:rPr>
          <w:t>-</w:t>
        </w:r>
        <w:proofErr w:type="gramStart"/>
        <w:r w:rsidRPr="0074456D">
          <w:rPr>
            <w:rFonts w:ascii="Courier New" w:eastAsia="Times New Roman" w:hAnsi="Courier New" w:cs="Courier New"/>
            <w:sz w:val="20"/>
            <w:szCs w:val="20"/>
          </w:rPr>
          <w:t>x</w:t>
        </w:r>
        <w:proofErr w:type="gramEnd"/>
        <w:r w:rsidRPr="0074456D">
          <w:rPr>
            <w:rFonts w:ascii="Courier New" w:eastAsia="Times New Roman" w:hAnsi="Courier New" w:cs="Courier New"/>
            <w:sz w:val="20"/>
            <w:szCs w:val="20"/>
          </w:rPr>
          <w:t xml:space="preserve"> disables DNS lookups on messages recieved with -r</w:t>
        </w:r>
      </w:ins>
    </w:p>
    <w:p w:rsidR="0074456D" w:rsidRPr="0074456D" w:rsidRDefault="0074456D" w:rsidP="0074456D">
      <w:pPr>
        <w:spacing w:before="100" w:beforeAutospacing="1" w:after="100" w:afterAutospacing="1" w:line="240" w:lineRule="auto"/>
        <w:rPr>
          <w:ins w:id="271" w:author="Unknown"/>
          <w:rFonts w:ascii="Times New Roman" w:eastAsia="Times New Roman" w:hAnsi="Times New Roman" w:cs="Times New Roman"/>
          <w:sz w:val="24"/>
          <w:szCs w:val="24"/>
        </w:rPr>
      </w:pPr>
      <w:ins w:id="272" w:author="Unknown">
        <w:r w:rsidRPr="0074456D">
          <w:rPr>
            <w:rFonts w:ascii="Times New Roman" w:eastAsia="Times New Roman" w:hAnsi="Times New Roman" w:cs="Times New Roman"/>
            <w:sz w:val="24"/>
            <w:szCs w:val="24"/>
          </w:rPr>
          <w:t>After</w:t>
        </w:r>
        <w:r w:rsidRPr="0074456D">
          <w:rPr>
            <w:rFonts w:ascii="Times New Roman" w:eastAsia="Times New Roman" w:hAnsi="Times New Roman" w:cs="Times New Roman"/>
            <w:b/>
            <w:bCs/>
            <w:sz w:val="24"/>
            <w:szCs w:val="24"/>
          </w:rPr>
          <w:t xml:space="preserve"> saving</w:t>
        </w:r>
        <w:r w:rsidRPr="0074456D">
          <w:rPr>
            <w:rFonts w:ascii="Times New Roman" w:eastAsia="Times New Roman" w:hAnsi="Times New Roman" w:cs="Times New Roman"/>
            <w:sz w:val="24"/>
            <w:szCs w:val="24"/>
          </w:rPr>
          <w:t xml:space="preserve"> file restart service with</w:t>
        </w:r>
        <w:r w:rsidRPr="0074456D">
          <w:rPr>
            <w:rFonts w:ascii="Times New Roman" w:eastAsia="Times New Roman" w:hAnsi="Times New Roman" w:cs="Times New Roman"/>
            <w:b/>
            <w:bCs/>
            <w:sz w:val="24"/>
            <w:szCs w:val="24"/>
          </w:rPr>
          <w:t xml:space="preserve"> service syslog restart</w:t>
        </w:r>
        <w:r w:rsidRPr="0074456D">
          <w:rPr>
            <w:rFonts w:ascii="Times New Roman" w:eastAsia="Times New Roman" w:hAnsi="Times New Roman" w:cs="Times New Roman"/>
            <w:sz w:val="24"/>
            <w:szCs w:val="24"/>
          </w:rPr>
          <w:t xml:space="preserve"> command </w:t>
        </w:r>
        <w:r w:rsidRPr="0074456D">
          <w:rPr>
            <w:rFonts w:ascii="Times New Roman" w:eastAsia="Times New Roman" w:hAnsi="Times New Roman" w:cs="Times New Roman"/>
            <w:sz w:val="24"/>
            <w:szCs w:val="24"/>
          </w:rPr>
          <w:br/>
        </w:r>
      </w:ins>
      <w:r>
        <w:rPr>
          <w:rFonts w:ascii="Times New Roman" w:eastAsia="Times New Roman" w:hAnsi="Times New Roman" w:cs="Times New Roman"/>
          <w:noProof/>
          <w:sz w:val="24"/>
          <w:szCs w:val="24"/>
        </w:rPr>
        <w:drawing>
          <wp:inline distT="0" distB="0" distL="0" distR="0">
            <wp:extent cx="5747385" cy="914400"/>
            <wp:effectExtent l="19050" t="0" r="5715" b="0"/>
            <wp:docPr id="321" name="Picture 321" descr="service syslog rest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descr="service syslog restat"/>
                    <pic:cNvPicPr>
                      <a:picLocks noChangeAspect="1" noChangeArrowheads="1"/>
                    </pic:cNvPicPr>
                  </pic:nvPicPr>
                  <pic:blipFill>
                    <a:blip r:embed="rId1257"/>
                    <a:srcRect/>
                    <a:stretch>
                      <a:fillRect/>
                    </a:stretch>
                  </pic:blipFill>
                  <pic:spPr bwMode="auto">
                    <a:xfrm>
                      <a:off x="0" y="0"/>
                      <a:ext cx="5747385" cy="914400"/>
                    </a:xfrm>
                    <a:prstGeom prst="rect">
                      <a:avLst/>
                    </a:prstGeom>
                    <a:noFill/>
                    <a:ln w="9525">
                      <a:noFill/>
                      <a:miter lim="800000"/>
                      <a:headEnd/>
                      <a:tailEnd/>
                    </a:ln>
                  </pic:spPr>
                </pic:pic>
              </a:graphicData>
            </a:graphic>
          </wp:inline>
        </w:drawing>
      </w:r>
    </w:p>
    <w:p w:rsidR="0074456D" w:rsidRPr="0074456D" w:rsidRDefault="0074456D" w:rsidP="0074456D">
      <w:pPr>
        <w:spacing w:before="100" w:beforeAutospacing="1" w:after="100" w:afterAutospacing="1" w:line="240" w:lineRule="auto"/>
        <w:outlineLvl w:val="2"/>
        <w:rPr>
          <w:ins w:id="273" w:author="Unknown"/>
          <w:rFonts w:ascii="Times New Roman" w:eastAsia="Times New Roman" w:hAnsi="Times New Roman" w:cs="Times New Roman"/>
          <w:b/>
          <w:bCs/>
          <w:sz w:val="27"/>
          <w:szCs w:val="27"/>
        </w:rPr>
      </w:pPr>
      <w:ins w:id="274" w:author="Unknown">
        <w:r w:rsidRPr="0074456D">
          <w:rPr>
            <w:rFonts w:ascii="Times New Roman" w:eastAsia="Times New Roman" w:hAnsi="Times New Roman" w:cs="Times New Roman"/>
            <w:b/>
            <w:bCs/>
            <w:sz w:val="27"/>
            <w:szCs w:val="27"/>
          </w:rPr>
          <w:t>On Linux client</w:t>
        </w:r>
      </w:ins>
    </w:p>
    <w:p w:rsidR="0074456D" w:rsidRPr="0074456D" w:rsidRDefault="0074456D" w:rsidP="0074456D">
      <w:pPr>
        <w:spacing w:before="100" w:beforeAutospacing="1" w:after="100" w:afterAutospacing="1" w:line="240" w:lineRule="auto"/>
        <w:rPr>
          <w:ins w:id="275" w:author="Unknown"/>
          <w:rFonts w:ascii="Times New Roman" w:eastAsia="Times New Roman" w:hAnsi="Times New Roman" w:cs="Times New Roman"/>
          <w:sz w:val="24"/>
          <w:szCs w:val="24"/>
        </w:rPr>
      </w:pPr>
      <w:ins w:id="276" w:author="Unknown">
        <w:r w:rsidRPr="0074456D">
          <w:rPr>
            <w:rFonts w:ascii="Times New Roman" w:eastAsia="Times New Roman" w:hAnsi="Times New Roman" w:cs="Times New Roman"/>
            <w:b/>
            <w:bCs/>
            <w:sz w:val="24"/>
            <w:szCs w:val="24"/>
          </w:rPr>
          <w:t>ping</w:t>
        </w:r>
        <w:r w:rsidRPr="0074456D">
          <w:rPr>
            <w:rFonts w:ascii="Times New Roman" w:eastAsia="Times New Roman" w:hAnsi="Times New Roman" w:cs="Times New Roman"/>
            <w:sz w:val="24"/>
            <w:szCs w:val="24"/>
          </w:rPr>
          <w:t xml:space="preserve"> from </w:t>
        </w:r>
        <w:r w:rsidRPr="0074456D">
          <w:rPr>
            <w:rFonts w:ascii="Times New Roman" w:eastAsia="Times New Roman" w:hAnsi="Times New Roman" w:cs="Times New Roman"/>
            <w:b/>
            <w:bCs/>
            <w:sz w:val="24"/>
            <w:szCs w:val="24"/>
          </w:rPr>
          <w:t>log server</w:t>
        </w:r>
        <w:r w:rsidRPr="0074456D">
          <w:rPr>
            <w:rFonts w:ascii="Times New Roman" w:eastAsia="Times New Roman" w:hAnsi="Times New Roman" w:cs="Times New Roman"/>
            <w:sz w:val="24"/>
            <w:szCs w:val="24"/>
          </w:rPr>
          <w:t xml:space="preserve"> and open </w:t>
        </w:r>
        <w:r w:rsidRPr="0074456D">
          <w:rPr>
            <w:rFonts w:ascii="Times New Roman" w:eastAsia="Times New Roman" w:hAnsi="Times New Roman" w:cs="Times New Roman"/>
            <w:b/>
            <w:bCs/>
            <w:sz w:val="24"/>
            <w:szCs w:val="24"/>
          </w:rPr>
          <w:t>/etc/syslog.conf</w:t>
        </w:r>
        <w:r w:rsidRPr="0074456D">
          <w:rPr>
            <w:rFonts w:ascii="Times New Roman" w:eastAsia="Times New Roman" w:hAnsi="Times New Roman" w:cs="Times New Roman"/>
            <w:sz w:val="24"/>
            <w:szCs w:val="24"/>
          </w:rPr>
          <w:t xml:space="preserve"> file </w:t>
        </w:r>
        <w:r w:rsidRPr="0074456D">
          <w:rPr>
            <w:rFonts w:ascii="Times New Roman" w:eastAsia="Times New Roman" w:hAnsi="Times New Roman" w:cs="Times New Roman"/>
            <w:sz w:val="24"/>
            <w:szCs w:val="24"/>
          </w:rPr>
          <w:br/>
        </w:r>
      </w:ins>
      <w:r>
        <w:rPr>
          <w:rFonts w:ascii="Times New Roman" w:eastAsia="Times New Roman" w:hAnsi="Times New Roman" w:cs="Times New Roman"/>
          <w:noProof/>
          <w:sz w:val="24"/>
          <w:szCs w:val="24"/>
        </w:rPr>
        <w:drawing>
          <wp:inline distT="0" distB="0" distL="0" distR="0">
            <wp:extent cx="3479165" cy="213995"/>
            <wp:effectExtent l="19050" t="0" r="6985" b="0"/>
            <wp:docPr id="322" name="Picture 322" descr="syslog.con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descr="syslog.conf"/>
                    <pic:cNvPicPr>
                      <a:picLocks noChangeAspect="1" noChangeArrowheads="1"/>
                    </pic:cNvPicPr>
                  </pic:nvPicPr>
                  <pic:blipFill>
                    <a:blip r:embed="rId1258"/>
                    <a:srcRect/>
                    <a:stretch>
                      <a:fillRect/>
                    </a:stretch>
                  </pic:blipFill>
                  <pic:spPr bwMode="auto">
                    <a:xfrm>
                      <a:off x="0" y="0"/>
                      <a:ext cx="3479165" cy="213995"/>
                    </a:xfrm>
                    <a:prstGeom prst="rect">
                      <a:avLst/>
                    </a:prstGeom>
                    <a:noFill/>
                    <a:ln w="9525">
                      <a:noFill/>
                      <a:miter lim="800000"/>
                      <a:headEnd/>
                      <a:tailEnd/>
                    </a:ln>
                  </pic:spPr>
                </pic:pic>
              </a:graphicData>
            </a:graphic>
          </wp:inline>
        </w:drawing>
      </w:r>
      <w:ins w:id="277" w:author="Unknown">
        <w:r w:rsidRPr="0074456D">
          <w:rPr>
            <w:rFonts w:ascii="Times New Roman" w:eastAsia="Times New Roman" w:hAnsi="Times New Roman" w:cs="Times New Roman"/>
            <w:sz w:val="24"/>
            <w:szCs w:val="24"/>
          </w:rPr>
          <w:br/>
        </w:r>
        <w:r w:rsidRPr="0074456D">
          <w:rPr>
            <w:rFonts w:ascii="Times New Roman" w:eastAsia="Times New Roman" w:hAnsi="Times New Roman" w:cs="Times New Roman"/>
            <w:sz w:val="24"/>
            <w:szCs w:val="24"/>
          </w:rPr>
          <w:lastRenderedPageBreak/>
          <w:t xml:space="preserve">Now go to the </w:t>
        </w:r>
        <w:r w:rsidRPr="0074456D">
          <w:rPr>
            <w:rFonts w:ascii="Times New Roman" w:eastAsia="Times New Roman" w:hAnsi="Times New Roman" w:cs="Times New Roman"/>
            <w:b/>
            <w:bCs/>
            <w:sz w:val="24"/>
            <w:szCs w:val="24"/>
          </w:rPr>
          <w:t>end of file</w:t>
        </w:r>
        <w:r w:rsidRPr="0074456D">
          <w:rPr>
            <w:rFonts w:ascii="Times New Roman" w:eastAsia="Times New Roman" w:hAnsi="Times New Roman" w:cs="Times New Roman"/>
            <w:sz w:val="24"/>
            <w:szCs w:val="24"/>
          </w:rPr>
          <w:t xml:space="preserve"> and do entry for serve as</w:t>
        </w:r>
        <w:r w:rsidRPr="0074456D">
          <w:rPr>
            <w:rFonts w:ascii="Times New Roman" w:eastAsia="Times New Roman" w:hAnsi="Times New Roman" w:cs="Times New Roman"/>
            <w:b/>
            <w:bCs/>
            <w:sz w:val="24"/>
            <w:szCs w:val="24"/>
          </w:rPr>
          <w:t xml:space="preserve"> user.* @ [ server IP]</w:t>
        </w:r>
        <w:r w:rsidRPr="0074456D">
          <w:rPr>
            <w:rFonts w:ascii="Times New Roman" w:eastAsia="Times New Roman" w:hAnsi="Times New Roman" w:cs="Times New Roman"/>
            <w:sz w:val="24"/>
            <w:szCs w:val="24"/>
          </w:rPr>
          <w:t xml:space="preserve"> as shown in image </w:t>
        </w:r>
        <w:r w:rsidRPr="0074456D">
          <w:rPr>
            <w:rFonts w:ascii="Times New Roman" w:eastAsia="Times New Roman" w:hAnsi="Times New Roman" w:cs="Times New Roman"/>
            <w:sz w:val="24"/>
            <w:szCs w:val="24"/>
          </w:rPr>
          <w:br/>
        </w:r>
      </w:ins>
      <w:r>
        <w:rPr>
          <w:rFonts w:ascii="Times New Roman" w:eastAsia="Times New Roman" w:hAnsi="Times New Roman" w:cs="Times New Roman"/>
          <w:noProof/>
          <w:sz w:val="24"/>
          <w:szCs w:val="24"/>
        </w:rPr>
        <w:drawing>
          <wp:inline distT="0" distB="0" distL="0" distR="0">
            <wp:extent cx="2814320" cy="1116330"/>
            <wp:effectExtent l="19050" t="0" r="5080" b="0"/>
            <wp:docPr id="323" name="Picture 323" descr="syslog.conf edi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descr="syslog.conf editing"/>
                    <pic:cNvPicPr>
                      <a:picLocks noChangeAspect="1" noChangeArrowheads="1"/>
                    </pic:cNvPicPr>
                  </pic:nvPicPr>
                  <pic:blipFill>
                    <a:blip r:embed="rId1259"/>
                    <a:srcRect/>
                    <a:stretch>
                      <a:fillRect/>
                    </a:stretch>
                  </pic:blipFill>
                  <pic:spPr bwMode="auto">
                    <a:xfrm>
                      <a:off x="0" y="0"/>
                      <a:ext cx="2814320" cy="1116330"/>
                    </a:xfrm>
                    <a:prstGeom prst="rect">
                      <a:avLst/>
                    </a:prstGeom>
                    <a:noFill/>
                    <a:ln w="9525">
                      <a:noFill/>
                      <a:miter lim="800000"/>
                      <a:headEnd/>
                      <a:tailEnd/>
                    </a:ln>
                  </pic:spPr>
                </pic:pic>
              </a:graphicData>
            </a:graphic>
          </wp:inline>
        </w:drawing>
      </w:r>
      <w:ins w:id="278" w:author="Unknown">
        <w:r w:rsidRPr="0074456D">
          <w:rPr>
            <w:rFonts w:ascii="Times New Roman" w:eastAsia="Times New Roman" w:hAnsi="Times New Roman" w:cs="Times New Roman"/>
            <w:sz w:val="24"/>
            <w:szCs w:val="24"/>
          </w:rPr>
          <w:br/>
          <w:t xml:space="preserve">After </w:t>
        </w:r>
        <w:r w:rsidRPr="0074456D">
          <w:rPr>
            <w:rFonts w:ascii="Times New Roman" w:eastAsia="Times New Roman" w:hAnsi="Times New Roman" w:cs="Times New Roman"/>
            <w:b/>
            <w:bCs/>
            <w:sz w:val="24"/>
            <w:szCs w:val="24"/>
          </w:rPr>
          <w:t>saving</w:t>
        </w:r>
        <w:r w:rsidRPr="0074456D">
          <w:rPr>
            <w:rFonts w:ascii="Times New Roman" w:eastAsia="Times New Roman" w:hAnsi="Times New Roman" w:cs="Times New Roman"/>
            <w:sz w:val="24"/>
            <w:szCs w:val="24"/>
          </w:rPr>
          <w:t xml:space="preserve"> file restart service with </w:t>
        </w:r>
        <w:r w:rsidRPr="0074456D">
          <w:rPr>
            <w:rFonts w:ascii="Times New Roman" w:eastAsia="Times New Roman" w:hAnsi="Times New Roman" w:cs="Times New Roman"/>
            <w:b/>
            <w:bCs/>
            <w:sz w:val="24"/>
            <w:szCs w:val="24"/>
          </w:rPr>
          <w:t>service syslog restart</w:t>
        </w:r>
        <w:r w:rsidRPr="0074456D">
          <w:rPr>
            <w:rFonts w:ascii="Times New Roman" w:eastAsia="Times New Roman" w:hAnsi="Times New Roman" w:cs="Times New Roman"/>
            <w:sz w:val="24"/>
            <w:szCs w:val="24"/>
          </w:rPr>
          <w:t xml:space="preserve"> command </w:t>
        </w:r>
        <w:r w:rsidRPr="0074456D">
          <w:rPr>
            <w:rFonts w:ascii="Times New Roman" w:eastAsia="Times New Roman" w:hAnsi="Times New Roman" w:cs="Times New Roman"/>
            <w:sz w:val="24"/>
            <w:szCs w:val="24"/>
          </w:rPr>
          <w:br/>
        </w:r>
      </w:ins>
      <w:r>
        <w:rPr>
          <w:rFonts w:ascii="Times New Roman" w:eastAsia="Times New Roman" w:hAnsi="Times New Roman" w:cs="Times New Roman"/>
          <w:noProof/>
          <w:sz w:val="24"/>
          <w:szCs w:val="24"/>
        </w:rPr>
        <w:drawing>
          <wp:inline distT="0" distB="0" distL="0" distR="0">
            <wp:extent cx="5783580" cy="949960"/>
            <wp:effectExtent l="19050" t="0" r="7620" b="0"/>
            <wp:docPr id="324" name="Picture 324" descr="service syslog rest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descr="service syslog restart"/>
                    <pic:cNvPicPr>
                      <a:picLocks noChangeAspect="1" noChangeArrowheads="1"/>
                    </pic:cNvPicPr>
                  </pic:nvPicPr>
                  <pic:blipFill>
                    <a:blip r:embed="rId1260"/>
                    <a:srcRect/>
                    <a:stretch>
                      <a:fillRect/>
                    </a:stretch>
                  </pic:blipFill>
                  <pic:spPr bwMode="auto">
                    <a:xfrm>
                      <a:off x="0" y="0"/>
                      <a:ext cx="5783580" cy="949960"/>
                    </a:xfrm>
                    <a:prstGeom prst="rect">
                      <a:avLst/>
                    </a:prstGeom>
                    <a:noFill/>
                    <a:ln w="9525">
                      <a:noFill/>
                      <a:miter lim="800000"/>
                      <a:headEnd/>
                      <a:tailEnd/>
                    </a:ln>
                  </pic:spPr>
                </pic:pic>
              </a:graphicData>
            </a:graphic>
          </wp:inline>
        </w:drawing>
      </w:r>
    </w:p>
    <w:p w:rsidR="0074456D" w:rsidRPr="0074456D" w:rsidRDefault="0074456D" w:rsidP="0074456D">
      <w:pPr>
        <w:spacing w:before="100" w:beforeAutospacing="1" w:after="100" w:afterAutospacing="1" w:line="240" w:lineRule="auto"/>
        <w:rPr>
          <w:ins w:id="279" w:author="Unknown"/>
          <w:rFonts w:ascii="Times New Roman" w:eastAsia="Times New Roman" w:hAnsi="Times New Roman" w:cs="Times New Roman"/>
          <w:sz w:val="24"/>
          <w:szCs w:val="24"/>
        </w:rPr>
      </w:pPr>
      <w:ins w:id="280" w:author="Unknown">
        <w:r w:rsidRPr="0074456D">
          <w:rPr>
            <w:rFonts w:ascii="Times New Roman" w:eastAsia="Times New Roman" w:hAnsi="Times New Roman" w:cs="Times New Roman"/>
            <w:sz w:val="24"/>
            <w:szCs w:val="24"/>
          </w:rPr>
          <w:t xml:space="preserve">Now </w:t>
        </w:r>
        <w:r w:rsidRPr="0074456D">
          <w:rPr>
            <w:rFonts w:ascii="Times New Roman" w:eastAsia="Times New Roman" w:hAnsi="Times New Roman" w:cs="Times New Roman"/>
            <w:b/>
            <w:bCs/>
            <w:sz w:val="24"/>
            <w:szCs w:val="24"/>
          </w:rPr>
          <w:t>restart</w:t>
        </w:r>
        <w:r w:rsidRPr="0074456D">
          <w:rPr>
            <w:rFonts w:ascii="Times New Roman" w:eastAsia="Times New Roman" w:hAnsi="Times New Roman" w:cs="Times New Roman"/>
            <w:sz w:val="24"/>
            <w:szCs w:val="24"/>
          </w:rPr>
          <w:t xml:space="preserve"> the client so it can send log entry to server. </w:t>
        </w:r>
        <w:proofErr w:type="gramStart"/>
        <w:r w:rsidRPr="0074456D">
          <w:rPr>
            <w:rFonts w:ascii="Times New Roman" w:eastAsia="Times New Roman" w:hAnsi="Times New Roman" w:cs="Times New Roman"/>
            <w:sz w:val="24"/>
            <w:szCs w:val="24"/>
          </w:rPr>
          <w:t>( Note</w:t>
        </w:r>
        <w:proofErr w:type="gramEnd"/>
        <w:r w:rsidRPr="0074456D">
          <w:rPr>
            <w:rFonts w:ascii="Times New Roman" w:eastAsia="Times New Roman" w:hAnsi="Times New Roman" w:cs="Times New Roman"/>
            <w:sz w:val="24"/>
            <w:szCs w:val="24"/>
          </w:rPr>
          <w:t xml:space="preserve"> that these logs will generate when client boot,</w:t>
        </w:r>
        <w:r w:rsidRPr="0074456D">
          <w:rPr>
            <w:rFonts w:ascii="Times New Roman" w:eastAsia="Times New Roman" w:hAnsi="Times New Roman" w:cs="Times New Roman"/>
            <w:b/>
            <w:bCs/>
            <w:sz w:val="24"/>
            <w:szCs w:val="24"/>
          </w:rPr>
          <w:t xml:space="preserve"> so do it restart not shutdown</w:t>
        </w:r>
        <w:r w:rsidRPr="0074456D">
          <w:rPr>
            <w:rFonts w:ascii="Times New Roman" w:eastAsia="Times New Roman" w:hAnsi="Times New Roman" w:cs="Times New Roman"/>
            <w:sz w:val="24"/>
            <w:szCs w:val="24"/>
          </w:rPr>
          <w:t>)</w:t>
        </w:r>
        <w:r w:rsidRPr="0074456D">
          <w:rPr>
            <w:rFonts w:ascii="Times New Roman" w:eastAsia="Times New Roman" w:hAnsi="Times New Roman" w:cs="Times New Roman"/>
            <w:sz w:val="24"/>
            <w:szCs w:val="24"/>
          </w:rPr>
          <w:br/>
        </w:r>
      </w:ins>
      <w:r>
        <w:rPr>
          <w:rFonts w:ascii="Times New Roman" w:eastAsia="Times New Roman" w:hAnsi="Times New Roman" w:cs="Times New Roman"/>
          <w:noProof/>
          <w:sz w:val="24"/>
          <w:szCs w:val="24"/>
        </w:rPr>
        <w:drawing>
          <wp:inline distT="0" distB="0" distL="0" distR="0">
            <wp:extent cx="2541270" cy="201930"/>
            <wp:effectExtent l="19050" t="0" r="0" b="0"/>
            <wp:docPr id="325" name="Picture 325" descr="rebo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descr="reboot"/>
                    <pic:cNvPicPr>
                      <a:picLocks noChangeAspect="1" noChangeArrowheads="1"/>
                    </pic:cNvPicPr>
                  </pic:nvPicPr>
                  <pic:blipFill>
                    <a:blip r:embed="rId1261"/>
                    <a:srcRect/>
                    <a:stretch>
                      <a:fillRect/>
                    </a:stretch>
                  </pic:blipFill>
                  <pic:spPr bwMode="auto">
                    <a:xfrm>
                      <a:off x="0" y="0"/>
                      <a:ext cx="2541270" cy="201930"/>
                    </a:xfrm>
                    <a:prstGeom prst="rect">
                      <a:avLst/>
                    </a:prstGeom>
                    <a:noFill/>
                    <a:ln w="9525">
                      <a:noFill/>
                      <a:miter lim="800000"/>
                      <a:headEnd/>
                      <a:tailEnd/>
                    </a:ln>
                  </pic:spPr>
                </pic:pic>
              </a:graphicData>
            </a:graphic>
          </wp:inline>
        </w:drawing>
      </w:r>
    </w:p>
    <w:p w:rsidR="0074456D" w:rsidRPr="0074456D" w:rsidRDefault="0074456D" w:rsidP="0074456D">
      <w:pPr>
        <w:spacing w:before="100" w:beforeAutospacing="1" w:after="100" w:afterAutospacing="1" w:line="240" w:lineRule="auto"/>
        <w:outlineLvl w:val="2"/>
        <w:rPr>
          <w:ins w:id="281" w:author="Unknown"/>
          <w:rFonts w:ascii="Times New Roman" w:eastAsia="Times New Roman" w:hAnsi="Times New Roman" w:cs="Times New Roman"/>
          <w:b/>
          <w:bCs/>
          <w:sz w:val="27"/>
          <w:szCs w:val="27"/>
        </w:rPr>
      </w:pPr>
      <w:ins w:id="282" w:author="Unknown">
        <w:r w:rsidRPr="0074456D">
          <w:rPr>
            <w:rFonts w:ascii="Times New Roman" w:eastAsia="Times New Roman" w:hAnsi="Times New Roman" w:cs="Times New Roman"/>
            <w:b/>
            <w:bCs/>
            <w:sz w:val="27"/>
            <w:szCs w:val="27"/>
          </w:rPr>
          <w:t>Check clients log on Log server</w:t>
        </w:r>
      </w:ins>
    </w:p>
    <w:p w:rsidR="0074456D" w:rsidRPr="0074456D" w:rsidRDefault="0074456D" w:rsidP="0074456D">
      <w:pPr>
        <w:spacing w:before="100" w:beforeAutospacing="1" w:after="100" w:afterAutospacing="1" w:line="240" w:lineRule="auto"/>
        <w:rPr>
          <w:ins w:id="283" w:author="Unknown"/>
          <w:rFonts w:ascii="Times New Roman" w:eastAsia="Times New Roman" w:hAnsi="Times New Roman" w:cs="Times New Roman"/>
          <w:sz w:val="24"/>
          <w:szCs w:val="24"/>
        </w:rPr>
      </w:pPr>
      <w:ins w:id="284" w:author="Unknown">
        <w:r w:rsidRPr="0074456D">
          <w:rPr>
            <w:rFonts w:ascii="Times New Roman" w:eastAsia="Times New Roman" w:hAnsi="Times New Roman" w:cs="Times New Roman"/>
            <w:sz w:val="24"/>
            <w:szCs w:val="24"/>
          </w:rPr>
          <w:t>To check the message of client on server open</w:t>
        </w:r>
        <w:r w:rsidRPr="0074456D">
          <w:rPr>
            <w:rFonts w:ascii="Times New Roman" w:eastAsia="Times New Roman" w:hAnsi="Times New Roman" w:cs="Times New Roman"/>
            <w:sz w:val="24"/>
            <w:szCs w:val="24"/>
          </w:rPr>
          <w:br/>
        </w:r>
      </w:ins>
      <w:r>
        <w:rPr>
          <w:rFonts w:ascii="Times New Roman" w:eastAsia="Times New Roman" w:hAnsi="Times New Roman" w:cs="Times New Roman"/>
          <w:noProof/>
          <w:sz w:val="24"/>
          <w:szCs w:val="24"/>
        </w:rPr>
        <w:drawing>
          <wp:inline distT="0" distB="0" distL="0" distR="0">
            <wp:extent cx="3515360" cy="166370"/>
            <wp:effectExtent l="19050" t="0" r="8890" b="0"/>
            <wp:docPr id="326" name="Picture 326" descr="less mess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descr="less messages"/>
                    <pic:cNvPicPr>
                      <a:picLocks noChangeAspect="1" noChangeArrowheads="1"/>
                    </pic:cNvPicPr>
                  </pic:nvPicPr>
                  <pic:blipFill>
                    <a:blip r:embed="rId1262"/>
                    <a:srcRect/>
                    <a:stretch>
                      <a:fillRect/>
                    </a:stretch>
                  </pic:blipFill>
                  <pic:spPr bwMode="auto">
                    <a:xfrm>
                      <a:off x="0" y="0"/>
                      <a:ext cx="3515360" cy="166370"/>
                    </a:xfrm>
                    <a:prstGeom prst="rect">
                      <a:avLst/>
                    </a:prstGeom>
                    <a:noFill/>
                    <a:ln w="9525">
                      <a:noFill/>
                      <a:miter lim="800000"/>
                      <a:headEnd/>
                      <a:tailEnd/>
                    </a:ln>
                  </pic:spPr>
                </pic:pic>
              </a:graphicData>
            </a:graphic>
          </wp:inline>
        </w:drawing>
      </w:r>
      <w:ins w:id="285" w:author="Unknown">
        <w:r w:rsidRPr="0074456D">
          <w:rPr>
            <w:rFonts w:ascii="Times New Roman" w:eastAsia="Times New Roman" w:hAnsi="Times New Roman" w:cs="Times New Roman"/>
            <w:sz w:val="24"/>
            <w:szCs w:val="24"/>
          </w:rPr>
          <w:br/>
        </w:r>
        <w:proofErr w:type="gramStart"/>
        <w:r w:rsidRPr="0074456D">
          <w:rPr>
            <w:rFonts w:ascii="Times New Roman" w:eastAsia="Times New Roman" w:hAnsi="Times New Roman" w:cs="Times New Roman"/>
            <w:sz w:val="24"/>
            <w:szCs w:val="24"/>
          </w:rPr>
          <w:t>In</w:t>
        </w:r>
        <w:proofErr w:type="gramEnd"/>
        <w:r w:rsidRPr="0074456D">
          <w:rPr>
            <w:rFonts w:ascii="Times New Roman" w:eastAsia="Times New Roman" w:hAnsi="Times New Roman" w:cs="Times New Roman"/>
            <w:sz w:val="24"/>
            <w:szCs w:val="24"/>
          </w:rPr>
          <w:t xml:space="preserve"> the </w:t>
        </w:r>
        <w:r w:rsidRPr="0074456D">
          <w:rPr>
            <w:rFonts w:ascii="Times New Roman" w:eastAsia="Times New Roman" w:hAnsi="Times New Roman" w:cs="Times New Roman"/>
            <w:b/>
            <w:bCs/>
            <w:sz w:val="24"/>
            <w:szCs w:val="24"/>
          </w:rPr>
          <w:t>end of this</w:t>
        </w:r>
        <w:r w:rsidRPr="0074456D">
          <w:rPr>
            <w:rFonts w:ascii="Times New Roman" w:eastAsia="Times New Roman" w:hAnsi="Times New Roman" w:cs="Times New Roman"/>
            <w:sz w:val="24"/>
            <w:szCs w:val="24"/>
          </w:rPr>
          <w:t xml:space="preserve"> file you can check the log from clients</w:t>
        </w:r>
        <w:r w:rsidRPr="0074456D">
          <w:rPr>
            <w:rFonts w:ascii="Times New Roman" w:eastAsia="Times New Roman" w:hAnsi="Times New Roman" w:cs="Times New Roman"/>
            <w:sz w:val="24"/>
            <w:szCs w:val="24"/>
          </w:rPr>
          <w:br/>
        </w:r>
      </w:ins>
      <w:r>
        <w:rPr>
          <w:rFonts w:ascii="Times New Roman" w:eastAsia="Times New Roman" w:hAnsi="Times New Roman" w:cs="Times New Roman"/>
          <w:noProof/>
          <w:sz w:val="24"/>
          <w:szCs w:val="24"/>
        </w:rPr>
        <w:drawing>
          <wp:inline distT="0" distB="0" distL="0" distR="0">
            <wp:extent cx="5842635" cy="1899920"/>
            <wp:effectExtent l="19050" t="0" r="5715" b="0"/>
            <wp:docPr id="327" name="Picture 327" descr="messages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descr="messages file"/>
                    <pic:cNvPicPr>
                      <a:picLocks noChangeAspect="1" noChangeArrowheads="1"/>
                    </pic:cNvPicPr>
                  </pic:nvPicPr>
                  <pic:blipFill>
                    <a:blip r:embed="rId1263"/>
                    <a:srcRect/>
                    <a:stretch>
                      <a:fillRect/>
                    </a:stretch>
                  </pic:blipFill>
                  <pic:spPr bwMode="auto">
                    <a:xfrm>
                      <a:off x="0" y="0"/>
                      <a:ext cx="5842635" cy="1899920"/>
                    </a:xfrm>
                    <a:prstGeom prst="rect">
                      <a:avLst/>
                    </a:prstGeom>
                    <a:noFill/>
                    <a:ln w="9525">
                      <a:noFill/>
                      <a:miter lim="800000"/>
                      <a:headEnd/>
                      <a:tailEnd/>
                    </a:ln>
                  </pic:spPr>
                </pic:pic>
              </a:graphicData>
            </a:graphic>
          </wp:inline>
        </w:drawing>
      </w:r>
    </w:p>
    <w:p w:rsidR="00C4613F" w:rsidRPr="00C4613F" w:rsidRDefault="00C4613F" w:rsidP="00C4613F">
      <w:pPr>
        <w:spacing w:before="100" w:beforeAutospacing="1" w:after="100" w:afterAutospacing="1" w:line="240" w:lineRule="auto"/>
        <w:outlineLvl w:val="1"/>
        <w:rPr>
          <w:rFonts w:ascii="Times New Roman" w:eastAsia="Times New Roman" w:hAnsi="Times New Roman" w:cs="Times New Roman"/>
          <w:b/>
          <w:bCs/>
          <w:sz w:val="36"/>
          <w:szCs w:val="36"/>
        </w:rPr>
      </w:pPr>
      <w:hyperlink r:id="rId1264" w:history="1">
        <w:r w:rsidRPr="00C4613F">
          <w:rPr>
            <w:rFonts w:ascii="Times New Roman" w:eastAsia="Times New Roman" w:hAnsi="Times New Roman" w:cs="Times New Roman"/>
            <w:b/>
            <w:bCs/>
            <w:color w:val="0000FF"/>
            <w:sz w:val="36"/>
            <w:szCs w:val="36"/>
            <w:u w:val="single"/>
          </w:rPr>
          <w:t xml:space="preserve">Configure linux server to deny icmp ping request </w:t>
        </w:r>
      </w:hyperlink>
    </w:p>
    <w:p w:rsidR="00C4613F" w:rsidRPr="00C4613F" w:rsidRDefault="00C4613F" w:rsidP="00C4613F">
      <w:pPr>
        <w:numPr>
          <w:ilvl w:val="0"/>
          <w:numId w:val="80"/>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noProof/>
          <w:color w:val="0000FF"/>
          <w:sz w:val="24"/>
          <w:szCs w:val="24"/>
        </w:rPr>
        <w:drawing>
          <wp:inline distT="0" distB="0" distL="0" distR="0">
            <wp:extent cx="142240" cy="166370"/>
            <wp:effectExtent l="19050" t="0" r="0" b="0"/>
            <wp:docPr id="342" name="Picture 342" descr="Print">
              <a:hlinkClick xmlns:a="http://schemas.openxmlformats.org/drawingml/2006/main" r:id="rId1265" tooltip="&quot;Prin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descr="Print">
                      <a:hlinkClick r:id="rId1265" tooltip="&quot;Print&quot;"/>
                    </pic:cNvPr>
                    <pic:cNvPicPr>
                      <a:picLocks noChangeAspect="1" noChangeArrowheads="1"/>
                    </pic:cNvPicPr>
                  </pic:nvPicPr>
                  <pic:blipFill>
                    <a:blip r:embed="rId44"/>
                    <a:srcRect/>
                    <a:stretch>
                      <a:fillRect/>
                    </a:stretch>
                  </pic:blipFill>
                  <pic:spPr bwMode="auto">
                    <a:xfrm>
                      <a:off x="0" y="0"/>
                      <a:ext cx="142240" cy="166370"/>
                    </a:xfrm>
                    <a:prstGeom prst="rect">
                      <a:avLst/>
                    </a:prstGeom>
                    <a:noFill/>
                    <a:ln w="9525">
                      <a:noFill/>
                      <a:miter lim="800000"/>
                      <a:headEnd/>
                      <a:tailEnd/>
                    </a:ln>
                  </pic:spPr>
                </pic:pic>
              </a:graphicData>
            </a:graphic>
          </wp:inline>
        </w:drawing>
      </w:r>
    </w:p>
    <w:p w:rsidR="00C4613F" w:rsidRPr="00C4613F" w:rsidRDefault="00C4613F" w:rsidP="00C4613F">
      <w:pPr>
        <w:spacing w:before="100" w:beforeAutospacing="1" w:after="100" w:afterAutospacing="1" w:line="240" w:lineRule="auto"/>
        <w:rPr>
          <w:ins w:id="286" w:author="Unknown"/>
          <w:rFonts w:ascii="Times New Roman" w:eastAsia="Times New Roman" w:hAnsi="Times New Roman" w:cs="Times New Roman"/>
          <w:sz w:val="24"/>
          <w:szCs w:val="24"/>
        </w:rPr>
      </w:pPr>
      <w:ins w:id="287" w:author="Unknown">
        <w:r w:rsidRPr="00C4613F">
          <w:rPr>
            <w:rFonts w:ascii="Times New Roman" w:eastAsia="Times New Roman" w:hAnsi="Times New Roman" w:cs="Times New Roman"/>
            <w:sz w:val="24"/>
            <w:szCs w:val="24"/>
          </w:rPr>
          <w:t>ICMP protocol is used by ping command to check the connectivity between two computers. By defaults all Linux servers will response on ICMP request. Hacker can misuse this service. They can generate countless ping requests to your Linux server. This is what called DOS denial of services.</w:t>
        </w:r>
      </w:ins>
    </w:p>
    <w:p w:rsidR="00C4613F" w:rsidRPr="00C4613F" w:rsidRDefault="00C4613F" w:rsidP="00C4613F">
      <w:pPr>
        <w:spacing w:before="100" w:beforeAutospacing="1" w:after="100" w:afterAutospacing="1" w:line="240" w:lineRule="auto"/>
        <w:rPr>
          <w:ins w:id="288" w:author="Unknown"/>
          <w:rFonts w:ascii="Times New Roman" w:eastAsia="Times New Roman" w:hAnsi="Times New Roman" w:cs="Times New Roman"/>
          <w:sz w:val="24"/>
          <w:szCs w:val="24"/>
        </w:rPr>
      </w:pPr>
      <w:ins w:id="289" w:author="Unknown">
        <w:r w:rsidRPr="00C4613F">
          <w:rPr>
            <w:rFonts w:ascii="Times New Roman" w:eastAsia="Times New Roman" w:hAnsi="Times New Roman" w:cs="Times New Roman"/>
            <w:sz w:val="24"/>
            <w:szCs w:val="24"/>
          </w:rPr>
          <w:t>In this article I will show that how can you block ICMP ping request</w:t>
        </w:r>
      </w:ins>
    </w:p>
    <w:p w:rsidR="00C4613F" w:rsidRPr="00C4613F" w:rsidRDefault="00C4613F" w:rsidP="00C4613F">
      <w:pPr>
        <w:spacing w:before="100" w:beforeAutospacing="1" w:after="100" w:afterAutospacing="1" w:line="240" w:lineRule="auto"/>
        <w:rPr>
          <w:ins w:id="290" w:author="Unknown"/>
          <w:rFonts w:ascii="Times New Roman" w:eastAsia="Times New Roman" w:hAnsi="Times New Roman" w:cs="Times New Roman"/>
          <w:sz w:val="24"/>
          <w:szCs w:val="24"/>
        </w:rPr>
      </w:pPr>
      <w:ins w:id="291" w:author="Unknown">
        <w:r w:rsidRPr="00C4613F">
          <w:rPr>
            <w:rFonts w:ascii="Times New Roman" w:eastAsia="Times New Roman" w:hAnsi="Times New Roman" w:cs="Times New Roman"/>
            <w:sz w:val="24"/>
            <w:szCs w:val="24"/>
          </w:rPr>
          <w:lastRenderedPageBreak/>
          <w:t xml:space="preserve">We will use to two system for this practical. Go on first Linux system and set IP address to </w:t>
        </w:r>
        <w:r w:rsidRPr="00C4613F">
          <w:rPr>
            <w:rFonts w:ascii="Times New Roman" w:eastAsia="Times New Roman" w:hAnsi="Times New Roman" w:cs="Times New Roman"/>
            <w:b/>
            <w:bCs/>
            <w:sz w:val="24"/>
            <w:szCs w:val="24"/>
          </w:rPr>
          <w:t>192.168.0.254</w:t>
        </w:r>
      </w:ins>
    </w:p>
    <w:p w:rsidR="00C4613F" w:rsidRPr="00C4613F" w:rsidRDefault="00C4613F" w:rsidP="00C4613F">
      <w:pPr>
        <w:spacing w:before="100" w:beforeAutospacing="1" w:after="100" w:afterAutospacing="1" w:line="240" w:lineRule="auto"/>
        <w:rPr>
          <w:ins w:id="292" w:author="Unknown"/>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3681095" cy="2434590"/>
            <wp:effectExtent l="19050" t="0" r="0" b="0"/>
            <wp:docPr id="343" name="Picture 343" descr="assign ip on 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descr="assign ip on server"/>
                    <pic:cNvPicPr>
                      <a:picLocks noChangeAspect="1" noChangeArrowheads="1"/>
                    </pic:cNvPicPr>
                  </pic:nvPicPr>
                  <pic:blipFill>
                    <a:blip r:embed="rId1266"/>
                    <a:srcRect/>
                    <a:stretch>
                      <a:fillRect/>
                    </a:stretch>
                  </pic:blipFill>
                  <pic:spPr bwMode="auto">
                    <a:xfrm>
                      <a:off x="0" y="0"/>
                      <a:ext cx="3681095" cy="2434590"/>
                    </a:xfrm>
                    <a:prstGeom prst="rect">
                      <a:avLst/>
                    </a:prstGeom>
                    <a:noFill/>
                    <a:ln w="9525">
                      <a:noFill/>
                      <a:miter lim="800000"/>
                      <a:headEnd/>
                      <a:tailEnd/>
                    </a:ln>
                  </pic:spPr>
                </pic:pic>
              </a:graphicData>
            </a:graphic>
          </wp:inline>
        </w:drawing>
      </w:r>
    </w:p>
    <w:p w:rsidR="00C4613F" w:rsidRPr="00C4613F" w:rsidRDefault="00C4613F" w:rsidP="00C4613F">
      <w:pPr>
        <w:spacing w:before="100" w:beforeAutospacing="1" w:after="100" w:afterAutospacing="1" w:line="240" w:lineRule="auto"/>
        <w:rPr>
          <w:ins w:id="293" w:author="Unknown"/>
          <w:rFonts w:ascii="Times New Roman" w:eastAsia="Times New Roman" w:hAnsi="Times New Roman" w:cs="Times New Roman"/>
          <w:sz w:val="24"/>
          <w:szCs w:val="24"/>
        </w:rPr>
      </w:pPr>
      <w:ins w:id="294" w:author="Unknown">
        <w:r w:rsidRPr="00C4613F">
          <w:rPr>
            <w:rFonts w:ascii="Times New Roman" w:eastAsia="Times New Roman" w:hAnsi="Times New Roman" w:cs="Times New Roman"/>
            <w:sz w:val="24"/>
            <w:szCs w:val="24"/>
          </w:rPr>
          <w:t xml:space="preserve">Apply new IP by </w:t>
        </w:r>
        <w:r w:rsidRPr="00C4613F">
          <w:rPr>
            <w:rFonts w:ascii="Times New Roman" w:eastAsia="Times New Roman" w:hAnsi="Times New Roman" w:cs="Times New Roman"/>
            <w:b/>
            <w:bCs/>
            <w:sz w:val="24"/>
            <w:szCs w:val="24"/>
          </w:rPr>
          <w:t>service network restart</w:t>
        </w:r>
        <w:r w:rsidRPr="00C4613F">
          <w:rPr>
            <w:rFonts w:ascii="Times New Roman" w:eastAsia="Times New Roman" w:hAnsi="Times New Roman" w:cs="Times New Roman"/>
            <w:sz w:val="24"/>
            <w:szCs w:val="24"/>
          </w:rPr>
          <w:t xml:space="preserve"> command and verify it </w:t>
        </w:r>
        <w:r w:rsidRPr="00C4613F">
          <w:rPr>
            <w:rFonts w:ascii="Times New Roman" w:eastAsia="Times New Roman" w:hAnsi="Times New Roman" w:cs="Times New Roman"/>
            <w:b/>
            <w:bCs/>
            <w:sz w:val="24"/>
            <w:szCs w:val="24"/>
          </w:rPr>
          <w:t>ifconfig</w:t>
        </w:r>
      </w:ins>
    </w:p>
    <w:p w:rsidR="00C4613F" w:rsidRPr="00C4613F" w:rsidRDefault="00C4613F" w:rsidP="00C4613F">
      <w:pPr>
        <w:spacing w:before="100" w:beforeAutospacing="1" w:after="100" w:afterAutospacing="1" w:line="240" w:lineRule="auto"/>
        <w:rPr>
          <w:ins w:id="295" w:author="Unknown"/>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711825" cy="2624455"/>
            <wp:effectExtent l="19050" t="0" r="3175" b="0"/>
            <wp:docPr id="344" name="Picture 344" descr="service network rest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descr="service network restart"/>
                    <pic:cNvPicPr>
                      <a:picLocks noChangeAspect="1" noChangeArrowheads="1"/>
                    </pic:cNvPicPr>
                  </pic:nvPicPr>
                  <pic:blipFill>
                    <a:blip r:embed="rId1267"/>
                    <a:srcRect/>
                    <a:stretch>
                      <a:fillRect/>
                    </a:stretch>
                  </pic:blipFill>
                  <pic:spPr bwMode="auto">
                    <a:xfrm>
                      <a:off x="0" y="0"/>
                      <a:ext cx="5711825" cy="2624455"/>
                    </a:xfrm>
                    <a:prstGeom prst="rect">
                      <a:avLst/>
                    </a:prstGeom>
                    <a:noFill/>
                    <a:ln w="9525">
                      <a:noFill/>
                      <a:miter lim="800000"/>
                      <a:headEnd/>
                      <a:tailEnd/>
                    </a:ln>
                  </pic:spPr>
                </pic:pic>
              </a:graphicData>
            </a:graphic>
          </wp:inline>
        </w:drawing>
      </w:r>
    </w:p>
    <w:p w:rsidR="00C4613F" w:rsidRPr="00C4613F" w:rsidRDefault="00C4613F" w:rsidP="00C4613F">
      <w:pPr>
        <w:spacing w:before="100" w:beforeAutospacing="1" w:after="100" w:afterAutospacing="1" w:line="240" w:lineRule="auto"/>
        <w:rPr>
          <w:ins w:id="296" w:author="Unknown"/>
          <w:rFonts w:ascii="Times New Roman" w:eastAsia="Times New Roman" w:hAnsi="Times New Roman" w:cs="Times New Roman"/>
          <w:sz w:val="24"/>
          <w:szCs w:val="24"/>
        </w:rPr>
      </w:pPr>
      <w:ins w:id="297" w:author="Unknown">
        <w:r w:rsidRPr="00C4613F">
          <w:rPr>
            <w:rFonts w:ascii="Times New Roman" w:eastAsia="Times New Roman" w:hAnsi="Times New Roman" w:cs="Times New Roman"/>
            <w:sz w:val="24"/>
            <w:szCs w:val="24"/>
          </w:rPr>
          <w:t xml:space="preserve">Now go other machine and set IP address to </w:t>
        </w:r>
        <w:r w:rsidRPr="00C4613F">
          <w:rPr>
            <w:rFonts w:ascii="Times New Roman" w:eastAsia="Times New Roman" w:hAnsi="Times New Roman" w:cs="Times New Roman"/>
            <w:b/>
            <w:bCs/>
            <w:sz w:val="24"/>
            <w:szCs w:val="24"/>
          </w:rPr>
          <w:t>192.168.0.1</w:t>
        </w:r>
        <w:r w:rsidRPr="00C4613F">
          <w:rPr>
            <w:rFonts w:ascii="Times New Roman" w:eastAsia="Times New Roman" w:hAnsi="Times New Roman" w:cs="Times New Roman"/>
            <w:sz w:val="24"/>
            <w:szCs w:val="24"/>
          </w:rPr>
          <w:t xml:space="preserve"> (I am using window machine for testing you can use your Linux machine for it also.)</w:t>
        </w:r>
      </w:ins>
    </w:p>
    <w:p w:rsidR="00C4613F" w:rsidRPr="00C4613F" w:rsidRDefault="00C4613F" w:rsidP="00C4613F">
      <w:pPr>
        <w:spacing w:before="100" w:beforeAutospacing="1" w:after="100" w:afterAutospacing="1" w:line="240" w:lineRule="auto"/>
        <w:rPr>
          <w:ins w:id="298" w:author="Unknown"/>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3562350" cy="2208530"/>
            <wp:effectExtent l="19050" t="0" r="0" b="0"/>
            <wp:docPr id="345" name="Picture 345" descr="assign 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descr="assign ip"/>
                    <pic:cNvPicPr>
                      <a:picLocks noChangeAspect="1" noChangeArrowheads="1"/>
                    </pic:cNvPicPr>
                  </pic:nvPicPr>
                  <pic:blipFill>
                    <a:blip r:embed="rId1268"/>
                    <a:srcRect/>
                    <a:stretch>
                      <a:fillRect/>
                    </a:stretch>
                  </pic:blipFill>
                  <pic:spPr bwMode="auto">
                    <a:xfrm>
                      <a:off x="0" y="0"/>
                      <a:ext cx="3562350" cy="2208530"/>
                    </a:xfrm>
                    <a:prstGeom prst="rect">
                      <a:avLst/>
                    </a:prstGeom>
                    <a:noFill/>
                    <a:ln w="9525">
                      <a:noFill/>
                      <a:miter lim="800000"/>
                      <a:headEnd/>
                      <a:tailEnd/>
                    </a:ln>
                  </pic:spPr>
                </pic:pic>
              </a:graphicData>
            </a:graphic>
          </wp:inline>
        </w:drawing>
      </w:r>
    </w:p>
    <w:p w:rsidR="00C4613F" w:rsidRPr="00C4613F" w:rsidRDefault="00C4613F" w:rsidP="00C4613F">
      <w:pPr>
        <w:spacing w:before="100" w:beforeAutospacing="1" w:after="100" w:afterAutospacing="1" w:line="240" w:lineRule="auto"/>
        <w:rPr>
          <w:ins w:id="299" w:author="Unknown"/>
          <w:rFonts w:ascii="Times New Roman" w:eastAsia="Times New Roman" w:hAnsi="Times New Roman" w:cs="Times New Roman"/>
          <w:sz w:val="24"/>
          <w:szCs w:val="24"/>
        </w:rPr>
      </w:pPr>
      <w:proofErr w:type="gramStart"/>
      <w:ins w:id="300" w:author="Unknown">
        <w:r w:rsidRPr="00C4613F">
          <w:rPr>
            <w:rFonts w:ascii="Times New Roman" w:eastAsia="Times New Roman" w:hAnsi="Times New Roman" w:cs="Times New Roman"/>
            <w:sz w:val="24"/>
            <w:szCs w:val="24"/>
          </w:rPr>
          <w:t>verify</w:t>
        </w:r>
        <w:proofErr w:type="gramEnd"/>
        <w:r w:rsidRPr="00C4613F">
          <w:rPr>
            <w:rFonts w:ascii="Times New Roman" w:eastAsia="Times New Roman" w:hAnsi="Times New Roman" w:cs="Times New Roman"/>
            <w:sz w:val="24"/>
            <w:szCs w:val="24"/>
          </w:rPr>
          <w:t xml:space="preserve"> new ip by </w:t>
        </w:r>
        <w:r w:rsidRPr="00C4613F">
          <w:rPr>
            <w:rFonts w:ascii="Times New Roman" w:eastAsia="Times New Roman" w:hAnsi="Times New Roman" w:cs="Times New Roman"/>
            <w:b/>
            <w:bCs/>
            <w:sz w:val="24"/>
            <w:szCs w:val="24"/>
          </w:rPr>
          <w:t>ipconfig</w:t>
        </w:r>
        <w:r w:rsidRPr="00C4613F">
          <w:rPr>
            <w:rFonts w:ascii="Times New Roman" w:eastAsia="Times New Roman" w:hAnsi="Times New Roman" w:cs="Times New Roman"/>
            <w:sz w:val="24"/>
            <w:szCs w:val="24"/>
          </w:rPr>
          <w:br/>
        </w:r>
      </w:ins>
      <w:r>
        <w:rPr>
          <w:rFonts w:ascii="Times New Roman" w:eastAsia="Times New Roman" w:hAnsi="Times New Roman" w:cs="Times New Roman"/>
          <w:noProof/>
          <w:sz w:val="24"/>
          <w:szCs w:val="24"/>
        </w:rPr>
        <w:drawing>
          <wp:inline distT="0" distB="0" distL="0" distR="0">
            <wp:extent cx="4405630" cy="1638935"/>
            <wp:effectExtent l="19050" t="0" r="0" b="0"/>
            <wp:docPr id="346" name="Picture 346" descr="ipcon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descr="ipconfig"/>
                    <pic:cNvPicPr>
                      <a:picLocks noChangeAspect="1" noChangeArrowheads="1"/>
                    </pic:cNvPicPr>
                  </pic:nvPicPr>
                  <pic:blipFill>
                    <a:blip r:embed="rId1269"/>
                    <a:srcRect/>
                    <a:stretch>
                      <a:fillRect/>
                    </a:stretch>
                  </pic:blipFill>
                  <pic:spPr bwMode="auto">
                    <a:xfrm>
                      <a:off x="0" y="0"/>
                      <a:ext cx="4405630" cy="1638935"/>
                    </a:xfrm>
                    <a:prstGeom prst="rect">
                      <a:avLst/>
                    </a:prstGeom>
                    <a:noFill/>
                    <a:ln w="9525">
                      <a:noFill/>
                      <a:miter lim="800000"/>
                      <a:headEnd/>
                      <a:tailEnd/>
                    </a:ln>
                  </pic:spPr>
                </pic:pic>
              </a:graphicData>
            </a:graphic>
          </wp:inline>
        </w:drawing>
      </w:r>
      <w:ins w:id="301" w:author="Unknown">
        <w:r w:rsidRPr="00C4613F">
          <w:rPr>
            <w:rFonts w:ascii="Times New Roman" w:eastAsia="Times New Roman" w:hAnsi="Times New Roman" w:cs="Times New Roman"/>
            <w:sz w:val="24"/>
            <w:szCs w:val="24"/>
          </w:rPr>
          <w:br/>
          <w:t xml:space="preserve">Test connectivity with server by </w:t>
        </w:r>
        <w:r w:rsidRPr="00C4613F">
          <w:rPr>
            <w:rFonts w:ascii="Times New Roman" w:eastAsia="Times New Roman" w:hAnsi="Times New Roman" w:cs="Times New Roman"/>
            <w:b/>
            <w:bCs/>
            <w:sz w:val="24"/>
            <w:szCs w:val="24"/>
          </w:rPr>
          <w:t>ping</w:t>
        </w:r>
        <w:r w:rsidRPr="00C4613F">
          <w:rPr>
            <w:rFonts w:ascii="Times New Roman" w:eastAsia="Times New Roman" w:hAnsi="Times New Roman" w:cs="Times New Roman"/>
            <w:sz w:val="24"/>
            <w:szCs w:val="24"/>
          </w:rPr>
          <w:t xml:space="preserve"> commands</w:t>
        </w:r>
        <w:r w:rsidRPr="00C4613F">
          <w:rPr>
            <w:rFonts w:ascii="Times New Roman" w:eastAsia="Times New Roman" w:hAnsi="Times New Roman" w:cs="Times New Roman"/>
            <w:sz w:val="24"/>
            <w:szCs w:val="24"/>
          </w:rPr>
          <w:br/>
        </w:r>
      </w:ins>
      <w:r>
        <w:rPr>
          <w:rFonts w:ascii="Times New Roman" w:eastAsia="Times New Roman" w:hAnsi="Times New Roman" w:cs="Times New Roman"/>
          <w:noProof/>
          <w:sz w:val="24"/>
          <w:szCs w:val="24"/>
        </w:rPr>
        <w:drawing>
          <wp:inline distT="0" distB="0" distL="0" distR="0">
            <wp:extent cx="4286885" cy="1781175"/>
            <wp:effectExtent l="19050" t="0" r="0" b="0"/>
            <wp:docPr id="347" name="Picture 347" descr="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descr="ping"/>
                    <pic:cNvPicPr>
                      <a:picLocks noChangeAspect="1" noChangeArrowheads="1"/>
                    </pic:cNvPicPr>
                  </pic:nvPicPr>
                  <pic:blipFill>
                    <a:blip r:embed="rId1270"/>
                    <a:srcRect/>
                    <a:stretch>
                      <a:fillRect/>
                    </a:stretch>
                  </pic:blipFill>
                  <pic:spPr bwMode="auto">
                    <a:xfrm>
                      <a:off x="0" y="0"/>
                      <a:ext cx="4286885" cy="1781175"/>
                    </a:xfrm>
                    <a:prstGeom prst="rect">
                      <a:avLst/>
                    </a:prstGeom>
                    <a:noFill/>
                    <a:ln w="9525">
                      <a:noFill/>
                      <a:miter lim="800000"/>
                      <a:headEnd/>
                      <a:tailEnd/>
                    </a:ln>
                  </pic:spPr>
                </pic:pic>
              </a:graphicData>
            </a:graphic>
          </wp:inline>
        </w:drawing>
      </w:r>
      <w:ins w:id="302" w:author="Unknown">
        <w:r w:rsidRPr="00C4613F">
          <w:rPr>
            <w:rFonts w:ascii="Times New Roman" w:eastAsia="Times New Roman" w:hAnsi="Times New Roman" w:cs="Times New Roman"/>
            <w:sz w:val="24"/>
            <w:szCs w:val="24"/>
          </w:rPr>
          <w:br/>
          <w:t>You will get reply because all Linux servers are by default configured to response on ICMP ping request.</w:t>
        </w:r>
      </w:ins>
    </w:p>
    <w:p w:rsidR="00C4613F" w:rsidRPr="00C4613F" w:rsidRDefault="00C4613F" w:rsidP="00C4613F">
      <w:pPr>
        <w:spacing w:before="100" w:beforeAutospacing="1" w:after="100" w:afterAutospacing="1" w:line="240" w:lineRule="auto"/>
        <w:rPr>
          <w:ins w:id="303" w:author="Unknown"/>
          <w:rFonts w:ascii="Times New Roman" w:eastAsia="Times New Roman" w:hAnsi="Times New Roman" w:cs="Times New Roman"/>
          <w:sz w:val="24"/>
          <w:szCs w:val="24"/>
        </w:rPr>
      </w:pPr>
      <w:ins w:id="304" w:author="Unknown">
        <w:r w:rsidRPr="00C4613F">
          <w:rPr>
            <w:rFonts w:ascii="Times New Roman" w:eastAsia="Times New Roman" w:hAnsi="Times New Roman" w:cs="Times New Roman"/>
            <w:sz w:val="24"/>
            <w:szCs w:val="24"/>
          </w:rPr>
          <w:t>Now go back on Linux server and configure it to deny ping request.</w:t>
        </w:r>
      </w:ins>
    </w:p>
    <w:p w:rsidR="00C4613F" w:rsidRPr="00C4613F" w:rsidRDefault="00C4613F" w:rsidP="00C4613F">
      <w:pPr>
        <w:spacing w:before="100" w:beforeAutospacing="1" w:after="100" w:afterAutospacing="1" w:line="240" w:lineRule="auto"/>
        <w:rPr>
          <w:ins w:id="305" w:author="Unknown"/>
          <w:rFonts w:ascii="Times New Roman" w:eastAsia="Times New Roman" w:hAnsi="Times New Roman" w:cs="Times New Roman"/>
          <w:sz w:val="24"/>
          <w:szCs w:val="24"/>
        </w:rPr>
      </w:pPr>
      <w:ins w:id="306" w:author="Unknown">
        <w:r w:rsidRPr="00C4613F">
          <w:rPr>
            <w:rFonts w:ascii="Times New Roman" w:eastAsia="Times New Roman" w:hAnsi="Times New Roman" w:cs="Times New Roman"/>
            <w:sz w:val="24"/>
            <w:szCs w:val="24"/>
          </w:rPr>
          <w:t xml:space="preserve">We need to add deny tag in </w:t>
        </w:r>
        <w:r w:rsidRPr="00C4613F">
          <w:rPr>
            <w:rFonts w:ascii="Times New Roman" w:eastAsia="Times New Roman" w:hAnsi="Times New Roman" w:cs="Times New Roman"/>
            <w:b/>
            <w:bCs/>
            <w:sz w:val="24"/>
            <w:szCs w:val="24"/>
          </w:rPr>
          <w:t>sysctl.conf</w:t>
        </w:r>
        <w:r w:rsidRPr="00C4613F">
          <w:rPr>
            <w:rFonts w:ascii="Times New Roman" w:eastAsia="Times New Roman" w:hAnsi="Times New Roman" w:cs="Times New Roman"/>
            <w:sz w:val="24"/>
            <w:szCs w:val="24"/>
          </w:rPr>
          <w:t xml:space="preserve"> file open </w:t>
        </w:r>
        <w:r w:rsidRPr="00C4613F">
          <w:rPr>
            <w:rFonts w:ascii="Times New Roman" w:eastAsia="Times New Roman" w:hAnsi="Times New Roman" w:cs="Times New Roman"/>
            <w:b/>
            <w:bCs/>
            <w:sz w:val="24"/>
            <w:szCs w:val="24"/>
          </w:rPr>
          <w:t>/etc/sysctl.conf</w:t>
        </w:r>
        <w:r w:rsidRPr="00C4613F">
          <w:rPr>
            <w:rFonts w:ascii="Times New Roman" w:eastAsia="Times New Roman" w:hAnsi="Times New Roman" w:cs="Times New Roman"/>
            <w:sz w:val="24"/>
            <w:szCs w:val="24"/>
          </w:rPr>
          <w:t xml:space="preserve"> file</w:t>
        </w:r>
      </w:ins>
    </w:p>
    <w:p w:rsidR="00C4613F" w:rsidRPr="00C4613F" w:rsidRDefault="00C4613F" w:rsidP="00C4613F">
      <w:pPr>
        <w:spacing w:before="100" w:beforeAutospacing="1" w:after="100" w:afterAutospacing="1" w:line="240" w:lineRule="auto"/>
        <w:rPr>
          <w:ins w:id="307" w:author="Unknown"/>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4548505" cy="237490"/>
            <wp:effectExtent l="19050" t="0" r="4445" b="0"/>
            <wp:docPr id="348" name="Picture 348" descr="vi sysctl.con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descr="vi sysctl.conf"/>
                    <pic:cNvPicPr>
                      <a:picLocks noChangeAspect="1" noChangeArrowheads="1"/>
                    </pic:cNvPicPr>
                  </pic:nvPicPr>
                  <pic:blipFill>
                    <a:blip r:embed="rId1242"/>
                    <a:srcRect/>
                    <a:stretch>
                      <a:fillRect/>
                    </a:stretch>
                  </pic:blipFill>
                  <pic:spPr bwMode="auto">
                    <a:xfrm>
                      <a:off x="0" y="0"/>
                      <a:ext cx="4548505" cy="237490"/>
                    </a:xfrm>
                    <a:prstGeom prst="rect">
                      <a:avLst/>
                    </a:prstGeom>
                    <a:noFill/>
                    <a:ln w="9525">
                      <a:noFill/>
                      <a:miter lim="800000"/>
                      <a:headEnd/>
                      <a:tailEnd/>
                    </a:ln>
                  </pic:spPr>
                </pic:pic>
              </a:graphicData>
            </a:graphic>
          </wp:inline>
        </w:drawing>
      </w:r>
    </w:p>
    <w:p w:rsidR="00C4613F" w:rsidRPr="00C4613F" w:rsidRDefault="00C4613F" w:rsidP="00C4613F">
      <w:pPr>
        <w:spacing w:before="100" w:beforeAutospacing="1" w:after="100" w:afterAutospacing="1" w:line="240" w:lineRule="auto"/>
        <w:rPr>
          <w:ins w:id="308" w:author="Unknown"/>
          <w:rFonts w:ascii="Times New Roman" w:eastAsia="Times New Roman" w:hAnsi="Times New Roman" w:cs="Times New Roman"/>
          <w:sz w:val="24"/>
          <w:szCs w:val="24"/>
        </w:rPr>
      </w:pPr>
      <w:ins w:id="309" w:author="Unknown">
        <w:r w:rsidRPr="00C4613F">
          <w:rPr>
            <w:rFonts w:ascii="Times New Roman" w:eastAsia="Times New Roman" w:hAnsi="Times New Roman" w:cs="Times New Roman"/>
            <w:sz w:val="24"/>
            <w:szCs w:val="24"/>
          </w:rPr>
          <w:t xml:space="preserve">Now add </w:t>
        </w:r>
        <w:r w:rsidRPr="00C4613F">
          <w:rPr>
            <w:rFonts w:ascii="Times New Roman" w:eastAsia="Times New Roman" w:hAnsi="Times New Roman" w:cs="Times New Roman"/>
            <w:b/>
            <w:bCs/>
            <w:sz w:val="24"/>
            <w:szCs w:val="24"/>
          </w:rPr>
          <w:t>net.ipv4.icmp_echo_ignore_all = 1</w:t>
        </w:r>
        <w:r w:rsidRPr="00C4613F">
          <w:rPr>
            <w:rFonts w:ascii="Times New Roman" w:eastAsia="Times New Roman" w:hAnsi="Times New Roman" w:cs="Times New Roman"/>
            <w:sz w:val="24"/>
            <w:szCs w:val="24"/>
          </w:rPr>
          <w:t xml:space="preserve"> line in the end of file and save this file</w:t>
        </w:r>
      </w:ins>
    </w:p>
    <w:p w:rsidR="00C4613F" w:rsidRPr="00C4613F" w:rsidRDefault="00C4613F" w:rsidP="00C4613F">
      <w:pPr>
        <w:spacing w:before="100" w:beforeAutospacing="1" w:after="100" w:afterAutospacing="1" w:line="240" w:lineRule="auto"/>
        <w:rPr>
          <w:ins w:id="310" w:author="Unknown"/>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4821555" cy="1733550"/>
            <wp:effectExtent l="19050" t="0" r="0" b="0"/>
            <wp:docPr id="349" name="Picture 349" descr="edit in sysclt.con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descr="edit in sysclt.conf"/>
                    <pic:cNvPicPr>
                      <a:picLocks noChangeAspect="1" noChangeArrowheads="1"/>
                    </pic:cNvPicPr>
                  </pic:nvPicPr>
                  <pic:blipFill>
                    <a:blip r:embed="rId1271"/>
                    <a:srcRect/>
                    <a:stretch>
                      <a:fillRect/>
                    </a:stretch>
                  </pic:blipFill>
                  <pic:spPr bwMode="auto">
                    <a:xfrm>
                      <a:off x="0" y="0"/>
                      <a:ext cx="4821555" cy="1733550"/>
                    </a:xfrm>
                    <a:prstGeom prst="rect">
                      <a:avLst/>
                    </a:prstGeom>
                    <a:noFill/>
                    <a:ln w="9525">
                      <a:noFill/>
                      <a:miter lim="800000"/>
                      <a:headEnd/>
                      <a:tailEnd/>
                    </a:ln>
                  </pic:spPr>
                </pic:pic>
              </a:graphicData>
            </a:graphic>
          </wp:inline>
        </w:drawing>
      </w:r>
    </w:p>
    <w:p w:rsidR="00C4613F" w:rsidRPr="00C4613F" w:rsidRDefault="00C4613F" w:rsidP="00C4613F">
      <w:pPr>
        <w:spacing w:before="100" w:beforeAutospacing="1" w:after="100" w:afterAutospacing="1" w:line="240" w:lineRule="auto"/>
        <w:rPr>
          <w:ins w:id="311" w:author="Unknown"/>
          <w:rFonts w:ascii="Times New Roman" w:eastAsia="Times New Roman" w:hAnsi="Times New Roman" w:cs="Times New Roman"/>
          <w:sz w:val="24"/>
          <w:szCs w:val="24"/>
        </w:rPr>
      </w:pPr>
      <w:ins w:id="312" w:author="Unknown">
        <w:r w:rsidRPr="00C4613F">
          <w:rPr>
            <w:rFonts w:ascii="Times New Roman" w:eastAsia="Times New Roman" w:hAnsi="Times New Roman" w:cs="Times New Roman"/>
            <w:sz w:val="24"/>
            <w:szCs w:val="24"/>
          </w:rPr>
          <w:t xml:space="preserve">Change will take place after </w:t>
        </w:r>
        <w:proofErr w:type="gramStart"/>
        <w:r w:rsidRPr="00C4613F">
          <w:rPr>
            <w:rFonts w:ascii="Times New Roman" w:eastAsia="Times New Roman" w:hAnsi="Times New Roman" w:cs="Times New Roman"/>
            <w:sz w:val="24"/>
            <w:szCs w:val="24"/>
          </w:rPr>
          <w:t>restart,</w:t>
        </w:r>
        <w:proofErr w:type="gramEnd"/>
        <w:r w:rsidRPr="00C4613F">
          <w:rPr>
            <w:rFonts w:ascii="Times New Roman" w:eastAsia="Times New Roman" w:hAnsi="Times New Roman" w:cs="Times New Roman"/>
            <w:sz w:val="24"/>
            <w:szCs w:val="24"/>
          </w:rPr>
          <w:t xml:space="preserve"> reboot system with </w:t>
        </w:r>
        <w:r w:rsidRPr="00C4613F">
          <w:rPr>
            <w:rFonts w:ascii="Times New Roman" w:eastAsia="Times New Roman" w:hAnsi="Times New Roman" w:cs="Times New Roman"/>
            <w:b/>
            <w:bCs/>
            <w:sz w:val="24"/>
            <w:szCs w:val="24"/>
          </w:rPr>
          <w:t>reboot -f</w:t>
        </w:r>
        <w:r w:rsidRPr="00C4613F">
          <w:rPr>
            <w:rFonts w:ascii="Times New Roman" w:eastAsia="Times New Roman" w:hAnsi="Times New Roman" w:cs="Times New Roman"/>
            <w:sz w:val="24"/>
            <w:szCs w:val="24"/>
          </w:rPr>
          <w:t xml:space="preserve"> commands</w:t>
        </w:r>
      </w:ins>
    </w:p>
    <w:p w:rsidR="00C4613F" w:rsidRPr="00C4613F" w:rsidRDefault="00C4613F" w:rsidP="00C4613F">
      <w:pPr>
        <w:spacing w:before="100" w:beforeAutospacing="1" w:after="100" w:afterAutospacing="1" w:line="240" w:lineRule="auto"/>
        <w:rPr>
          <w:ins w:id="313" w:author="Unknown"/>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2410460" cy="213995"/>
            <wp:effectExtent l="19050" t="0" r="8890" b="0"/>
            <wp:docPr id="350" name="Picture 350" descr="reboot -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descr="reboot -f"/>
                    <pic:cNvPicPr>
                      <a:picLocks noChangeAspect="1" noChangeArrowheads="1"/>
                    </pic:cNvPicPr>
                  </pic:nvPicPr>
                  <pic:blipFill>
                    <a:blip r:embed="rId1272"/>
                    <a:srcRect/>
                    <a:stretch>
                      <a:fillRect/>
                    </a:stretch>
                  </pic:blipFill>
                  <pic:spPr bwMode="auto">
                    <a:xfrm>
                      <a:off x="0" y="0"/>
                      <a:ext cx="2410460" cy="213995"/>
                    </a:xfrm>
                    <a:prstGeom prst="rect">
                      <a:avLst/>
                    </a:prstGeom>
                    <a:noFill/>
                    <a:ln w="9525">
                      <a:noFill/>
                      <a:miter lim="800000"/>
                      <a:headEnd/>
                      <a:tailEnd/>
                    </a:ln>
                  </pic:spPr>
                </pic:pic>
              </a:graphicData>
            </a:graphic>
          </wp:inline>
        </w:drawing>
      </w:r>
    </w:p>
    <w:p w:rsidR="00C4613F" w:rsidRPr="00C4613F" w:rsidRDefault="00C4613F" w:rsidP="00C4613F">
      <w:pPr>
        <w:spacing w:before="100" w:beforeAutospacing="1" w:after="100" w:afterAutospacing="1" w:line="240" w:lineRule="auto"/>
        <w:rPr>
          <w:ins w:id="314" w:author="Unknown"/>
          <w:rFonts w:ascii="Times New Roman" w:eastAsia="Times New Roman" w:hAnsi="Times New Roman" w:cs="Times New Roman"/>
          <w:sz w:val="24"/>
          <w:szCs w:val="24"/>
        </w:rPr>
      </w:pPr>
      <w:ins w:id="315" w:author="Unknown">
        <w:r w:rsidRPr="00C4613F">
          <w:rPr>
            <w:rFonts w:ascii="Times New Roman" w:eastAsia="Times New Roman" w:hAnsi="Times New Roman" w:cs="Times New Roman"/>
            <w:sz w:val="24"/>
            <w:szCs w:val="24"/>
          </w:rPr>
          <w:t xml:space="preserve">Now try to </w:t>
        </w:r>
        <w:r w:rsidRPr="00C4613F">
          <w:rPr>
            <w:rFonts w:ascii="Times New Roman" w:eastAsia="Times New Roman" w:hAnsi="Times New Roman" w:cs="Times New Roman"/>
            <w:b/>
            <w:bCs/>
            <w:sz w:val="24"/>
            <w:szCs w:val="24"/>
          </w:rPr>
          <w:t>ping</w:t>
        </w:r>
        <w:r w:rsidRPr="00C4613F">
          <w:rPr>
            <w:rFonts w:ascii="Times New Roman" w:eastAsia="Times New Roman" w:hAnsi="Times New Roman" w:cs="Times New Roman"/>
            <w:sz w:val="24"/>
            <w:szCs w:val="24"/>
          </w:rPr>
          <w:t xml:space="preserve"> form other system again you will not get replay now</w:t>
        </w:r>
      </w:ins>
    </w:p>
    <w:p w:rsidR="00C4613F" w:rsidRPr="00C4613F" w:rsidRDefault="00C4613F" w:rsidP="00C4613F">
      <w:pPr>
        <w:spacing w:before="100" w:beforeAutospacing="1" w:after="100" w:afterAutospacing="1" w:line="240" w:lineRule="auto"/>
        <w:rPr>
          <w:ins w:id="316" w:author="Unknown"/>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4429760" cy="1531620"/>
            <wp:effectExtent l="19050" t="0" r="8890" b="0"/>
            <wp:docPr id="351" name="Picture 351" descr="pi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descr="ping "/>
                    <pic:cNvPicPr>
                      <a:picLocks noChangeAspect="1" noChangeArrowheads="1"/>
                    </pic:cNvPicPr>
                  </pic:nvPicPr>
                  <pic:blipFill>
                    <a:blip r:embed="rId1273"/>
                    <a:srcRect/>
                    <a:stretch>
                      <a:fillRect/>
                    </a:stretch>
                  </pic:blipFill>
                  <pic:spPr bwMode="auto">
                    <a:xfrm>
                      <a:off x="0" y="0"/>
                      <a:ext cx="4429760" cy="1531620"/>
                    </a:xfrm>
                    <a:prstGeom prst="rect">
                      <a:avLst/>
                    </a:prstGeom>
                    <a:noFill/>
                    <a:ln w="9525">
                      <a:noFill/>
                      <a:miter lim="800000"/>
                      <a:headEnd/>
                      <a:tailEnd/>
                    </a:ln>
                  </pic:spPr>
                </pic:pic>
              </a:graphicData>
            </a:graphic>
          </wp:inline>
        </w:drawing>
      </w:r>
    </w:p>
    <w:p w:rsidR="00C4613F" w:rsidRPr="00C4613F" w:rsidRDefault="00C4613F" w:rsidP="00C4613F">
      <w:pPr>
        <w:spacing w:before="100" w:beforeAutospacing="1" w:after="100" w:afterAutospacing="1" w:line="240" w:lineRule="auto"/>
        <w:rPr>
          <w:ins w:id="317" w:author="Unknown"/>
          <w:rFonts w:ascii="Times New Roman" w:eastAsia="Times New Roman" w:hAnsi="Times New Roman" w:cs="Times New Roman"/>
          <w:sz w:val="24"/>
          <w:szCs w:val="24"/>
        </w:rPr>
      </w:pPr>
      <w:ins w:id="318" w:author="Unknown">
        <w:r w:rsidRPr="00C4613F">
          <w:rPr>
            <w:rFonts w:ascii="Times New Roman" w:eastAsia="Times New Roman" w:hAnsi="Times New Roman" w:cs="Times New Roman"/>
            <w:sz w:val="24"/>
            <w:szCs w:val="24"/>
          </w:rPr>
          <w:t xml:space="preserve">Now other system cannot </w:t>
        </w:r>
        <w:r w:rsidRPr="00C4613F">
          <w:rPr>
            <w:rFonts w:ascii="Times New Roman" w:eastAsia="Times New Roman" w:hAnsi="Times New Roman" w:cs="Times New Roman"/>
            <w:b/>
            <w:bCs/>
            <w:sz w:val="24"/>
            <w:szCs w:val="24"/>
          </w:rPr>
          <w:t>ping</w:t>
        </w:r>
        <w:r w:rsidRPr="00C4613F">
          <w:rPr>
            <w:rFonts w:ascii="Times New Roman" w:eastAsia="Times New Roman" w:hAnsi="Times New Roman" w:cs="Times New Roman"/>
            <w:sz w:val="24"/>
            <w:szCs w:val="24"/>
          </w:rPr>
          <w:t xml:space="preserve"> the Linux server but Linux server can</w:t>
        </w:r>
        <w:r w:rsidRPr="00C4613F">
          <w:rPr>
            <w:rFonts w:ascii="Times New Roman" w:eastAsia="Times New Roman" w:hAnsi="Times New Roman" w:cs="Times New Roman"/>
            <w:b/>
            <w:bCs/>
            <w:sz w:val="24"/>
            <w:szCs w:val="24"/>
          </w:rPr>
          <w:t xml:space="preserve"> ping</w:t>
        </w:r>
        <w:r w:rsidRPr="00C4613F">
          <w:rPr>
            <w:rFonts w:ascii="Times New Roman" w:eastAsia="Times New Roman" w:hAnsi="Times New Roman" w:cs="Times New Roman"/>
            <w:sz w:val="24"/>
            <w:szCs w:val="24"/>
          </w:rPr>
          <w:t xml:space="preserve"> ohter system as so far our other system have no such service configured. Go on Linux server and </w:t>
        </w:r>
        <w:r w:rsidRPr="00C4613F">
          <w:rPr>
            <w:rFonts w:ascii="Times New Roman" w:eastAsia="Times New Roman" w:hAnsi="Times New Roman" w:cs="Times New Roman"/>
            <w:b/>
            <w:bCs/>
            <w:sz w:val="24"/>
            <w:szCs w:val="24"/>
          </w:rPr>
          <w:t>ping</w:t>
        </w:r>
        <w:r w:rsidRPr="00C4613F">
          <w:rPr>
            <w:rFonts w:ascii="Times New Roman" w:eastAsia="Times New Roman" w:hAnsi="Times New Roman" w:cs="Times New Roman"/>
            <w:sz w:val="24"/>
            <w:szCs w:val="24"/>
          </w:rPr>
          <w:t>other system</w:t>
        </w:r>
      </w:ins>
    </w:p>
    <w:p w:rsidR="00C4613F" w:rsidRPr="00C4613F" w:rsidRDefault="00C4613F" w:rsidP="00C4613F">
      <w:pPr>
        <w:spacing w:before="100" w:beforeAutospacing="1" w:after="100" w:afterAutospacing="1" w:line="240" w:lineRule="auto"/>
        <w:rPr>
          <w:ins w:id="319" w:author="Unknown"/>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5059045" cy="3099435"/>
            <wp:effectExtent l="19050" t="0" r="8255" b="0"/>
            <wp:docPr id="352" name="Picture 352" descr="ifcon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descr="ifconfig"/>
                    <pic:cNvPicPr>
                      <a:picLocks noChangeAspect="1" noChangeArrowheads="1"/>
                    </pic:cNvPicPr>
                  </pic:nvPicPr>
                  <pic:blipFill>
                    <a:blip r:embed="rId1274"/>
                    <a:srcRect/>
                    <a:stretch>
                      <a:fillRect/>
                    </a:stretch>
                  </pic:blipFill>
                  <pic:spPr bwMode="auto">
                    <a:xfrm>
                      <a:off x="0" y="0"/>
                      <a:ext cx="5059045" cy="3099435"/>
                    </a:xfrm>
                    <a:prstGeom prst="rect">
                      <a:avLst/>
                    </a:prstGeom>
                    <a:noFill/>
                    <a:ln w="9525">
                      <a:noFill/>
                      <a:miter lim="800000"/>
                      <a:headEnd/>
                      <a:tailEnd/>
                    </a:ln>
                  </pic:spPr>
                </pic:pic>
              </a:graphicData>
            </a:graphic>
          </wp:inline>
        </w:drawing>
      </w:r>
    </w:p>
    <w:p w:rsidR="00C4613F" w:rsidRPr="00C4613F" w:rsidRDefault="00C4613F" w:rsidP="00C4613F">
      <w:pPr>
        <w:spacing w:before="100" w:beforeAutospacing="1" w:after="100" w:afterAutospacing="1" w:line="240" w:lineRule="auto"/>
        <w:rPr>
          <w:ins w:id="320" w:author="Unknown"/>
          <w:rFonts w:ascii="Times New Roman" w:eastAsia="Times New Roman" w:hAnsi="Times New Roman" w:cs="Times New Roman"/>
          <w:sz w:val="24"/>
          <w:szCs w:val="24"/>
        </w:rPr>
      </w:pPr>
      <w:ins w:id="321" w:author="Unknown">
        <w:r w:rsidRPr="00C4613F">
          <w:rPr>
            <w:rFonts w:ascii="Times New Roman" w:eastAsia="Times New Roman" w:hAnsi="Times New Roman" w:cs="Times New Roman"/>
            <w:sz w:val="24"/>
            <w:szCs w:val="24"/>
          </w:rPr>
          <w:t xml:space="preserve">After doing practical don't forget remove </w:t>
        </w:r>
        <w:r w:rsidRPr="00C4613F">
          <w:rPr>
            <w:rFonts w:ascii="Times New Roman" w:eastAsia="Times New Roman" w:hAnsi="Times New Roman" w:cs="Times New Roman"/>
            <w:b/>
            <w:bCs/>
            <w:sz w:val="24"/>
            <w:szCs w:val="24"/>
          </w:rPr>
          <w:t>net.ipv4.icmp_echo_ignore_all = 1</w:t>
        </w:r>
        <w:r w:rsidRPr="00C4613F">
          <w:rPr>
            <w:rFonts w:ascii="Times New Roman" w:eastAsia="Times New Roman" w:hAnsi="Times New Roman" w:cs="Times New Roman"/>
            <w:sz w:val="24"/>
            <w:szCs w:val="24"/>
          </w:rPr>
          <w:t xml:space="preserve"> line form </w:t>
        </w:r>
        <w:r w:rsidRPr="00C4613F">
          <w:rPr>
            <w:rFonts w:ascii="Times New Roman" w:eastAsia="Times New Roman" w:hAnsi="Times New Roman" w:cs="Times New Roman"/>
            <w:b/>
            <w:bCs/>
            <w:sz w:val="24"/>
            <w:szCs w:val="24"/>
          </w:rPr>
          <w:t>sysctl.conf</w:t>
        </w:r>
        <w:r w:rsidRPr="00C4613F">
          <w:rPr>
            <w:rFonts w:ascii="Times New Roman" w:eastAsia="Times New Roman" w:hAnsi="Times New Roman" w:cs="Times New Roman"/>
            <w:sz w:val="24"/>
            <w:szCs w:val="24"/>
          </w:rPr>
          <w:t xml:space="preserve"> on server. Otherwise you will not get replay form server that not good at least in classroom lab.</w:t>
        </w:r>
      </w:ins>
    </w:p>
    <w:p w:rsidR="003E26A2" w:rsidRPr="003E26A2" w:rsidRDefault="003E26A2" w:rsidP="003E26A2">
      <w:pPr>
        <w:spacing w:before="100" w:beforeAutospacing="1" w:after="100" w:afterAutospacing="1" w:line="240" w:lineRule="auto"/>
        <w:outlineLvl w:val="1"/>
        <w:rPr>
          <w:rFonts w:ascii="Times New Roman" w:eastAsia="Times New Roman" w:hAnsi="Times New Roman" w:cs="Times New Roman"/>
          <w:b/>
          <w:bCs/>
          <w:sz w:val="36"/>
          <w:szCs w:val="36"/>
        </w:rPr>
      </w:pPr>
      <w:hyperlink r:id="rId1275" w:history="1">
        <w:r w:rsidRPr="003E26A2">
          <w:rPr>
            <w:rFonts w:ascii="Times New Roman" w:eastAsia="Times New Roman" w:hAnsi="Times New Roman" w:cs="Times New Roman"/>
            <w:b/>
            <w:bCs/>
            <w:color w:val="0000FF"/>
            <w:sz w:val="36"/>
            <w:szCs w:val="36"/>
            <w:u w:val="single"/>
          </w:rPr>
          <w:t xml:space="preserve">How to configure NIS Server in Linux </w:t>
        </w:r>
      </w:hyperlink>
    </w:p>
    <w:p w:rsidR="003E26A2" w:rsidRPr="003E26A2" w:rsidRDefault="003E26A2" w:rsidP="003E26A2">
      <w:pPr>
        <w:numPr>
          <w:ilvl w:val="0"/>
          <w:numId w:val="81"/>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noProof/>
          <w:color w:val="0000FF"/>
          <w:sz w:val="24"/>
          <w:szCs w:val="24"/>
        </w:rPr>
        <w:drawing>
          <wp:inline distT="0" distB="0" distL="0" distR="0">
            <wp:extent cx="142240" cy="166370"/>
            <wp:effectExtent l="19050" t="0" r="0" b="0"/>
            <wp:docPr id="364" name="Picture 364" descr="Print">
              <a:hlinkClick xmlns:a="http://schemas.openxmlformats.org/drawingml/2006/main" r:id="rId1276" tooltip="&quot;Prin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descr="Print">
                      <a:hlinkClick r:id="rId1276" tooltip="&quot;Print&quot;"/>
                    </pic:cNvPr>
                    <pic:cNvPicPr>
                      <a:picLocks noChangeAspect="1" noChangeArrowheads="1"/>
                    </pic:cNvPicPr>
                  </pic:nvPicPr>
                  <pic:blipFill>
                    <a:blip r:embed="rId44"/>
                    <a:srcRect/>
                    <a:stretch>
                      <a:fillRect/>
                    </a:stretch>
                  </pic:blipFill>
                  <pic:spPr bwMode="auto">
                    <a:xfrm>
                      <a:off x="0" y="0"/>
                      <a:ext cx="142240" cy="166370"/>
                    </a:xfrm>
                    <a:prstGeom prst="rect">
                      <a:avLst/>
                    </a:prstGeom>
                    <a:noFill/>
                    <a:ln w="9525">
                      <a:noFill/>
                      <a:miter lim="800000"/>
                      <a:headEnd/>
                      <a:tailEnd/>
                    </a:ln>
                  </pic:spPr>
                </pic:pic>
              </a:graphicData>
            </a:graphic>
          </wp:inline>
        </w:drawing>
      </w:r>
    </w:p>
    <w:p w:rsidR="003E26A2" w:rsidRPr="003E26A2" w:rsidRDefault="003E26A2" w:rsidP="003E26A2">
      <w:pPr>
        <w:spacing w:before="100" w:beforeAutospacing="1" w:after="100" w:afterAutospacing="1" w:line="240" w:lineRule="auto"/>
        <w:rPr>
          <w:ins w:id="322" w:author="Unknown"/>
          <w:rFonts w:ascii="Times New Roman" w:eastAsia="Times New Roman" w:hAnsi="Times New Roman" w:cs="Times New Roman"/>
          <w:sz w:val="24"/>
          <w:szCs w:val="24"/>
        </w:rPr>
      </w:pPr>
      <w:ins w:id="323" w:author="Unknown">
        <w:r w:rsidRPr="003E26A2">
          <w:rPr>
            <w:rFonts w:ascii="Times New Roman" w:eastAsia="Times New Roman" w:hAnsi="Times New Roman" w:cs="Times New Roman"/>
            <w:sz w:val="24"/>
            <w:szCs w:val="24"/>
          </w:rPr>
          <w:t xml:space="preserve">NIS, or </w:t>
        </w:r>
        <w:r w:rsidRPr="003E26A2">
          <w:rPr>
            <w:rFonts w:ascii="Times New Roman" w:eastAsia="Times New Roman" w:hAnsi="Times New Roman" w:cs="Times New Roman"/>
            <w:b/>
            <w:bCs/>
            <w:sz w:val="24"/>
            <w:szCs w:val="24"/>
          </w:rPr>
          <w:t>Network Information Systems,</w:t>
        </w:r>
        <w:r w:rsidRPr="003E26A2">
          <w:rPr>
            <w:rFonts w:ascii="Times New Roman" w:eastAsia="Times New Roman" w:hAnsi="Times New Roman" w:cs="Times New Roman"/>
            <w:sz w:val="24"/>
            <w:szCs w:val="24"/>
          </w:rPr>
          <w:t xml:space="preserve"> is a network service that allows authentication and login information to be stored on a centrally located server. This includes the username and password database for login authentication, database of user groups, and the locations of home directories.</w:t>
        </w:r>
      </w:ins>
    </w:p>
    <w:p w:rsidR="003E26A2" w:rsidRPr="003E26A2" w:rsidRDefault="003E26A2" w:rsidP="003E26A2">
      <w:pPr>
        <w:spacing w:before="100" w:beforeAutospacing="1" w:after="100" w:afterAutospacing="1" w:line="240" w:lineRule="auto"/>
        <w:outlineLvl w:val="2"/>
        <w:rPr>
          <w:ins w:id="324" w:author="Unknown"/>
          <w:rFonts w:ascii="Times New Roman" w:eastAsia="Times New Roman" w:hAnsi="Times New Roman" w:cs="Times New Roman"/>
          <w:b/>
          <w:bCs/>
          <w:sz w:val="27"/>
          <w:szCs w:val="27"/>
        </w:rPr>
      </w:pPr>
      <w:ins w:id="325" w:author="Unknown">
        <w:r w:rsidRPr="003E26A2">
          <w:rPr>
            <w:rFonts w:ascii="Times New Roman" w:eastAsia="Times New Roman" w:hAnsi="Times New Roman" w:cs="Times New Roman"/>
            <w:b/>
            <w:bCs/>
            <w:sz w:val="27"/>
            <w:szCs w:val="27"/>
          </w:rPr>
          <w:t>RHCE exam questions</w:t>
        </w:r>
      </w:ins>
    </w:p>
    <w:p w:rsidR="003E26A2" w:rsidRPr="003E26A2" w:rsidRDefault="003E26A2" w:rsidP="003E26A2">
      <w:pPr>
        <w:spacing w:before="100" w:beforeAutospacing="1" w:after="100" w:afterAutospacing="1" w:line="240" w:lineRule="auto"/>
        <w:rPr>
          <w:ins w:id="326" w:author="Unknown"/>
          <w:rFonts w:ascii="Times New Roman" w:eastAsia="Times New Roman" w:hAnsi="Times New Roman" w:cs="Times New Roman"/>
          <w:sz w:val="24"/>
          <w:szCs w:val="24"/>
        </w:rPr>
      </w:pPr>
      <w:ins w:id="327" w:author="Unknown">
        <w:r w:rsidRPr="003E26A2">
          <w:rPr>
            <w:rFonts w:ascii="Times New Roman" w:eastAsia="Times New Roman" w:hAnsi="Times New Roman" w:cs="Times New Roman"/>
            <w:sz w:val="24"/>
            <w:szCs w:val="24"/>
          </w:rPr>
          <w:t>One</w:t>
        </w:r>
        <w:r w:rsidRPr="003E26A2">
          <w:rPr>
            <w:rFonts w:ascii="Times New Roman" w:eastAsia="Times New Roman" w:hAnsi="Times New Roman" w:cs="Times New Roman"/>
            <w:b/>
            <w:bCs/>
            <w:sz w:val="24"/>
            <w:szCs w:val="24"/>
          </w:rPr>
          <w:t xml:space="preserve"> NIS Domain</w:t>
        </w:r>
        <w:r w:rsidRPr="003E26A2">
          <w:rPr>
            <w:rFonts w:ascii="Times New Roman" w:eastAsia="Times New Roman" w:hAnsi="Times New Roman" w:cs="Times New Roman"/>
            <w:sz w:val="24"/>
            <w:szCs w:val="24"/>
          </w:rPr>
          <w:t xml:space="preserve"> named </w:t>
        </w:r>
        <w:r w:rsidRPr="003E26A2">
          <w:rPr>
            <w:rFonts w:ascii="Times New Roman" w:eastAsia="Times New Roman" w:hAnsi="Times New Roman" w:cs="Times New Roman"/>
            <w:b/>
            <w:bCs/>
            <w:sz w:val="24"/>
            <w:szCs w:val="24"/>
          </w:rPr>
          <w:t>rhce</w:t>
        </w:r>
        <w:r w:rsidRPr="003E26A2">
          <w:rPr>
            <w:rFonts w:ascii="Times New Roman" w:eastAsia="Times New Roman" w:hAnsi="Times New Roman" w:cs="Times New Roman"/>
            <w:sz w:val="24"/>
            <w:szCs w:val="24"/>
          </w:rPr>
          <w:t xml:space="preserve"> is configured in your lab, server is </w:t>
        </w:r>
        <w:r w:rsidRPr="003E26A2">
          <w:rPr>
            <w:rFonts w:ascii="Times New Roman" w:eastAsia="Times New Roman" w:hAnsi="Times New Roman" w:cs="Times New Roman"/>
            <w:b/>
            <w:bCs/>
            <w:sz w:val="24"/>
            <w:szCs w:val="24"/>
          </w:rPr>
          <w:t>192.168.0.254.</w:t>
        </w:r>
        <w:r w:rsidRPr="003E26A2">
          <w:rPr>
            <w:rFonts w:ascii="Times New Roman" w:eastAsia="Times New Roman" w:hAnsi="Times New Roman" w:cs="Times New Roman"/>
            <w:sz w:val="24"/>
            <w:szCs w:val="24"/>
          </w:rPr>
          <w:t xml:space="preserve"> nis1, nis2</w:t>
        </w:r>
        <w:proofErr w:type="gramStart"/>
        <w:r w:rsidRPr="003E26A2">
          <w:rPr>
            <w:rFonts w:ascii="Times New Roman" w:eastAsia="Times New Roman" w:hAnsi="Times New Roman" w:cs="Times New Roman"/>
            <w:sz w:val="24"/>
            <w:szCs w:val="24"/>
          </w:rPr>
          <w:t>,nis3</w:t>
        </w:r>
        <w:proofErr w:type="gramEnd"/>
        <w:r w:rsidRPr="003E26A2">
          <w:rPr>
            <w:rFonts w:ascii="Times New Roman" w:eastAsia="Times New Roman" w:hAnsi="Times New Roman" w:cs="Times New Roman"/>
            <w:sz w:val="24"/>
            <w:szCs w:val="24"/>
          </w:rPr>
          <w:t xml:space="preserve"> user are created on domain server. Make your system as a member of </w:t>
        </w:r>
        <w:r w:rsidRPr="003E26A2">
          <w:rPr>
            <w:rFonts w:ascii="Times New Roman" w:eastAsia="Times New Roman" w:hAnsi="Times New Roman" w:cs="Times New Roman"/>
            <w:b/>
            <w:bCs/>
            <w:sz w:val="24"/>
            <w:szCs w:val="24"/>
          </w:rPr>
          <w:t>rhce</w:t>
        </w:r>
        <w:r w:rsidRPr="003E26A2">
          <w:rPr>
            <w:rFonts w:ascii="Times New Roman" w:eastAsia="Times New Roman" w:hAnsi="Times New Roman" w:cs="Times New Roman"/>
            <w:sz w:val="24"/>
            <w:szCs w:val="24"/>
          </w:rPr>
          <w:t xml:space="preserve"> domain. Make sure that when </w:t>
        </w:r>
        <w:proofErr w:type="gramStart"/>
        <w:r w:rsidRPr="003E26A2">
          <w:rPr>
            <w:rFonts w:ascii="Times New Roman" w:eastAsia="Times New Roman" w:hAnsi="Times New Roman" w:cs="Times New Roman"/>
            <w:sz w:val="24"/>
            <w:szCs w:val="24"/>
          </w:rPr>
          <w:t>nis</w:t>
        </w:r>
        <w:proofErr w:type="gramEnd"/>
        <w:r w:rsidRPr="003E26A2">
          <w:rPr>
            <w:rFonts w:ascii="Times New Roman" w:eastAsia="Times New Roman" w:hAnsi="Times New Roman" w:cs="Times New Roman"/>
            <w:sz w:val="24"/>
            <w:szCs w:val="24"/>
          </w:rPr>
          <w:t xml:space="preserve"> user login in your system home directory should get by them. Home directory is shared on server </w:t>
        </w:r>
        <w:r w:rsidRPr="003E26A2">
          <w:rPr>
            <w:rFonts w:ascii="Times New Roman" w:eastAsia="Times New Roman" w:hAnsi="Times New Roman" w:cs="Times New Roman"/>
            <w:b/>
            <w:bCs/>
            <w:sz w:val="24"/>
            <w:szCs w:val="24"/>
          </w:rPr>
          <w:t>/rhome/nis1</w:t>
        </w:r>
        <w:r w:rsidRPr="003E26A2">
          <w:rPr>
            <w:rFonts w:ascii="Times New Roman" w:eastAsia="Times New Roman" w:hAnsi="Times New Roman" w:cs="Times New Roman"/>
            <w:sz w:val="24"/>
            <w:szCs w:val="24"/>
          </w:rPr>
          <w:t>.</w:t>
        </w:r>
      </w:ins>
    </w:p>
    <w:p w:rsidR="003E26A2" w:rsidRPr="003E26A2" w:rsidRDefault="003E26A2" w:rsidP="003E26A2">
      <w:pPr>
        <w:spacing w:before="100" w:beforeAutospacing="1" w:after="100" w:afterAutospacing="1" w:line="240" w:lineRule="auto"/>
        <w:rPr>
          <w:ins w:id="328" w:author="Unknown"/>
          <w:rFonts w:ascii="Times New Roman" w:eastAsia="Times New Roman" w:hAnsi="Times New Roman" w:cs="Times New Roman"/>
          <w:sz w:val="24"/>
          <w:szCs w:val="24"/>
        </w:rPr>
      </w:pPr>
      <w:ins w:id="329" w:author="Unknown">
        <w:r w:rsidRPr="003E26A2">
          <w:rPr>
            <w:rFonts w:ascii="Times New Roman" w:eastAsia="Times New Roman" w:hAnsi="Times New Roman" w:cs="Times New Roman"/>
            <w:sz w:val="24"/>
            <w:szCs w:val="24"/>
          </w:rPr>
          <w:t xml:space="preserve">RHCE exam doesn't ask candidate to configure NIS server. It test only NIS client side configuration. </w:t>
        </w:r>
        <w:proofErr w:type="gramStart"/>
        <w:r w:rsidRPr="003E26A2">
          <w:rPr>
            <w:rFonts w:ascii="Times New Roman" w:eastAsia="Times New Roman" w:hAnsi="Times New Roman" w:cs="Times New Roman"/>
            <w:sz w:val="24"/>
            <w:szCs w:val="24"/>
          </w:rPr>
          <w:t>As you can see in example questions.</w:t>
        </w:r>
        <w:proofErr w:type="gramEnd"/>
        <w:r w:rsidRPr="003E26A2">
          <w:rPr>
            <w:rFonts w:ascii="Times New Roman" w:eastAsia="Times New Roman" w:hAnsi="Times New Roman" w:cs="Times New Roman"/>
            <w:sz w:val="24"/>
            <w:szCs w:val="24"/>
          </w:rPr>
          <w:t xml:space="preserve"> But here in this article we will configure both server and client side for testing purpose so you can get more depth knowledge of </w:t>
        </w:r>
        <w:proofErr w:type="gramStart"/>
        <w:r w:rsidRPr="003E26A2">
          <w:rPr>
            <w:rFonts w:ascii="Times New Roman" w:eastAsia="Times New Roman" w:hAnsi="Times New Roman" w:cs="Times New Roman"/>
            <w:sz w:val="24"/>
            <w:szCs w:val="24"/>
          </w:rPr>
          <w:t>nis</w:t>
        </w:r>
        <w:proofErr w:type="gramEnd"/>
        <w:r w:rsidRPr="003E26A2">
          <w:rPr>
            <w:rFonts w:ascii="Times New Roman" w:eastAsia="Times New Roman" w:hAnsi="Times New Roman" w:cs="Times New Roman"/>
            <w:sz w:val="24"/>
            <w:szCs w:val="24"/>
          </w:rPr>
          <w:t xml:space="preserve"> server</w:t>
        </w:r>
      </w:ins>
    </w:p>
    <w:p w:rsidR="003E26A2" w:rsidRPr="003E26A2" w:rsidRDefault="003E26A2" w:rsidP="003E26A2">
      <w:pPr>
        <w:spacing w:before="100" w:beforeAutospacing="1" w:after="100" w:afterAutospacing="1" w:line="240" w:lineRule="auto"/>
        <w:outlineLvl w:val="2"/>
        <w:rPr>
          <w:ins w:id="330" w:author="Unknown"/>
          <w:rFonts w:ascii="Times New Roman" w:eastAsia="Times New Roman" w:hAnsi="Times New Roman" w:cs="Times New Roman"/>
          <w:b/>
          <w:bCs/>
          <w:sz w:val="27"/>
          <w:szCs w:val="27"/>
        </w:rPr>
      </w:pPr>
      <w:ins w:id="331" w:author="Unknown">
        <w:r w:rsidRPr="003E26A2">
          <w:rPr>
            <w:rFonts w:ascii="Times New Roman" w:eastAsia="Times New Roman" w:hAnsi="Times New Roman" w:cs="Times New Roman"/>
            <w:b/>
            <w:bCs/>
            <w:sz w:val="27"/>
            <w:szCs w:val="27"/>
          </w:rPr>
          <w:t>Configure NIS server</w:t>
        </w:r>
      </w:ins>
    </w:p>
    <w:p w:rsidR="003E26A2" w:rsidRPr="003E26A2" w:rsidRDefault="003E26A2" w:rsidP="003E26A2">
      <w:pPr>
        <w:spacing w:before="100" w:beforeAutospacing="1" w:after="100" w:afterAutospacing="1" w:line="240" w:lineRule="auto"/>
        <w:rPr>
          <w:ins w:id="332" w:author="Unknown"/>
          <w:rFonts w:ascii="Times New Roman" w:eastAsia="Times New Roman" w:hAnsi="Times New Roman" w:cs="Times New Roman"/>
          <w:sz w:val="24"/>
          <w:szCs w:val="24"/>
        </w:rPr>
      </w:pPr>
      <w:ins w:id="333" w:author="Unknown">
        <w:r w:rsidRPr="003E26A2">
          <w:rPr>
            <w:rFonts w:ascii="Times New Roman" w:eastAsia="Times New Roman" w:hAnsi="Times New Roman" w:cs="Times New Roman"/>
            <w:sz w:val="24"/>
            <w:szCs w:val="24"/>
          </w:rPr>
          <w:t>In this example we will configure a NIS server and a user nis1 will login from client side.</w:t>
        </w:r>
      </w:ins>
    </w:p>
    <w:p w:rsidR="003E26A2" w:rsidRPr="003E26A2" w:rsidRDefault="003E26A2" w:rsidP="003E26A2">
      <w:pPr>
        <w:spacing w:before="100" w:beforeAutospacing="1" w:after="100" w:afterAutospacing="1" w:line="240" w:lineRule="auto"/>
        <w:rPr>
          <w:ins w:id="334" w:author="Unknown"/>
          <w:rFonts w:ascii="Times New Roman" w:eastAsia="Times New Roman" w:hAnsi="Times New Roman" w:cs="Times New Roman"/>
          <w:sz w:val="24"/>
          <w:szCs w:val="24"/>
        </w:rPr>
      </w:pPr>
      <w:ins w:id="335" w:author="Unknown">
        <w:r w:rsidRPr="003E26A2">
          <w:rPr>
            <w:rFonts w:ascii="Times New Roman" w:eastAsia="Times New Roman" w:hAnsi="Times New Roman" w:cs="Times New Roman"/>
            <w:sz w:val="24"/>
            <w:szCs w:val="24"/>
          </w:rPr>
          <w:lastRenderedPageBreak/>
          <w:t xml:space="preserve">For this example we are using two systems one linux server one linux </w:t>
        </w:r>
        <w:proofErr w:type="gramStart"/>
        <w:r w:rsidRPr="003E26A2">
          <w:rPr>
            <w:rFonts w:ascii="Times New Roman" w:eastAsia="Times New Roman" w:hAnsi="Times New Roman" w:cs="Times New Roman"/>
            <w:sz w:val="24"/>
            <w:szCs w:val="24"/>
          </w:rPr>
          <w:t>clients .</w:t>
        </w:r>
        <w:proofErr w:type="gramEnd"/>
        <w:r w:rsidRPr="003E26A2">
          <w:rPr>
            <w:rFonts w:ascii="Times New Roman" w:eastAsia="Times New Roman" w:hAnsi="Times New Roman" w:cs="Times New Roman"/>
            <w:sz w:val="24"/>
            <w:szCs w:val="24"/>
          </w:rPr>
          <w:t xml:space="preserve"> To complete these per quest of </w:t>
        </w:r>
        <w:proofErr w:type="gramStart"/>
        <w:r w:rsidRPr="003E26A2">
          <w:rPr>
            <w:rFonts w:ascii="Times New Roman" w:eastAsia="Times New Roman" w:hAnsi="Times New Roman" w:cs="Times New Roman"/>
            <w:sz w:val="24"/>
            <w:szCs w:val="24"/>
          </w:rPr>
          <w:t>nis</w:t>
        </w:r>
        <w:proofErr w:type="gramEnd"/>
        <w:r w:rsidRPr="003E26A2">
          <w:rPr>
            <w:rFonts w:ascii="Times New Roman" w:eastAsia="Times New Roman" w:hAnsi="Times New Roman" w:cs="Times New Roman"/>
            <w:sz w:val="24"/>
            <w:szCs w:val="24"/>
          </w:rPr>
          <w:t xml:space="preserve"> server Follow this link</w:t>
        </w:r>
      </w:ins>
    </w:p>
    <w:p w:rsidR="003E26A2" w:rsidRPr="003E26A2" w:rsidRDefault="003E26A2" w:rsidP="003E26A2">
      <w:pPr>
        <w:spacing w:before="100" w:beforeAutospacing="1" w:after="100" w:afterAutospacing="1" w:line="240" w:lineRule="auto"/>
        <w:rPr>
          <w:ins w:id="336" w:author="Unknown"/>
          <w:rFonts w:ascii="Times New Roman" w:eastAsia="Times New Roman" w:hAnsi="Times New Roman" w:cs="Times New Roman"/>
          <w:sz w:val="24"/>
          <w:szCs w:val="24"/>
        </w:rPr>
      </w:pPr>
      <w:ins w:id="337" w:author="Unknown">
        <w:r w:rsidRPr="003E26A2">
          <w:rPr>
            <w:rFonts w:ascii="Times New Roman" w:eastAsia="Times New Roman" w:hAnsi="Times New Roman" w:cs="Times New Roman"/>
            <w:sz w:val="24"/>
            <w:szCs w:val="24"/>
          </w:rPr>
          <w:fldChar w:fldCharType="begin"/>
        </w:r>
        <w:r w:rsidRPr="003E26A2">
          <w:rPr>
            <w:rFonts w:ascii="Times New Roman" w:eastAsia="Times New Roman" w:hAnsi="Times New Roman" w:cs="Times New Roman"/>
            <w:sz w:val="24"/>
            <w:szCs w:val="24"/>
          </w:rPr>
          <w:instrText xml:space="preserve"> HYPERLINK "http://computernetworkingnotes.com/network-administrations/network-configurations.html" </w:instrText>
        </w:r>
        <w:r w:rsidRPr="003E26A2">
          <w:rPr>
            <w:rFonts w:ascii="Times New Roman" w:eastAsia="Times New Roman" w:hAnsi="Times New Roman" w:cs="Times New Roman"/>
            <w:sz w:val="24"/>
            <w:szCs w:val="24"/>
          </w:rPr>
          <w:fldChar w:fldCharType="separate"/>
        </w:r>
        <w:r w:rsidRPr="003E26A2">
          <w:rPr>
            <w:rFonts w:ascii="Times New Roman" w:eastAsia="Times New Roman" w:hAnsi="Times New Roman" w:cs="Times New Roman"/>
            <w:color w:val="0000FF"/>
            <w:sz w:val="24"/>
            <w:szCs w:val="24"/>
            <w:u w:val="single"/>
          </w:rPr>
          <w:t xml:space="preserve">Network configuration in Linux </w:t>
        </w:r>
        <w:r w:rsidRPr="003E26A2">
          <w:rPr>
            <w:rFonts w:ascii="Times New Roman" w:eastAsia="Times New Roman" w:hAnsi="Times New Roman" w:cs="Times New Roman"/>
            <w:sz w:val="24"/>
            <w:szCs w:val="24"/>
          </w:rPr>
          <w:fldChar w:fldCharType="end"/>
        </w:r>
      </w:ins>
    </w:p>
    <w:p w:rsidR="003E26A2" w:rsidRPr="003E26A2" w:rsidRDefault="003E26A2" w:rsidP="003E26A2">
      <w:pPr>
        <w:numPr>
          <w:ilvl w:val="0"/>
          <w:numId w:val="82"/>
        </w:numPr>
        <w:spacing w:before="100" w:beforeAutospacing="1" w:after="100" w:afterAutospacing="1" w:line="240" w:lineRule="auto"/>
        <w:rPr>
          <w:ins w:id="338" w:author="Unknown"/>
          <w:rFonts w:ascii="Times New Roman" w:eastAsia="Times New Roman" w:hAnsi="Times New Roman" w:cs="Times New Roman"/>
          <w:sz w:val="24"/>
          <w:szCs w:val="24"/>
        </w:rPr>
      </w:pPr>
      <w:ins w:id="339" w:author="Unknown">
        <w:r w:rsidRPr="003E26A2">
          <w:rPr>
            <w:rFonts w:ascii="Times New Roman" w:eastAsia="Times New Roman" w:hAnsi="Times New Roman" w:cs="Times New Roman"/>
            <w:sz w:val="24"/>
            <w:szCs w:val="24"/>
          </w:rPr>
          <w:t>A linux server with ip address 192.168.0.254 and hostname Server</w:t>
        </w:r>
      </w:ins>
    </w:p>
    <w:p w:rsidR="003E26A2" w:rsidRPr="003E26A2" w:rsidRDefault="003E26A2" w:rsidP="003E26A2">
      <w:pPr>
        <w:numPr>
          <w:ilvl w:val="0"/>
          <w:numId w:val="82"/>
        </w:numPr>
        <w:spacing w:before="100" w:beforeAutospacing="1" w:after="100" w:afterAutospacing="1" w:line="240" w:lineRule="auto"/>
        <w:rPr>
          <w:ins w:id="340" w:author="Unknown"/>
          <w:rFonts w:ascii="Times New Roman" w:eastAsia="Times New Roman" w:hAnsi="Times New Roman" w:cs="Times New Roman"/>
          <w:sz w:val="24"/>
          <w:szCs w:val="24"/>
        </w:rPr>
      </w:pPr>
      <w:ins w:id="341" w:author="Unknown">
        <w:r w:rsidRPr="003E26A2">
          <w:rPr>
            <w:rFonts w:ascii="Times New Roman" w:eastAsia="Times New Roman" w:hAnsi="Times New Roman" w:cs="Times New Roman"/>
            <w:sz w:val="24"/>
            <w:szCs w:val="24"/>
          </w:rPr>
          <w:t>A linux client with ip address 192.168.0.1 and hostname Client1</w:t>
        </w:r>
      </w:ins>
    </w:p>
    <w:p w:rsidR="003E26A2" w:rsidRPr="003E26A2" w:rsidRDefault="003E26A2" w:rsidP="003E26A2">
      <w:pPr>
        <w:numPr>
          <w:ilvl w:val="0"/>
          <w:numId w:val="82"/>
        </w:numPr>
        <w:spacing w:before="100" w:beforeAutospacing="1" w:after="100" w:afterAutospacing="1" w:line="240" w:lineRule="auto"/>
        <w:rPr>
          <w:ins w:id="342" w:author="Unknown"/>
          <w:rFonts w:ascii="Times New Roman" w:eastAsia="Times New Roman" w:hAnsi="Times New Roman" w:cs="Times New Roman"/>
          <w:sz w:val="24"/>
          <w:szCs w:val="24"/>
        </w:rPr>
      </w:pPr>
      <w:ins w:id="343" w:author="Unknown">
        <w:r w:rsidRPr="003E26A2">
          <w:rPr>
            <w:rFonts w:ascii="Times New Roman" w:eastAsia="Times New Roman" w:hAnsi="Times New Roman" w:cs="Times New Roman"/>
            <w:sz w:val="24"/>
            <w:szCs w:val="24"/>
          </w:rPr>
          <w:t>Updated /etc/hosts file on both linux system</w:t>
        </w:r>
      </w:ins>
    </w:p>
    <w:p w:rsidR="003E26A2" w:rsidRPr="003E26A2" w:rsidRDefault="003E26A2" w:rsidP="003E26A2">
      <w:pPr>
        <w:numPr>
          <w:ilvl w:val="0"/>
          <w:numId w:val="82"/>
        </w:numPr>
        <w:spacing w:before="100" w:beforeAutospacing="1" w:after="100" w:afterAutospacing="1" w:line="240" w:lineRule="auto"/>
        <w:rPr>
          <w:ins w:id="344" w:author="Unknown"/>
          <w:rFonts w:ascii="Times New Roman" w:eastAsia="Times New Roman" w:hAnsi="Times New Roman" w:cs="Times New Roman"/>
          <w:sz w:val="24"/>
          <w:szCs w:val="24"/>
        </w:rPr>
      </w:pPr>
      <w:ins w:id="345" w:author="Unknown">
        <w:r w:rsidRPr="003E26A2">
          <w:rPr>
            <w:rFonts w:ascii="Times New Roman" w:eastAsia="Times New Roman" w:hAnsi="Times New Roman" w:cs="Times New Roman"/>
            <w:sz w:val="24"/>
            <w:szCs w:val="24"/>
          </w:rPr>
          <w:t>Running portmap and xinetd services</w:t>
        </w:r>
      </w:ins>
    </w:p>
    <w:p w:rsidR="003E26A2" w:rsidRPr="003E26A2" w:rsidRDefault="003E26A2" w:rsidP="003E26A2">
      <w:pPr>
        <w:numPr>
          <w:ilvl w:val="0"/>
          <w:numId w:val="82"/>
        </w:numPr>
        <w:spacing w:before="100" w:beforeAutospacing="1" w:after="100" w:afterAutospacing="1" w:line="240" w:lineRule="auto"/>
        <w:rPr>
          <w:ins w:id="346" w:author="Unknown"/>
          <w:rFonts w:ascii="Times New Roman" w:eastAsia="Times New Roman" w:hAnsi="Times New Roman" w:cs="Times New Roman"/>
          <w:sz w:val="24"/>
          <w:szCs w:val="24"/>
        </w:rPr>
      </w:pPr>
      <w:ins w:id="347" w:author="Unknown">
        <w:r w:rsidRPr="003E26A2">
          <w:rPr>
            <w:rFonts w:ascii="Times New Roman" w:eastAsia="Times New Roman" w:hAnsi="Times New Roman" w:cs="Times New Roman"/>
            <w:sz w:val="24"/>
            <w:szCs w:val="24"/>
          </w:rPr>
          <w:t>Firewall should be off on server</w:t>
        </w:r>
      </w:ins>
    </w:p>
    <w:p w:rsidR="003E26A2" w:rsidRPr="003E26A2" w:rsidRDefault="003E26A2" w:rsidP="003E26A2">
      <w:pPr>
        <w:spacing w:after="0" w:line="240" w:lineRule="auto"/>
        <w:rPr>
          <w:ins w:id="348" w:author="Unknown"/>
          <w:rFonts w:ascii="Times New Roman" w:eastAsia="Times New Roman" w:hAnsi="Times New Roman" w:cs="Times New Roman"/>
          <w:sz w:val="24"/>
          <w:szCs w:val="24"/>
        </w:rPr>
      </w:pPr>
      <w:ins w:id="349" w:author="Unknown">
        <w:r w:rsidRPr="003E26A2">
          <w:rPr>
            <w:rFonts w:ascii="Times New Roman" w:eastAsia="Times New Roman" w:hAnsi="Times New Roman" w:cs="Times New Roman"/>
            <w:sz w:val="24"/>
            <w:szCs w:val="24"/>
          </w:rPr>
          <w:t xml:space="preserve">We suggest you to review that article before start configuration of </w:t>
        </w:r>
        <w:proofErr w:type="gramStart"/>
        <w:r w:rsidRPr="003E26A2">
          <w:rPr>
            <w:rFonts w:ascii="Times New Roman" w:eastAsia="Times New Roman" w:hAnsi="Times New Roman" w:cs="Times New Roman"/>
            <w:sz w:val="24"/>
            <w:szCs w:val="24"/>
          </w:rPr>
          <w:t>nis</w:t>
        </w:r>
        <w:proofErr w:type="gramEnd"/>
        <w:r w:rsidRPr="003E26A2">
          <w:rPr>
            <w:rFonts w:ascii="Times New Roman" w:eastAsia="Times New Roman" w:hAnsi="Times New Roman" w:cs="Times New Roman"/>
            <w:sz w:val="24"/>
            <w:szCs w:val="24"/>
          </w:rPr>
          <w:t xml:space="preserve"> server. Once you have completed the necessary steps follow this guide.</w:t>
        </w:r>
      </w:ins>
    </w:p>
    <w:p w:rsidR="003E26A2" w:rsidRPr="003E26A2" w:rsidRDefault="003E26A2" w:rsidP="003E26A2">
      <w:pPr>
        <w:spacing w:before="100" w:beforeAutospacing="1" w:after="100" w:afterAutospacing="1" w:line="240" w:lineRule="auto"/>
        <w:rPr>
          <w:ins w:id="350" w:author="Unknown"/>
          <w:rFonts w:ascii="Times New Roman" w:eastAsia="Times New Roman" w:hAnsi="Times New Roman" w:cs="Times New Roman"/>
          <w:sz w:val="24"/>
          <w:szCs w:val="24"/>
        </w:rPr>
      </w:pPr>
      <w:ins w:id="351" w:author="Unknown">
        <w:r w:rsidRPr="003E26A2">
          <w:rPr>
            <w:rFonts w:ascii="Times New Roman" w:eastAsia="Times New Roman" w:hAnsi="Times New Roman" w:cs="Times New Roman"/>
            <w:sz w:val="24"/>
            <w:szCs w:val="24"/>
          </w:rPr>
          <w:t xml:space="preserve">Seven rpm are required to configure </w:t>
        </w:r>
        <w:proofErr w:type="gramStart"/>
        <w:r w:rsidRPr="003E26A2">
          <w:rPr>
            <w:rFonts w:ascii="Times New Roman" w:eastAsia="Times New Roman" w:hAnsi="Times New Roman" w:cs="Times New Roman"/>
            <w:sz w:val="24"/>
            <w:szCs w:val="24"/>
          </w:rPr>
          <w:t>nis</w:t>
        </w:r>
        <w:proofErr w:type="gramEnd"/>
        <w:r w:rsidRPr="003E26A2">
          <w:rPr>
            <w:rFonts w:ascii="Times New Roman" w:eastAsia="Times New Roman" w:hAnsi="Times New Roman" w:cs="Times New Roman"/>
            <w:sz w:val="24"/>
            <w:szCs w:val="24"/>
          </w:rPr>
          <w:t xml:space="preserve"> server. </w:t>
        </w:r>
        <w:proofErr w:type="gramStart"/>
        <w:r w:rsidRPr="003E26A2">
          <w:rPr>
            <w:rFonts w:ascii="Times New Roman" w:eastAsia="Times New Roman" w:hAnsi="Times New Roman" w:cs="Times New Roman"/>
            <w:b/>
            <w:bCs/>
            <w:sz w:val="24"/>
            <w:szCs w:val="24"/>
          </w:rPr>
          <w:t>ypserv</w:t>
        </w:r>
        <w:proofErr w:type="gramEnd"/>
        <w:r w:rsidRPr="003E26A2">
          <w:rPr>
            <w:rFonts w:ascii="Times New Roman" w:eastAsia="Times New Roman" w:hAnsi="Times New Roman" w:cs="Times New Roman"/>
            <w:b/>
            <w:bCs/>
            <w:sz w:val="24"/>
            <w:szCs w:val="24"/>
          </w:rPr>
          <w:t xml:space="preserve">, cach, nfs, make, ypbind, portmap, xinetd </w:t>
        </w:r>
        <w:r w:rsidRPr="003E26A2">
          <w:rPr>
            <w:rFonts w:ascii="Times New Roman" w:eastAsia="Times New Roman" w:hAnsi="Times New Roman" w:cs="Times New Roman"/>
            <w:sz w:val="24"/>
            <w:szCs w:val="24"/>
          </w:rPr>
          <w:t>check them if not found then install</w:t>
        </w:r>
      </w:ins>
    </w:p>
    <w:p w:rsidR="003E26A2" w:rsidRPr="003E26A2" w:rsidRDefault="003E26A2" w:rsidP="003E26A2">
      <w:pPr>
        <w:spacing w:before="100" w:beforeAutospacing="1" w:after="100" w:afterAutospacing="1" w:line="240" w:lineRule="auto"/>
        <w:rPr>
          <w:ins w:id="352" w:author="Unknown"/>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2957195" cy="2683510"/>
            <wp:effectExtent l="19050" t="0" r="0" b="0"/>
            <wp:docPr id="365" name="Picture 365" descr="r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descr="rpm"/>
                    <pic:cNvPicPr>
                      <a:picLocks noChangeAspect="1" noChangeArrowheads="1"/>
                    </pic:cNvPicPr>
                  </pic:nvPicPr>
                  <pic:blipFill>
                    <a:blip r:embed="rId1277"/>
                    <a:srcRect/>
                    <a:stretch>
                      <a:fillRect/>
                    </a:stretch>
                  </pic:blipFill>
                  <pic:spPr bwMode="auto">
                    <a:xfrm>
                      <a:off x="0" y="0"/>
                      <a:ext cx="2957195" cy="2683510"/>
                    </a:xfrm>
                    <a:prstGeom prst="rect">
                      <a:avLst/>
                    </a:prstGeom>
                    <a:noFill/>
                    <a:ln w="9525">
                      <a:noFill/>
                      <a:miter lim="800000"/>
                      <a:headEnd/>
                      <a:tailEnd/>
                    </a:ln>
                  </pic:spPr>
                </pic:pic>
              </a:graphicData>
            </a:graphic>
          </wp:inline>
        </w:drawing>
      </w:r>
    </w:p>
    <w:p w:rsidR="003E26A2" w:rsidRPr="003E26A2" w:rsidRDefault="003E26A2" w:rsidP="003E26A2">
      <w:pPr>
        <w:spacing w:before="100" w:beforeAutospacing="1" w:after="100" w:afterAutospacing="1" w:line="240" w:lineRule="auto"/>
        <w:rPr>
          <w:ins w:id="353" w:author="Unknown"/>
          <w:rFonts w:ascii="Times New Roman" w:eastAsia="Times New Roman" w:hAnsi="Times New Roman" w:cs="Times New Roman"/>
          <w:sz w:val="24"/>
          <w:szCs w:val="24"/>
        </w:rPr>
      </w:pPr>
      <w:ins w:id="354" w:author="Unknown">
        <w:r w:rsidRPr="003E26A2">
          <w:rPr>
            <w:rFonts w:ascii="Times New Roman" w:eastAsia="Times New Roman" w:hAnsi="Times New Roman" w:cs="Times New Roman"/>
            <w:sz w:val="24"/>
            <w:szCs w:val="24"/>
          </w:rPr>
          <w:t xml:space="preserve">Now check </w:t>
        </w:r>
        <w:r w:rsidRPr="003E26A2">
          <w:rPr>
            <w:rFonts w:ascii="Times New Roman" w:eastAsia="Times New Roman" w:hAnsi="Times New Roman" w:cs="Times New Roman"/>
            <w:b/>
            <w:bCs/>
            <w:sz w:val="24"/>
            <w:szCs w:val="24"/>
          </w:rPr>
          <w:t>nfs</w:t>
        </w:r>
        <w:proofErr w:type="gramStart"/>
        <w:r w:rsidRPr="003E26A2">
          <w:rPr>
            <w:rFonts w:ascii="Times New Roman" w:eastAsia="Times New Roman" w:hAnsi="Times New Roman" w:cs="Times New Roman"/>
            <w:b/>
            <w:bCs/>
            <w:sz w:val="24"/>
            <w:szCs w:val="24"/>
          </w:rPr>
          <w:t>,ypserv,yppasswdd,ypbind</w:t>
        </w:r>
        <w:proofErr w:type="gramEnd"/>
        <w:r w:rsidRPr="003E26A2">
          <w:rPr>
            <w:rFonts w:ascii="Times New Roman" w:eastAsia="Times New Roman" w:hAnsi="Times New Roman" w:cs="Times New Roman"/>
            <w:b/>
            <w:bCs/>
            <w:sz w:val="24"/>
            <w:szCs w:val="24"/>
          </w:rPr>
          <w:t>, portmap, xinetd</w:t>
        </w:r>
        <w:r w:rsidRPr="003E26A2">
          <w:rPr>
            <w:rFonts w:ascii="Times New Roman" w:eastAsia="Times New Roman" w:hAnsi="Times New Roman" w:cs="Times New Roman"/>
            <w:sz w:val="24"/>
            <w:szCs w:val="24"/>
          </w:rPr>
          <w:t xml:space="preserve"> service in system service it should be on</w:t>
        </w:r>
      </w:ins>
    </w:p>
    <w:p w:rsidR="003E26A2" w:rsidRPr="003E26A2" w:rsidRDefault="003E26A2" w:rsidP="003E26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ins w:id="355" w:author="Unknown"/>
          <w:rFonts w:ascii="Courier New" w:eastAsia="Times New Roman" w:hAnsi="Courier New" w:cs="Courier New"/>
          <w:sz w:val="20"/>
          <w:szCs w:val="20"/>
        </w:rPr>
      </w:pPr>
      <w:ins w:id="356" w:author="Unknown">
        <w:r w:rsidRPr="003E26A2">
          <w:rPr>
            <w:rFonts w:ascii="Courier New" w:eastAsia="Times New Roman" w:hAnsi="Courier New" w:cs="Courier New"/>
            <w:sz w:val="20"/>
            <w:szCs w:val="20"/>
          </w:rPr>
          <w:t>#setup</w:t>
        </w:r>
      </w:ins>
    </w:p>
    <w:p w:rsidR="003E26A2" w:rsidRPr="003E26A2" w:rsidRDefault="003E26A2" w:rsidP="003E26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ins w:id="357" w:author="Unknown"/>
          <w:rFonts w:ascii="Courier New" w:eastAsia="Times New Roman" w:hAnsi="Courier New" w:cs="Courier New"/>
          <w:sz w:val="20"/>
          <w:szCs w:val="20"/>
        </w:rPr>
      </w:pPr>
      <w:proofErr w:type="gramStart"/>
      <w:ins w:id="358" w:author="Unknown">
        <w:r w:rsidRPr="003E26A2">
          <w:rPr>
            <w:rFonts w:ascii="Courier New" w:eastAsia="Times New Roman" w:hAnsi="Courier New" w:cs="Courier New"/>
            <w:sz w:val="20"/>
            <w:szCs w:val="20"/>
          </w:rPr>
          <w:t xml:space="preserve">Select </w:t>
        </w:r>
        <w:r w:rsidRPr="003E26A2">
          <w:rPr>
            <w:rFonts w:ascii="Courier New" w:eastAsia="Times New Roman" w:hAnsi="Courier New" w:cs="Courier New"/>
            <w:b/>
            <w:bCs/>
            <w:sz w:val="20"/>
            <w:szCs w:val="20"/>
          </w:rPr>
          <w:t xml:space="preserve"> System</w:t>
        </w:r>
        <w:proofErr w:type="gramEnd"/>
        <w:r w:rsidRPr="003E26A2">
          <w:rPr>
            <w:rFonts w:ascii="Courier New" w:eastAsia="Times New Roman" w:hAnsi="Courier New" w:cs="Courier New"/>
            <w:b/>
            <w:bCs/>
            <w:sz w:val="20"/>
            <w:szCs w:val="20"/>
          </w:rPr>
          <w:t xml:space="preserve"> service</w:t>
        </w:r>
      </w:ins>
    </w:p>
    <w:p w:rsidR="003E26A2" w:rsidRPr="003E26A2" w:rsidRDefault="003E26A2" w:rsidP="003E26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ins w:id="359" w:author="Unknown"/>
          <w:rFonts w:ascii="Courier New" w:eastAsia="Times New Roman" w:hAnsi="Courier New" w:cs="Courier New"/>
          <w:sz w:val="20"/>
          <w:szCs w:val="20"/>
        </w:rPr>
      </w:pPr>
      <w:proofErr w:type="gramStart"/>
      <w:ins w:id="360" w:author="Unknown">
        <w:r w:rsidRPr="003E26A2">
          <w:rPr>
            <w:rFonts w:ascii="Courier New" w:eastAsia="Times New Roman" w:hAnsi="Courier New" w:cs="Courier New"/>
            <w:sz w:val="20"/>
            <w:szCs w:val="20"/>
          </w:rPr>
          <w:t>from</w:t>
        </w:r>
        <w:proofErr w:type="gramEnd"/>
        <w:r w:rsidRPr="003E26A2">
          <w:rPr>
            <w:rFonts w:ascii="Courier New" w:eastAsia="Times New Roman" w:hAnsi="Courier New" w:cs="Courier New"/>
            <w:sz w:val="20"/>
            <w:szCs w:val="20"/>
          </w:rPr>
          <w:t xml:space="preserve"> list</w:t>
        </w:r>
      </w:ins>
    </w:p>
    <w:p w:rsidR="003E26A2" w:rsidRPr="003E26A2" w:rsidRDefault="003E26A2" w:rsidP="003E26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ins w:id="361" w:author="Unknown"/>
          <w:rFonts w:ascii="Courier New" w:eastAsia="Times New Roman" w:hAnsi="Courier New" w:cs="Courier New"/>
          <w:sz w:val="20"/>
          <w:szCs w:val="20"/>
        </w:rPr>
      </w:pPr>
      <w:ins w:id="362" w:author="Unknown">
        <w:r w:rsidRPr="003E26A2">
          <w:rPr>
            <w:rFonts w:ascii="Courier New" w:eastAsia="Times New Roman" w:hAnsi="Courier New" w:cs="Courier New"/>
            <w:sz w:val="20"/>
            <w:szCs w:val="20"/>
          </w:rPr>
          <w:t>[*</w:t>
        </w:r>
        <w:proofErr w:type="gramStart"/>
        <w:r w:rsidRPr="003E26A2">
          <w:rPr>
            <w:rFonts w:ascii="Courier New" w:eastAsia="Times New Roman" w:hAnsi="Courier New" w:cs="Courier New"/>
            <w:sz w:val="20"/>
            <w:szCs w:val="20"/>
          </w:rPr>
          <w:t>]portmap</w:t>
        </w:r>
        <w:proofErr w:type="gramEnd"/>
      </w:ins>
    </w:p>
    <w:p w:rsidR="003E26A2" w:rsidRPr="003E26A2" w:rsidRDefault="003E26A2" w:rsidP="003E26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ins w:id="363" w:author="Unknown"/>
          <w:rFonts w:ascii="Courier New" w:eastAsia="Times New Roman" w:hAnsi="Courier New" w:cs="Courier New"/>
          <w:sz w:val="20"/>
          <w:szCs w:val="20"/>
        </w:rPr>
      </w:pPr>
      <w:ins w:id="364" w:author="Unknown">
        <w:r w:rsidRPr="003E26A2">
          <w:rPr>
            <w:rFonts w:ascii="Courier New" w:eastAsia="Times New Roman" w:hAnsi="Courier New" w:cs="Courier New"/>
            <w:sz w:val="20"/>
            <w:szCs w:val="20"/>
          </w:rPr>
          <w:t>[*</w:t>
        </w:r>
        <w:proofErr w:type="gramStart"/>
        <w:r w:rsidRPr="003E26A2">
          <w:rPr>
            <w:rFonts w:ascii="Courier New" w:eastAsia="Times New Roman" w:hAnsi="Courier New" w:cs="Courier New"/>
            <w:sz w:val="20"/>
            <w:szCs w:val="20"/>
          </w:rPr>
          <w:t>]xinetd</w:t>
        </w:r>
        <w:proofErr w:type="gramEnd"/>
      </w:ins>
    </w:p>
    <w:p w:rsidR="003E26A2" w:rsidRPr="003E26A2" w:rsidRDefault="003E26A2" w:rsidP="003E26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ins w:id="365" w:author="Unknown"/>
          <w:rFonts w:ascii="Courier New" w:eastAsia="Times New Roman" w:hAnsi="Courier New" w:cs="Courier New"/>
          <w:sz w:val="20"/>
          <w:szCs w:val="20"/>
        </w:rPr>
      </w:pPr>
      <w:ins w:id="366" w:author="Unknown">
        <w:r w:rsidRPr="003E26A2">
          <w:rPr>
            <w:rFonts w:ascii="Courier New" w:eastAsia="Times New Roman" w:hAnsi="Courier New" w:cs="Courier New"/>
            <w:sz w:val="20"/>
            <w:szCs w:val="20"/>
          </w:rPr>
          <w:t>[*</w:t>
        </w:r>
        <w:proofErr w:type="gramStart"/>
        <w:r w:rsidRPr="003E26A2">
          <w:rPr>
            <w:rFonts w:ascii="Courier New" w:eastAsia="Times New Roman" w:hAnsi="Courier New" w:cs="Courier New"/>
            <w:sz w:val="20"/>
            <w:szCs w:val="20"/>
          </w:rPr>
          <w:t>]nfs</w:t>
        </w:r>
        <w:proofErr w:type="gramEnd"/>
      </w:ins>
    </w:p>
    <w:p w:rsidR="003E26A2" w:rsidRPr="003E26A2" w:rsidRDefault="003E26A2" w:rsidP="003E26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ins w:id="367" w:author="Unknown"/>
          <w:rFonts w:ascii="Courier New" w:eastAsia="Times New Roman" w:hAnsi="Courier New" w:cs="Courier New"/>
          <w:sz w:val="20"/>
          <w:szCs w:val="20"/>
        </w:rPr>
      </w:pPr>
      <w:ins w:id="368" w:author="Unknown">
        <w:r w:rsidRPr="003E26A2">
          <w:rPr>
            <w:rFonts w:ascii="Courier New" w:eastAsia="Times New Roman" w:hAnsi="Courier New" w:cs="Courier New"/>
            <w:sz w:val="20"/>
            <w:szCs w:val="20"/>
          </w:rPr>
          <w:t>[*</w:t>
        </w:r>
        <w:proofErr w:type="gramStart"/>
        <w:r w:rsidRPr="003E26A2">
          <w:rPr>
            <w:rFonts w:ascii="Courier New" w:eastAsia="Times New Roman" w:hAnsi="Courier New" w:cs="Courier New"/>
            <w:sz w:val="20"/>
            <w:szCs w:val="20"/>
          </w:rPr>
          <w:t>]ypserv</w:t>
        </w:r>
        <w:proofErr w:type="gramEnd"/>
      </w:ins>
    </w:p>
    <w:p w:rsidR="003E26A2" w:rsidRPr="003E26A2" w:rsidRDefault="003E26A2" w:rsidP="003E26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ins w:id="369" w:author="Unknown"/>
          <w:rFonts w:ascii="Courier New" w:eastAsia="Times New Roman" w:hAnsi="Courier New" w:cs="Courier New"/>
          <w:sz w:val="20"/>
          <w:szCs w:val="20"/>
        </w:rPr>
      </w:pPr>
      <w:ins w:id="370" w:author="Unknown">
        <w:r w:rsidRPr="003E26A2">
          <w:rPr>
            <w:rFonts w:ascii="Courier New" w:eastAsia="Times New Roman" w:hAnsi="Courier New" w:cs="Courier New"/>
            <w:sz w:val="20"/>
            <w:szCs w:val="20"/>
          </w:rPr>
          <w:t>[*</w:t>
        </w:r>
        <w:proofErr w:type="gramStart"/>
        <w:r w:rsidRPr="003E26A2">
          <w:rPr>
            <w:rFonts w:ascii="Courier New" w:eastAsia="Times New Roman" w:hAnsi="Courier New" w:cs="Courier New"/>
            <w:sz w:val="20"/>
            <w:szCs w:val="20"/>
          </w:rPr>
          <w:t>]yppasswdd</w:t>
        </w:r>
        <w:proofErr w:type="gramEnd"/>
      </w:ins>
    </w:p>
    <w:p w:rsidR="003E26A2" w:rsidRPr="003E26A2" w:rsidRDefault="003E26A2" w:rsidP="003E26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ins w:id="371" w:author="Unknown"/>
          <w:rFonts w:ascii="Courier New" w:eastAsia="Times New Roman" w:hAnsi="Courier New" w:cs="Courier New"/>
          <w:sz w:val="20"/>
          <w:szCs w:val="20"/>
        </w:rPr>
      </w:pPr>
      <w:ins w:id="372" w:author="Unknown">
        <w:r w:rsidRPr="003E26A2">
          <w:rPr>
            <w:rFonts w:ascii="Courier New" w:eastAsia="Times New Roman" w:hAnsi="Courier New" w:cs="Courier New"/>
            <w:sz w:val="20"/>
            <w:szCs w:val="20"/>
          </w:rPr>
          <w:t>[*</w:t>
        </w:r>
        <w:proofErr w:type="gramStart"/>
        <w:r w:rsidRPr="003E26A2">
          <w:rPr>
            <w:rFonts w:ascii="Courier New" w:eastAsia="Times New Roman" w:hAnsi="Courier New" w:cs="Courier New"/>
            <w:sz w:val="20"/>
            <w:szCs w:val="20"/>
          </w:rPr>
          <w:t>]ypbind</w:t>
        </w:r>
        <w:proofErr w:type="gramEnd"/>
      </w:ins>
    </w:p>
    <w:p w:rsidR="003E26A2" w:rsidRPr="003E26A2" w:rsidRDefault="003E26A2" w:rsidP="003E26A2">
      <w:pPr>
        <w:spacing w:before="100" w:beforeAutospacing="1" w:after="100" w:afterAutospacing="1" w:line="240" w:lineRule="auto"/>
        <w:rPr>
          <w:ins w:id="373" w:author="Unknown"/>
          <w:rFonts w:ascii="Times New Roman" w:eastAsia="Times New Roman" w:hAnsi="Times New Roman" w:cs="Times New Roman"/>
          <w:sz w:val="24"/>
          <w:szCs w:val="24"/>
        </w:rPr>
      </w:pPr>
      <w:ins w:id="374" w:author="Unknown">
        <w:r w:rsidRPr="003E26A2">
          <w:rPr>
            <w:rFonts w:ascii="Times New Roman" w:eastAsia="Times New Roman" w:hAnsi="Times New Roman" w:cs="Times New Roman"/>
            <w:sz w:val="24"/>
            <w:szCs w:val="24"/>
          </w:rPr>
          <w:lastRenderedPageBreak/>
          <w:t>Now open</w:t>
        </w:r>
        <w:r w:rsidRPr="003E26A2">
          <w:rPr>
            <w:rFonts w:ascii="Times New Roman" w:eastAsia="Times New Roman" w:hAnsi="Times New Roman" w:cs="Times New Roman"/>
            <w:b/>
            <w:bCs/>
            <w:sz w:val="24"/>
            <w:szCs w:val="24"/>
          </w:rPr>
          <w:t xml:space="preserve"> /etc/sysconfig/network</w:t>
        </w:r>
        <w:r w:rsidRPr="003E26A2">
          <w:rPr>
            <w:rFonts w:ascii="Times New Roman" w:eastAsia="Times New Roman" w:hAnsi="Times New Roman" w:cs="Times New Roman"/>
            <w:sz w:val="24"/>
            <w:szCs w:val="24"/>
          </w:rPr>
          <w:t xml:space="preserve"> file </w:t>
        </w:r>
        <w:r w:rsidRPr="003E26A2">
          <w:rPr>
            <w:rFonts w:ascii="Times New Roman" w:eastAsia="Times New Roman" w:hAnsi="Times New Roman" w:cs="Times New Roman"/>
            <w:sz w:val="24"/>
            <w:szCs w:val="24"/>
          </w:rPr>
          <w:br/>
        </w:r>
      </w:ins>
      <w:r>
        <w:rPr>
          <w:rFonts w:ascii="Times New Roman" w:eastAsia="Times New Roman" w:hAnsi="Times New Roman" w:cs="Times New Roman"/>
          <w:noProof/>
          <w:sz w:val="24"/>
          <w:szCs w:val="24"/>
        </w:rPr>
        <w:drawing>
          <wp:inline distT="0" distB="0" distL="0" distR="0">
            <wp:extent cx="3752850" cy="249555"/>
            <wp:effectExtent l="19050" t="0" r="0" b="0"/>
            <wp:docPr id="366" name="Picture 366" descr="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descr="network"/>
                    <pic:cNvPicPr>
                      <a:picLocks noChangeAspect="1" noChangeArrowheads="1"/>
                    </pic:cNvPicPr>
                  </pic:nvPicPr>
                  <pic:blipFill>
                    <a:blip r:embed="rId1278"/>
                    <a:srcRect/>
                    <a:stretch>
                      <a:fillRect/>
                    </a:stretch>
                  </pic:blipFill>
                  <pic:spPr bwMode="auto">
                    <a:xfrm>
                      <a:off x="0" y="0"/>
                      <a:ext cx="3752850" cy="249555"/>
                    </a:xfrm>
                    <a:prstGeom prst="rect">
                      <a:avLst/>
                    </a:prstGeom>
                    <a:noFill/>
                    <a:ln w="9525">
                      <a:noFill/>
                      <a:miter lim="800000"/>
                      <a:headEnd/>
                      <a:tailEnd/>
                    </a:ln>
                  </pic:spPr>
                </pic:pic>
              </a:graphicData>
            </a:graphic>
          </wp:inline>
        </w:drawing>
      </w:r>
      <w:ins w:id="375" w:author="Unknown">
        <w:r w:rsidRPr="003E26A2">
          <w:rPr>
            <w:rFonts w:ascii="Times New Roman" w:eastAsia="Times New Roman" w:hAnsi="Times New Roman" w:cs="Times New Roman"/>
            <w:sz w:val="24"/>
            <w:szCs w:val="24"/>
          </w:rPr>
          <w:br/>
          <w:t>Set</w:t>
        </w:r>
        <w:r w:rsidRPr="003E26A2">
          <w:rPr>
            <w:rFonts w:ascii="Times New Roman" w:eastAsia="Times New Roman" w:hAnsi="Times New Roman" w:cs="Times New Roman"/>
            <w:b/>
            <w:bCs/>
            <w:sz w:val="24"/>
            <w:szCs w:val="24"/>
          </w:rPr>
          <w:t xml:space="preserve"> hostname</w:t>
        </w:r>
        <w:r w:rsidRPr="003E26A2">
          <w:rPr>
            <w:rFonts w:ascii="Times New Roman" w:eastAsia="Times New Roman" w:hAnsi="Times New Roman" w:cs="Times New Roman"/>
            <w:sz w:val="24"/>
            <w:szCs w:val="24"/>
          </w:rPr>
          <w:t xml:space="preserve"> and </w:t>
        </w:r>
        <w:r w:rsidRPr="003E26A2">
          <w:rPr>
            <w:rFonts w:ascii="Times New Roman" w:eastAsia="Times New Roman" w:hAnsi="Times New Roman" w:cs="Times New Roman"/>
            <w:b/>
            <w:bCs/>
            <w:sz w:val="24"/>
            <w:szCs w:val="24"/>
          </w:rPr>
          <w:t>NIS domain</w:t>
        </w:r>
        <w:r w:rsidRPr="003E26A2">
          <w:rPr>
            <w:rFonts w:ascii="Times New Roman" w:eastAsia="Times New Roman" w:hAnsi="Times New Roman" w:cs="Times New Roman"/>
            <w:sz w:val="24"/>
            <w:szCs w:val="24"/>
          </w:rPr>
          <w:t xml:space="preserve"> name as shown here and save file</w:t>
        </w:r>
        <w:r w:rsidRPr="003E26A2">
          <w:rPr>
            <w:rFonts w:ascii="Times New Roman" w:eastAsia="Times New Roman" w:hAnsi="Times New Roman" w:cs="Times New Roman"/>
            <w:sz w:val="24"/>
            <w:szCs w:val="24"/>
          </w:rPr>
          <w:br/>
        </w:r>
      </w:ins>
      <w:r>
        <w:rPr>
          <w:rFonts w:ascii="Times New Roman" w:eastAsia="Times New Roman" w:hAnsi="Times New Roman" w:cs="Times New Roman"/>
          <w:noProof/>
          <w:sz w:val="24"/>
          <w:szCs w:val="24"/>
        </w:rPr>
        <w:drawing>
          <wp:inline distT="0" distB="0" distL="0" distR="0">
            <wp:extent cx="1650365" cy="783590"/>
            <wp:effectExtent l="19050" t="0" r="6985" b="0"/>
            <wp:docPr id="367" name="Picture 367" descr="change host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descr="change hostname"/>
                    <pic:cNvPicPr>
                      <a:picLocks noChangeAspect="1" noChangeArrowheads="1"/>
                    </pic:cNvPicPr>
                  </pic:nvPicPr>
                  <pic:blipFill>
                    <a:blip r:embed="rId1279"/>
                    <a:srcRect/>
                    <a:stretch>
                      <a:fillRect/>
                    </a:stretch>
                  </pic:blipFill>
                  <pic:spPr bwMode="auto">
                    <a:xfrm>
                      <a:off x="0" y="0"/>
                      <a:ext cx="1650365" cy="783590"/>
                    </a:xfrm>
                    <a:prstGeom prst="rect">
                      <a:avLst/>
                    </a:prstGeom>
                    <a:noFill/>
                    <a:ln w="9525">
                      <a:noFill/>
                      <a:miter lim="800000"/>
                      <a:headEnd/>
                      <a:tailEnd/>
                    </a:ln>
                  </pic:spPr>
                </pic:pic>
              </a:graphicData>
            </a:graphic>
          </wp:inline>
        </w:drawing>
      </w:r>
    </w:p>
    <w:p w:rsidR="003E26A2" w:rsidRPr="003E26A2" w:rsidRDefault="003E26A2" w:rsidP="003E26A2">
      <w:pPr>
        <w:spacing w:before="100" w:beforeAutospacing="1" w:after="100" w:afterAutospacing="1" w:line="240" w:lineRule="auto"/>
        <w:rPr>
          <w:ins w:id="376" w:author="Unknown"/>
          <w:rFonts w:ascii="Times New Roman" w:eastAsia="Times New Roman" w:hAnsi="Times New Roman" w:cs="Times New Roman"/>
          <w:sz w:val="24"/>
          <w:szCs w:val="24"/>
        </w:rPr>
      </w:pPr>
      <w:ins w:id="377" w:author="Unknown">
        <w:r w:rsidRPr="003E26A2">
          <w:rPr>
            <w:rFonts w:ascii="Times New Roman" w:eastAsia="Times New Roman" w:hAnsi="Times New Roman" w:cs="Times New Roman"/>
            <w:sz w:val="24"/>
            <w:szCs w:val="24"/>
          </w:rPr>
          <w:t>Now create a user named</w:t>
        </w:r>
        <w:r w:rsidRPr="003E26A2">
          <w:rPr>
            <w:rFonts w:ascii="Times New Roman" w:eastAsia="Times New Roman" w:hAnsi="Times New Roman" w:cs="Times New Roman"/>
            <w:b/>
            <w:bCs/>
            <w:sz w:val="24"/>
            <w:szCs w:val="24"/>
          </w:rPr>
          <w:t xml:space="preserve"> nis1</w:t>
        </w:r>
        <w:r w:rsidRPr="003E26A2">
          <w:rPr>
            <w:rFonts w:ascii="Times New Roman" w:eastAsia="Times New Roman" w:hAnsi="Times New Roman" w:cs="Times New Roman"/>
            <w:sz w:val="24"/>
            <w:szCs w:val="24"/>
          </w:rPr>
          <w:t xml:space="preserve"> and give his home directory on </w:t>
        </w:r>
        <w:r w:rsidRPr="003E26A2">
          <w:rPr>
            <w:rFonts w:ascii="Times New Roman" w:eastAsia="Times New Roman" w:hAnsi="Times New Roman" w:cs="Times New Roman"/>
            <w:b/>
            <w:bCs/>
            <w:sz w:val="24"/>
            <w:szCs w:val="24"/>
          </w:rPr>
          <w:t>/rhome</w:t>
        </w:r>
        <w:r w:rsidRPr="003E26A2">
          <w:rPr>
            <w:rFonts w:ascii="Times New Roman" w:eastAsia="Times New Roman" w:hAnsi="Times New Roman" w:cs="Times New Roman"/>
            <w:sz w:val="24"/>
            <w:szCs w:val="24"/>
          </w:rPr>
          <w:t xml:space="preserve"> with full permission</w:t>
        </w:r>
        <w:r w:rsidRPr="003E26A2">
          <w:rPr>
            <w:rFonts w:ascii="Times New Roman" w:eastAsia="Times New Roman" w:hAnsi="Times New Roman" w:cs="Times New Roman"/>
            <w:sz w:val="24"/>
            <w:szCs w:val="24"/>
          </w:rPr>
          <w:br/>
        </w:r>
      </w:ins>
      <w:r>
        <w:rPr>
          <w:rFonts w:ascii="Times New Roman" w:eastAsia="Times New Roman" w:hAnsi="Times New Roman" w:cs="Times New Roman"/>
          <w:noProof/>
          <w:sz w:val="24"/>
          <w:szCs w:val="24"/>
        </w:rPr>
        <w:drawing>
          <wp:inline distT="0" distB="0" distL="0" distR="0">
            <wp:extent cx="4761865" cy="1543685"/>
            <wp:effectExtent l="19050" t="0" r="635" b="0"/>
            <wp:docPr id="368" name="Picture 368" descr="usera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descr="useradd"/>
                    <pic:cNvPicPr>
                      <a:picLocks noChangeAspect="1" noChangeArrowheads="1"/>
                    </pic:cNvPicPr>
                  </pic:nvPicPr>
                  <pic:blipFill>
                    <a:blip r:embed="rId1280"/>
                    <a:srcRect/>
                    <a:stretch>
                      <a:fillRect/>
                    </a:stretch>
                  </pic:blipFill>
                  <pic:spPr bwMode="auto">
                    <a:xfrm>
                      <a:off x="0" y="0"/>
                      <a:ext cx="4761865" cy="1543685"/>
                    </a:xfrm>
                    <a:prstGeom prst="rect">
                      <a:avLst/>
                    </a:prstGeom>
                    <a:noFill/>
                    <a:ln w="9525">
                      <a:noFill/>
                      <a:miter lim="800000"/>
                      <a:headEnd/>
                      <a:tailEnd/>
                    </a:ln>
                  </pic:spPr>
                </pic:pic>
              </a:graphicData>
            </a:graphic>
          </wp:inline>
        </w:drawing>
      </w:r>
    </w:p>
    <w:p w:rsidR="003E26A2" w:rsidRPr="003E26A2" w:rsidRDefault="003E26A2" w:rsidP="003E26A2">
      <w:pPr>
        <w:spacing w:before="100" w:beforeAutospacing="1" w:after="100" w:afterAutospacing="1" w:line="240" w:lineRule="auto"/>
        <w:rPr>
          <w:ins w:id="378" w:author="Unknown"/>
          <w:rFonts w:ascii="Times New Roman" w:eastAsia="Times New Roman" w:hAnsi="Times New Roman" w:cs="Times New Roman"/>
          <w:sz w:val="24"/>
          <w:szCs w:val="24"/>
        </w:rPr>
      </w:pPr>
      <w:ins w:id="379" w:author="Unknown">
        <w:r w:rsidRPr="003E26A2">
          <w:rPr>
            <w:rFonts w:ascii="Times New Roman" w:eastAsia="Times New Roman" w:hAnsi="Times New Roman" w:cs="Times New Roman"/>
            <w:sz w:val="24"/>
            <w:szCs w:val="24"/>
          </w:rPr>
          <w:t>Now open</w:t>
        </w:r>
        <w:r w:rsidRPr="003E26A2">
          <w:rPr>
            <w:rFonts w:ascii="Times New Roman" w:eastAsia="Times New Roman" w:hAnsi="Times New Roman" w:cs="Times New Roman"/>
            <w:b/>
            <w:bCs/>
            <w:sz w:val="24"/>
            <w:szCs w:val="24"/>
          </w:rPr>
          <w:t xml:space="preserve"> /etc/exports</w:t>
        </w:r>
        <w:r w:rsidRPr="003E26A2">
          <w:rPr>
            <w:rFonts w:ascii="Times New Roman" w:eastAsia="Times New Roman" w:hAnsi="Times New Roman" w:cs="Times New Roman"/>
            <w:sz w:val="24"/>
            <w:szCs w:val="24"/>
          </w:rPr>
          <w:t xml:space="preserve"> file </w:t>
        </w:r>
        <w:r w:rsidRPr="003E26A2">
          <w:rPr>
            <w:rFonts w:ascii="Times New Roman" w:eastAsia="Times New Roman" w:hAnsi="Times New Roman" w:cs="Times New Roman"/>
            <w:sz w:val="24"/>
            <w:szCs w:val="24"/>
          </w:rPr>
          <w:br/>
        </w:r>
      </w:ins>
      <w:r>
        <w:rPr>
          <w:rFonts w:ascii="Times New Roman" w:eastAsia="Times New Roman" w:hAnsi="Times New Roman" w:cs="Times New Roman"/>
          <w:noProof/>
          <w:sz w:val="24"/>
          <w:szCs w:val="24"/>
        </w:rPr>
        <w:drawing>
          <wp:inline distT="0" distB="0" distL="0" distR="0">
            <wp:extent cx="2992755" cy="213995"/>
            <wp:effectExtent l="19050" t="0" r="0" b="0"/>
            <wp:docPr id="369" name="Picture 369" descr="exportf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descr="exportfs"/>
                    <pic:cNvPicPr>
                      <a:picLocks noChangeAspect="1" noChangeArrowheads="1"/>
                    </pic:cNvPicPr>
                  </pic:nvPicPr>
                  <pic:blipFill>
                    <a:blip r:embed="rId1281"/>
                    <a:srcRect/>
                    <a:stretch>
                      <a:fillRect/>
                    </a:stretch>
                  </pic:blipFill>
                  <pic:spPr bwMode="auto">
                    <a:xfrm>
                      <a:off x="0" y="0"/>
                      <a:ext cx="2992755" cy="213995"/>
                    </a:xfrm>
                    <a:prstGeom prst="rect">
                      <a:avLst/>
                    </a:prstGeom>
                    <a:noFill/>
                    <a:ln w="9525">
                      <a:noFill/>
                      <a:miter lim="800000"/>
                      <a:headEnd/>
                      <a:tailEnd/>
                    </a:ln>
                  </pic:spPr>
                </pic:pic>
              </a:graphicData>
            </a:graphic>
          </wp:inline>
        </w:drawing>
      </w:r>
      <w:ins w:id="380" w:author="Unknown">
        <w:r w:rsidRPr="003E26A2">
          <w:rPr>
            <w:rFonts w:ascii="Times New Roman" w:eastAsia="Times New Roman" w:hAnsi="Times New Roman" w:cs="Times New Roman"/>
            <w:sz w:val="24"/>
            <w:szCs w:val="24"/>
          </w:rPr>
          <w:br/>
          <w:t>share</w:t>
        </w:r>
        <w:r w:rsidRPr="003E26A2">
          <w:rPr>
            <w:rFonts w:ascii="Times New Roman" w:eastAsia="Times New Roman" w:hAnsi="Times New Roman" w:cs="Times New Roman"/>
            <w:b/>
            <w:bCs/>
            <w:sz w:val="24"/>
            <w:szCs w:val="24"/>
          </w:rPr>
          <w:t xml:space="preserve"> /rhome/nis1</w:t>
        </w:r>
        <w:r w:rsidRPr="003E26A2">
          <w:rPr>
            <w:rFonts w:ascii="Times New Roman" w:eastAsia="Times New Roman" w:hAnsi="Times New Roman" w:cs="Times New Roman"/>
            <w:sz w:val="24"/>
            <w:szCs w:val="24"/>
          </w:rPr>
          <w:t xml:space="preserve"> directory for network</w:t>
        </w:r>
        <w:r w:rsidRPr="003E26A2">
          <w:rPr>
            <w:rFonts w:ascii="Times New Roman" w:eastAsia="Times New Roman" w:hAnsi="Times New Roman" w:cs="Times New Roman"/>
            <w:sz w:val="24"/>
            <w:szCs w:val="24"/>
          </w:rPr>
          <w:br/>
        </w:r>
      </w:ins>
      <w:r>
        <w:rPr>
          <w:rFonts w:ascii="Times New Roman" w:eastAsia="Times New Roman" w:hAnsi="Times New Roman" w:cs="Times New Roman"/>
          <w:noProof/>
          <w:sz w:val="24"/>
          <w:szCs w:val="24"/>
        </w:rPr>
        <w:drawing>
          <wp:inline distT="0" distB="0" distL="0" distR="0">
            <wp:extent cx="3111500" cy="249555"/>
            <wp:effectExtent l="19050" t="0" r="0" b="0"/>
            <wp:docPr id="370" name="Picture 370" descr="exportf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descr="exportfs"/>
                    <pic:cNvPicPr>
                      <a:picLocks noChangeAspect="1" noChangeArrowheads="1"/>
                    </pic:cNvPicPr>
                  </pic:nvPicPr>
                  <pic:blipFill>
                    <a:blip r:embed="rId1282"/>
                    <a:srcRect/>
                    <a:stretch>
                      <a:fillRect/>
                    </a:stretch>
                  </pic:blipFill>
                  <pic:spPr bwMode="auto">
                    <a:xfrm>
                      <a:off x="0" y="0"/>
                      <a:ext cx="3111500" cy="249555"/>
                    </a:xfrm>
                    <a:prstGeom prst="rect">
                      <a:avLst/>
                    </a:prstGeom>
                    <a:noFill/>
                    <a:ln w="9525">
                      <a:noFill/>
                      <a:miter lim="800000"/>
                      <a:headEnd/>
                      <a:tailEnd/>
                    </a:ln>
                  </pic:spPr>
                </pic:pic>
              </a:graphicData>
            </a:graphic>
          </wp:inline>
        </w:drawing>
      </w:r>
      <w:ins w:id="381" w:author="Unknown">
        <w:r w:rsidRPr="003E26A2">
          <w:rPr>
            <w:rFonts w:ascii="Times New Roman" w:eastAsia="Times New Roman" w:hAnsi="Times New Roman" w:cs="Times New Roman"/>
            <w:sz w:val="24"/>
            <w:szCs w:val="24"/>
          </w:rPr>
          <w:br/>
          <w:t xml:space="preserve">save this </w:t>
        </w:r>
        <w:proofErr w:type="gramStart"/>
        <w:r w:rsidRPr="003E26A2">
          <w:rPr>
            <w:rFonts w:ascii="Times New Roman" w:eastAsia="Times New Roman" w:hAnsi="Times New Roman" w:cs="Times New Roman"/>
            <w:sz w:val="24"/>
            <w:szCs w:val="24"/>
          </w:rPr>
          <w:t xml:space="preserve">with </w:t>
        </w:r>
        <w:r w:rsidRPr="003E26A2">
          <w:rPr>
            <w:rFonts w:ascii="Times New Roman" w:eastAsia="Times New Roman" w:hAnsi="Times New Roman" w:cs="Times New Roman"/>
            <w:b/>
            <w:bCs/>
            <w:sz w:val="24"/>
            <w:szCs w:val="24"/>
          </w:rPr>
          <w:t>:wq</w:t>
        </w:r>
        <w:proofErr w:type="gramEnd"/>
        <w:r w:rsidRPr="003E26A2">
          <w:rPr>
            <w:rFonts w:ascii="Times New Roman" w:eastAsia="Times New Roman" w:hAnsi="Times New Roman" w:cs="Times New Roman"/>
            <w:sz w:val="24"/>
            <w:szCs w:val="24"/>
          </w:rPr>
          <w:t xml:space="preserve"> and exit</w:t>
        </w:r>
      </w:ins>
    </w:p>
    <w:p w:rsidR="003E26A2" w:rsidRPr="003E26A2" w:rsidRDefault="003E26A2" w:rsidP="003E26A2">
      <w:pPr>
        <w:spacing w:before="100" w:beforeAutospacing="1" w:after="100" w:afterAutospacing="1" w:line="240" w:lineRule="auto"/>
        <w:rPr>
          <w:ins w:id="382" w:author="Unknown"/>
          <w:rFonts w:ascii="Times New Roman" w:eastAsia="Times New Roman" w:hAnsi="Times New Roman" w:cs="Times New Roman"/>
          <w:sz w:val="24"/>
          <w:szCs w:val="24"/>
        </w:rPr>
      </w:pPr>
      <w:ins w:id="383" w:author="Unknown">
        <w:r w:rsidRPr="003E26A2">
          <w:rPr>
            <w:rFonts w:ascii="Times New Roman" w:eastAsia="Times New Roman" w:hAnsi="Times New Roman" w:cs="Times New Roman"/>
            <w:sz w:val="24"/>
            <w:szCs w:val="24"/>
          </w:rPr>
          <w:t>now open</w:t>
        </w:r>
        <w:r w:rsidRPr="003E26A2">
          <w:rPr>
            <w:rFonts w:ascii="Times New Roman" w:eastAsia="Times New Roman" w:hAnsi="Times New Roman" w:cs="Times New Roman"/>
            <w:b/>
            <w:bCs/>
            <w:sz w:val="24"/>
            <w:szCs w:val="24"/>
          </w:rPr>
          <w:t xml:space="preserve"> /var/yp/Makefile </w:t>
        </w:r>
        <w:r w:rsidRPr="003E26A2">
          <w:rPr>
            <w:rFonts w:ascii="Times New Roman" w:eastAsia="Times New Roman" w:hAnsi="Times New Roman" w:cs="Times New Roman"/>
            <w:sz w:val="24"/>
            <w:szCs w:val="24"/>
          </w:rPr>
          <w:t xml:space="preserve">file </w:t>
        </w:r>
        <w:r w:rsidRPr="003E26A2">
          <w:rPr>
            <w:rFonts w:ascii="Times New Roman" w:eastAsia="Times New Roman" w:hAnsi="Times New Roman" w:cs="Times New Roman"/>
            <w:sz w:val="24"/>
            <w:szCs w:val="24"/>
          </w:rPr>
          <w:br/>
        </w:r>
      </w:ins>
      <w:r>
        <w:rPr>
          <w:rFonts w:ascii="Times New Roman" w:eastAsia="Times New Roman" w:hAnsi="Times New Roman" w:cs="Times New Roman"/>
          <w:noProof/>
          <w:sz w:val="24"/>
          <w:szCs w:val="24"/>
        </w:rPr>
        <w:drawing>
          <wp:inline distT="0" distB="0" distL="0" distR="0">
            <wp:extent cx="3396615" cy="225425"/>
            <wp:effectExtent l="19050" t="0" r="0" b="0"/>
            <wp:docPr id="371" name="Picture 371" descr="Make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descr="Makefile"/>
                    <pic:cNvPicPr>
                      <a:picLocks noChangeAspect="1" noChangeArrowheads="1"/>
                    </pic:cNvPicPr>
                  </pic:nvPicPr>
                  <pic:blipFill>
                    <a:blip r:embed="rId1283"/>
                    <a:srcRect/>
                    <a:stretch>
                      <a:fillRect/>
                    </a:stretch>
                  </pic:blipFill>
                  <pic:spPr bwMode="auto">
                    <a:xfrm>
                      <a:off x="0" y="0"/>
                      <a:ext cx="3396615" cy="225425"/>
                    </a:xfrm>
                    <a:prstGeom prst="rect">
                      <a:avLst/>
                    </a:prstGeom>
                    <a:noFill/>
                    <a:ln w="9525">
                      <a:noFill/>
                      <a:miter lim="800000"/>
                      <a:headEnd/>
                      <a:tailEnd/>
                    </a:ln>
                  </pic:spPr>
                </pic:pic>
              </a:graphicData>
            </a:graphic>
          </wp:inline>
        </w:drawing>
      </w:r>
      <w:ins w:id="384" w:author="Unknown">
        <w:r w:rsidRPr="003E26A2">
          <w:rPr>
            <w:rFonts w:ascii="Times New Roman" w:eastAsia="Times New Roman" w:hAnsi="Times New Roman" w:cs="Times New Roman"/>
            <w:sz w:val="24"/>
            <w:szCs w:val="24"/>
          </w:rPr>
          <w:br/>
          <w:t xml:space="preserve">and locate </w:t>
        </w:r>
        <w:r w:rsidRPr="003E26A2">
          <w:rPr>
            <w:rFonts w:ascii="Times New Roman" w:eastAsia="Times New Roman" w:hAnsi="Times New Roman" w:cs="Times New Roman"/>
            <w:b/>
            <w:bCs/>
            <w:sz w:val="24"/>
            <w:szCs w:val="24"/>
          </w:rPr>
          <w:t>line number 109</w:t>
        </w:r>
        <w:r w:rsidRPr="003E26A2">
          <w:rPr>
            <w:rFonts w:ascii="Times New Roman" w:eastAsia="Times New Roman" w:hAnsi="Times New Roman" w:cs="Times New Roman"/>
            <w:sz w:val="24"/>
            <w:szCs w:val="24"/>
          </w:rPr>
          <w:t xml:space="preserve"> [ use</w:t>
        </w:r>
        <w:r w:rsidRPr="003E26A2">
          <w:rPr>
            <w:rFonts w:ascii="Times New Roman" w:eastAsia="Times New Roman" w:hAnsi="Times New Roman" w:cs="Times New Roman"/>
            <w:b/>
            <w:bCs/>
            <w:sz w:val="24"/>
            <w:szCs w:val="24"/>
          </w:rPr>
          <w:t xml:space="preserve"> ESC + : +set nu</w:t>
        </w:r>
        <w:r w:rsidRPr="003E26A2">
          <w:rPr>
            <w:rFonts w:ascii="Times New Roman" w:eastAsia="Times New Roman" w:hAnsi="Times New Roman" w:cs="Times New Roman"/>
            <w:sz w:val="24"/>
            <w:szCs w:val="24"/>
          </w:rPr>
          <w:t xml:space="preserve"> command to show hidden lines or read our vi editor article to know more about vi command line option ]</w:t>
        </w:r>
        <w:r w:rsidRPr="003E26A2">
          <w:rPr>
            <w:rFonts w:ascii="Times New Roman" w:eastAsia="Times New Roman" w:hAnsi="Times New Roman" w:cs="Times New Roman"/>
            <w:sz w:val="24"/>
            <w:szCs w:val="24"/>
          </w:rPr>
          <w:br/>
        </w:r>
      </w:ins>
      <w:r>
        <w:rPr>
          <w:rFonts w:ascii="Times New Roman" w:eastAsia="Times New Roman" w:hAnsi="Times New Roman" w:cs="Times New Roman"/>
          <w:noProof/>
          <w:sz w:val="24"/>
          <w:szCs w:val="24"/>
        </w:rPr>
        <w:drawing>
          <wp:inline distT="0" distB="0" distL="0" distR="0">
            <wp:extent cx="5379720" cy="997585"/>
            <wp:effectExtent l="19050" t="0" r="0" b="0"/>
            <wp:docPr id="372" name="Picture 372" descr="Make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descr="Makefile"/>
                    <pic:cNvPicPr>
                      <a:picLocks noChangeAspect="1" noChangeArrowheads="1"/>
                    </pic:cNvPicPr>
                  </pic:nvPicPr>
                  <pic:blipFill>
                    <a:blip r:embed="rId1284"/>
                    <a:srcRect/>
                    <a:stretch>
                      <a:fillRect/>
                    </a:stretch>
                  </pic:blipFill>
                  <pic:spPr bwMode="auto">
                    <a:xfrm>
                      <a:off x="0" y="0"/>
                      <a:ext cx="5379720" cy="997585"/>
                    </a:xfrm>
                    <a:prstGeom prst="rect">
                      <a:avLst/>
                    </a:prstGeom>
                    <a:noFill/>
                    <a:ln w="9525">
                      <a:noFill/>
                      <a:miter lim="800000"/>
                      <a:headEnd/>
                      <a:tailEnd/>
                    </a:ln>
                  </pic:spPr>
                </pic:pic>
              </a:graphicData>
            </a:graphic>
          </wp:inline>
        </w:drawing>
      </w:r>
      <w:ins w:id="385" w:author="Unknown">
        <w:r w:rsidRPr="003E26A2">
          <w:rPr>
            <w:rFonts w:ascii="Times New Roman" w:eastAsia="Times New Roman" w:hAnsi="Times New Roman" w:cs="Times New Roman"/>
            <w:sz w:val="24"/>
            <w:szCs w:val="24"/>
          </w:rPr>
          <w:br/>
          <w:t>Now remove other entry from this line excepts</w:t>
        </w:r>
        <w:r w:rsidRPr="003E26A2">
          <w:rPr>
            <w:rFonts w:ascii="Times New Roman" w:eastAsia="Times New Roman" w:hAnsi="Times New Roman" w:cs="Times New Roman"/>
            <w:b/>
            <w:bCs/>
            <w:sz w:val="24"/>
            <w:szCs w:val="24"/>
          </w:rPr>
          <w:t xml:space="preserve"> passwd group hosts netid \ [as shown here]</w:t>
        </w:r>
        <w:r w:rsidRPr="003E26A2">
          <w:rPr>
            <w:rFonts w:ascii="Times New Roman" w:eastAsia="Times New Roman" w:hAnsi="Times New Roman" w:cs="Times New Roman"/>
            <w:sz w:val="24"/>
            <w:szCs w:val="24"/>
          </w:rPr>
          <w:br/>
        </w:r>
      </w:ins>
      <w:r>
        <w:rPr>
          <w:rFonts w:ascii="Times New Roman" w:eastAsia="Times New Roman" w:hAnsi="Times New Roman" w:cs="Times New Roman"/>
          <w:noProof/>
          <w:sz w:val="24"/>
          <w:szCs w:val="24"/>
        </w:rPr>
        <w:drawing>
          <wp:inline distT="0" distB="0" distL="0" distR="0">
            <wp:extent cx="4311015" cy="1128395"/>
            <wp:effectExtent l="19050" t="0" r="0" b="0"/>
            <wp:docPr id="373" name="Picture 373" descr="Make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descr="Makefile"/>
                    <pic:cNvPicPr>
                      <a:picLocks noChangeAspect="1" noChangeArrowheads="1"/>
                    </pic:cNvPicPr>
                  </pic:nvPicPr>
                  <pic:blipFill>
                    <a:blip r:embed="rId1285"/>
                    <a:srcRect/>
                    <a:stretch>
                      <a:fillRect/>
                    </a:stretch>
                  </pic:blipFill>
                  <pic:spPr bwMode="auto">
                    <a:xfrm>
                      <a:off x="0" y="0"/>
                      <a:ext cx="4311015" cy="1128395"/>
                    </a:xfrm>
                    <a:prstGeom prst="rect">
                      <a:avLst/>
                    </a:prstGeom>
                    <a:noFill/>
                    <a:ln w="9525">
                      <a:noFill/>
                      <a:miter lim="800000"/>
                      <a:headEnd/>
                      <a:tailEnd/>
                    </a:ln>
                  </pic:spPr>
                </pic:pic>
              </a:graphicData>
            </a:graphic>
          </wp:inline>
        </w:drawing>
      </w:r>
      <w:ins w:id="386" w:author="Unknown">
        <w:r w:rsidRPr="003E26A2">
          <w:rPr>
            <w:rFonts w:ascii="Times New Roman" w:eastAsia="Times New Roman" w:hAnsi="Times New Roman" w:cs="Times New Roman"/>
            <w:sz w:val="24"/>
            <w:szCs w:val="24"/>
          </w:rPr>
          <w:br/>
          <w:t xml:space="preserve">save this with </w:t>
        </w:r>
        <w:r w:rsidRPr="003E26A2">
          <w:rPr>
            <w:rFonts w:ascii="Times New Roman" w:eastAsia="Times New Roman" w:hAnsi="Times New Roman" w:cs="Times New Roman"/>
            <w:b/>
            <w:bCs/>
            <w:sz w:val="24"/>
            <w:szCs w:val="24"/>
          </w:rPr>
          <w:t>:wq</w:t>
        </w:r>
        <w:r w:rsidRPr="003E26A2">
          <w:rPr>
            <w:rFonts w:ascii="Times New Roman" w:eastAsia="Times New Roman" w:hAnsi="Times New Roman" w:cs="Times New Roman"/>
            <w:sz w:val="24"/>
            <w:szCs w:val="24"/>
          </w:rPr>
          <w:t xml:space="preserve"> and exit</w:t>
        </w:r>
      </w:ins>
    </w:p>
    <w:p w:rsidR="003E26A2" w:rsidRPr="003E26A2" w:rsidRDefault="003E26A2" w:rsidP="003E26A2">
      <w:pPr>
        <w:spacing w:before="100" w:beforeAutospacing="1" w:after="100" w:afterAutospacing="1" w:line="240" w:lineRule="auto"/>
        <w:rPr>
          <w:ins w:id="387" w:author="Unknown"/>
          <w:rFonts w:ascii="Times New Roman" w:eastAsia="Times New Roman" w:hAnsi="Times New Roman" w:cs="Times New Roman"/>
          <w:sz w:val="24"/>
          <w:szCs w:val="24"/>
        </w:rPr>
      </w:pPr>
      <w:ins w:id="388" w:author="Unknown">
        <w:r w:rsidRPr="003E26A2">
          <w:rPr>
            <w:rFonts w:ascii="Times New Roman" w:eastAsia="Times New Roman" w:hAnsi="Times New Roman" w:cs="Times New Roman"/>
            <w:sz w:val="24"/>
            <w:szCs w:val="24"/>
          </w:rPr>
          <w:t xml:space="preserve">Now restart </w:t>
        </w:r>
        <w:proofErr w:type="gramStart"/>
        <w:r w:rsidRPr="003E26A2">
          <w:rPr>
            <w:rFonts w:ascii="Times New Roman" w:eastAsia="Times New Roman" w:hAnsi="Times New Roman" w:cs="Times New Roman"/>
            <w:sz w:val="24"/>
            <w:szCs w:val="24"/>
          </w:rPr>
          <w:t>these service</w:t>
        </w:r>
        <w:proofErr w:type="gramEnd"/>
      </w:ins>
    </w:p>
    <w:p w:rsidR="003E26A2" w:rsidRPr="003E26A2" w:rsidRDefault="003E26A2" w:rsidP="003E26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ins w:id="389" w:author="Unknown"/>
          <w:rFonts w:ascii="Courier New" w:eastAsia="Times New Roman" w:hAnsi="Courier New" w:cs="Courier New"/>
          <w:sz w:val="20"/>
          <w:szCs w:val="20"/>
        </w:rPr>
      </w:pPr>
      <w:ins w:id="390" w:author="Unknown">
        <w:r w:rsidRPr="003E26A2">
          <w:rPr>
            <w:rFonts w:ascii="Courier New" w:eastAsia="Times New Roman" w:hAnsi="Courier New" w:cs="Courier New"/>
            <w:sz w:val="20"/>
            <w:szCs w:val="20"/>
          </w:rPr>
          <w:lastRenderedPageBreak/>
          <w:t>#service portmap restart</w:t>
        </w:r>
      </w:ins>
    </w:p>
    <w:p w:rsidR="003E26A2" w:rsidRPr="003E26A2" w:rsidRDefault="003E26A2" w:rsidP="003E26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ins w:id="391" w:author="Unknown"/>
          <w:rFonts w:ascii="Courier New" w:eastAsia="Times New Roman" w:hAnsi="Courier New" w:cs="Courier New"/>
          <w:sz w:val="20"/>
          <w:szCs w:val="20"/>
        </w:rPr>
      </w:pPr>
      <w:ins w:id="392" w:author="Unknown">
        <w:r w:rsidRPr="003E26A2">
          <w:rPr>
            <w:rFonts w:ascii="Courier New" w:eastAsia="Times New Roman" w:hAnsi="Courier New" w:cs="Courier New"/>
            <w:sz w:val="20"/>
            <w:szCs w:val="20"/>
          </w:rPr>
          <w:t>#service xinetd restart</w:t>
        </w:r>
      </w:ins>
    </w:p>
    <w:p w:rsidR="003E26A2" w:rsidRPr="003E26A2" w:rsidRDefault="003E26A2" w:rsidP="003E26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ins w:id="393" w:author="Unknown"/>
          <w:rFonts w:ascii="Courier New" w:eastAsia="Times New Roman" w:hAnsi="Courier New" w:cs="Courier New"/>
          <w:sz w:val="20"/>
          <w:szCs w:val="20"/>
        </w:rPr>
      </w:pPr>
      <w:ins w:id="394" w:author="Unknown">
        <w:r w:rsidRPr="003E26A2">
          <w:rPr>
            <w:rFonts w:ascii="Courier New" w:eastAsia="Times New Roman" w:hAnsi="Courier New" w:cs="Courier New"/>
            <w:sz w:val="20"/>
            <w:szCs w:val="20"/>
          </w:rPr>
          <w:t>#service nfs restart</w:t>
        </w:r>
      </w:ins>
    </w:p>
    <w:p w:rsidR="003E26A2" w:rsidRPr="003E26A2" w:rsidRDefault="003E26A2" w:rsidP="003E26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ins w:id="395" w:author="Unknown"/>
          <w:rFonts w:ascii="Courier New" w:eastAsia="Times New Roman" w:hAnsi="Courier New" w:cs="Courier New"/>
          <w:sz w:val="20"/>
          <w:szCs w:val="20"/>
        </w:rPr>
      </w:pPr>
      <w:ins w:id="396" w:author="Unknown">
        <w:r w:rsidRPr="003E26A2">
          <w:rPr>
            <w:rFonts w:ascii="Courier New" w:eastAsia="Times New Roman" w:hAnsi="Courier New" w:cs="Courier New"/>
            <w:sz w:val="20"/>
            <w:szCs w:val="20"/>
          </w:rPr>
          <w:t>#service ypserv restart</w:t>
        </w:r>
      </w:ins>
    </w:p>
    <w:p w:rsidR="003E26A2" w:rsidRPr="003E26A2" w:rsidRDefault="003E26A2" w:rsidP="003E26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ins w:id="397" w:author="Unknown"/>
          <w:rFonts w:ascii="Courier New" w:eastAsia="Times New Roman" w:hAnsi="Courier New" w:cs="Courier New"/>
          <w:sz w:val="20"/>
          <w:szCs w:val="20"/>
        </w:rPr>
      </w:pPr>
      <w:ins w:id="398" w:author="Unknown">
        <w:r w:rsidRPr="003E26A2">
          <w:rPr>
            <w:rFonts w:ascii="Courier New" w:eastAsia="Times New Roman" w:hAnsi="Courier New" w:cs="Courier New"/>
            <w:sz w:val="20"/>
            <w:szCs w:val="20"/>
          </w:rPr>
          <w:t>#service yppasswdd restart</w:t>
        </w:r>
      </w:ins>
    </w:p>
    <w:p w:rsidR="003E26A2" w:rsidRPr="003E26A2" w:rsidRDefault="003E26A2" w:rsidP="003E26A2">
      <w:pPr>
        <w:spacing w:before="100" w:beforeAutospacing="1" w:after="100" w:afterAutospacing="1" w:line="240" w:lineRule="auto"/>
        <w:rPr>
          <w:ins w:id="399" w:author="Unknown"/>
          <w:rFonts w:ascii="Times New Roman" w:eastAsia="Times New Roman" w:hAnsi="Times New Roman" w:cs="Times New Roman"/>
          <w:sz w:val="24"/>
          <w:szCs w:val="24"/>
        </w:rPr>
      </w:pPr>
      <w:ins w:id="400" w:author="Unknown">
        <w:r w:rsidRPr="003E26A2">
          <w:rPr>
            <w:rFonts w:ascii="Times New Roman" w:eastAsia="Times New Roman" w:hAnsi="Times New Roman" w:cs="Times New Roman"/>
            <w:sz w:val="24"/>
            <w:szCs w:val="24"/>
          </w:rPr>
          <w:t xml:space="preserve">Don't restart </w:t>
        </w:r>
        <w:r w:rsidRPr="003E26A2">
          <w:rPr>
            <w:rFonts w:ascii="Times New Roman" w:eastAsia="Times New Roman" w:hAnsi="Times New Roman" w:cs="Times New Roman"/>
            <w:b/>
            <w:bCs/>
            <w:sz w:val="24"/>
            <w:szCs w:val="24"/>
          </w:rPr>
          <w:t>ypbind</w:t>
        </w:r>
        <w:r w:rsidRPr="003E26A2">
          <w:rPr>
            <w:rFonts w:ascii="Times New Roman" w:eastAsia="Times New Roman" w:hAnsi="Times New Roman" w:cs="Times New Roman"/>
            <w:sz w:val="24"/>
            <w:szCs w:val="24"/>
          </w:rPr>
          <w:t xml:space="preserve"> service at this time as we haven't updated our database</w:t>
        </w:r>
      </w:ins>
    </w:p>
    <w:p w:rsidR="003E26A2" w:rsidRPr="003E26A2" w:rsidRDefault="003E26A2" w:rsidP="003E26A2">
      <w:pPr>
        <w:spacing w:before="100" w:beforeAutospacing="1" w:after="100" w:afterAutospacing="1" w:line="240" w:lineRule="auto"/>
        <w:rPr>
          <w:ins w:id="401" w:author="Unknown"/>
          <w:rFonts w:ascii="Times New Roman" w:eastAsia="Times New Roman" w:hAnsi="Times New Roman" w:cs="Times New Roman"/>
          <w:sz w:val="24"/>
          <w:szCs w:val="24"/>
        </w:rPr>
      </w:pPr>
      <w:ins w:id="402" w:author="Unknown">
        <w:r w:rsidRPr="003E26A2">
          <w:rPr>
            <w:rFonts w:ascii="Times New Roman" w:eastAsia="Times New Roman" w:hAnsi="Times New Roman" w:cs="Times New Roman"/>
            <w:sz w:val="24"/>
            <w:szCs w:val="24"/>
          </w:rPr>
          <w:t xml:space="preserve">Now change directory to </w:t>
        </w:r>
        <w:r w:rsidRPr="003E26A2">
          <w:rPr>
            <w:rFonts w:ascii="Times New Roman" w:eastAsia="Times New Roman" w:hAnsi="Times New Roman" w:cs="Times New Roman"/>
            <w:b/>
            <w:bCs/>
            <w:sz w:val="24"/>
            <w:szCs w:val="24"/>
          </w:rPr>
          <w:t>/var/yp</w:t>
        </w:r>
        <w:r w:rsidRPr="003E26A2">
          <w:rPr>
            <w:rFonts w:ascii="Times New Roman" w:eastAsia="Times New Roman" w:hAnsi="Times New Roman" w:cs="Times New Roman"/>
            <w:sz w:val="24"/>
            <w:szCs w:val="24"/>
          </w:rPr>
          <w:t xml:space="preserve"> and run </w:t>
        </w:r>
        <w:r w:rsidRPr="003E26A2">
          <w:rPr>
            <w:rFonts w:ascii="Times New Roman" w:eastAsia="Times New Roman" w:hAnsi="Times New Roman" w:cs="Times New Roman"/>
            <w:b/>
            <w:bCs/>
            <w:sz w:val="24"/>
            <w:szCs w:val="24"/>
          </w:rPr>
          <w:t>make</w:t>
        </w:r>
        <w:r w:rsidRPr="003E26A2">
          <w:rPr>
            <w:rFonts w:ascii="Times New Roman" w:eastAsia="Times New Roman" w:hAnsi="Times New Roman" w:cs="Times New Roman"/>
            <w:sz w:val="24"/>
            <w:szCs w:val="24"/>
          </w:rPr>
          <w:t xml:space="preserve"> command to create database</w:t>
        </w:r>
        <w:r w:rsidRPr="003E26A2">
          <w:rPr>
            <w:rFonts w:ascii="Times New Roman" w:eastAsia="Times New Roman" w:hAnsi="Times New Roman" w:cs="Times New Roman"/>
            <w:sz w:val="24"/>
            <w:szCs w:val="24"/>
          </w:rPr>
          <w:br/>
        </w:r>
      </w:ins>
      <w:r>
        <w:rPr>
          <w:rFonts w:ascii="Times New Roman" w:eastAsia="Times New Roman" w:hAnsi="Times New Roman" w:cs="Times New Roman"/>
          <w:noProof/>
          <w:sz w:val="24"/>
          <w:szCs w:val="24"/>
        </w:rPr>
        <w:drawing>
          <wp:inline distT="0" distB="0" distL="0" distR="0">
            <wp:extent cx="3669665" cy="949960"/>
            <wp:effectExtent l="19050" t="0" r="6985" b="0"/>
            <wp:docPr id="374" name="Picture 374" descr="mak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descr="make"/>
                    <pic:cNvPicPr>
                      <a:picLocks noChangeAspect="1" noChangeArrowheads="1"/>
                    </pic:cNvPicPr>
                  </pic:nvPicPr>
                  <pic:blipFill>
                    <a:blip r:embed="rId1286"/>
                    <a:srcRect/>
                    <a:stretch>
                      <a:fillRect/>
                    </a:stretch>
                  </pic:blipFill>
                  <pic:spPr bwMode="auto">
                    <a:xfrm>
                      <a:off x="0" y="0"/>
                      <a:ext cx="3669665" cy="949960"/>
                    </a:xfrm>
                    <a:prstGeom prst="rect">
                      <a:avLst/>
                    </a:prstGeom>
                    <a:noFill/>
                    <a:ln w="9525">
                      <a:noFill/>
                      <a:miter lim="800000"/>
                      <a:headEnd/>
                      <a:tailEnd/>
                    </a:ln>
                  </pic:spPr>
                </pic:pic>
              </a:graphicData>
            </a:graphic>
          </wp:inline>
        </w:drawing>
      </w:r>
    </w:p>
    <w:p w:rsidR="003E26A2" w:rsidRPr="003E26A2" w:rsidRDefault="003E26A2" w:rsidP="003E26A2">
      <w:pPr>
        <w:spacing w:before="100" w:beforeAutospacing="1" w:after="100" w:afterAutospacing="1" w:line="240" w:lineRule="auto"/>
        <w:rPr>
          <w:ins w:id="403" w:author="Unknown"/>
          <w:rFonts w:ascii="Times New Roman" w:eastAsia="Times New Roman" w:hAnsi="Times New Roman" w:cs="Times New Roman"/>
          <w:sz w:val="24"/>
          <w:szCs w:val="24"/>
        </w:rPr>
      </w:pPr>
      <w:proofErr w:type="gramStart"/>
      <w:ins w:id="404" w:author="Unknown">
        <w:r w:rsidRPr="003E26A2">
          <w:rPr>
            <w:rFonts w:ascii="Times New Roman" w:eastAsia="Times New Roman" w:hAnsi="Times New Roman" w:cs="Times New Roman"/>
            <w:sz w:val="24"/>
            <w:szCs w:val="24"/>
          </w:rPr>
          <w:t>now</w:t>
        </w:r>
        <w:proofErr w:type="gramEnd"/>
        <w:r w:rsidRPr="003E26A2">
          <w:rPr>
            <w:rFonts w:ascii="Times New Roman" w:eastAsia="Times New Roman" w:hAnsi="Times New Roman" w:cs="Times New Roman"/>
            <w:sz w:val="24"/>
            <w:szCs w:val="24"/>
          </w:rPr>
          <w:t xml:space="preserve"> update this database by running this commands [ first add </w:t>
        </w:r>
        <w:r w:rsidRPr="003E26A2">
          <w:rPr>
            <w:rFonts w:ascii="Times New Roman" w:eastAsia="Times New Roman" w:hAnsi="Times New Roman" w:cs="Times New Roman"/>
            <w:b/>
            <w:bCs/>
            <w:sz w:val="24"/>
            <w:szCs w:val="24"/>
          </w:rPr>
          <w:t>server</w:t>
        </w:r>
        <w:r w:rsidRPr="003E26A2">
          <w:rPr>
            <w:rFonts w:ascii="Times New Roman" w:eastAsia="Times New Roman" w:hAnsi="Times New Roman" w:cs="Times New Roman"/>
            <w:sz w:val="24"/>
            <w:szCs w:val="24"/>
          </w:rPr>
          <w:t xml:space="preserve"> and then add all client machine one by one. After adding press</w:t>
        </w:r>
        <w:r w:rsidRPr="003E26A2">
          <w:rPr>
            <w:rFonts w:ascii="Times New Roman" w:eastAsia="Times New Roman" w:hAnsi="Times New Roman" w:cs="Times New Roman"/>
            <w:b/>
            <w:bCs/>
            <w:sz w:val="24"/>
            <w:szCs w:val="24"/>
          </w:rPr>
          <w:t xml:space="preserve"> CTRL+D</w:t>
        </w:r>
        <w:r w:rsidRPr="003E26A2">
          <w:rPr>
            <w:rFonts w:ascii="Times New Roman" w:eastAsia="Times New Roman" w:hAnsi="Times New Roman" w:cs="Times New Roman"/>
            <w:sz w:val="24"/>
            <w:szCs w:val="24"/>
          </w:rPr>
          <w:t xml:space="preserve"> to save, confirm by pressing</w:t>
        </w:r>
        <w:r w:rsidRPr="003E26A2">
          <w:rPr>
            <w:rFonts w:ascii="Times New Roman" w:eastAsia="Times New Roman" w:hAnsi="Times New Roman" w:cs="Times New Roman"/>
            <w:b/>
            <w:bCs/>
            <w:sz w:val="24"/>
            <w:szCs w:val="24"/>
          </w:rPr>
          <w:t xml:space="preserve"> y</w:t>
        </w:r>
        <w:r w:rsidRPr="003E26A2">
          <w:rPr>
            <w:rFonts w:ascii="Times New Roman" w:eastAsia="Times New Roman" w:hAnsi="Times New Roman" w:cs="Times New Roman"/>
            <w:sz w:val="24"/>
            <w:szCs w:val="24"/>
          </w:rPr>
          <w:t>]</w:t>
        </w:r>
        <w:r w:rsidRPr="003E26A2">
          <w:rPr>
            <w:rFonts w:ascii="Times New Roman" w:eastAsia="Times New Roman" w:hAnsi="Times New Roman" w:cs="Times New Roman"/>
            <w:sz w:val="24"/>
            <w:szCs w:val="24"/>
          </w:rPr>
          <w:br/>
        </w:r>
      </w:ins>
      <w:r>
        <w:rPr>
          <w:rFonts w:ascii="Times New Roman" w:eastAsia="Times New Roman" w:hAnsi="Times New Roman" w:cs="Times New Roman"/>
          <w:noProof/>
          <w:sz w:val="24"/>
          <w:szCs w:val="24"/>
        </w:rPr>
        <w:drawing>
          <wp:inline distT="0" distB="0" distL="0" distR="0">
            <wp:extent cx="4286885" cy="2814320"/>
            <wp:effectExtent l="19050" t="0" r="0" b="0"/>
            <wp:docPr id="375" name="Picture 375" descr="ypin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descr="ypinit"/>
                    <pic:cNvPicPr>
                      <a:picLocks noChangeAspect="1" noChangeArrowheads="1"/>
                    </pic:cNvPicPr>
                  </pic:nvPicPr>
                  <pic:blipFill>
                    <a:blip r:embed="rId1287"/>
                    <a:srcRect/>
                    <a:stretch>
                      <a:fillRect/>
                    </a:stretch>
                  </pic:blipFill>
                  <pic:spPr bwMode="auto">
                    <a:xfrm>
                      <a:off x="0" y="0"/>
                      <a:ext cx="4286885" cy="2814320"/>
                    </a:xfrm>
                    <a:prstGeom prst="rect">
                      <a:avLst/>
                    </a:prstGeom>
                    <a:noFill/>
                    <a:ln w="9525">
                      <a:noFill/>
                      <a:miter lim="800000"/>
                      <a:headEnd/>
                      <a:tailEnd/>
                    </a:ln>
                  </pic:spPr>
                </pic:pic>
              </a:graphicData>
            </a:graphic>
          </wp:inline>
        </w:drawing>
      </w:r>
    </w:p>
    <w:p w:rsidR="003E26A2" w:rsidRPr="003E26A2" w:rsidRDefault="003E26A2" w:rsidP="003E26A2">
      <w:pPr>
        <w:spacing w:before="100" w:beforeAutospacing="1" w:after="100" w:afterAutospacing="1" w:line="240" w:lineRule="auto"/>
        <w:rPr>
          <w:ins w:id="405" w:author="Unknown"/>
          <w:rFonts w:ascii="Times New Roman" w:eastAsia="Times New Roman" w:hAnsi="Times New Roman" w:cs="Times New Roman"/>
          <w:sz w:val="24"/>
          <w:szCs w:val="24"/>
        </w:rPr>
      </w:pPr>
      <w:ins w:id="406" w:author="Unknown">
        <w:r w:rsidRPr="003E26A2">
          <w:rPr>
            <w:rFonts w:ascii="Times New Roman" w:eastAsia="Times New Roman" w:hAnsi="Times New Roman" w:cs="Times New Roman"/>
            <w:sz w:val="24"/>
            <w:szCs w:val="24"/>
          </w:rPr>
          <w:t>Now once again</w:t>
        </w:r>
        <w:r w:rsidRPr="003E26A2">
          <w:rPr>
            <w:rFonts w:ascii="Times New Roman" w:eastAsia="Times New Roman" w:hAnsi="Times New Roman" w:cs="Times New Roman"/>
            <w:b/>
            <w:bCs/>
            <w:sz w:val="24"/>
            <w:szCs w:val="24"/>
          </w:rPr>
          <w:t xml:space="preserve"> restart</w:t>
        </w:r>
        <w:r w:rsidRPr="003E26A2">
          <w:rPr>
            <w:rFonts w:ascii="Times New Roman" w:eastAsia="Times New Roman" w:hAnsi="Times New Roman" w:cs="Times New Roman"/>
            <w:sz w:val="24"/>
            <w:szCs w:val="24"/>
          </w:rPr>
          <w:t xml:space="preserve"> all </w:t>
        </w:r>
        <w:proofErr w:type="gramStart"/>
        <w:r w:rsidRPr="003E26A2">
          <w:rPr>
            <w:rFonts w:ascii="Times New Roman" w:eastAsia="Times New Roman" w:hAnsi="Times New Roman" w:cs="Times New Roman"/>
            <w:sz w:val="24"/>
            <w:szCs w:val="24"/>
          </w:rPr>
          <w:t>these</w:t>
        </w:r>
        <w:proofErr w:type="gramEnd"/>
        <w:r w:rsidRPr="003E26A2">
          <w:rPr>
            <w:rFonts w:ascii="Times New Roman" w:eastAsia="Times New Roman" w:hAnsi="Times New Roman" w:cs="Times New Roman"/>
            <w:sz w:val="24"/>
            <w:szCs w:val="24"/>
          </w:rPr>
          <w:t xml:space="preserve"> service this time there should be no error</w:t>
        </w:r>
      </w:ins>
    </w:p>
    <w:p w:rsidR="003E26A2" w:rsidRPr="003E26A2" w:rsidRDefault="003E26A2" w:rsidP="003E26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ins w:id="407" w:author="Unknown"/>
          <w:rFonts w:ascii="Courier New" w:eastAsia="Times New Roman" w:hAnsi="Courier New" w:cs="Courier New"/>
          <w:sz w:val="20"/>
          <w:szCs w:val="20"/>
        </w:rPr>
      </w:pPr>
      <w:ins w:id="408" w:author="Unknown">
        <w:r w:rsidRPr="003E26A2">
          <w:rPr>
            <w:rFonts w:ascii="Courier New" w:eastAsia="Times New Roman" w:hAnsi="Courier New" w:cs="Courier New"/>
            <w:sz w:val="20"/>
            <w:szCs w:val="20"/>
          </w:rPr>
          <w:t>#service portmap restart</w:t>
        </w:r>
      </w:ins>
    </w:p>
    <w:p w:rsidR="003E26A2" w:rsidRPr="003E26A2" w:rsidRDefault="003E26A2" w:rsidP="003E26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ins w:id="409" w:author="Unknown"/>
          <w:rFonts w:ascii="Courier New" w:eastAsia="Times New Roman" w:hAnsi="Courier New" w:cs="Courier New"/>
          <w:sz w:val="20"/>
          <w:szCs w:val="20"/>
        </w:rPr>
      </w:pPr>
      <w:ins w:id="410" w:author="Unknown">
        <w:r w:rsidRPr="003E26A2">
          <w:rPr>
            <w:rFonts w:ascii="Courier New" w:eastAsia="Times New Roman" w:hAnsi="Courier New" w:cs="Courier New"/>
            <w:sz w:val="20"/>
            <w:szCs w:val="20"/>
          </w:rPr>
          <w:t>#service xinetd restart</w:t>
        </w:r>
      </w:ins>
    </w:p>
    <w:p w:rsidR="003E26A2" w:rsidRPr="003E26A2" w:rsidRDefault="003E26A2" w:rsidP="003E26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ins w:id="411" w:author="Unknown"/>
          <w:rFonts w:ascii="Courier New" w:eastAsia="Times New Roman" w:hAnsi="Courier New" w:cs="Courier New"/>
          <w:sz w:val="20"/>
          <w:szCs w:val="20"/>
        </w:rPr>
      </w:pPr>
      <w:ins w:id="412" w:author="Unknown">
        <w:r w:rsidRPr="003E26A2">
          <w:rPr>
            <w:rFonts w:ascii="Courier New" w:eastAsia="Times New Roman" w:hAnsi="Courier New" w:cs="Courier New"/>
            <w:sz w:val="20"/>
            <w:szCs w:val="20"/>
          </w:rPr>
          <w:t>#service nfs restart</w:t>
        </w:r>
      </w:ins>
    </w:p>
    <w:p w:rsidR="003E26A2" w:rsidRPr="003E26A2" w:rsidRDefault="003E26A2" w:rsidP="003E26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ins w:id="413" w:author="Unknown"/>
          <w:rFonts w:ascii="Courier New" w:eastAsia="Times New Roman" w:hAnsi="Courier New" w:cs="Courier New"/>
          <w:sz w:val="20"/>
          <w:szCs w:val="20"/>
        </w:rPr>
      </w:pPr>
      <w:ins w:id="414" w:author="Unknown">
        <w:r w:rsidRPr="003E26A2">
          <w:rPr>
            <w:rFonts w:ascii="Courier New" w:eastAsia="Times New Roman" w:hAnsi="Courier New" w:cs="Courier New"/>
            <w:sz w:val="20"/>
            <w:szCs w:val="20"/>
          </w:rPr>
          <w:t>#service ypserv restart</w:t>
        </w:r>
      </w:ins>
    </w:p>
    <w:p w:rsidR="003E26A2" w:rsidRPr="003E26A2" w:rsidRDefault="003E26A2" w:rsidP="003E26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ins w:id="415" w:author="Unknown"/>
          <w:rFonts w:ascii="Courier New" w:eastAsia="Times New Roman" w:hAnsi="Courier New" w:cs="Courier New"/>
          <w:sz w:val="20"/>
          <w:szCs w:val="20"/>
        </w:rPr>
      </w:pPr>
      <w:ins w:id="416" w:author="Unknown">
        <w:r w:rsidRPr="003E26A2">
          <w:rPr>
            <w:rFonts w:ascii="Courier New" w:eastAsia="Times New Roman" w:hAnsi="Courier New" w:cs="Courier New"/>
            <w:sz w:val="20"/>
            <w:szCs w:val="20"/>
          </w:rPr>
          <w:t>#service yppasswdd restart</w:t>
        </w:r>
      </w:ins>
    </w:p>
    <w:p w:rsidR="003E26A2" w:rsidRPr="003E26A2" w:rsidRDefault="003E26A2" w:rsidP="003E26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ins w:id="417" w:author="Unknown"/>
          <w:rFonts w:ascii="Courier New" w:eastAsia="Times New Roman" w:hAnsi="Courier New" w:cs="Courier New"/>
          <w:sz w:val="20"/>
          <w:szCs w:val="20"/>
        </w:rPr>
      </w:pPr>
      <w:ins w:id="418" w:author="Unknown">
        <w:r w:rsidRPr="003E26A2">
          <w:rPr>
            <w:rFonts w:ascii="Courier New" w:eastAsia="Times New Roman" w:hAnsi="Courier New" w:cs="Courier New"/>
            <w:sz w:val="20"/>
            <w:szCs w:val="20"/>
          </w:rPr>
          <w:t>#service ypbind restart</w:t>
        </w:r>
      </w:ins>
    </w:p>
    <w:p w:rsidR="003E26A2" w:rsidRPr="003E26A2" w:rsidRDefault="003E26A2" w:rsidP="003E26A2">
      <w:pPr>
        <w:spacing w:before="100" w:beforeAutospacing="1" w:after="100" w:afterAutospacing="1" w:line="240" w:lineRule="auto"/>
        <w:rPr>
          <w:ins w:id="419" w:author="Unknown"/>
          <w:rFonts w:ascii="Times New Roman" w:eastAsia="Times New Roman" w:hAnsi="Times New Roman" w:cs="Times New Roman"/>
          <w:sz w:val="24"/>
          <w:szCs w:val="24"/>
        </w:rPr>
      </w:pPr>
      <w:ins w:id="420" w:author="Unknown">
        <w:r w:rsidRPr="003E26A2">
          <w:rPr>
            <w:rFonts w:ascii="Times New Roman" w:eastAsia="Times New Roman" w:hAnsi="Times New Roman" w:cs="Times New Roman"/>
            <w:sz w:val="24"/>
            <w:szCs w:val="24"/>
          </w:rPr>
          <w:t xml:space="preserve">Now set all these service to on with </w:t>
        </w:r>
        <w:r w:rsidRPr="003E26A2">
          <w:rPr>
            <w:rFonts w:ascii="Times New Roman" w:eastAsia="Times New Roman" w:hAnsi="Times New Roman" w:cs="Times New Roman"/>
            <w:b/>
            <w:bCs/>
            <w:sz w:val="24"/>
            <w:szCs w:val="24"/>
          </w:rPr>
          <w:t>chkconfig</w:t>
        </w:r>
        <w:r w:rsidRPr="003E26A2">
          <w:rPr>
            <w:rFonts w:ascii="Times New Roman" w:eastAsia="Times New Roman" w:hAnsi="Times New Roman" w:cs="Times New Roman"/>
            <w:sz w:val="24"/>
            <w:szCs w:val="24"/>
          </w:rPr>
          <w:t xml:space="preserve"> so these could be on after restart</w:t>
        </w:r>
      </w:ins>
    </w:p>
    <w:p w:rsidR="003E26A2" w:rsidRPr="003E26A2" w:rsidRDefault="003E26A2" w:rsidP="003E26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ins w:id="421" w:author="Unknown"/>
          <w:rFonts w:ascii="Courier New" w:eastAsia="Times New Roman" w:hAnsi="Courier New" w:cs="Courier New"/>
          <w:sz w:val="20"/>
          <w:szCs w:val="20"/>
        </w:rPr>
      </w:pPr>
      <w:ins w:id="422" w:author="Unknown">
        <w:r w:rsidRPr="003E26A2">
          <w:rPr>
            <w:rFonts w:ascii="Courier New" w:eastAsia="Times New Roman" w:hAnsi="Courier New" w:cs="Courier New"/>
            <w:sz w:val="20"/>
            <w:szCs w:val="20"/>
          </w:rPr>
          <w:t>#chkconfig portmap on</w:t>
        </w:r>
      </w:ins>
    </w:p>
    <w:p w:rsidR="003E26A2" w:rsidRPr="003E26A2" w:rsidRDefault="003E26A2" w:rsidP="003E26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ins w:id="423" w:author="Unknown"/>
          <w:rFonts w:ascii="Courier New" w:eastAsia="Times New Roman" w:hAnsi="Courier New" w:cs="Courier New"/>
          <w:sz w:val="20"/>
          <w:szCs w:val="20"/>
        </w:rPr>
      </w:pPr>
      <w:ins w:id="424" w:author="Unknown">
        <w:r w:rsidRPr="003E26A2">
          <w:rPr>
            <w:rFonts w:ascii="Courier New" w:eastAsia="Times New Roman" w:hAnsi="Courier New" w:cs="Courier New"/>
            <w:sz w:val="20"/>
            <w:szCs w:val="20"/>
          </w:rPr>
          <w:t>#chkconfig xinetd on</w:t>
        </w:r>
      </w:ins>
    </w:p>
    <w:p w:rsidR="003E26A2" w:rsidRPr="003E26A2" w:rsidRDefault="003E26A2" w:rsidP="003E26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ins w:id="425" w:author="Unknown"/>
          <w:rFonts w:ascii="Courier New" w:eastAsia="Times New Roman" w:hAnsi="Courier New" w:cs="Courier New"/>
          <w:sz w:val="20"/>
          <w:szCs w:val="20"/>
        </w:rPr>
      </w:pPr>
      <w:ins w:id="426" w:author="Unknown">
        <w:r w:rsidRPr="003E26A2">
          <w:rPr>
            <w:rFonts w:ascii="Courier New" w:eastAsia="Times New Roman" w:hAnsi="Courier New" w:cs="Courier New"/>
            <w:sz w:val="20"/>
            <w:szCs w:val="20"/>
          </w:rPr>
          <w:t>#chkconfig nfs on</w:t>
        </w:r>
      </w:ins>
    </w:p>
    <w:p w:rsidR="003E26A2" w:rsidRPr="003E26A2" w:rsidRDefault="003E26A2" w:rsidP="003E26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ins w:id="427" w:author="Unknown"/>
          <w:rFonts w:ascii="Courier New" w:eastAsia="Times New Roman" w:hAnsi="Courier New" w:cs="Courier New"/>
          <w:sz w:val="20"/>
          <w:szCs w:val="20"/>
        </w:rPr>
      </w:pPr>
      <w:ins w:id="428" w:author="Unknown">
        <w:r w:rsidRPr="003E26A2">
          <w:rPr>
            <w:rFonts w:ascii="Courier New" w:eastAsia="Times New Roman" w:hAnsi="Courier New" w:cs="Courier New"/>
            <w:sz w:val="20"/>
            <w:szCs w:val="20"/>
          </w:rPr>
          <w:t>#chkconfig ypserv on</w:t>
        </w:r>
      </w:ins>
    </w:p>
    <w:p w:rsidR="003E26A2" w:rsidRPr="003E26A2" w:rsidRDefault="003E26A2" w:rsidP="003E26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ins w:id="429" w:author="Unknown"/>
          <w:rFonts w:ascii="Courier New" w:eastAsia="Times New Roman" w:hAnsi="Courier New" w:cs="Courier New"/>
          <w:sz w:val="20"/>
          <w:szCs w:val="20"/>
        </w:rPr>
      </w:pPr>
      <w:ins w:id="430" w:author="Unknown">
        <w:r w:rsidRPr="003E26A2">
          <w:rPr>
            <w:rFonts w:ascii="Courier New" w:eastAsia="Times New Roman" w:hAnsi="Courier New" w:cs="Courier New"/>
            <w:sz w:val="20"/>
            <w:szCs w:val="20"/>
          </w:rPr>
          <w:lastRenderedPageBreak/>
          <w:t>#chkconfig yppasswdd on</w:t>
        </w:r>
      </w:ins>
    </w:p>
    <w:p w:rsidR="003E26A2" w:rsidRPr="003E26A2" w:rsidRDefault="003E26A2" w:rsidP="003E26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ins w:id="431" w:author="Unknown"/>
          <w:rFonts w:ascii="Courier New" w:eastAsia="Times New Roman" w:hAnsi="Courier New" w:cs="Courier New"/>
          <w:sz w:val="20"/>
          <w:szCs w:val="20"/>
        </w:rPr>
      </w:pPr>
      <w:ins w:id="432" w:author="Unknown">
        <w:r w:rsidRPr="003E26A2">
          <w:rPr>
            <w:rFonts w:ascii="Courier New" w:eastAsia="Times New Roman" w:hAnsi="Courier New" w:cs="Courier New"/>
            <w:sz w:val="20"/>
            <w:szCs w:val="20"/>
          </w:rPr>
          <w:t>#chkconfig ypbind on</w:t>
        </w:r>
      </w:ins>
    </w:p>
    <w:p w:rsidR="003E26A2" w:rsidRPr="003E26A2" w:rsidRDefault="003E26A2" w:rsidP="003E26A2">
      <w:pPr>
        <w:spacing w:before="100" w:beforeAutospacing="1" w:after="100" w:afterAutospacing="1" w:line="240" w:lineRule="auto"/>
        <w:outlineLvl w:val="2"/>
        <w:rPr>
          <w:ins w:id="433" w:author="Unknown"/>
          <w:rFonts w:ascii="Times New Roman" w:eastAsia="Times New Roman" w:hAnsi="Times New Roman" w:cs="Times New Roman"/>
          <w:b/>
          <w:bCs/>
          <w:sz w:val="27"/>
          <w:szCs w:val="27"/>
        </w:rPr>
      </w:pPr>
      <w:ins w:id="434" w:author="Unknown">
        <w:r w:rsidRPr="003E26A2">
          <w:rPr>
            <w:rFonts w:ascii="Times New Roman" w:eastAsia="Times New Roman" w:hAnsi="Times New Roman" w:cs="Times New Roman"/>
            <w:b/>
            <w:bCs/>
            <w:sz w:val="27"/>
            <w:szCs w:val="27"/>
          </w:rPr>
          <w:t>Client configuration</w:t>
        </w:r>
      </w:ins>
    </w:p>
    <w:p w:rsidR="003E26A2" w:rsidRPr="003E26A2" w:rsidRDefault="003E26A2" w:rsidP="003E26A2">
      <w:pPr>
        <w:spacing w:before="100" w:beforeAutospacing="1" w:after="100" w:afterAutospacing="1" w:line="240" w:lineRule="auto"/>
        <w:rPr>
          <w:ins w:id="435" w:author="Unknown"/>
          <w:rFonts w:ascii="Times New Roman" w:eastAsia="Times New Roman" w:hAnsi="Times New Roman" w:cs="Times New Roman"/>
          <w:sz w:val="24"/>
          <w:szCs w:val="24"/>
        </w:rPr>
      </w:pPr>
      <w:ins w:id="436" w:author="Unknown">
        <w:r w:rsidRPr="003E26A2">
          <w:rPr>
            <w:rFonts w:ascii="Times New Roman" w:eastAsia="Times New Roman" w:hAnsi="Times New Roman" w:cs="Times New Roman"/>
            <w:sz w:val="24"/>
            <w:szCs w:val="24"/>
          </w:rPr>
          <w:t xml:space="preserve">Before you start client configuration we suggest you to check proper connectivity between server and client. </w:t>
        </w:r>
        <w:proofErr w:type="gramStart"/>
        <w:r w:rsidRPr="003E26A2">
          <w:rPr>
            <w:rFonts w:ascii="Times New Roman" w:eastAsia="Times New Roman" w:hAnsi="Times New Roman" w:cs="Times New Roman"/>
            <w:sz w:val="24"/>
            <w:szCs w:val="24"/>
          </w:rPr>
          <w:t xml:space="preserve">First try to login on NIS server from </w:t>
        </w:r>
        <w:r w:rsidRPr="003E26A2">
          <w:rPr>
            <w:rFonts w:ascii="Times New Roman" w:eastAsia="Times New Roman" w:hAnsi="Times New Roman" w:cs="Times New Roman"/>
            <w:b/>
            <w:bCs/>
            <w:sz w:val="24"/>
            <w:szCs w:val="24"/>
          </w:rPr>
          <w:t>telnet.</w:t>
        </w:r>
        <w:proofErr w:type="gramEnd"/>
        <w:r w:rsidRPr="003E26A2">
          <w:rPr>
            <w:rFonts w:ascii="Times New Roman" w:eastAsia="Times New Roman" w:hAnsi="Times New Roman" w:cs="Times New Roman"/>
            <w:sz w:val="24"/>
            <w:szCs w:val="24"/>
          </w:rPr>
          <w:t xml:space="preserve"> If you can successfully login via telnet then try to mount</w:t>
        </w:r>
        <w:r w:rsidRPr="003E26A2">
          <w:rPr>
            <w:rFonts w:ascii="Times New Roman" w:eastAsia="Times New Roman" w:hAnsi="Times New Roman" w:cs="Times New Roman"/>
            <w:b/>
            <w:bCs/>
            <w:sz w:val="24"/>
            <w:szCs w:val="24"/>
          </w:rPr>
          <w:t xml:space="preserve"> /rhome/nis1</w:t>
        </w:r>
        <w:r w:rsidRPr="003E26A2">
          <w:rPr>
            <w:rFonts w:ascii="Times New Roman" w:eastAsia="Times New Roman" w:hAnsi="Times New Roman" w:cs="Times New Roman"/>
            <w:sz w:val="24"/>
            <w:szCs w:val="24"/>
          </w:rPr>
          <w:t xml:space="preserve"> directory via </w:t>
        </w:r>
        <w:r w:rsidRPr="003E26A2">
          <w:rPr>
            <w:rFonts w:ascii="Times New Roman" w:eastAsia="Times New Roman" w:hAnsi="Times New Roman" w:cs="Times New Roman"/>
            <w:b/>
            <w:bCs/>
            <w:sz w:val="24"/>
            <w:szCs w:val="24"/>
          </w:rPr>
          <w:t>nfs server.</w:t>
        </w:r>
        <w:r w:rsidRPr="003E26A2">
          <w:rPr>
            <w:rFonts w:ascii="Times New Roman" w:eastAsia="Times New Roman" w:hAnsi="Times New Roman" w:cs="Times New Roman"/>
            <w:sz w:val="24"/>
            <w:szCs w:val="24"/>
          </w:rPr>
          <w:t xml:space="preserve"> If you get any error in telnet or nfs then remove those error first. You can read our pervious article for configuration related help.</w:t>
        </w:r>
      </w:ins>
    </w:p>
    <w:p w:rsidR="003E26A2" w:rsidRPr="003E26A2" w:rsidRDefault="003E26A2" w:rsidP="003E26A2">
      <w:pPr>
        <w:spacing w:before="100" w:beforeAutospacing="1" w:after="100" w:afterAutospacing="1" w:line="240" w:lineRule="auto"/>
        <w:rPr>
          <w:ins w:id="437" w:author="Unknown"/>
          <w:rFonts w:ascii="Times New Roman" w:eastAsia="Times New Roman" w:hAnsi="Times New Roman" w:cs="Times New Roman"/>
          <w:sz w:val="24"/>
          <w:szCs w:val="24"/>
        </w:rPr>
      </w:pPr>
      <w:ins w:id="438" w:author="Unknown">
        <w:r w:rsidRPr="003E26A2">
          <w:rPr>
            <w:rFonts w:ascii="Times New Roman" w:eastAsia="Times New Roman" w:hAnsi="Times New Roman" w:cs="Times New Roman"/>
            <w:sz w:val="24"/>
            <w:szCs w:val="24"/>
          </w:rPr>
          <w:t>To know how configure nfs server read</w:t>
        </w:r>
      </w:ins>
    </w:p>
    <w:p w:rsidR="003E26A2" w:rsidRPr="003E26A2" w:rsidRDefault="003E26A2" w:rsidP="003E26A2">
      <w:pPr>
        <w:spacing w:before="100" w:beforeAutospacing="1" w:after="100" w:afterAutospacing="1" w:line="240" w:lineRule="auto"/>
        <w:rPr>
          <w:ins w:id="439" w:author="Unknown"/>
          <w:rFonts w:ascii="Times New Roman" w:eastAsia="Times New Roman" w:hAnsi="Times New Roman" w:cs="Times New Roman"/>
          <w:sz w:val="24"/>
          <w:szCs w:val="24"/>
        </w:rPr>
      </w:pPr>
      <w:ins w:id="440" w:author="Unknown">
        <w:r w:rsidRPr="003E26A2">
          <w:rPr>
            <w:rFonts w:ascii="Times New Roman" w:eastAsia="Times New Roman" w:hAnsi="Times New Roman" w:cs="Times New Roman"/>
            <w:sz w:val="24"/>
            <w:szCs w:val="24"/>
          </w:rPr>
          <w:fldChar w:fldCharType="begin"/>
        </w:r>
        <w:r w:rsidRPr="003E26A2">
          <w:rPr>
            <w:rFonts w:ascii="Times New Roman" w:eastAsia="Times New Roman" w:hAnsi="Times New Roman" w:cs="Times New Roman"/>
            <w:sz w:val="24"/>
            <w:szCs w:val="24"/>
          </w:rPr>
          <w:instrText xml:space="preserve"> HYPERLINK "http://computernetworkingnotes.com/network-administrations/nfs-server.html" </w:instrText>
        </w:r>
        <w:r w:rsidRPr="003E26A2">
          <w:rPr>
            <w:rFonts w:ascii="Times New Roman" w:eastAsia="Times New Roman" w:hAnsi="Times New Roman" w:cs="Times New Roman"/>
            <w:sz w:val="24"/>
            <w:szCs w:val="24"/>
          </w:rPr>
          <w:fldChar w:fldCharType="separate"/>
        </w:r>
        <w:r w:rsidRPr="003E26A2">
          <w:rPr>
            <w:rFonts w:ascii="Times New Roman" w:eastAsia="Times New Roman" w:hAnsi="Times New Roman" w:cs="Times New Roman"/>
            <w:color w:val="0000FF"/>
            <w:sz w:val="24"/>
            <w:szCs w:val="24"/>
            <w:u w:val="single"/>
          </w:rPr>
          <w:t>How to configure nfs server in Linux</w:t>
        </w:r>
        <w:r w:rsidRPr="003E26A2">
          <w:rPr>
            <w:rFonts w:ascii="Times New Roman" w:eastAsia="Times New Roman" w:hAnsi="Times New Roman" w:cs="Times New Roman"/>
            <w:sz w:val="24"/>
            <w:szCs w:val="24"/>
          </w:rPr>
          <w:fldChar w:fldCharType="end"/>
        </w:r>
      </w:ins>
    </w:p>
    <w:p w:rsidR="003E26A2" w:rsidRPr="003E26A2" w:rsidRDefault="003E26A2" w:rsidP="003E26A2">
      <w:pPr>
        <w:spacing w:before="100" w:beforeAutospacing="1" w:after="100" w:afterAutospacing="1" w:line="240" w:lineRule="auto"/>
        <w:rPr>
          <w:ins w:id="441" w:author="Unknown"/>
          <w:rFonts w:ascii="Times New Roman" w:eastAsia="Times New Roman" w:hAnsi="Times New Roman" w:cs="Times New Roman"/>
          <w:sz w:val="24"/>
          <w:szCs w:val="24"/>
        </w:rPr>
      </w:pPr>
      <w:ins w:id="442" w:author="Unknown">
        <w:r w:rsidRPr="003E26A2">
          <w:rPr>
            <w:rFonts w:ascii="Times New Roman" w:eastAsia="Times New Roman" w:hAnsi="Times New Roman" w:cs="Times New Roman"/>
            <w:sz w:val="24"/>
            <w:szCs w:val="24"/>
          </w:rPr>
          <w:t>To know how configure telnet server read</w:t>
        </w:r>
      </w:ins>
    </w:p>
    <w:p w:rsidR="003E26A2" w:rsidRPr="003E26A2" w:rsidRDefault="003E26A2" w:rsidP="003E26A2">
      <w:pPr>
        <w:spacing w:before="100" w:beforeAutospacing="1" w:after="100" w:afterAutospacing="1" w:line="240" w:lineRule="auto"/>
        <w:rPr>
          <w:ins w:id="443" w:author="Unknown"/>
          <w:rFonts w:ascii="Times New Roman" w:eastAsia="Times New Roman" w:hAnsi="Times New Roman" w:cs="Times New Roman"/>
          <w:sz w:val="24"/>
          <w:szCs w:val="24"/>
        </w:rPr>
      </w:pPr>
      <w:ins w:id="444" w:author="Unknown">
        <w:r w:rsidRPr="003E26A2">
          <w:rPr>
            <w:rFonts w:ascii="Times New Roman" w:eastAsia="Times New Roman" w:hAnsi="Times New Roman" w:cs="Times New Roman"/>
            <w:sz w:val="24"/>
            <w:szCs w:val="24"/>
          </w:rPr>
          <w:fldChar w:fldCharType="begin"/>
        </w:r>
        <w:r w:rsidRPr="003E26A2">
          <w:rPr>
            <w:rFonts w:ascii="Times New Roman" w:eastAsia="Times New Roman" w:hAnsi="Times New Roman" w:cs="Times New Roman"/>
            <w:sz w:val="24"/>
            <w:szCs w:val="24"/>
          </w:rPr>
          <w:instrText xml:space="preserve"> HYPERLINK "http://computernetworkingnotes.com/network-administrations/telnet-server.html" </w:instrText>
        </w:r>
        <w:r w:rsidRPr="003E26A2">
          <w:rPr>
            <w:rFonts w:ascii="Times New Roman" w:eastAsia="Times New Roman" w:hAnsi="Times New Roman" w:cs="Times New Roman"/>
            <w:sz w:val="24"/>
            <w:szCs w:val="24"/>
          </w:rPr>
          <w:fldChar w:fldCharType="separate"/>
        </w:r>
        <w:r w:rsidRPr="003E26A2">
          <w:rPr>
            <w:rFonts w:ascii="Times New Roman" w:eastAsia="Times New Roman" w:hAnsi="Times New Roman" w:cs="Times New Roman"/>
            <w:color w:val="0000FF"/>
            <w:sz w:val="24"/>
            <w:szCs w:val="24"/>
            <w:u w:val="single"/>
          </w:rPr>
          <w:t xml:space="preserve">How to configure telnet server in Linux </w:t>
        </w:r>
        <w:r w:rsidRPr="003E26A2">
          <w:rPr>
            <w:rFonts w:ascii="Times New Roman" w:eastAsia="Times New Roman" w:hAnsi="Times New Roman" w:cs="Times New Roman"/>
            <w:sz w:val="24"/>
            <w:szCs w:val="24"/>
          </w:rPr>
          <w:fldChar w:fldCharType="end"/>
        </w:r>
      </w:ins>
    </w:p>
    <w:p w:rsidR="003E26A2" w:rsidRPr="003E26A2" w:rsidRDefault="003E26A2" w:rsidP="003E26A2">
      <w:pPr>
        <w:spacing w:before="100" w:beforeAutospacing="1" w:after="100" w:afterAutospacing="1" w:line="240" w:lineRule="auto"/>
        <w:rPr>
          <w:ins w:id="445" w:author="Unknown"/>
          <w:rFonts w:ascii="Times New Roman" w:eastAsia="Times New Roman" w:hAnsi="Times New Roman" w:cs="Times New Roman"/>
          <w:sz w:val="24"/>
          <w:szCs w:val="24"/>
        </w:rPr>
      </w:pPr>
      <w:ins w:id="446" w:author="Unknown">
        <w:r w:rsidRPr="003E26A2">
          <w:rPr>
            <w:rFonts w:ascii="Times New Roman" w:eastAsia="Times New Roman" w:hAnsi="Times New Roman" w:cs="Times New Roman"/>
            <w:sz w:val="24"/>
            <w:szCs w:val="24"/>
          </w:rPr>
          <w:t>Once you successfully completed necessary test then start configuration of client sides.</w:t>
        </w:r>
      </w:ins>
    </w:p>
    <w:p w:rsidR="003E26A2" w:rsidRPr="003E26A2" w:rsidRDefault="003E26A2" w:rsidP="003E26A2">
      <w:pPr>
        <w:spacing w:before="100" w:beforeAutospacing="1" w:after="100" w:afterAutospacing="1" w:line="240" w:lineRule="auto"/>
        <w:rPr>
          <w:ins w:id="447" w:author="Unknown"/>
          <w:rFonts w:ascii="Times New Roman" w:eastAsia="Times New Roman" w:hAnsi="Times New Roman" w:cs="Times New Roman"/>
          <w:sz w:val="24"/>
          <w:szCs w:val="24"/>
        </w:rPr>
      </w:pPr>
      <w:ins w:id="448" w:author="Unknown">
        <w:r w:rsidRPr="003E26A2">
          <w:rPr>
            <w:rFonts w:ascii="Times New Roman" w:eastAsia="Times New Roman" w:hAnsi="Times New Roman" w:cs="Times New Roman"/>
            <w:sz w:val="24"/>
            <w:szCs w:val="24"/>
          </w:rPr>
          <w:t>Two rpm are required to configure clients</w:t>
        </w:r>
        <w:r w:rsidRPr="003E26A2">
          <w:rPr>
            <w:rFonts w:ascii="Times New Roman" w:eastAsia="Times New Roman" w:hAnsi="Times New Roman" w:cs="Times New Roman"/>
            <w:b/>
            <w:bCs/>
            <w:sz w:val="24"/>
            <w:szCs w:val="24"/>
          </w:rPr>
          <w:t xml:space="preserve"> yp-tools</w:t>
        </w:r>
        <w:r w:rsidRPr="003E26A2">
          <w:rPr>
            <w:rFonts w:ascii="Times New Roman" w:eastAsia="Times New Roman" w:hAnsi="Times New Roman" w:cs="Times New Roman"/>
            <w:sz w:val="24"/>
            <w:szCs w:val="24"/>
          </w:rPr>
          <w:t xml:space="preserve"> and</w:t>
        </w:r>
        <w:r w:rsidRPr="003E26A2">
          <w:rPr>
            <w:rFonts w:ascii="Times New Roman" w:eastAsia="Times New Roman" w:hAnsi="Times New Roman" w:cs="Times New Roman"/>
            <w:b/>
            <w:bCs/>
            <w:sz w:val="24"/>
            <w:szCs w:val="24"/>
          </w:rPr>
          <w:t xml:space="preserve"> ypbind</w:t>
        </w:r>
        <w:r w:rsidRPr="003E26A2">
          <w:rPr>
            <w:rFonts w:ascii="Times New Roman" w:eastAsia="Times New Roman" w:hAnsi="Times New Roman" w:cs="Times New Roman"/>
            <w:sz w:val="24"/>
            <w:szCs w:val="24"/>
          </w:rPr>
          <w:t xml:space="preserve"> check them for install</w:t>
        </w:r>
        <w:r w:rsidRPr="003E26A2">
          <w:rPr>
            <w:rFonts w:ascii="Times New Roman" w:eastAsia="Times New Roman" w:hAnsi="Times New Roman" w:cs="Times New Roman"/>
            <w:sz w:val="24"/>
            <w:szCs w:val="24"/>
          </w:rPr>
          <w:br/>
        </w:r>
      </w:ins>
      <w:r>
        <w:rPr>
          <w:rFonts w:ascii="Times New Roman" w:eastAsia="Times New Roman" w:hAnsi="Times New Roman" w:cs="Times New Roman"/>
          <w:noProof/>
          <w:sz w:val="24"/>
          <w:szCs w:val="24"/>
        </w:rPr>
        <w:drawing>
          <wp:inline distT="0" distB="0" distL="0" distR="0">
            <wp:extent cx="2957195" cy="819150"/>
            <wp:effectExtent l="19050" t="0" r="0" b="0"/>
            <wp:docPr id="376" name="Picture 376" descr="r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descr="rpm"/>
                    <pic:cNvPicPr>
                      <a:picLocks noChangeAspect="1" noChangeArrowheads="1"/>
                    </pic:cNvPicPr>
                  </pic:nvPicPr>
                  <pic:blipFill>
                    <a:blip r:embed="rId1288"/>
                    <a:srcRect/>
                    <a:stretch>
                      <a:fillRect/>
                    </a:stretch>
                  </pic:blipFill>
                  <pic:spPr bwMode="auto">
                    <a:xfrm>
                      <a:off x="0" y="0"/>
                      <a:ext cx="2957195" cy="819150"/>
                    </a:xfrm>
                    <a:prstGeom prst="rect">
                      <a:avLst/>
                    </a:prstGeom>
                    <a:noFill/>
                    <a:ln w="9525">
                      <a:noFill/>
                      <a:miter lim="800000"/>
                      <a:headEnd/>
                      <a:tailEnd/>
                    </a:ln>
                  </pic:spPr>
                </pic:pic>
              </a:graphicData>
            </a:graphic>
          </wp:inline>
        </w:drawing>
      </w:r>
    </w:p>
    <w:p w:rsidR="003E26A2" w:rsidRPr="003E26A2" w:rsidRDefault="003E26A2" w:rsidP="003E26A2">
      <w:pPr>
        <w:spacing w:before="100" w:beforeAutospacing="1" w:after="100" w:afterAutospacing="1" w:line="240" w:lineRule="auto"/>
        <w:rPr>
          <w:ins w:id="449" w:author="Unknown"/>
          <w:rFonts w:ascii="Times New Roman" w:eastAsia="Times New Roman" w:hAnsi="Times New Roman" w:cs="Times New Roman"/>
          <w:sz w:val="24"/>
          <w:szCs w:val="24"/>
        </w:rPr>
      </w:pPr>
      <w:proofErr w:type="gramStart"/>
      <w:ins w:id="450" w:author="Unknown">
        <w:r w:rsidRPr="003E26A2">
          <w:rPr>
            <w:rFonts w:ascii="Times New Roman" w:eastAsia="Times New Roman" w:hAnsi="Times New Roman" w:cs="Times New Roman"/>
            <w:sz w:val="24"/>
            <w:szCs w:val="24"/>
          </w:rPr>
          <w:t>now</w:t>
        </w:r>
        <w:proofErr w:type="gramEnd"/>
        <w:r w:rsidRPr="003E26A2">
          <w:rPr>
            <w:rFonts w:ascii="Times New Roman" w:eastAsia="Times New Roman" w:hAnsi="Times New Roman" w:cs="Times New Roman"/>
            <w:sz w:val="24"/>
            <w:szCs w:val="24"/>
          </w:rPr>
          <w:t xml:space="preserve"> open </w:t>
        </w:r>
        <w:r w:rsidRPr="003E26A2">
          <w:rPr>
            <w:rFonts w:ascii="Times New Roman" w:eastAsia="Times New Roman" w:hAnsi="Times New Roman" w:cs="Times New Roman"/>
            <w:b/>
            <w:bCs/>
            <w:sz w:val="24"/>
            <w:szCs w:val="24"/>
          </w:rPr>
          <w:t>/etc/sysconfig/network</w:t>
        </w:r>
        <w:r w:rsidRPr="003E26A2">
          <w:rPr>
            <w:rFonts w:ascii="Times New Roman" w:eastAsia="Times New Roman" w:hAnsi="Times New Roman" w:cs="Times New Roman"/>
            <w:sz w:val="24"/>
            <w:szCs w:val="24"/>
          </w:rPr>
          <w:t xml:space="preserve"> file</w:t>
        </w:r>
        <w:r w:rsidRPr="003E26A2">
          <w:rPr>
            <w:rFonts w:ascii="Times New Roman" w:eastAsia="Times New Roman" w:hAnsi="Times New Roman" w:cs="Times New Roman"/>
            <w:sz w:val="24"/>
            <w:szCs w:val="24"/>
          </w:rPr>
          <w:br/>
        </w:r>
      </w:ins>
      <w:r>
        <w:rPr>
          <w:rFonts w:ascii="Times New Roman" w:eastAsia="Times New Roman" w:hAnsi="Times New Roman" w:cs="Times New Roman"/>
          <w:noProof/>
          <w:sz w:val="24"/>
          <w:szCs w:val="24"/>
        </w:rPr>
        <w:drawing>
          <wp:inline distT="0" distB="0" distL="0" distR="0">
            <wp:extent cx="3895090" cy="249555"/>
            <wp:effectExtent l="19050" t="0" r="0" b="0"/>
            <wp:docPr id="377" name="Picture 377" descr="vi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descr="vi network"/>
                    <pic:cNvPicPr>
                      <a:picLocks noChangeAspect="1" noChangeArrowheads="1"/>
                    </pic:cNvPicPr>
                  </pic:nvPicPr>
                  <pic:blipFill>
                    <a:blip r:embed="rId1289"/>
                    <a:srcRect/>
                    <a:stretch>
                      <a:fillRect/>
                    </a:stretch>
                  </pic:blipFill>
                  <pic:spPr bwMode="auto">
                    <a:xfrm>
                      <a:off x="0" y="0"/>
                      <a:ext cx="3895090" cy="249555"/>
                    </a:xfrm>
                    <a:prstGeom prst="rect">
                      <a:avLst/>
                    </a:prstGeom>
                    <a:noFill/>
                    <a:ln w="9525">
                      <a:noFill/>
                      <a:miter lim="800000"/>
                      <a:headEnd/>
                      <a:tailEnd/>
                    </a:ln>
                  </pic:spPr>
                </pic:pic>
              </a:graphicData>
            </a:graphic>
          </wp:inline>
        </w:drawing>
      </w:r>
      <w:ins w:id="451" w:author="Unknown">
        <w:r w:rsidRPr="003E26A2">
          <w:rPr>
            <w:rFonts w:ascii="Times New Roman" w:eastAsia="Times New Roman" w:hAnsi="Times New Roman" w:cs="Times New Roman"/>
            <w:sz w:val="24"/>
            <w:szCs w:val="24"/>
          </w:rPr>
          <w:br/>
          <w:t>and make change as shown here</w:t>
        </w:r>
        <w:r w:rsidRPr="003E26A2">
          <w:rPr>
            <w:rFonts w:ascii="Times New Roman" w:eastAsia="Times New Roman" w:hAnsi="Times New Roman" w:cs="Times New Roman"/>
            <w:sz w:val="24"/>
            <w:szCs w:val="24"/>
          </w:rPr>
          <w:br/>
        </w:r>
      </w:ins>
      <w:r>
        <w:rPr>
          <w:rFonts w:ascii="Times New Roman" w:eastAsia="Times New Roman" w:hAnsi="Times New Roman" w:cs="Times New Roman"/>
          <w:noProof/>
          <w:sz w:val="24"/>
          <w:szCs w:val="24"/>
        </w:rPr>
        <w:drawing>
          <wp:inline distT="0" distB="0" distL="0" distR="0">
            <wp:extent cx="1555750" cy="653415"/>
            <wp:effectExtent l="19050" t="0" r="6350" b="0"/>
            <wp:docPr id="378" name="Picture 378" descr="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 descr="network"/>
                    <pic:cNvPicPr>
                      <a:picLocks noChangeAspect="1" noChangeArrowheads="1"/>
                    </pic:cNvPicPr>
                  </pic:nvPicPr>
                  <pic:blipFill>
                    <a:blip r:embed="rId1290"/>
                    <a:srcRect/>
                    <a:stretch>
                      <a:fillRect/>
                    </a:stretch>
                  </pic:blipFill>
                  <pic:spPr bwMode="auto">
                    <a:xfrm>
                      <a:off x="0" y="0"/>
                      <a:ext cx="1555750" cy="653415"/>
                    </a:xfrm>
                    <a:prstGeom prst="rect">
                      <a:avLst/>
                    </a:prstGeom>
                    <a:noFill/>
                    <a:ln w="9525">
                      <a:noFill/>
                      <a:miter lim="800000"/>
                      <a:headEnd/>
                      <a:tailEnd/>
                    </a:ln>
                  </pic:spPr>
                </pic:pic>
              </a:graphicData>
            </a:graphic>
          </wp:inline>
        </w:drawing>
      </w:r>
      <w:ins w:id="452" w:author="Unknown">
        <w:r w:rsidRPr="003E26A2">
          <w:rPr>
            <w:rFonts w:ascii="Times New Roman" w:eastAsia="Times New Roman" w:hAnsi="Times New Roman" w:cs="Times New Roman"/>
            <w:sz w:val="24"/>
            <w:szCs w:val="24"/>
          </w:rPr>
          <w:br/>
          <w:t>save the file with</w:t>
        </w:r>
        <w:r w:rsidRPr="003E26A2">
          <w:rPr>
            <w:rFonts w:ascii="Times New Roman" w:eastAsia="Times New Roman" w:hAnsi="Times New Roman" w:cs="Times New Roman"/>
            <w:b/>
            <w:bCs/>
            <w:sz w:val="24"/>
            <w:szCs w:val="24"/>
          </w:rPr>
          <w:t xml:space="preserve"> :wq</w:t>
        </w:r>
        <w:r w:rsidRPr="003E26A2">
          <w:rPr>
            <w:rFonts w:ascii="Times New Roman" w:eastAsia="Times New Roman" w:hAnsi="Times New Roman" w:cs="Times New Roman"/>
            <w:sz w:val="24"/>
            <w:szCs w:val="24"/>
          </w:rPr>
          <w:t xml:space="preserve"> and exit</w:t>
        </w:r>
      </w:ins>
    </w:p>
    <w:p w:rsidR="003E26A2" w:rsidRPr="003E26A2" w:rsidRDefault="003E26A2" w:rsidP="003E26A2">
      <w:pPr>
        <w:spacing w:before="100" w:beforeAutospacing="1" w:after="100" w:afterAutospacing="1" w:line="240" w:lineRule="auto"/>
        <w:rPr>
          <w:ins w:id="453" w:author="Unknown"/>
          <w:rFonts w:ascii="Times New Roman" w:eastAsia="Times New Roman" w:hAnsi="Times New Roman" w:cs="Times New Roman"/>
          <w:sz w:val="24"/>
          <w:szCs w:val="24"/>
        </w:rPr>
      </w:pPr>
      <w:ins w:id="454" w:author="Unknown">
        <w:r w:rsidRPr="003E26A2">
          <w:rPr>
            <w:rFonts w:ascii="Times New Roman" w:eastAsia="Times New Roman" w:hAnsi="Times New Roman" w:cs="Times New Roman"/>
            <w:sz w:val="24"/>
            <w:szCs w:val="24"/>
          </w:rPr>
          <w:t xml:space="preserve">now run </w:t>
        </w:r>
        <w:r w:rsidRPr="003E26A2">
          <w:rPr>
            <w:rFonts w:ascii="Times New Roman" w:eastAsia="Times New Roman" w:hAnsi="Times New Roman" w:cs="Times New Roman"/>
            <w:b/>
            <w:bCs/>
            <w:sz w:val="24"/>
            <w:szCs w:val="24"/>
          </w:rPr>
          <w:t>setup</w:t>
        </w:r>
        <w:r w:rsidRPr="003E26A2">
          <w:rPr>
            <w:rFonts w:ascii="Times New Roman" w:eastAsia="Times New Roman" w:hAnsi="Times New Roman" w:cs="Times New Roman"/>
            <w:sz w:val="24"/>
            <w:szCs w:val="24"/>
          </w:rPr>
          <w:t xml:space="preserve"> command and select</w:t>
        </w:r>
        <w:r w:rsidRPr="003E26A2">
          <w:rPr>
            <w:rFonts w:ascii="Times New Roman" w:eastAsia="Times New Roman" w:hAnsi="Times New Roman" w:cs="Times New Roman"/>
            <w:b/>
            <w:bCs/>
            <w:sz w:val="24"/>
            <w:szCs w:val="24"/>
          </w:rPr>
          <w:t xml:space="preserve"> authentication configuration</w:t>
        </w:r>
        <w:r w:rsidRPr="003E26A2">
          <w:rPr>
            <w:rFonts w:ascii="Times New Roman" w:eastAsia="Times New Roman" w:hAnsi="Times New Roman" w:cs="Times New Roman"/>
            <w:sz w:val="24"/>
            <w:szCs w:val="24"/>
          </w:rPr>
          <w:t xml:space="preserve"> from list</w:t>
        </w:r>
        <w:r w:rsidRPr="003E26A2">
          <w:rPr>
            <w:rFonts w:ascii="Times New Roman" w:eastAsia="Times New Roman" w:hAnsi="Times New Roman" w:cs="Times New Roman"/>
            <w:sz w:val="24"/>
            <w:szCs w:val="24"/>
          </w:rPr>
          <w:br/>
        </w:r>
        <w:r w:rsidRPr="003E26A2">
          <w:rPr>
            <w:rFonts w:ascii="Times New Roman" w:eastAsia="Times New Roman" w:hAnsi="Times New Roman" w:cs="Times New Roman"/>
            <w:b/>
            <w:bCs/>
            <w:sz w:val="24"/>
            <w:szCs w:val="24"/>
          </w:rPr>
          <w:t>#setup</w:t>
        </w:r>
        <w:r w:rsidRPr="003E26A2">
          <w:rPr>
            <w:rFonts w:ascii="Times New Roman" w:eastAsia="Times New Roman" w:hAnsi="Times New Roman" w:cs="Times New Roman"/>
            <w:sz w:val="24"/>
            <w:szCs w:val="24"/>
          </w:rPr>
          <w:br/>
        </w:r>
      </w:ins>
      <w:r>
        <w:rPr>
          <w:rFonts w:ascii="Times New Roman" w:eastAsia="Times New Roman" w:hAnsi="Times New Roman" w:cs="Times New Roman"/>
          <w:noProof/>
          <w:sz w:val="24"/>
          <w:szCs w:val="24"/>
        </w:rPr>
        <w:lastRenderedPageBreak/>
        <w:drawing>
          <wp:inline distT="0" distB="0" distL="0" distR="0">
            <wp:extent cx="3099435" cy="2470150"/>
            <wp:effectExtent l="19050" t="0" r="5715" b="0"/>
            <wp:docPr id="379" name="Picture 379" descr="select authenic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descr="select authenications"/>
                    <pic:cNvPicPr>
                      <a:picLocks noChangeAspect="1" noChangeArrowheads="1"/>
                    </pic:cNvPicPr>
                  </pic:nvPicPr>
                  <pic:blipFill>
                    <a:blip r:embed="rId1291"/>
                    <a:srcRect/>
                    <a:stretch>
                      <a:fillRect/>
                    </a:stretch>
                  </pic:blipFill>
                  <pic:spPr bwMode="auto">
                    <a:xfrm>
                      <a:off x="0" y="0"/>
                      <a:ext cx="3099435" cy="2470150"/>
                    </a:xfrm>
                    <a:prstGeom prst="rect">
                      <a:avLst/>
                    </a:prstGeom>
                    <a:noFill/>
                    <a:ln w="9525">
                      <a:noFill/>
                      <a:miter lim="800000"/>
                      <a:headEnd/>
                      <a:tailEnd/>
                    </a:ln>
                  </pic:spPr>
                </pic:pic>
              </a:graphicData>
            </a:graphic>
          </wp:inline>
        </w:drawing>
      </w:r>
      <w:ins w:id="455" w:author="Unknown">
        <w:r w:rsidRPr="003E26A2">
          <w:rPr>
            <w:rFonts w:ascii="Times New Roman" w:eastAsia="Times New Roman" w:hAnsi="Times New Roman" w:cs="Times New Roman"/>
            <w:sz w:val="24"/>
            <w:szCs w:val="24"/>
          </w:rPr>
          <w:br/>
          <w:t>now check mark on</w:t>
        </w:r>
        <w:r w:rsidRPr="003E26A2">
          <w:rPr>
            <w:rFonts w:ascii="Times New Roman" w:eastAsia="Times New Roman" w:hAnsi="Times New Roman" w:cs="Times New Roman"/>
            <w:b/>
            <w:bCs/>
            <w:sz w:val="24"/>
            <w:szCs w:val="24"/>
          </w:rPr>
          <w:t xml:space="preserve"> NIS</w:t>
        </w:r>
        <w:r w:rsidRPr="003E26A2">
          <w:rPr>
            <w:rFonts w:ascii="Times New Roman" w:eastAsia="Times New Roman" w:hAnsi="Times New Roman" w:cs="Times New Roman"/>
            <w:sz w:val="24"/>
            <w:szCs w:val="24"/>
          </w:rPr>
          <w:t xml:space="preserve"> and enter on next</w:t>
        </w:r>
        <w:r w:rsidRPr="003E26A2">
          <w:rPr>
            <w:rFonts w:ascii="Times New Roman" w:eastAsia="Times New Roman" w:hAnsi="Times New Roman" w:cs="Times New Roman"/>
            <w:sz w:val="24"/>
            <w:szCs w:val="24"/>
          </w:rPr>
          <w:br/>
        </w:r>
      </w:ins>
      <w:r>
        <w:rPr>
          <w:rFonts w:ascii="Times New Roman" w:eastAsia="Times New Roman" w:hAnsi="Times New Roman" w:cs="Times New Roman"/>
          <w:noProof/>
          <w:sz w:val="24"/>
          <w:szCs w:val="24"/>
        </w:rPr>
        <w:drawing>
          <wp:inline distT="0" distB="0" distL="0" distR="0">
            <wp:extent cx="5735955" cy="2600960"/>
            <wp:effectExtent l="19050" t="0" r="0" b="0"/>
            <wp:docPr id="380" name="Picture 380" descr="set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descr="setup"/>
                    <pic:cNvPicPr>
                      <a:picLocks noChangeAspect="1" noChangeArrowheads="1"/>
                    </pic:cNvPicPr>
                  </pic:nvPicPr>
                  <pic:blipFill>
                    <a:blip r:embed="rId1292"/>
                    <a:srcRect/>
                    <a:stretch>
                      <a:fillRect/>
                    </a:stretch>
                  </pic:blipFill>
                  <pic:spPr bwMode="auto">
                    <a:xfrm>
                      <a:off x="0" y="0"/>
                      <a:ext cx="5735955" cy="2600960"/>
                    </a:xfrm>
                    <a:prstGeom prst="rect">
                      <a:avLst/>
                    </a:prstGeom>
                    <a:noFill/>
                    <a:ln w="9525">
                      <a:noFill/>
                      <a:miter lim="800000"/>
                      <a:headEnd/>
                      <a:tailEnd/>
                    </a:ln>
                  </pic:spPr>
                </pic:pic>
              </a:graphicData>
            </a:graphic>
          </wp:inline>
        </w:drawing>
      </w:r>
      <w:ins w:id="456" w:author="Unknown">
        <w:r w:rsidRPr="003E26A2">
          <w:rPr>
            <w:rFonts w:ascii="Times New Roman" w:eastAsia="Times New Roman" w:hAnsi="Times New Roman" w:cs="Times New Roman"/>
            <w:sz w:val="24"/>
            <w:szCs w:val="24"/>
          </w:rPr>
          <w:br/>
          <w:t xml:space="preserve">Set domain name to </w:t>
        </w:r>
        <w:r w:rsidRPr="003E26A2">
          <w:rPr>
            <w:rFonts w:ascii="Times New Roman" w:eastAsia="Times New Roman" w:hAnsi="Times New Roman" w:cs="Times New Roman"/>
            <w:b/>
            <w:bCs/>
            <w:sz w:val="24"/>
            <w:szCs w:val="24"/>
          </w:rPr>
          <w:t>rhce</w:t>
        </w:r>
        <w:r w:rsidRPr="003E26A2">
          <w:rPr>
            <w:rFonts w:ascii="Times New Roman" w:eastAsia="Times New Roman" w:hAnsi="Times New Roman" w:cs="Times New Roman"/>
            <w:sz w:val="24"/>
            <w:szCs w:val="24"/>
          </w:rPr>
          <w:t xml:space="preserve"> and server to </w:t>
        </w:r>
        <w:r w:rsidRPr="003E26A2">
          <w:rPr>
            <w:rFonts w:ascii="Times New Roman" w:eastAsia="Times New Roman" w:hAnsi="Times New Roman" w:cs="Times New Roman"/>
            <w:b/>
            <w:bCs/>
            <w:sz w:val="24"/>
            <w:szCs w:val="24"/>
          </w:rPr>
          <w:t>192.168.0.254</w:t>
        </w:r>
        <w:r w:rsidRPr="003E26A2">
          <w:rPr>
            <w:rFonts w:ascii="Times New Roman" w:eastAsia="Times New Roman" w:hAnsi="Times New Roman" w:cs="Times New Roman"/>
            <w:sz w:val="24"/>
            <w:szCs w:val="24"/>
          </w:rPr>
          <w:t xml:space="preserve"> and click on ok</w:t>
        </w:r>
        <w:r w:rsidRPr="003E26A2">
          <w:rPr>
            <w:rFonts w:ascii="Times New Roman" w:eastAsia="Times New Roman" w:hAnsi="Times New Roman" w:cs="Times New Roman"/>
            <w:sz w:val="24"/>
            <w:szCs w:val="24"/>
          </w:rPr>
          <w:br/>
        </w:r>
      </w:ins>
      <w:r>
        <w:rPr>
          <w:rFonts w:ascii="Times New Roman" w:eastAsia="Times New Roman" w:hAnsi="Times New Roman" w:cs="Times New Roman"/>
          <w:noProof/>
          <w:sz w:val="24"/>
          <w:szCs w:val="24"/>
        </w:rPr>
        <w:drawing>
          <wp:inline distT="0" distB="0" distL="0" distR="0">
            <wp:extent cx="4465320" cy="1674495"/>
            <wp:effectExtent l="19050" t="0" r="0" b="0"/>
            <wp:docPr id="381" name="Picture 381" descr="set nis domain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 descr="set nis domain name"/>
                    <pic:cNvPicPr>
                      <a:picLocks noChangeAspect="1" noChangeArrowheads="1"/>
                    </pic:cNvPicPr>
                  </pic:nvPicPr>
                  <pic:blipFill>
                    <a:blip r:embed="rId1293"/>
                    <a:srcRect/>
                    <a:stretch>
                      <a:fillRect/>
                    </a:stretch>
                  </pic:blipFill>
                  <pic:spPr bwMode="auto">
                    <a:xfrm>
                      <a:off x="0" y="0"/>
                      <a:ext cx="4465320" cy="1674495"/>
                    </a:xfrm>
                    <a:prstGeom prst="rect">
                      <a:avLst/>
                    </a:prstGeom>
                    <a:noFill/>
                    <a:ln w="9525">
                      <a:noFill/>
                      <a:miter lim="800000"/>
                      <a:headEnd/>
                      <a:tailEnd/>
                    </a:ln>
                  </pic:spPr>
                </pic:pic>
              </a:graphicData>
            </a:graphic>
          </wp:inline>
        </w:drawing>
      </w:r>
      <w:ins w:id="457" w:author="Unknown">
        <w:r w:rsidRPr="003E26A2">
          <w:rPr>
            <w:rFonts w:ascii="Times New Roman" w:eastAsia="Times New Roman" w:hAnsi="Times New Roman" w:cs="Times New Roman"/>
            <w:sz w:val="24"/>
            <w:szCs w:val="24"/>
          </w:rPr>
          <w:br/>
          <w:t>No error should be occurred here if you see any error then check all configuration.</w:t>
        </w:r>
      </w:ins>
    </w:p>
    <w:p w:rsidR="003E26A2" w:rsidRPr="003E26A2" w:rsidRDefault="003E26A2" w:rsidP="003E26A2">
      <w:pPr>
        <w:spacing w:before="100" w:beforeAutospacing="1" w:after="100" w:afterAutospacing="1" w:line="240" w:lineRule="auto"/>
        <w:rPr>
          <w:ins w:id="458" w:author="Unknown"/>
          <w:rFonts w:ascii="Times New Roman" w:eastAsia="Times New Roman" w:hAnsi="Times New Roman" w:cs="Times New Roman"/>
          <w:sz w:val="24"/>
          <w:szCs w:val="24"/>
        </w:rPr>
      </w:pPr>
      <w:proofErr w:type="gramStart"/>
      <w:ins w:id="459" w:author="Unknown">
        <w:r w:rsidRPr="003E26A2">
          <w:rPr>
            <w:rFonts w:ascii="Times New Roman" w:eastAsia="Times New Roman" w:hAnsi="Times New Roman" w:cs="Times New Roman"/>
            <w:sz w:val="24"/>
            <w:szCs w:val="24"/>
          </w:rPr>
          <w:t>no</w:t>
        </w:r>
        <w:proofErr w:type="gramEnd"/>
        <w:r w:rsidRPr="003E26A2">
          <w:rPr>
            <w:rFonts w:ascii="Times New Roman" w:eastAsia="Times New Roman" w:hAnsi="Times New Roman" w:cs="Times New Roman"/>
            <w:sz w:val="24"/>
            <w:szCs w:val="24"/>
          </w:rPr>
          <w:t xml:space="preserve"> open</w:t>
        </w:r>
        <w:r w:rsidRPr="003E26A2">
          <w:rPr>
            <w:rFonts w:ascii="Times New Roman" w:eastAsia="Times New Roman" w:hAnsi="Times New Roman" w:cs="Times New Roman"/>
            <w:b/>
            <w:bCs/>
            <w:sz w:val="24"/>
            <w:szCs w:val="24"/>
          </w:rPr>
          <w:t xml:space="preserve"> /etc/auto.master </w:t>
        </w:r>
        <w:r w:rsidRPr="003E26A2">
          <w:rPr>
            <w:rFonts w:ascii="Times New Roman" w:eastAsia="Times New Roman" w:hAnsi="Times New Roman" w:cs="Times New Roman"/>
            <w:sz w:val="24"/>
            <w:szCs w:val="24"/>
          </w:rPr>
          <w:t xml:space="preserve">file </w:t>
        </w:r>
        <w:r w:rsidRPr="003E26A2">
          <w:rPr>
            <w:rFonts w:ascii="Times New Roman" w:eastAsia="Times New Roman" w:hAnsi="Times New Roman" w:cs="Times New Roman"/>
            <w:sz w:val="24"/>
            <w:szCs w:val="24"/>
          </w:rPr>
          <w:br/>
        </w:r>
      </w:ins>
      <w:r>
        <w:rPr>
          <w:rFonts w:ascii="Times New Roman" w:eastAsia="Times New Roman" w:hAnsi="Times New Roman" w:cs="Times New Roman"/>
          <w:noProof/>
          <w:sz w:val="24"/>
          <w:szCs w:val="24"/>
        </w:rPr>
        <w:drawing>
          <wp:inline distT="0" distB="0" distL="0" distR="0">
            <wp:extent cx="3503295" cy="273050"/>
            <wp:effectExtent l="19050" t="0" r="1905" b="0"/>
            <wp:docPr id="382" name="Picture 382" descr="auto.mas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 descr="auto.master"/>
                    <pic:cNvPicPr>
                      <a:picLocks noChangeAspect="1" noChangeArrowheads="1"/>
                    </pic:cNvPicPr>
                  </pic:nvPicPr>
                  <pic:blipFill>
                    <a:blip r:embed="rId1294"/>
                    <a:srcRect/>
                    <a:stretch>
                      <a:fillRect/>
                    </a:stretch>
                  </pic:blipFill>
                  <pic:spPr bwMode="auto">
                    <a:xfrm>
                      <a:off x="0" y="0"/>
                      <a:ext cx="3503295" cy="273050"/>
                    </a:xfrm>
                    <a:prstGeom prst="rect">
                      <a:avLst/>
                    </a:prstGeom>
                    <a:noFill/>
                    <a:ln w="9525">
                      <a:noFill/>
                      <a:miter lim="800000"/>
                      <a:headEnd/>
                      <a:tailEnd/>
                    </a:ln>
                  </pic:spPr>
                </pic:pic>
              </a:graphicData>
            </a:graphic>
          </wp:inline>
        </w:drawing>
      </w:r>
      <w:ins w:id="460" w:author="Unknown">
        <w:r w:rsidRPr="003E26A2">
          <w:rPr>
            <w:rFonts w:ascii="Times New Roman" w:eastAsia="Times New Roman" w:hAnsi="Times New Roman" w:cs="Times New Roman"/>
            <w:sz w:val="24"/>
            <w:szCs w:val="24"/>
          </w:rPr>
          <w:br/>
          <w:t>in the end of file do editing of</w:t>
        </w:r>
        <w:r w:rsidRPr="003E26A2">
          <w:rPr>
            <w:rFonts w:ascii="Times New Roman" w:eastAsia="Times New Roman" w:hAnsi="Times New Roman" w:cs="Times New Roman"/>
            <w:b/>
            <w:bCs/>
            <w:sz w:val="24"/>
            <w:szCs w:val="24"/>
          </w:rPr>
          <w:t xml:space="preserve"> /rhome</w:t>
        </w:r>
        <w:r w:rsidRPr="003E26A2">
          <w:rPr>
            <w:rFonts w:ascii="Times New Roman" w:eastAsia="Times New Roman" w:hAnsi="Times New Roman" w:cs="Times New Roman"/>
            <w:sz w:val="24"/>
            <w:szCs w:val="24"/>
          </w:rPr>
          <w:t xml:space="preserve"> as shown here </w:t>
        </w:r>
        <w:r w:rsidRPr="003E26A2">
          <w:rPr>
            <w:rFonts w:ascii="Times New Roman" w:eastAsia="Times New Roman" w:hAnsi="Times New Roman" w:cs="Times New Roman"/>
            <w:sz w:val="24"/>
            <w:szCs w:val="24"/>
          </w:rPr>
          <w:br/>
        </w:r>
      </w:ins>
      <w:r>
        <w:rPr>
          <w:rFonts w:ascii="Times New Roman" w:eastAsia="Times New Roman" w:hAnsi="Times New Roman" w:cs="Times New Roman"/>
          <w:noProof/>
          <w:sz w:val="24"/>
          <w:szCs w:val="24"/>
        </w:rPr>
        <w:lastRenderedPageBreak/>
        <w:drawing>
          <wp:inline distT="0" distB="0" distL="0" distR="0">
            <wp:extent cx="4975860" cy="1318260"/>
            <wp:effectExtent l="19050" t="0" r="0" b="0"/>
            <wp:docPr id="383" name="Picture 383" descr="editing in auto.mas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 descr="editing in auto.master"/>
                    <pic:cNvPicPr>
                      <a:picLocks noChangeAspect="1" noChangeArrowheads="1"/>
                    </pic:cNvPicPr>
                  </pic:nvPicPr>
                  <pic:blipFill>
                    <a:blip r:embed="rId1295"/>
                    <a:srcRect/>
                    <a:stretch>
                      <a:fillRect/>
                    </a:stretch>
                  </pic:blipFill>
                  <pic:spPr bwMode="auto">
                    <a:xfrm>
                      <a:off x="0" y="0"/>
                      <a:ext cx="4975860" cy="1318260"/>
                    </a:xfrm>
                    <a:prstGeom prst="rect">
                      <a:avLst/>
                    </a:prstGeom>
                    <a:noFill/>
                    <a:ln w="9525">
                      <a:noFill/>
                      <a:miter lim="800000"/>
                      <a:headEnd/>
                      <a:tailEnd/>
                    </a:ln>
                  </pic:spPr>
                </pic:pic>
              </a:graphicData>
            </a:graphic>
          </wp:inline>
        </w:drawing>
      </w:r>
      <w:ins w:id="461" w:author="Unknown">
        <w:r w:rsidRPr="003E26A2">
          <w:rPr>
            <w:rFonts w:ascii="Times New Roman" w:eastAsia="Times New Roman" w:hAnsi="Times New Roman" w:cs="Times New Roman"/>
            <w:sz w:val="24"/>
            <w:szCs w:val="24"/>
          </w:rPr>
          <w:br/>
          <w:t>save the file with</w:t>
        </w:r>
        <w:r w:rsidRPr="003E26A2">
          <w:rPr>
            <w:rFonts w:ascii="Times New Roman" w:eastAsia="Times New Roman" w:hAnsi="Times New Roman" w:cs="Times New Roman"/>
            <w:b/>
            <w:bCs/>
            <w:sz w:val="24"/>
            <w:szCs w:val="24"/>
          </w:rPr>
          <w:t xml:space="preserve"> :wq </w:t>
        </w:r>
        <w:r w:rsidRPr="003E26A2">
          <w:rPr>
            <w:rFonts w:ascii="Times New Roman" w:eastAsia="Times New Roman" w:hAnsi="Times New Roman" w:cs="Times New Roman"/>
            <w:sz w:val="24"/>
            <w:szCs w:val="24"/>
          </w:rPr>
          <w:t>and exit</w:t>
        </w:r>
      </w:ins>
    </w:p>
    <w:p w:rsidR="003E26A2" w:rsidRPr="003E26A2" w:rsidRDefault="003E26A2" w:rsidP="003E26A2">
      <w:pPr>
        <w:spacing w:before="100" w:beforeAutospacing="1" w:after="100" w:afterAutospacing="1" w:line="240" w:lineRule="auto"/>
        <w:rPr>
          <w:ins w:id="462" w:author="Unknown"/>
          <w:rFonts w:ascii="Times New Roman" w:eastAsia="Times New Roman" w:hAnsi="Times New Roman" w:cs="Times New Roman"/>
          <w:sz w:val="24"/>
          <w:szCs w:val="24"/>
        </w:rPr>
      </w:pPr>
      <w:proofErr w:type="gramStart"/>
      <w:ins w:id="463" w:author="Unknown">
        <w:r w:rsidRPr="003E26A2">
          <w:rPr>
            <w:rFonts w:ascii="Times New Roman" w:eastAsia="Times New Roman" w:hAnsi="Times New Roman" w:cs="Times New Roman"/>
            <w:sz w:val="24"/>
            <w:szCs w:val="24"/>
          </w:rPr>
          <w:t>now</w:t>
        </w:r>
        <w:proofErr w:type="gramEnd"/>
        <w:r w:rsidRPr="003E26A2">
          <w:rPr>
            <w:rFonts w:ascii="Times New Roman" w:eastAsia="Times New Roman" w:hAnsi="Times New Roman" w:cs="Times New Roman"/>
            <w:sz w:val="24"/>
            <w:szCs w:val="24"/>
          </w:rPr>
          <w:t xml:space="preserve"> open</w:t>
        </w:r>
        <w:r w:rsidRPr="003E26A2">
          <w:rPr>
            <w:rFonts w:ascii="Times New Roman" w:eastAsia="Times New Roman" w:hAnsi="Times New Roman" w:cs="Times New Roman"/>
            <w:b/>
            <w:bCs/>
            <w:sz w:val="24"/>
            <w:szCs w:val="24"/>
          </w:rPr>
          <w:t xml:space="preserve"> /etc/auto.misc</w:t>
        </w:r>
        <w:r w:rsidRPr="003E26A2">
          <w:rPr>
            <w:rFonts w:ascii="Times New Roman" w:eastAsia="Times New Roman" w:hAnsi="Times New Roman" w:cs="Times New Roman"/>
            <w:sz w:val="24"/>
            <w:szCs w:val="24"/>
          </w:rPr>
          <w:t xml:space="preserve"> file </w:t>
        </w:r>
        <w:r w:rsidRPr="003E26A2">
          <w:rPr>
            <w:rFonts w:ascii="Times New Roman" w:eastAsia="Times New Roman" w:hAnsi="Times New Roman" w:cs="Times New Roman"/>
            <w:sz w:val="24"/>
            <w:szCs w:val="24"/>
          </w:rPr>
          <w:br/>
        </w:r>
      </w:ins>
      <w:r>
        <w:rPr>
          <w:rFonts w:ascii="Times New Roman" w:eastAsia="Times New Roman" w:hAnsi="Times New Roman" w:cs="Times New Roman"/>
          <w:noProof/>
          <w:sz w:val="24"/>
          <w:szCs w:val="24"/>
        </w:rPr>
        <w:drawing>
          <wp:inline distT="0" distB="0" distL="0" distR="0">
            <wp:extent cx="3241675" cy="213995"/>
            <wp:effectExtent l="19050" t="0" r="0" b="0"/>
            <wp:docPr id="384" name="Picture 384" descr="auto.mi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 descr="auto.misc"/>
                    <pic:cNvPicPr>
                      <a:picLocks noChangeAspect="1" noChangeArrowheads="1"/>
                    </pic:cNvPicPr>
                  </pic:nvPicPr>
                  <pic:blipFill>
                    <a:blip r:embed="rId1296"/>
                    <a:srcRect/>
                    <a:stretch>
                      <a:fillRect/>
                    </a:stretch>
                  </pic:blipFill>
                  <pic:spPr bwMode="auto">
                    <a:xfrm>
                      <a:off x="0" y="0"/>
                      <a:ext cx="3241675" cy="213995"/>
                    </a:xfrm>
                    <a:prstGeom prst="rect">
                      <a:avLst/>
                    </a:prstGeom>
                    <a:noFill/>
                    <a:ln w="9525">
                      <a:noFill/>
                      <a:miter lim="800000"/>
                      <a:headEnd/>
                      <a:tailEnd/>
                    </a:ln>
                  </pic:spPr>
                </pic:pic>
              </a:graphicData>
            </a:graphic>
          </wp:inline>
        </w:drawing>
      </w:r>
      <w:ins w:id="464" w:author="Unknown">
        <w:r w:rsidRPr="003E26A2">
          <w:rPr>
            <w:rFonts w:ascii="Times New Roman" w:eastAsia="Times New Roman" w:hAnsi="Times New Roman" w:cs="Times New Roman"/>
            <w:sz w:val="24"/>
            <w:szCs w:val="24"/>
          </w:rPr>
          <w:br/>
          <w:t xml:space="preserve">in the end of file </w:t>
        </w:r>
        <w:r w:rsidRPr="003E26A2">
          <w:rPr>
            <w:rFonts w:ascii="Times New Roman" w:eastAsia="Times New Roman" w:hAnsi="Times New Roman" w:cs="Times New Roman"/>
            <w:b/>
            <w:bCs/>
            <w:sz w:val="24"/>
            <w:szCs w:val="24"/>
          </w:rPr>
          <w:t>do editing</w:t>
        </w:r>
        <w:r w:rsidRPr="003E26A2">
          <w:rPr>
            <w:rFonts w:ascii="Times New Roman" w:eastAsia="Times New Roman" w:hAnsi="Times New Roman" w:cs="Times New Roman"/>
            <w:sz w:val="24"/>
            <w:szCs w:val="24"/>
          </w:rPr>
          <w:t xml:space="preserve"> of user </w:t>
        </w:r>
        <w:r w:rsidRPr="003E26A2">
          <w:rPr>
            <w:rFonts w:ascii="Times New Roman" w:eastAsia="Times New Roman" w:hAnsi="Times New Roman" w:cs="Times New Roman"/>
            <w:b/>
            <w:bCs/>
            <w:sz w:val="24"/>
            <w:szCs w:val="24"/>
          </w:rPr>
          <w:t>nis1</w:t>
        </w:r>
        <w:r w:rsidRPr="003E26A2">
          <w:rPr>
            <w:rFonts w:ascii="Times New Roman" w:eastAsia="Times New Roman" w:hAnsi="Times New Roman" w:cs="Times New Roman"/>
            <w:sz w:val="24"/>
            <w:szCs w:val="24"/>
          </w:rPr>
          <w:t xml:space="preserve"> as shown here</w:t>
        </w:r>
        <w:r w:rsidRPr="003E26A2">
          <w:rPr>
            <w:rFonts w:ascii="Times New Roman" w:eastAsia="Times New Roman" w:hAnsi="Times New Roman" w:cs="Times New Roman"/>
            <w:sz w:val="24"/>
            <w:szCs w:val="24"/>
          </w:rPr>
          <w:br/>
        </w:r>
      </w:ins>
      <w:r>
        <w:rPr>
          <w:rFonts w:ascii="Times New Roman" w:eastAsia="Times New Roman" w:hAnsi="Times New Roman" w:cs="Times New Roman"/>
          <w:noProof/>
          <w:sz w:val="24"/>
          <w:szCs w:val="24"/>
        </w:rPr>
        <w:drawing>
          <wp:inline distT="0" distB="0" distL="0" distR="0">
            <wp:extent cx="5759450" cy="700405"/>
            <wp:effectExtent l="19050" t="0" r="0" b="0"/>
            <wp:docPr id="385" name="Picture 385" descr="auto.mi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 descr="auto.misc"/>
                    <pic:cNvPicPr>
                      <a:picLocks noChangeAspect="1" noChangeArrowheads="1"/>
                    </pic:cNvPicPr>
                  </pic:nvPicPr>
                  <pic:blipFill>
                    <a:blip r:embed="rId1297"/>
                    <a:srcRect/>
                    <a:stretch>
                      <a:fillRect/>
                    </a:stretch>
                  </pic:blipFill>
                  <pic:spPr bwMode="auto">
                    <a:xfrm>
                      <a:off x="0" y="0"/>
                      <a:ext cx="5759450" cy="700405"/>
                    </a:xfrm>
                    <a:prstGeom prst="rect">
                      <a:avLst/>
                    </a:prstGeom>
                    <a:noFill/>
                    <a:ln w="9525">
                      <a:noFill/>
                      <a:miter lim="800000"/>
                      <a:headEnd/>
                      <a:tailEnd/>
                    </a:ln>
                  </pic:spPr>
                </pic:pic>
              </a:graphicData>
            </a:graphic>
          </wp:inline>
        </w:drawing>
      </w:r>
      <w:ins w:id="465" w:author="Unknown">
        <w:r w:rsidRPr="003E26A2">
          <w:rPr>
            <w:rFonts w:ascii="Times New Roman" w:eastAsia="Times New Roman" w:hAnsi="Times New Roman" w:cs="Times New Roman"/>
            <w:sz w:val="24"/>
            <w:szCs w:val="24"/>
          </w:rPr>
          <w:br/>
          <w:t xml:space="preserve">save the file with </w:t>
        </w:r>
        <w:r w:rsidRPr="003E26A2">
          <w:rPr>
            <w:rFonts w:ascii="Times New Roman" w:eastAsia="Times New Roman" w:hAnsi="Times New Roman" w:cs="Times New Roman"/>
            <w:b/>
            <w:bCs/>
            <w:sz w:val="24"/>
            <w:szCs w:val="24"/>
          </w:rPr>
          <w:t xml:space="preserve">:wq </w:t>
        </w:r>
        <w:r w:rsidRPr="003E26A2">
          <w:rPr>
            <w:rFonts w:ascii="Times New Roman" w:eastAsia="Times New Roman" w:hAnsi="Times New Roman" w:cs="Times New Roman"/>
            <w:sz w:val="24"/>
            <w:szCs w:val="24"/>
          </w:rPr>
          <w:t>and exit</w:t>
        </w:r>
      </w:ins>
    </w:p>
    <w:p w:rsidR="003E26A2" w:rsidRPr="003E26A2" w:rsidRDefault="003E26A2" w:rsidP="003E26A2">
      <w:pPr>
        <w:spacing w:before="100" w:beforeAutospacing="1" w:after="100" w:afterAutospacing="1" w:line="240" w:lineRule="auto"/>
        <w:rPr>
          <w:ins w:id="466" w:author="Unknown"/>
          <w:rFonts w:ascii="Times New Roman" w:eastAsia="Times New Roman" w:hAnsi="Times New Roman" w:cs="Times New Roman"/>
          <w:sz w:val="24"/>
          <w:szCs w:val="24"/>
        </w:rPr>
      </w:pPr>
      <w:proofErr w:type="gramStart"/>
      <w:ins w:id="467" w:author="Unknown">
        <w:r w:rsidRPr="003E26A2">
          <w:rPr>
            <w:rFonts w:ascii="Times New Roman" w:eastAsia="Times New Roman" w:hAnsi="Times New Roman" w:cs="Times New Roman"/>
            <w:sz w:val="24"/>
            <w:szCs w:val="24"/>
          </w:rPr>
          <w:t>now</w:t>
        </w:r>
        <w:proofErr w:type="gramEnd"/>
        <w:r w:rsidRPr="003E26A2">
          <w:rPr>
            <w:rFonts w:ascii="Times New Roman" w:eastAsia="Times New Roman" w:hAnsi="Times New Roman" w:cs="Times New Roman"/>
            <w:sz w:val="24"/>
            <w:szCs w:val="24"/>
          </w:rPr>
          <w:t xml:space="preserve"> restart </w:t>
        </w:r>
        <w:r w:rsidRPr="003E26A2">
          <w:rPr>
            <w:rFonts w:ascii="Times New Roman" w:eastAsia="Times New Roman" w:hAnsi="Times New Roman" w:cs="Times New Roman"/>
            <w:b/>
            <w:bCs/>
            <w:sz w:val="24"/>
            <w:szCs w:val="24"/>
          </w:rPr>
          <w:t xml:space="preserve">autofs </w:t>
        </w:r>
        <w:r w:rsidRPr="003E26A2">
          <w:rPr>
            <w:rFonts w:ascii="Times New Roman" w:eastAsia="Times New Roman" w:hAnsi="Times New Roman" w:cs="Times New Roman"/>
            <w:sz w:val="24"/>
            <w:szCs w:val="24"/>
          </w:rPr>
          <w:t xml:space="preserve">and </w:t>
        </w:r>
        <w:r w:rsidRPr="003E26A2">
          <w:rPr>
            <w:rFonts w:ascii="Times New Roman" w:eastAsia="Times New Roman" w:hAnsi="Times New Roman" w:cs="Times New Roman"/>
            <w:b/>
            <w:bCs/>
            <w:sz w:val="24"/>
            <w:szCs w:val="24"/>
          </w:rPr>
          <w:t>ypbind</w:t>
        </w:r>
        <w:r w:rsidRPr="003E26A2">
          <w:rPr>
            <w:rFonts w:ascii="Times New Roman" w:eastAsia="Times New Roman" w:hAnsi="Times New Roman" w:cs="Times New Roman"/>
            <w:sz w:val="24"/>
            <w:szCs w:val="24"/>
          </w:rPr>
          <w:t xml:space="preserve"> service </w:t>
        </w:r>
        <w:r w:rsidRPr="003E26A2">
          <w:rPr>
            <w:rFonts w:ascii="Times New Roman" w:eastAsia="Times New Roman" w:hAnsi="Times New Roman" w:cs="Times New Roman"/>
            <w:sz w:val="24"/>
            <w:szCs w:val="24"/>
          </w:rPr>
          <w:br/>
        </w:r>
      </w:ins>
      <w:r>
        <w:rPr>
          <w:rFonts w:ascii="Times New Roman" w:eastAsia="Times New Roman" w:hAnsi="Times New Roman" w:cs="Times New Roman"/>
          <w:noProof/>
          <w:sz w:val="24"/>
          <w:szCs w:val="24"/>
        </w:rPr>
        <w:drawing>
          <wp:inline distT="0" distB="0" distL="0" distR="0">
            <wp:extent cx="5830570" cy="1258570"/>
            <wp:effectExtent l="19050" t="0" r="0" b="0"/>
            <wp:docPr id="386" name="Picture 386" descr="service rest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descr="service restart"/>
                    <pic:cNvPicPr>
                      <a:picLocks noChangeAspect="1" noChangeArrowheads="1"/>
                    </pic:cNvPicPr>
                  </pic:nvPicPr>
                  <pic:blipFill>
                    <a:blip r:embed="rId1298"/>
                    <a:srcRect/>
                    <a:stretch>
                      <a:fillRect/>
                    </a:stretch>
                  </pic:blipFill>
                  <pic:spPr bwMode="auto">
                    <a:xfrm>
                      <a:off x="0" y="0"/>
                      <a:ext cx="5830570" cy="1258570"/>
                    </a:xfrm>
                    <a:prstGeom prst="rect">
                      <a:avLst/>
                    </a:prstGeom>
                    <a:noFill/>
                    <a:ln w="9525">
                      <a:noFill/>
                      <a:miter lim="800000"/>
                      <a:headEnd/>
                      <a:tailEnd/>
                    </a:ln>
                  </pic:spPr>
                </pic:pic>
              </a:graphicData>
            </a:graphic>
          </wp:inline>
        </w:drawing>
      </w:r>
    </w:p>
    <w:p w:rsidR="003E26A2" w:rsidRPr="003E26A2" w:rsidRDefault="003E26A2" w:rsidP="003E26A2">
      <w:pPr>
        <w:spacing w:before="100" w:beforeAutospacing="1" w:after="100" w:afterAutospacing="1" w:line="240" w:lineRule="auto"/>
        <w:rPr>
          <w:ins w:id="468" w:author="Unknown"/>
          <w:rFonts w:ascii="Times New Roman" w:eastAsia="Times New Roman" w:hAnsi="Times New Roman" w:cs="Times New Roman"/>
          <w:sz w:val="24"/>
          <w:szCs w:val="24"/>
        </w:rPr>
      </w:pPr>
      <w:proofErr w:type="gramStart"/>
      <w:ins w:id="469" w:author="Unknown">
        <w:r w:rsidRPr="003E26A2">
          <w:rPr>
            <w:rFonts w:ascii="Times New Roman" w:eastAsia="Times New Roman" w:hAnsi="Times New Roman" w:cs="Times New Roman"/>
            <w:sz w:val="24"/>
            <w:szCs w:val="24"/>
          </w:rPr>
          <w:t>set</w:t>
        </w:r>
        <w:proofErr w:type="gramEnd"/>
        <w:r w:rsidRPr="003E26A2">
          <w:rPr>
            <w:rFonts w:ascii="Times New Roman" w:eastAsia="Times New Roman" w:hAnsi="Times New Roman" w:cs="Times New Roman"/>
            <w:sz w:val="24"/>
            <w:szCs w:val="24"/>
          </w:rPr>
          <w:t xml:space="preserve"> these service</w:t>
        </w:r>
        <w:r w:rsidRPr="003E26A2">
          <w:rPr>
            <w:rFonts w:ascii="Times New Roman" w:eastAsia="Times New Roman" w:hAnsi="Times New Roman" w:cs="Times New Roman"/>
            <w:b/>
            <w:bCs/>
            <w:sz w:val="24"/>
            <w:szCs w:val="24"/>
          </w:rPr>
          <w:t xml:space="preserve"> on</w:t>
        </w:r>
        <w:r w:rsidRPr="003E26A2">
          <w:rPr>
            <w:rFonts w:ascii="Times New Roman" w:eastAsia="Times New Roman" w:hAnsi="Times New Roman" w:cs="Times New Roman"/>
            <w:sz w:val="24"/>
            <w:szCs w:val="24"/>
          </w:rPr>
          <w:t xml:space="preserve"> via</w:t>
        </w:r>
        <w:r w:rsidRPr="003E26A2">
          <w:rPr>
            <w:rFonts w:ascii="Times New Roman" w:eastAsia="Times New Roman" w:hAnsi="Times New Roman" w:cs="Times New Roman"/>
            <w:b/>
            <w:bCs/>
            <w:sz w:val="24"/>
            <w:szCs w:val="24"/>
          </w:rPr>
          <w:t xml:space="preserve"> chkconfig</w:t>
        </w:r>
        <w:r w:rsidRPr="003E26A2">
          <w:rPr>
            <w:rFonts w:ascii="Times New Roman" w:eastAsia="Times New Roman" w:hAnsi="Times New Roman" w:cs="Times New Roman"/>
            <w:sz w:val="24"/>
            <w:szCs w:val="24"/>
          </w:rPr>
          <w:t xml:space="preserve"> commands</w:t>
        </w:r>
      </w:ins>
    </w:p>
    <w:p w:rsidR="003E26A2" w:rsidRPr="003E26A2" w:rsidRDefault="003E26A2" w:rsidP="003E26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ins w:id="470" w:author="Unknown"/>
          <w:rFonts w:ascii="Courier New" w:eastAsia="Times New Roman" w:hAnsi="Courier New" w:cs="Courier New"/>
          <w:sz w:val="20"/>
          <w:szCs w:val="20"/>
        </w:rPr>
      </w:pPr>
      <w:ins w:id="471" w:author="Unknown">
        <w:r w:rsidRPr="003E26A2">
          <w:rPr>
            <w:rFonts w:ascii="Courier New" w:eastAsia="Times New Roman" w:hAnsi="Courier New" w:cs="Courier New"/>
            <w:sz w:val="20"/>
            <w:szCs w:val="20"/>
          </w:rPr>
          <w:t>#chkconfig autofs on</w:t>
        </w:r>
      </w:ins>
    </w:p>
    <w:p w:rsidR="003E26A2" w:rsidRPr="003E26A2" w:rsidRDefault="003E26A2" w:rsidP="003E26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ins w:id="472" w:author="Unknown"/>
          <w:rFonts w:ascii="Courier New" w:eastAsia="Times New Roman" w:hAnsi="Courier New" w:cs="Courier New"/>
          <w:sz w:val="20"/>
          <w:szCs w:val="20"/>
        </w:rPr>
      </w:pPr>
      <w:ins w:id="473" w:author="Unknown">
        <w:r w:rsidRPr="003E26A2">
          <w:rPr>
            <w:rFonts w:ascii="Courier New" w:eastAsia="Times New Roman" w:hAnsi="Courier New" w:cs="Courier New"/>
            <w:sz w:val="20"/>
            <w:szCs w:val="20"/>
          </w:rPr>
          <w:t>#chkconfig ypbind on</w:t>
        </w:r>
      </w:ins>
    </w:p>
    <w:p w:rsidR="003E26A2" w:rsidRPr="003E26A2" w:rsidRDefault="003E26A2" w:rsidP="003E26A2">
      <w:pPr>
        <w:spacing w:before="100" w:beforeAutospacing="1" w:after="100" w:afterAutospacing="1" w:line="240" w:lineRule="auto"/>
        <w:rPr>
          <w:ins w:id="474" w:author="Unknown"/>
          <w:rFonts w:ascii="Times New Roman" w:eastAsia="Times New Roman" w:hAnsi="Times New Roman" w:cs="Times New Roman"/>
          <w:sz w:val="24"/>
          <w:szCs w:val="24"/>
        </w:rPr>
      </w:pPr>
      <w:proofErr w:type="gramStart"/>
      <w:ins w:id="475" w:author="Unknown">
        <w:r w:rsidRPr="003E26A2">
          <w:rPr>
            <w:rFonts w:ascii="Times New Roman" w:eastAsia="Times New Roman" w:hAnsi="Times New Roman" w:cs="Times New Roman"/>
            <w:sz w:val="24"/>
            <w:szCs w:val="24"/>
          </w:rPr>
          <w:t>now</w:t>
        </w:r>
        <w:proofErr w:type="gramEnd"/>
        <w:r w:rsidRPr="003E26A2">
          <w:rPr>
            <w:rFonts w:ascii="Times New Roman" w:eastAsia="Times New Roman" w:hAnsi="Times New Roman" w:cs="Times New Roman"/>
            <w:sz w:val="24"/>
            <w:szCs w:val="24"/>
          </w:rPr>
          <w:t xml:space="preserve"> </w:t>
        </w:r>
        <w:r w:rsidRPr="003E26A2">
          <w:rPr>
            <w:rFonts w:ascii="Times New Roman" w:eastAsia="Times New Roman" w:hAnsi="Times New Roman" w:cs="Times New Roman"/>
            <w:b/>
            <w:bCs/>
            <w:sz w:val="24"/>
            <w:szCs w:val="24"/>
          </w:rPr>
          <w:t>restart</w:t>
        </w:r>
        <w:r w:rsidRPr="003E26A2">
          <w:rPr>
            <w:rFonts w:ascii="Times New Roman" w:eastAsia="Times New Roman" w:hAnsi="Times New Roman" w:cs="Times New Roman"/>
            <w:sz w:val="24"/>
            <w:szCs w:val="24"/>
          </w:rPr>
          <w:t xml:space="preserve"> the system</w:t>
        </w:r>
      </w:ins>
    </w:p>
    <w:p w:rsidR="003E26A2" w:rsidRPr="003E26A2" w:rsidRDefault="003E26A2" w:rsidP="003E26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ins w:id="476" w:author="Unknown"/>
          <w:rFonts w:ascii="Courier New" w:eastAsia="Times New Roman" w:hAnsi="Courier New" w:cs="Courier New"/>
          <w:sz w:val="20"/>
          <w:szCs w:val="20"/>
        </w:rPr>
      </w:pPr>
      <w:ins w:id="477" w:author="Unknown">
        <w:r w:rsidRPr="003E26A2">
          <w:rPr>
            <w:rFonts w:ascii="Courier New" w:eastAsia="Times New Roman" w:hAnsi="Courier New" w:cs="Courier New"/>
            <w:sz w:val="20"/>
            <w:szCs w:val="20"/>
          </w:rPr>
          <w:t xml:space="preserve"> #</w:t>
        </w:r>
        <w:proofErr w:type="gramStart"/>
        <w:r w:rsidRPr="003E26A2">
          <w:rPr>
            <w:rFonts w:ascii="Courier New" w:eastAsia="Times New Roman" w:hAnsi="Courier New" w:cs="Courier New"/>
            <w:sz w:val="20"/>
            <w:szCs w:val="20"/>
          </w:rPr>
          <w:t>reboot</w:t>
        </w:r>
        <w:proofErr w:type="gramEnd"/>
        <w:r w:rsidRPr="003E26A2">
          <w:rPr>
            <w:rFonts w:ascii="Courier New" w:eastAsia="Times New Roman" w:hAnsi="Courier New" w:cs="Courier New"/>
            <w:sz w:val="20"/>
            <w:szCs w:val="20"/>
          </w:rPr>
          <w:t xml:space="preserve"> -f </w:t>
        </w:r>
      </w:ins>
    </w:p>
    <w:p w:rsidR="003E26A2" w:rsidRPr="003E26A2" w:rsidRDefault="003E26A2" w:rsidP="003E26A2">
      <w:pPr>
        <w:spacing w:before="100" w:beforeAutospacing="1" w:after="100" w:afterAutospacing="1" w:line="240" w:lineRule="auto"/>
        <w:rPr>
          <w:ins w:id="478" w:author="Unknown"/>
          <w:rFonts w:ascii="Times New Roman" w:eastAsia="Times New Roman" w:hAnsi="Times New Roman" w:cs="Times New Roman"/>
          <w:sz w:val="24"/>
          <w:szCs w:val="24"/>
        </w:rPr>
      </w:pPr>
      <w:proofErr w:type="gramStart"/>
      <w:ins w:id="479" w:author="Unknown">
        <w:r w:rsidRPr="003E26A2">
          <w:rPr>
            <w:rFonts w:ascii="Times New Roman" w:eastAsia="Times New Roman" w:hAnsi="Times New Roman" w:cs="Times New Roman"/>
            <w:sz w:val="24"/>
            <w:szCs w:val="24"/>
          </w:rPr>
          <w:t>login</w:t>
        </w:r>
        <w:proofErr w:type="gramEnd"/>
        <w:r w:rsidRPr="003E26A2">
          <w:rPr>
            <w:rFonts w:ascii="Times New Roman" w:eastAsia="Times New Roman" w:hAnsi="Times New Roman" w:cs="Times New Roman"/>
            <w:sz w:val="24"/>
            <w:szCs w:val="24"/>
          </w:rPr>
          <w:t xml:space="preserve"> from</w:t>
        </w:r>
        <w:r w:rsidRPr="003E26A2">
          <w:rPr>
            <w:rFonts w:ascii="Times New Roman" w:eastAsia="Times New Roman" w:hAnsi="Times New Roman" w:cs="Times New Roman"/>
            <w:b/>
            <w:bCs/>
            <w:sz w:val="24"/>
            <w:szCs w:val="24"/>
          </w:rPr>
          <w:t xml:space="preserve"> nis1</w:t>
        </w:r>
        <w:r w:rsidRPr="003E26A2">
          <w:rPr>
            <w:rFonts w:ascii="Times New Roman" w:eastAsia="Times New Roman" w:hAnsi="Times New Roman" w:cs="Times New Roman"/>
            <w:sz w:val="24"/>
            <w:szCs w:val="24"/>
          </w:rPr>
          <w:t xml:space="preserve"> user on client system </w:t>
        </w:r>
        <w:r w:rsidRPr="003E26A2">
          <w:rPr>
            <w:rFonts w:ascii="Times New Roman" w:eastAsia="Times New Roman" w:hAnsi="Times New Roman" w:cs="Times New Roman"/>
            <w:sz w:val="24"/>
            <w:szCs w:val="24"/>
          </w:rPr>
          <w:br/>
        </w:r>
      </w:ins>
      <w:r>
        <w:rPr>
          <w:rFonts w:ascii="Times New Roman" w:eastAsia="Times New Roman" w:hAnsi="Times New Roman" w:cs="Times New Roman"/>
          <w:noProof/>
          <w:sz w:val="24"/>
          <w:szCs w:val="24"/>
        </w:rPr>
        <w:drawing>
          <wp:inline distT="0" distB="0" distL="0" distR="0">
            <wp:extent cx="4572000" cy="1614805"/>
            <wp:effectExtent l="19050" t="0" r="0" b="0"/>
            <wp:docPr id="387" name="Picture 387" descr="user 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descr="user login"/>
                    <pic:cNvPicPr>
                      <a:picLocks noChangeAspect="1" noChangeArrowheads="1"/>
                    </pic:cNvPicPr>
                  </pic:nvPicPr>
                  <pic:blipFill>
                    <a:blip r:embed="rId1299"/>
                    <a:srcRect/>
                    <a:stretch>
                      <a:fillRect/>
                    </a:stretch>
                  </pic:blipFill>
                  <pic:spPr bwMode="auto">
                    <a:xfrm>
                      <a:off x="0" y="0"/>
                      <a:ext cx="4572000" cy="1614805"/>
                    </a:xfrm>
                    <a:prstGeom prst="rect">
                      <a:avLst/>
                    </a:prstGeom>
                    <a:noFill/>
                    <a:ln w="9525">
                      <a:noFill/>
                      <a:miter lim="800000"/>
                      <a:headEnd/>
                      <a:tailEnd/>
                    </a:ln>
                  </pic:spPr>
                </pic:pic>
              </a:graphicData>
            </a:graphic>
          </wp:inline>
        </w:drawing>
      </w:r>
    </w:p>
    <w:p w:rsidR="003E26A2" w:rsidRPr="003E26A2" w:rsidRDefault="003E26A2" w:rsidP="003E26A2">
      <w:pPr>
        <w:spacing w:before="100" w:beforeAutospacing="1" w:after="100" w:afterAutospacing="1" w:line="240" w:lineRule="auto"/>
        <w:outlineLvl w:val="1"/>
        <w:rPr>
          <w:rFonts w:ascii="Times New Roman" w:eastAsia="Times New Roman" w:hAnsi="Times New Roman" w:cs="Times New Roman"/>
          <w:b/>
          <w:bCs/>
          <w:sz w:val="36"/>
          <w:szCs w:val="36"/>
        </w:rPr>
      </w:pPr>
      <w:hyperlink r:id="rId1300" w:history="1">
        <w:r w:rsidRPr="003E26A2">
          <w:rPr>
            <w:rFonts w:ascii="Times New Roman" w:eastAsia="Times New Roman" w:hAnsi="Times New Roman" w:cs="Times New Roman"/>
            <w:b/>
            <w:bCs/>
            <w:color w:val="0000FF"/>
            <w:sz w:val="36"/>
            <w:szCs w:val="36"/>
            <w:u w:val="single"/>
          </w:rPr>
          <w:t xml:space="preserve">How to configure nfs server in Linux </w:t>
        </w:r>
      </w:hyperlink>
    </w:p>
    <w:p w:rsidR="003E26A2" w:rsidRPr="003E26A2" w:rsidRDefault="003E26A2" w:rsidP="003E26A2">
      <w:pPr>
        <w:numPr>
          <w:ilvl w:val="0"/>
          <w:numId w:val="83"/>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noProof/>
          <w:color w:val="0000FF"/>
          <w:sz w:val="24"/>
          <w:szCs w:val="24"/>
        </w:rPr>
        <w:drawing>
          <wp:inline distT="0" distB="0" distL="0" distR="0">
            <wp:extent cx="142240" cy="166370"/>
            <wp:effectExtent l="19050" t="0" r="0" b="0"/>
            <wp:docPr id="412" name="Picture 412" descr="Print">
              <a:hlinkClick xmlns:a="http://schemas.openxmlformats.org/drawingml/2006/main" r:id="rId1301" tooltip="&quot;Prin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 descr="Print">
                      <a:hlinkClick r:id="rId1301" tooltip="&quot;Print&quot;"/>
                    </pic:cNvPr>
                    <pic:cNvPicPr>
                      <a:picLocks noChangeAspect="1" noChangeArrowheads="1"/>
                    </pic:cNvPicPr>
                  </pic:nvPicPr>
                  <pic:blipFill>
                    <a:blip r:embed="rId44"/>
                    <a:srcRect/>
                    <a:stretch>
                      <a:fillRect/>
                    </a:stretch>
                  </pic:blipFill>
                  <pic:spPr bwMode="auto">
                    <a:xfrm>
                      <a:off x="0" y="0"/>
                      <a:ext cx="142240" cy="166370"/>
                    </a:xfrm>
                    <a:prstGeom prst="rect">
                      <a:avLst/>
                    </a:prstGeom>
                    <a:noFill/>
                    <a:ln w="9525">
                      <a:noFill/>
                      <a:miter lim="800000"/>
                      <a:headEnd/>
                      <a:tailEnd/>
                    </a:ln>
                  </pic:spPr>
                </pic:pic>
              </a:graphicData>
            </a:graphic>
          </wp:inline>
        </w:drawing>
      </w:r>
    </w:p>
    <w:p w:rsidR="003E26A2" w:rsidRPr="003E26A2" w:rsidRDefault="003E26A2" w:rsidP="003E26A2">
      <w:pPr>
        <w:spacing w:before="100" w:beforeAutospacing="1" w:after="100" w:afterAutospacing="1" w:line="240" w:lineRule="auto"/>
        <w:rPr>
          <w:ins w:id="480" w:author="Unknown"/>
          <w:rFonts w:ascii="Times New Roman" w:eastAsia="Times New Roman" w:hAnsi="Times New Roman" w:cs="Times New Roman"/>
          <w:sz w:val="24"/>
          <w:szCs w:val="24"/>
        </w:rPr>
      </w:pPr>
      <w:ins w:id="481" w:author="Unknown">
        <w:r w:rsidRPr="003E26A2">
          <w:rPr>
            <w:rFonts w:ascii="Times New Roman" w:eastAsia="Times New Roman" w:hAnsi="Times New Roman" w:cs="Times New Roman"/>
            <w:sz w:val="24"/>
            <w:szCs w:val="24"/>
          </w:rPr>
          <w:t>NFS, or</w:t>
        </w:r>
        <w:r w:rsidRPr="003E26A2">
          <w:rPr>
            <w:rFonts w:ascii="Times New Roman" w:eastAsia="Times New Roman" w:hAnsi="Times New Roman" w:cs="Times New Roman"/>
            <w:b/>
            <w:bCs/>
            <w:sz w:val="24"/>
            <w:szCs w:val="24"/>
          </w:rPr>
          <w:t xml:space="preserve"> Network File System,</w:t>
        </w:r>
        <w:r w:rsidRPr="003E26A2">
          <w:rPr>
            <w:rFonts w:ascii="Times New Roman" w:eastAsia="Times New Roman" w:hAnsi="Times New Roman" w:cs="Times New Roman"/>
            <w:sz w:val="24"/>
            <w:szCs w:val="24"/>
          </w:rPr>
          <w:t xml:space="preserve"> is a server-client protocol for sharing files between computers on a common network. NFS enables you to mount a file system on a remote computer as if it were local to your own system. You can then directly access any of the files on that remote file system. The server and client do not have to use the same operating system. The client system just needs to be running an </w:t>
        </w:r>
        <w:r w:rsidRPr="003E26A2">
          <w:rPr>
            <w:rFonts w:ascii="Times New Roman" w:eastAsia="Times New Roman" w:hAnsi="Times New Roman" w:cs="Times New Roman"/>
            <w:b/>
            <w:bCs/>
            <w:sz w:val="24"/>
            <w:szCs w:val="24"/>
          </w:rPr>
          <w:t>NFS client</w:t>
        </w:r>
        <w:r w:rsidRPr="003E26A2">
          <w:rPr>
            <w:rFonts w:ascii="Times New Roman" w:eastAsia="Times New Roman" w:hAnsi="Times New Roman" w:cs="Times New Roman"/>
            <w:sz w:val="24"/>
            <w:szCs w:val="24"/>
          </w:rPr>
          <w:t xml:space="preserve"> compatible with the </w:t>
        </w:r>
        <w:r w:rsidRPr="003E26A2">
          <w:rPr>
            <w:rFonts w:ascii="Times New Roman" w:eastAsia="Times New Roman" w:hAnsi="Times New Roman" w:cs="Times New Roman"/>
            <w:b/>
            <w:bCs/>
            <w:sz w:val="24"/>
            <w:szCs w:val="24"/>
          </w:rPr>
          <w:t>NFS server</w:t>
        </w:r>
        <w:r w:rsidRPr="003E26A2">
          <w:rPr>
            <w:rFonts w:ascii="Times New Roman" w:eastAsia="Times New Roman" w:hAnsi="Times New Roman" w:cs="Times New Roman"/>
            <w:sz w:val="24"/>
            <w:szCs w:val="24"/>
          </w:rPr>
          <w:t>.</w:t>
        </w:r>
      </w:ins>
    </w:p>
    <w:p w:rsidR="003E26A2" w:rsidRPr="003E26A2" w:rsidRDefault="003E26A2" w:rsidP="003E26A2">
      <w:pPr>
        <w:spacing w:beforeAutospacing="1" w:after="100" w:afterAutospacing="1" w:line="240" w:lineRule="auto"/>
        <w:rPr>
          <w:ins w:id="482" w:author="Unknown"/>
          <w:rFonts w:ascii="Times New Roman" w:eastAsia="Times New Roman" w:hAnsi="Times New Roman" w:cs="Times New Roman"/>
          <w:sz w:val="24"/>
          <w:szCs w:val="24"/>
        </w:rPr>
      </w:pPr>
      <w:ins w:id="483" w:author="Unknown">
        <w:r w:rsidRPr="003E26A2">
          <w:rPr>
            <w:rFonts w:ascii="Times New Roman" w:eastAsia="Times New Roman" w:hAnsi="Times New Roman" w:cs="Times New Roman"/>
            <w:sz w:val="24"/>
            <w:szCs w:val="24"/>
          </w:rPr>
          <w:t xml:space="preserve">Dear visitor this article is written for RHEL 5. We have updated version of this article for RHEL6. If you are looking for RHEL6 please check this article. </w:t>
        </w:r>
        <w:r w:rsidRPr="003E26A2">
          <w:rPr>
            <w:rFonts w:ascii="Times New Roman" w:eastAsia="Times New Roman" w:hAnsi="Times New Roman" w:cs="Times New Roman"/>
            <w:sz w:val="24"/>
            <w:szCs w:val="24"/>
          </w:rPr>
          <w:fldChar w:fldCharType="begin"/>
        </w:r>
        <w:r w:rsidRPr="003E26A2">
          <w:rPr>
            <w:rFonts w:ascii="Times New Roman" w:eastAsia="Times New Roman" w:hAnsi="Times New Roman" w:cs="Times New Roman"/>
            <w:sz w:val="24"/>
            <w:szCs w:val="24"/>
          </w:rPr>
          <w:instrText xml:space="preserve"> HYPERLINK "http://computernetworkingnotes.com/network-administration/how-to-configure-nfs-server-in-rhel-6.html" </w:instrText>
        </w:r>
        <w:r w:rsidRPr="003E26A2">
          <w:rPr>
            <w:rFonts w:ascii="Times New Roman" w:eastAsia="Times New Roman" w:hAnsi="Times New Roman" w:cs="Times New Roman"/>
            <w:sz w:val="24"/>
            <w:szCs w:val="24"/>
          </w:rPr>
          <w:fldChar w:fldCharType="separate"/>
        </w:r>
        <w:proofErr w:type="gramStart"/>
        <w:r w:rsidRPr="003E26A2">
          <w:rPr>
            <w:rFonts w:ascii="Times New Roman" w:eastAsia="Times New Roman" w:hAnsi="Times New Roman" w:cs="Times New Roman"/>
            <w:color w:val="0000FF"/>
            <w:sz w:val="24"/>
            <w:szCs w:val="24"/>
            <w:u w:val="single"/>
          </w:rPr>
          <w:t>How to configure NFS Server in RHEL6.</w:t>
        </w:r>
        <w:proofErr w:type="gramEnd"/>
        <w:r w:rsidRPr="003E26A2">
          <w:rPr>
            <w:rFonts w:ascii="Times New Roman" w:eastAsia="Times New Roman" w:hAnsi="Times New Roman" w:cs="Times New Roman"/>
            <w:sz w:val="24"/>
            <w:szCs w:val="24"/>
          </w:rPr>
          <w:fldChar w:fldCharType="end"/>
        </w:r>
      </w:ins>
    </w:p>
    <w:p w:rsidR="003E26A2" w:rsidRPr="003E26A2" w:rsidRDefault="003E26A2" w:rsidP="003E26A2">
      <w:pPr>
        <w:spacing w:before="100" w:beforeAutospacing="1" w:after="100" w:afterAutospacing="1" w:line="240" w:lineRule="auto"/>
        <w:rPr>
          <w:ins w:id="484" w:author="Unknown"/>
          <w:rFonts w:ascii="Times New Roman" w:eastAsia="Times New Roman" w:hAnsi="Times New Roman" w:cs="Times New Roman"/>
          <w:sz w:val="24"/>
          <w:szCs w:val="24"/>
        </w:rPr>
      </w:pPr>
      <w:ins w:id="485" w:author="Unknown">
        <w:r w:rsidRPr="003E26A2">
          <w:rPr>
            <w:rFonts w:ascii="Times New Roman" w:eastAsia="Times New Roman" w:hAnsi="Times New Roman" w:cs="Times New Roman"/>
            <w:sz w:val="24"/>
            <w:szCs w:val="24"/>
          </w:rPr>
          <w:t>For example</w:t>
        </w:r>
        <w:r w:rsidRPr="003E26A2">
          <w:rPr>
            <w:rFonts w:ascii="Times New Roman" w:eastAsia="Times New Roman" w:hAnsi="Times New Roman" w:cs="Times New Roman"/>
            <w:b/>
            <w:bCs/>
            <w:sz w:val="24"/>
            <w:szCs w:val="24"/>
          </w:rPr>
          <w:t xml:space="preserve"> NFS server</w:t>
        </w:r>
        <w:r w:rsidRPr="003E26A2">
          <w:rPr>
            <w:rFonts w:ascii="Times New Roman" w:eastAsia="Times New Roman" w:hAnsi="Times New Roman" w:cs="Times New Roman"/>
            <w:sz w:val="24"/>
            <w:szCs w:val="24"/>
          </w:rPr>
          <w:t xml:space="preserve"> could be a Linux system and </w:t>
        </w:r>
        <w:proofErr w:type="gramStart"/>
        <w:r w:rsidRPr="003E26A2">
          <w:rPr>
            <w:rFonts w:ascii="Times New Roman" w:eastAsia="Times New Roman" w:hAnsi="Times New Roman" w:cs="Times New Roman"/>
            <w:sz w:val="24"/>
            <w:szCs w:val="24"/>
          </w:rPr>
          <w:t>Unix</w:t>
        </w:r>
        <w:proofErr w:type="gramEnd"/>
        <w:r w:rsidRPr="003E26A2">
          <w:rPr>
            <w:rFonts w:ascii="Times New Roman" w:eastAsia="Times New Roman" w:hAnsi="Times New Roman" w:cs="Times New Roman"/>
            <w:sz w:val="24"/>
            <w:szCs w:val="24"/>
          </w:rPr>
          <w:t xml:space="preserve"> could be a client. But it can’t be a window system because window is not NFS compatible. The NFS server exports one or more directories to the client systems, and the client systems mount one or more of the shared directories to local directories called mount points. After the share is mounted, all I/O operations are written back to the server, and all clients notice the change as if it occurred on the local filesystem.</w:t>
        </w:r>
      </w:ins>
    </w:p>
    <w:p w:rsidR="003E26A2" w:rsidRPr="003E26A2" w:rsidRDefault="003E26A2" w:rsidP="003E26A2">
      <w:pPr>
        <w:spacing w:before="100" w:beforeAutospacing="1" w:after="100" w:afterAutospacing="1" w:line="240" w:lineRule="auto"/>
        <w:rPr>
          <w:ins w:id="486" w:author="Unknown"/>
          <w:rFonts w:ascii="Times New Roman" w:eastAsia="Times New Roman" w:hAnsi="Times New Roman" w:cs="Times New Roman"/>
          <w:sz w:val="24"/>
          <w:szCs w:val="24"/>
        </w:rPr>
      </w:pPr>
      <w:ins w:id="487" w:author="Unknown">
        <w:r w:rsidRPr="003E26A2">
          <w:rPr>
            <w:rFonts w:ascii="Times New Roman" w:eastAsia="Times New Roman" w:hAnsi="Times New Roman" w:cs="Times New Roman"/>
            <w:sz w:val="24"/>
            <w:szCs w:val="24"/>
          </w:rPr>
          <w:t xml:space="preserve">A manual refresh is not needed because the client accesses the remote filesystem as if it were local.because access is granted by IP address, a username and password are not required. However, there are security risks to consider because the </w:t>
        </w:r>
        <w:r w:rsidRPr="003E26A2">
          <w:rPr>
            <w:rFonts w:ascii="Times New Roman" w:eastAsia="Times New Roman" w:hAnsi="Times New Roman" w:cs="Times New Roman"/>
            <w:b/>
            <w:bCs/>
            <w:sz w:val="24"/>
            <w:szCs w:val="24"/>
          </w:rPr>
          <w:t>NFS server</w:t>
        </w:r>
        <w:r w:rsidRPr="003E26A2">
          <w:rPr>
            <w:rFonts w:ascii="Times New Roman" w:eastAsia="Times New Roman" w:hAnsi="Times New Roman" w:cs="Times New Roman"/>
            <w:sz w:val="24"/>
            <w:szCs w:val="24"/>
          </w:rPr>
          <w:t xml:space="preserve"> knows nothing about the users on the client system.</w:t>
        </w:r>
      </w:ins>
    </w:p>
    <w:p w:rsidR="003E26A2" w:rsidRPr="003E26A2" w:rsidRDefault="003E26A2" w:rsidP="003E26A2">
      <w:pPr>
        <w:spacing w:before="100" w:beforeAutospacing="1" w:after="100" w:afterAutospacing="1" w:line="240" w:lineRule="auto"/>
        <w:rPr>
          <w:ins w:id="488" w:author="Unknown"/>
          <w:rFonts w:ascii="Times New Roman" w:eastAsia="Times New Roman" w:hAnsi="Times New Roman" w:cs="Times New Roman"/>
          <w:sz w:val="24"/>
          <w:szCs w:val="24"/>
        </w:rPr>
      </w:pPr>
      <w:ins w:id="489" w:author="Unknown">
        <w:r w:rsidRPr="003E26A2">
          <w:rPr>
            <w:rFonts w:ascii="Times New Roman" w:eastAsia="Times New Roman" w:hAnsi="Times New Roman" w:cs="Times New Roman"/>
            <w:b/>
            <w:bCs/>
            <w:sz w:val="24"/>
            <w:szCs w:val="24"/>
          </w:rPr>
          <w:t xml:space="preserve">Exam question 1 </w:t>
        </w:r>
        <w:r w:rsidRPr="003E26A2">
          <w:rPr>
            <w:rFonts w:ascii="Times New Roman" w:eastAsia="Times New Roman" w:hAnsi="Times New Roman" w:cs="Times New Roman"/>
            <w:sz w:val="24"/>
            <w:szCs w:val="24"/>
          </w:rPr>
          <w:t xml:space="preserve">Some </w:t>
        </w:r>
        <w:proofErr w:type="gramStart"/>
        <w:r w:rsidRPr="003E26A2">
          <w:rPr>
            <w:rFonts w:ascii="Times New Roman" w:eastAsia="Times New Roman" w:hAnsi="Times New Roman" w:cs="Times New Roman"/>
            <w:sz w:val="24"/>
            <w:szCs w:val="24"/>
          </w:rPr>
          <w:t>users</w:t>
        </w:r>
        <w:proofErr w:type="gramEnd"/>
        <w:r w:rsidRPr="003E26A2">
          <w:rPr>
            <w:rFonts w:ascii="Times New Roman" w:eastAsia="Times New Roman" w:hAnsi="Times New Roman" w:cs="Times New Roman"/>
            <w:sz w:val="24"/>
            <w:szCs w:val="24"/>
          </w:rPr>
          <w:t xml:space="preserve"> home directory is shared from your system. Using </w:t>
        </w:r>
        <w:r w:rsidRPr="003E26A2">
          <w:rPr>
            <w:rFonts w:ascii="Times New Roman" w:eastAsia="Times New Roman" w:hAnsi="Times New Roman" w:cs="Times New Roman"/>
            <w:b/>
            <w:bCs/>
            <w:sz w:val="24"/>
            <w:szCs w:val="24"/>
          </w:rPr>
          <w:t>showmount -e</w:t>
        </w:r>
        <w:r w:rsidRPr="003E26A2">
          <w:rPr>
            <w:rFonts w:ascii="Times New Roman" w:eastAsia="Times New Roman" w:hAnsi="Times New Roman" w:cs="Times New Roman"/>
            <w:sz w:val="24"/>
            <w:szCs w:val="24"/>
          </w:rPr>
          <w:t xml:space="preserve"> localhost command, the shared directory is not shown. Make access the shared </w:t>
        </w:r>
        <w:proofErr w:type="gramStart"/>
        <w:r w:rsidRPr="003E26A2">
          <w:rPr>
            <w:rFonts w:ascii="Times New Roman" w:eastAsia="Times New Roman" w:hAnsi="Times New Roman" w:cs="Times New Roman"/>
            <w:sz w:val="24"/>
            <w:szCs w:val="24"/>
          </w:rPr>
          <w:t>users</w:t>
        </w:r>
        <w:proofErr w:type="gramEnd"/>
        <w:r w:rsidRPr="003E26A2">
          <w:rPr>
            <w:rFonts w:ascii="Times New Roman" w:eastAsia="Times New Roman" w:hAnsi="Times New Roman" w:cs="Times New Roman"/>
            <w:sz w:val="24"/>
            <w:szCs w:val="24"/>
          </w:rPr>
          <w:t xml:space="preserve"> home directory</w:t>
        </w:r>
      </w:ins>
    </w:p>
    <w:p w:rsidR="003E26A2" w:rsidRPr="003E26A2" w:rsidRDefault="003E26A2" w:rsidP="003E26A2">
      <w:pPr>
        <w:spacing w:before="100" w:beforeAutospacing="1" w:after="100" w:afterAutospacing="1" w:line="240" w:lineRule="auto"/>
        <w:rPr>
          <w:ins w:id="490" w:author="Unknown"/>
          <w:rFonts w:ascii="Times New Roman" w:eastAsia="Times New Roman" w:hAnsi="Times New Roman" w:cs="Times New Roman"/>
          <w:sz w:val="24"/>
          <w:szCs w:val="24"/>
        </w:rPr>
      </w:pPr>
      <w:ins w:id="491" w:author="Unknown">
        <w:r w:rsidRPr="003E26A2">
          <w:rPr>
            <w:rFonts w:ascii="Times New Roman" w:eastAsia="Times New Roman" w:hAnsi="Times New Roman" w:cs="Times New Roman"/>
            <w:b/>
            <w:bCs/>
            <w:sz w:val="24"/>
            <w:szCs w:val="24"/>
          </w:rPr>
          <w:t xml:space="preserve">Exam question 2 </w:t>
        </w:r>
        <w:r w:rsidRPr="003E26A2">
          <w:rPr>
            <w:rFonts w:ascii="Times New Roman" w:eastAsia="Times New Roman" w:hAnsi="Times New Roman" w:cs="Times New Roman"/>
            <w:sz w:val="24"/>
            <w:szCs w:val="24"/>
          </w:rPr>
          <w:t>The System you are using is for</w:t>
        </w:r>
        <w:r w:rsidRPr="003E26A2">
          <w:rPr>
            <w:rFonts w:ascii="Times New Roman" w:eastAsia="Times New Roman" w:hAnsi="Times New Roman" w:cs="Times New Roman"/>
            <w:b/>
            <w:bCs/>
            <w:sz w:val="24"/>
            <w:szCs w:val="24"/>
          </w:rPr>
          <w:t xml:space="preserve"> NFS (Network File Services).</w:t>
        </w:r>
        <w:r w:rsidRPr="003E26A2">
          <w:rPr>
            <w:rFonts w:ascii="Times New Roman" w:eastAsia="Times New Roman" w:hAnsi="Times New Roman" w:cs="Times New Roman"/>
            <w:sz w:val="24"/>
            <w:szCs w:val="24"/>
          </w:rPr>
          <w:t xml:space="preserve"> Some important data are shared from your system. Make automatically start the nfs and portmap services at boot time</w:t>
        </w:r>
      </w:ins>
    </w:p>
    <w:p w:rsidR="003E26A2" w:rsidRPr="003E26A2" w:rsidRDefault="003E26A2" w:rsidP="003E26A2">
      <w:pPr>
        <w:spacing w:before="100" w:beforeAutospacing="1" w:after="100" w:afterAutospacing="1" w:line="240" w:lineRule="auto"/>
        <w:rPr>
          <w:ins w:id="492" w:author="Unknown"/>
          <w:rFonts w:ascii="Times New Roman" w:eastAsia="Times New Roman" w:hAnsi="Times New Roman" w:cs="Times New Roman"/>
          <w:sz w:val="24"/>
          <w:szCs w:val="24"/>
        </w:rPr>
      </w:pPr>
      <w:proofErr w:type="gramStart"/>
      <w:ins w:id="493" w:author="Unknown">
        <w:r w:rsidRPr="003E26A2">
          <w:rPr>
            <w:rFonts w:ascii="Times New Roman" w:eastAsia="Times New Roman" w:hAnsi="Times New Roman" w:cs="Times New Roman"/>
            <w:b/>
            <w:bCs/>
            <w:sz w:val="24"/>
            <w:szCs w:val="24"/>
          </w:rPr>
          <w:t xml:space="preserve">Exam question 3 </w:t>
        </w:r>
        <w:r w:rsidRPr="003E26A2">
          <w:rPr>
            <w:rFonts w:ascii="Times New Roman" w:eastAsia="Times New Roman" w:hAnsi="Times New Roman" w:cs="Times New Roman"/>
            <w:sz w:val="24"/>
            <w:szCs w:val="24"/>
          </w:rPr>
          <w:t xml:space="preserve">Share </w:t>
        </w:r>
        <w:r w:rsidRPr="003E26A2">
          <w:rPr>
            <w:rFonts w:ascii="Times New Roman" w:eastAsia="Times New Roman" w:hAnsi="Times New Roman" w:cs="Times New Roman"/>
            <w:b/>
            <w:bCs/>
            <w:sz w:val="24"/>
            <w:szCs w:val="24"/>
          </w:rPr>
          <w:t>/data</w:t>
        </w:r>
        <w:r w:rsidRPr="003E26A2">
          <w:rPr>
            <w:rFonts w:ascii="Times New Roman" w:eastAsia="Times New Roman" w:hAnsi="Times New Roman" w:cs="Times New Roman"/>
            <w:sz w:val="24"/>
            <w:szCs w:val="24"/>
          </w:rPr>
          <w:t xml:space="preserve"> directory using NFS only to </w:t>
        </w:r>
        <w:r w:rsidRPr="003E26A2">
          <w:rPr>
            <w:rFonts w:ascii="Times New Roman" w:eastAsia="Times New Roman" w:hAnsi="Times New Roman" w:cs="Times New Roman"/>
            <w:b/>
            <w:bCs/>
            <w:sz w:val="24"/>
            <w:szCs w:val="24"/>
          </w:rPr>
          <w:t>192.168.0.0/24</w:t>
        </w:r>
        <w:r w:rsidRPr="003E26A2">
          <w:rPr>
            <w:rFonts w:ascii="Times New Roman" w:eastAsia="Times New Roman" w:hAnsi="Times New Roman" w:cs="Times New Roman"/>
            <w:sz w:val="24"/>
            <w:szCs w:val="24"/>
          </w:rPr>
          <w:t xml:space="preserve"> members.</w:t>
        </w:r>
        <w:proofErr w:type="gramEnd"/>
        <w:r w:rsidRPr="003E26A2">
          <w:rPr>
            <w:rFonts w:ascii="Times New Roman" w:eastAsia="Times New Roman" w:hAnsi="Times New Roman" w:cs="Times New Roman"/>
            <w:sz w:val="24"/>
            <w:szCs w:val="24"/>
          </w:rPr>
          <w:t xml:space="preserve"> These hosts should get read and write access on shared directory.</w:t>
        </w:r>
      </w:ins>
    </w:p>
    <w:p w:rsidR="003E26A2" w:rsidRPr="003E26A2" w:rsidRDefault="003E26A2" w:rsidP="003E26A2">
      <w:pPr>
        <w:spacing w:before="100" w:beforeAutospacing="1" w:after="100" w:afterAutospacing="1" w:line="240" w:lineRule="auto"/>
        <w:outlineLvl w:val="2"/>
        <w:rPr>
          <w:ins w:id="494" w:author="Unknown"/>
          <w:rFonts w:ascii="Times New Roman" w:eastAsia="Times New Roman" w:hAnsi="Times New Roman" w:cs="Times New Roman"/>
          <w:b/>
          <w:bCs/>
          <w:sz w:val="27"/>
          <w:szCs w:val="27"/>
        </w:rPr>
      </w:pPr>
      <w:ins w:id="495" w:author="Unknown">
        <w:r w:rsidRPr="003E26A2">
          <w:rPr>
            <w:rFonts w:ascii="Times New Roman" w:eastAsia="Times New Roman" w:hAnsi="Times New Roman" w:cs="Times New Roman"/>
            <w:b/>
            <w:bCs/>
            <w:sz w:val="27"/>
            <w:szCs w:val="27"/>
          </w:rPr>
          <w:t>Configure nfs server</w:t>
        </w:r>
      </w:ins>
    </w:p>
    <w:p w:rsidR="003E26A2" w:rsidRPr="003E26A2" w:rsidRDefault="003E26A2" w:rsidP="003E26A2">
      <w:pPr>
        <w:spacing w:before="100" w:beforeAutospacing="1" w:after="100" w:afterAutospacing="1" w:line="240" w:lineRule="auto"/>
        <w:rPr>
          <w:ins w:id="496" w:author="Unknown"/>
          <w:rFonts w:ascii="Times New Roman" w:eastAsia="Times New Roman" w:hAnsi="Times New Roman" w:cs="Times New Roman"/>
          <w:sz w:val="24"/>
          <w:szCs w:val="24"/>
        </w:rPr>
      </w:pPr>
      <w:ins w:id="497" w:author="Unknown">
        <w:r w:rsidRPr="003E26A2">
          <w:rPr>
            <w:rFonts w:ascii="Times New Roman" w:eastAsia="Times New Roman" w:hAnsi="Times New Roman" w:cs="Times New Roman"/>
            <w:sz w:val="24"/>
            <w:szCs w:val="24"/>
          </w:rPr>
          <w:t xml:space="preserve">In this example we will configure </w:t>
        </w:r>
        <w:proofErr w:type="gramStart"/>
        <w:r w:rsidRPr="003E26A2">
          <w:rPr>
            <w:rFonts w:ascii="Times New Roman" w:eastAsia="Times New Roman" w:hAnsi="Times New Roman" w:cs="Times New Roman"/>
            <w:sz w:val="24"/>
            <w:szCs w:val="24"/>
          </w:rPr>
          <w:t>a</w:t>
        </w:r>
        <w:proofErr w:type="gramEnd"/>
        <w:r w:rsidRPr="003E26A2">
          <w:rPr>
            <w:rFonts w:ascii="Times New Roman" w:eastAsia="Times New Roman" w:hAnsi="Times New Roman" w:cs="Times New Roman"/>
            <w:sz w:val="24"/>
            <w:szCs w:val="24"/>
          </w:rPr>
          <w:t xml:space="preserve"> nfs server and will mount shared directory from client side.</w:t>
        </w:r>
      </w:ins>
    </w:p>
    <w:p w:rsidR="003E26A2" w:rsidRPr="003E26A2" w:rsidRDefault="003E26A2" w:rsidP="003E26A2">
      <w:pPr>
        <w:spacing w:before="100" w:beforeAutospacing="1" w:after="100" w:afterAutospacing="1" w:line="240" w:lineRule="auto"/>
        <w:rPr>
          <w:ins w:id="498" w:author="Unknown"/>
          <w:rFonts w:ascii="Times New Roman" w:eastAsia="Times New Roman" w:hAnsi="Times New Roman" w:cs="Times New Roman"/>
          <w:sz w:val="24"/>
          <w:szCs w:val="24"/>
        </w:rPr>
      </w:pPr>
      <w:ins w:id="499" w:author="Unknown">
        <w:r w:rsidRPr="003E26A2">
          <w:rPr>
            <w:rFonts w:ascii="Times New Roman" w:eastAsia="Times New Roman" w:hAnsi="Times New Roman" w:cs="Times New Roman"/>
            <w:sz w:val="24"/>
            <w:szCs w:val="24"/>
          </w:rPr>
          <w:t xml:space="preserve">For this example we are using two systems one linux server one linux </w:t>
        </w:r>
        <w:proofErr w:type="gramStart"/>
        <w:r w:rsidRPr="003E26A2">
          <w:rPr>
            <w:rFonts w:ascii="Times New Roman" w:eastAsia="Times New Roman" w:hAnsi="Times New Roman" w:cs="Times New Roman"/>
            <w:sz w:val="24"/>
            <w:szCs w:val="24"/>
          </w:rPr>
          <w:t>clients .</w:t>
        </w:r>
        <w:proofErr w:type="gramEnd"/>
        <w:r w:rsidRPr="003E26A2">
          <w:rPr>
            <w:rFonts w:ascii="Times New Roman" w:eastAsia="Times New Roman" w:hAnsi="Times New Roman" w:cs="Times New Roman"/>
            <w:sz w:val="24"/>
            <w:szCs w:val="24"/>
          </w:rPr>
          <w:t xml:space="preserve"> To complete these per quest of nfs server </w:t>
        </w:r>
        <w:proofErr w:type="gramStart"/>
        <w:r w:rsidRPr="003E26A2">
          <w:rPr>
            <w:rFonts w:ascii="Times New Roman" w:eastAsia="Times New Roman" w:hAnsi="Times New Roman" w:cs="Times New Roman"/>
            <w:sz w:val="24"/>
            <w:szCs w:val="24"/>
          </w:rPr>
          <w:t>Follow</w:t>
        </w:r>
        <w:proofErr w:type="gramEnd"/>
        <w:r w:rsidRPr="003E26A2">
          <w:rPr>
            <w:rFonts w:ascii="Times New Roman" w:eastAsia="Times New Roman" w:hAnsi="Times New Roman" w:cs="Times New Roman"/>
            <w:sz w:val="24"/>
            <w:szCs w:val="24"/>
          </w:rPr>
          <w:t xml:space="preserve"> this link</w:t>
        </w:r>
      </w:ins>
    </w:p>
    <w:p w:rsidR="003E26A2" w:rsidRPr="003E26A2" w:rsidRDefault="003E26A2" w:rsidP="003E26A2">
      <w:pPr>
        <w:spacing w:before="100" w:beforeAutospacing="1" w:after="100" w:afterAutospacing="1" w:line="240" w:lineRule="auto"/>
        <w:rPr>
          <w:ins w:id="500" w:author="Unknown"/>
          <w:rFonts w:ascii="Times New Roman" w:eastAsia="Times New Roman" w:hAnsi="Times New Roman" w:cs="Times New Roman"/>
          <w:sz w:val="24"/>
          <w:szCs w:val="24"/>
        </w:rPr>
      </w:pPr>
      <w:ins w:id="501" w:author="Unknown">
        <w:r w:rsidRPr="003E26A2">
          <w:rPr>
            <w:rFonts w:ascii="Times New Roman" w:eastAsia="Times New Roman" w:hAnsi="Times New Roman" w:cs="Times New Roman"/>
            <w:sz w:val="24"/>
            <w:szCs w:val="24"/>
          </w:rPr>
          <w:fldChar w:fldCharType="begin"/>
        </w:r>
        <w:r w:rsidRPr="003E26A2">
          <w:rPr>
            <w:rFonts w:ascii="Times New Roman" w:eastAsia="Times New Roman" w:hAnsi="Times New Roman" w:cs="Times New Roman"/>
            <w:sz w:val="24"/>
            <w:szCs w:val="24"/>
          </w:rPr>
          <w:instrText xml:space="preserve"> HYPERLINK "http://computernetworkingnotes.com/linux-network-administrations/network-configurations.html" </w:instrText>
        </w:r>
        <w:r w:rsidRPr="003E26A2">
          <w:rPr>
            <w:rFonts w:ascii="Times New Roman" w:eastAsia="Times New Roman" w:hAnsi="Times New Roman" w:cs="Times New Roman"/>
            <w:sz w:val="24"/>
            <w:szCs w:val="24"/>
          </w:rPr>
          <w:fldChar w:fldCharType="separate"/>
        </w:r>
        <w:r w:rsidRPr="003E26A2">
          <w:rPr>
            <w:rFonts w:ascii="Times New Roman" w:eastAsia="Times New Roman" w:hAnsi="Times New Roman" w:cs="Times New Roman"/>
            <w:color w:val="0000FF"/>
            <w:sz w:val="24"/>
            <w:szCs w:val="24"/>
            <w:u w:val="single"/>
          </w:rPr>
          <w:t xml:space="preserve">Network configuration in Linux </w:t>
        </w:r>
        <w:r w:rsidRPr="003E26A2">
          <w:rPr>
            <w:rFonts w:ascii="Times New Roman" w:eastAsia="Times New Roman" w:hAnsi="Times New Roman" w:cs="Times New Roman"/>
            <w:sz w:val="24"/>
            <w:szCs w:val="24"/>
          </w:rPr>
          <w:fldChar w:fldCharType="end"/>
        </w:r>
      </w:ins>
    </w:p>
    <w:p w:rsidR="003E26A2" w:rsidRPr="003E26A2" w:rsidRDefault="003E26A2" w:rsidP="003E26A2">
      <w:pPr>
        <w:numPr>
          <w:ilvl w:val="0"/>
          <w:numId w:val="84"/>
        </w:numPr>
        <w:spacing w:before="100" w:beforeAutospacing="1" w:after="100" w:afterAutospacing="1" w:line="240" w:lineRule="auto"/>
        <w:rPr>
          <w:ins w:id="502" w:author="Unknown"/>
          <w:rFonts w:ascii="Times New Roman" w:eastAsia="Times New Roman" w:hAnsi="Times New Roman" w:cs="Times New Roman"/>
          <w:sz w:val="24"/>
          <w:szCs w:val="24"/>
        </w:rPr>
      </w:pPr>
      <w:ins w:id="503" w:author="Unknown">
        <w:r w:rsidRPr="003E26A2">
          <w:rPr>
            <w:rFonts w:ascii="Times New Roman" w:eastAsia="Times New Roman" w:hAnsi="Times New Roman" w:cs="Times New Roman"/>
            <w:sz w:val="24"/>
            <w:szCs w:val="24"/>
          </w:rPr>
          <w:lastRenderedPageBreak/>
          <w:t>A linux server with ip address 192.168.0.254 and hostname Server</w:t>
        </w:r>
      </w:ins>
    </w:p>
    <w:p w:rsidR="003E26A2" w:rsidRPr="003E26A2" w:rsidRDefault="003E26A2" w:rsidP="003E26A2">
      <w:pPr>
        <w:numPr>
          <w:ilvl w:val="0"/>
          <w:numId w:val="84"/>
        </w:numPr>
        <w:spacing w:before="100" w:beforeAutospacing="1" w:after="100" w:afterAutospacing="1" w:line="240" w:lineRule="auto"/>
        <w:rPr>
          <w:ins w:id="504" w:author="Unknown"/>
          <w:rFonts w:ascii="Times New Roman" w:eastAsia="Times New Roman" w:hAnsi="Times New Roman" w:cs="Times New Roman"/>
          <w:sz w:val="24"/>
          <w:szCs w:val="24"/>
        </w:rPr>
      </w:pPr>
      <w:ins w:id="505" w:author="Unknown">
        <w:r w:rsidRPr="003E26A2">
          <w:rPr>
            <w:rFonts w:ascii="Times New Roman" w:eastAsia="Times New Roman" w:hAnsi="Times New Roman" w:cs="Times New Roman"/>
            <w:sz w:val="24"/>
            <w:szCs w:val="24"/>
          </w:rPr>
          <w:t>A linux client with ip address 192.168.0.1 and hostname Client1</w:t>
        </w:r>
      </w:ins>
    </w:p>
    <w:p w:rsidR="003E26A2" w:rsidRPr="003E26A2" w:rsidRDefault="003E26A2" w:rsidP="003E26A2">
      <w:pPr>
        <w:numPr>
          <w:ilvl w:val="0"/>
          <w:numId w:val="84"/>
        </w:numPr>
        <w:spacing w:before="100" w:beforeAutospacing="1" w:after="100" w:afterAutospacing="1" w:line="240" w:lineRule="auto"/>
        <w:rPr>
          <w:ins w:id="506" w:author="Unknown"/>
          <w:rFonts w:ascii="Times New Roman" w:eastAsia="Times New Roman" w:hAnsi="Times New Roman" w:cs="Times New Roman"/>
          <w:sz w:val="24"/>
          <w:szCs w:val="24"/>
        </w:rPr>
      </w:pPr>
      <w:ins w:id="507" w:author="Unknown">
        <w:r w:rsidRPr="003E26A2">
          <w:rPr>
            <w:rFonts w:ascii="Times New Roman" w:eastAsia="Times New Roman" w:hAnsi="Times New Roman" w:cs="Times New Roman"/>
            <w:sz w:val="24"/>
            <w:szCs w:val="24"/>
          </w:rPr>
          <w:t>Updated /etc/hosts file on both linux system</w:t>
        </w:r>
      </w:ins>
    </w:p>
    <w:p w:rsidR="003E26A2" w:rsidRPr="003E26A2" w:rsidRDefault="003E26A2" w:rsidP="003E26A2">
      <w:pPr>
        <w:numPr>
          <w:ilvl w:val="0"/>
          <w:numId w:val="84"/>
        </w:numPr>
        <w:spacing w:before="100" w:beforeAutospacing="1" w:after="100" w:afterAutospacing="1" w:line="240" w:lineRule="auto"/>
        <w:rPr>
          <w:ins w:id="508" w:author="Unknown"/>
          <w:rFonts w:ascii="Times New Roman" w:eastAsia="Times New Roman" w:hAnsi="Times New Roman" w:cs="Times New Roman"/>
          <w:sz w:val="24"/>
          <w:szCs w:val="24"/>
        </w:rPr>
      </w:pPr>
      <w:ins w:id="509" w:author="Unknown">
        <w:r w:rsidRPr="003E26A2">
          <w:rPr>
            <w:rFonts w:ascii="Times New Roman" w:eastAsia="Times New Roman" w:hAnsi="Times New Roman" w:cs="Times New Roman"/>
            <w:sz w:val="24"/>
            <w:szCs w:val="24"/>
          </w:rPr>
          <w:t>Running portmap and xinetd services</w:t>
        </w:r>
      </w:ins>
    </w:p>
    <w:p w:rsidR="003E26A2" w:rsidRPr="003E26A2" w:rsidRDefault="003E26A2" w:rsidP="003E26A2">
      <w:pPr>
        <w:numPr>
          <w:ilvl w:val="0"/>
          <w:numId w:val="84"/>
        </w:numPr>
        <w:spacing w:before="100" w:beforeAutospacing="1" w:after="100" w:afterAutospacing="1" w:line="240" w:lineRule="auto"/>
        <w:rPr>
          <w:ins w:id="510" w:author="Unknown"/>
          <w:rFonts w:ascii="Times New Roman" w:eastAsia="Times New Roman" w:hAnsi="Times New Roman" w:cs="Times New Roman"/>
          <w:sz w:val="24"/>
          <w:szCs w:val="24"/>
        </w:rPr>
      </w:pPr>
      <w:ins w:id="511" w:author="Unknown">
        <w:r w:rsidRPr="003E26A2">
          <w:rPr>
            <w:rFonts w:ascii="Times New Roman" w:eastAsia="Times New Roman" w:hAnsi="Times New Roman" w:cs="Times New Roman"/>
            <w:sz w:val="24"/>
            <w:szCs w:val="24"/>
          </w:rPr>
          <w:t>Firewall should be off on server</w:t>
        </w:r>
      </w:ins>
    </w:p>
    <w:p w:rsidR="003E26A2" w:rsidRPr="003E26A2" w:rsidRDefault="003E26A2" w:rsidP="003E26A2">
      <w:pPr>
        <w:spacing w:after="0" w:line="240" w:lineRule="auto"/>
        <w:rPr>
          <w:ins w:id="512" w:author="Unknown"/>
          <w:rFonts w:ascii="Times New Roman" w:eastAsia="Times New Roman" w:hAnsi="Times New Roman" w:cs="Times New Roman"/>
          <w:sz w:val="24"/>
          <w:szCs w:val="24"/>
        </w:rPr>
      </w:pPr>
      <w:ins w:id="513" w:author="Unknown">
        <w:r w:rsidRPr="003E26A2">
          <w:rPr>
            <w:rFonts w:ascii="Times New Roman" w:eastAsia="Times New Roman" w:hAnsi="Times New Roman" w:cs="Times New Roman"/>
            <w:sz w:val="24"/>
            <w:szCs w:val="24"/>
          </w:rPr>
          <w:t>We suggest you to review that article before start configuration of nfs server. Once you have completed the necessary steps follow this guide.</w:t>
        </w:r>
      </w:ins>
    </w:p>
    <w:p w:rsidR="003E26A2" w:rsidRPr="003E26A2" w:rsidRDefault="003E26A2" w:rsidP="003E26A2">
      <w:pPr>
        <w:spacing w:before="100" w:beforeAutospacing="1" w:after="100" w:afterAutospacing="1" w:line="240" w:lineRule="auto"/>
        <w:rPr>
          <w:ins w:id="514" w:author="Unknown"/>
          <w:rFonts w:ascii="Times New Roman" w:eastAsia="Times New Roman" w:hAnsi="Times New Roman" w:cs="Times New Roman"/>
          <w:sz w:val="24"/>
          <w:szCs w:val="24"/>
        </w:rPr>
      </w:pPr>
      <w:ins w:id="515" w:author="Unknown">
        <w:r w:rsidRPr="003E26A2">
          <w:rPr>
            <w:rFonts w:ascii="Times New Roman" w:eastAsia="Times New Roman" w:hAnsi="Times New Roman" w:cs="Times New Roman"/>
            <w:sz w:val="24"/>
            <w:szCs w:val="24"/>
          </w:rPr>
          <w:t xml:space="preserve">Three rpm are required to configure nfs server. </w:t>
        </w:r>
        <w:proofErr w:type="gramStart"/>
        <w:r w:rsidRPr="003E26A2">
          <w:rPr>
            <w:rFonts w:ascii="Times New Roman" w:eastAsia="Times New Roman" w:hAnsi="Times New Roman" w:cs="Times New Roman"/>
            <w:b/>
            <w:bCs/>
            <w:sz w:val="24"/>
            <w:szCs w:val="24"/>
          </w:rPr>
          <w:t>nfs</w:t>
        </w:r>
        <w:proofErr w:type="gramEnd"/>
        <w:r w:rsidRPr="003E26A2">
          <w:rPr>
            <w:rFonts w:ascii="Times New Roman" w:eastAsia="Times New Roman" w:hAnsi="Times New Roman" w:cs="Times New Roman"/>
            <w:b/>
            <w:bCs/>
            <w:sz w:val="24"/>
            <w:szCs w:val="24"/>
          </w:rPr>
          <w:t xml:space="preserve">, portmap, xinetd </w:t>
        </w:r>
        <w:r w:rsidRPr="003E26A2">
          <w:rPr>
            <w:rFonts w:ascii="Times New Roman" w:eastAsia="Times New Roman" w:hAnsi="Times New Roman" w:cs="Times New Roman"/>
            <w:sz w:val="24"/>
            <w:szCs w:val="24"/>
          </w:rPr>
          <w:t>check them if not found then install</w:t>
        </w:r>
        <w:r w:rsidRPr="003E26A2">
          <w:rPr>
            <w:rFonts w:ascii="Times New Roman" w:eastAsia="Times New Roman" w:hAnsi="Times New Roman" w:cs="Times New Roman"/>
            <w:sz w:val="24"/>
            <w:szCs w:val="24"/>
          </w:rPr>
          <w:br/>
        </w:r>
      </w:ins>
      <w:r>
        <w:rPr>
          <w:rFonts w:ascii="Times New Roman" w:eastAsia="Times New Roman" w:hAnsi="Times New Roman" w:cs="Times New Roman"/>
          <w:noProof/>
          <w:sz w:val="24"/>
          <w:szCs w:val="24"/>
        </w:rPr>
        <w:drawing>
          <wp:inline distT="0" distB="0" distL="0" distR="0">
            <wp:extent cx="2957195" cy="1282700"/>
            <wp:effectExtent l="19050" t="0" r="0" b="0"/>
            <wp:docPr id="413" name="Picture 413" descr="r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 descr="rpm"/>
                    <pic:cNvPicPr>
                      <a:picLocks noChangeAspect="1" noChangeArrowheads="1"/>
                    </pic:cNvPicPr>
                  </pic:nvPicPr>
                  <pic:blipFill>
                    <a:blip r:embed="rId1302"/>
                    <a:srcRect/>
                    <a:stretch>
                      <a:fillRect/>
                    </a:stretch>
                  </pic:blipFill>
                  <pic:spPr bwMode="auto">
                    <a:xfrm>
                      <a:off x="0" y="0"/>
                      <a:ext cx="2957195" cy="1282700"/>
                    </a:xfrm>
                    <a:prstGeom prst="rect">
                      <a:avLst/>
                    </a:prstGeom>
                    <a:noFill/>
                    <a:ln w="9525">
                      <a:noFill/>
                      <a:miter lim="800000"/>
                      <a:headEnd/>
                      <a:tailEnd/>
                    </a:ln>
                  </pic:spPr>
                </pic:pic>
              </a:graphicData>
            </a:graphic>
          </wp:inline>
        </w:drawing>
      </w:r>
    </w:p>
    <w:p w:rsidR="003E26A2" w:rsidRPr="003E26A2" w:rsidRDefault="003E26A2" w:rsidP="003E26A2">
      <w:pPr>
        <w:spacing w:before="100" w:beforeAutospacing="1" w:after="100" w:afterAutospacing="1" w:line="240" w:lineRule="auto"/>
        <w:rPr>
          <w:ins w:id="516" w:author="Unknown"/>
          <w:rFonts w:ascii="Times New Roman" w:eastAsia="Times New Roman" w:hAnsi="Times New Roman" w:cs="Times New Roman"/>
          <w:sz w:val="24"/>
          <w:szCs w:val="24"/>
        </w:rPr>
      </w:pPr>
      <w:ins w:id="517" w:author="Unknown">
        <w:r w:rsidRPr="003E26A2">
          <w:rPr>
            <w:rFonts w:ascii="Times New Roman" w:eastAsia="Times New Roman" w:hAnsi="Times New Roman" w:cs="Times New Roman"/>
            <w:sz w:val="24"/>
            <w:szCs w:val="24"/>
          </w:rPr>
          <w:t xml:space="preserve">Now check </w:t>
        </w:r>
        <w:r w:rsidRPr="003E26A2">
          <w:rPr>
            <w:rFonts w:ascii="Times New Roman" w:eastAsia="Times New Roman" w:hAnsi="Times New Roman" w:cs="Times New Roman"/>
            <w:b/>
            <w:bCs/>
            <w:sz w:val="24"/>
            <w:szCs w:val="24"/>
          </w:rPr>
          <w:t xml:space="preserve">nfs, portmap, </w:t>
        </w:r>
        <w:proofErr w:type="gramStart"/>
        <w:r w:rsidRPr="003E26A2">
          <w:rPr>
            <w:rFonts w:ascii="Times New Roman" w:eastAsia="Times New Roman" w:hAnsi="Times New Roman" w:cs="Times New Roman"/>
            <w:b/>
            <w:bCs/>
            <w:sz w:val="24"/>
            <w:szCs w:val="24"/>
          </w:rPr>
          <w:t>xinetd</w:t>
        </w:r>
        <w:proofErr w:type="gramEnd"/>
        <w:r w:rsidRPr="003E26A2">
          <w:rPr>
            <w:rFonts w:ascii="Times New Roman" w:eastAsia="Times New Roman" w:hAnsi="Times New Roman" w:cs="Times New Roman"/>
            <w:sz w:val="24"/>
            <w:szCs w:val="24"/>
          </w:rPr>
          <w:t xml:space="preserve"> service in system service it should be on</w:t>
        </w:r>
      </w:ins>
    </w:p>
    <w:p w:rsidR="003E26A2" w:rsidRPr="003E26A2" w:rsidRDefault="003E26A2" w:rsidP="003E26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ins w:id="518" w:author="Unknown"/>
          <w:rFonts w:ascii="Courier New" w:eastAsia="Times New Roman" w:hAnsi="Courier New" w:cs="Courier New"/>
          <w:sz w:val="20"/>
          <w:szCs w:val="20"/>
        </w:rPr>
      </w:pPr>
      <w:ins w:id="519" w:author="Unknown">
        <w:r w:rsidRPr="003E26A2">
          <w:rPr>
            <w:rFonts w:ascii="Courier New" w:eastAsia="Times New Roman" w:hAnsi="Courier New" w:cs="Courier New"/>
            <w:sz w:val="20"/>
            <w:szCs w:val="20"/>
          </w:rPr>
          <w:t>#setup</w:t>
        </w:r>
      </w:ins>
    </w:p>
    <w:p w:rsidR="003E26A2" w:rsidRPr="003E26A2" w:rsidRDefault="003E26A2" w:rsidP="003E26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ins w:id="520" w:author="Unknown"/>
          <w:rFonts w:ascii="Courier New" w:eastAsia="Times New Roman" w:hAnsi="Courier New" w:cs="Courier New"/>
          <w:sz w:val="20"/>
          <w:szCs w:val="20"/>
        </w:rPr>
      </w:pPr>
      <w:proofErr w:type="gramStart"/>
      <w:ins w:id="521" w:author="Unknown">
        <w:r w:rsidRPr="003E26A2">
          <w:rPr>
            <w:rFonts w:ascii="Courier New" w:eastAsia="Times New Roman" w:hAnsi="Courier New" w:cs="Courier New"/>
            <w:sz w:val="20"/>
            <w:szCs w:val="20"/>
          </w:rPr>
          <w:t xml:space="preserve">Select </w:t>
        </w:r>
        <w:r w:rsidRPr="003E26A2">
          <w:rPr>
            <w:rFonts w:ascii="Courier New" w:eastAsia="Times New Roman" w:hAnsi="Courier New" w:cs="Courier New"/>
            <w:b/>
            <w:bCs/>
            <w:sz w:val="20"/>
            <w:szCs w:val="20"/>
          </w:rPr>
          <w:t xml:space="preserve"> System</w:t>
        </w:r>
        <w:proofErr w:type="gramEnd"/>
        <w:r w:rsidRPr="003E26A2">
          <w:rPr>
            <w:rFonts w:ascii="Courier New" w:eastAsia="Times New Roman" w:hAnsi="Courier New" w:cs="Courier New"/>
            <w:b/>
            <w:bCs/>
            <w:sz w:val="20"/>
            <w:szCs w:val="20"/>
          </w:rPr>
          <w:t xml:space="preserve"> service</w:t>
        </w:r>
      </w:ins>
    </w:p>
    <w:p w:rsidR="003E26A2" w:rsidRPr="003E26A2" w:rsidRDefault="003E26A2" w:rsidP="003E26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ins w:id="522" w:author="Unknown"/>
          <w:rFonts w:ascii="Courier New" w:eastAsia="Times New Roman" w:hAnsi="Courier New" w:cs="Courier New"/>
          <w:sz w:val="20"/>
          <w:szCs w:val="20"/>
        </w:rPr>
      </w:pPr>
      <w:proofErr w:type="gramStart"/>
      <w:ins w:id="523" w:author="Unknown">
        <w:r w:rsidRPr="003E26A2">
          <w:rPr>
            <w:rFonts w:ascii="Courier New" w:eastAsia="Times New Roman" w:hAnsi="Courier New" w:cs="Courier New"/>
            <w:sz w:val="20"/>
            <w:szCs w:val="20"/>
          </w:rPr>
          <w:t>from</w:t>
        </w:r>
        <w:proofErr w:type="gramEnd"/>
        <w:r w:rsidRPr="003E26A2">
          <w:rPr>
            <w:rFonts w:ascii="Courier New" w:eastAsia="Times New Roman" w:hAnsi="Courier New" w:cs="Courier New"/>
            <w:sz w:val="20"/>
            <w:szCs w:val="20"/>
          </w:rPr>
          <w:t xml:space="preserve"> list</w:t>
        </w:r>
      </w:ins>
    </w:p>
    <w:p w:rsidR="003E26A2" w:rsidRPr="003E26A2" w:rsidRDefault="003E26A2" w:rsidP="003E26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ins w:id="524" w:author="Unknown"/>
          <w:rFonts w:ascii="Courier New" w:eastAsia="Times New Roman" w:hAnsi="Courier New" w:cs="Courier New"/>
          <w:sz w:val="20"/>
          <w:szCs w:val="20"/>
        </w:rPr>
      </w:pPr>
      <w:ins w:id="525" w:author="Unknown">
        <w:r w:rsidRPr="003E26A2">
          <w:rPr>
            <w:rFonts w:ascii="Courier New" w:eastAsia="Times New Roman" w:hAnsi="Courier New" w:cs="Courier New"/>
            <w:sz w:val="20"/>
            <w:szCs w:val="20"/>
          </w:rPr>
          <w:t>[*</w:t>
        </w:r>
        <w:proofErr w:type="gramStart"/>
        <w:r w:rsidRPr="003E26A2">
          <w:rPr>
            <w:rFonts w:ascii="Courier New" w:eastAsia="Times New Roman" w:hAnsi="Courier New" w:cs="Courier New"/>
            <w:sz w:val="20"/>
            <w:szCs w:val="20"/>
          </w:rPr>
          <w:t>]portmap</w:t>
        </w:r>
        <w:proofErr w:type="gramEnd"/>
        <w:r w:rsidRPr="003E26A2">
          <w:rPr>
            <w:rFonts w:ascii="Courier New" w:eastAsia="Times New Roman" w:hAnsi="Courier New" w:cs="Courier New"/>
            <w:sz w:val="20"/>
            <w:szCs w:val="20"/>
          </w:rPr>
          <w:t xml:space="preserve"> [*]xinetd [*]nfs</w:t>
        </w:r>
      </w:ins>
    </w:p>
    <w:p w:rsidR="003E26A2" w:rsidRPr="003E26A2" w:rsidRDefault="003E26A2" w:rsidP="003E26A2">
      <w:pPr>
        <w:spacing w:before="100" w:beforeAutospacing="1" w:after="100" w:afterAutospacing="1" w:line="240" w:lineRule="auto"/>
        <w:rPr>
          <w:ins w:id="526" w:author="Unknown"/>
          <w:rFonts w:ascii="Times New Roman" w:eastAsia="Times New Roman" w:hAnsi="Times New Roman" w:cs="Times New Roman"/>
          <w:sz w:val="24"/>
          <w:szCs w:val="24"/>
        </w:rPr>
      </w:pPr>
      <w:ins w:id="527" w:author="Unknown">
        <w:r w:rsidRPr="003E26A2">
          <w:rPr>
            <w:rFonts w:ascii="Times New Roman" w:eastAsia="Times New Roman" w:hAnsi="Times New Roman" w:cs="Times New Roman"/>
            <w:sz w:val="24"/>
            <w:szCs w:val="24"/>
          </w:rPr>
          <w:t xml:space="preserve">Now restart </w:t>
        </w:r>
        <w:r w:rsidRPr="003E26A2">
          <w:rPr>
            <w:rFonts w:ascii="Times New Roman" w:eastAsia="Times New Roman" w:hAnsi="Times New Roman" w:cs="Times New Roman"/>
            <w:b/>
            <w:bCs/>
            <w:sz w:val="24"/>
            <w:szCs w:val="24"/>
          </w:rPr>
          <w:t>xinetd</w:t>
        </w:r>
        <w:r w:rsidRPr="003E26A2">
          <w:rPr>
            <w:rFonts w:ascii="Times New Roman" w:eastAsia="Times New Roman" w:hAnsi="Times New Roman" w:cs="Times New Roman"/>
            <w:sz w:val="24"/>
            <w:szCs w:val="24"/>
          </w:rPr>
          <w:t xml:space="preserve"> and </w:t>
        </w:r>
        <w:r w:rsidRPr="003E26A2">
          <w:rPr>
            <w:rFonts w:ascii="Times New Roman" w:eastAsia="Times New Roman" w:hAnsi="Times New Roman" w:cs="Times New Roman"/>
            <w:b/>
            <w:bCs/>
            <w:sz w:val="24"/>
            <w:szCs w:val="24"/>
          </w:rPr>
          <w:t>portmap</w:t>
        </w:r>
        <w:r w:rsidRPr="003E26A2">
          <w:rPr>
            <w:rFonts w:ascii="Times New Roman" w:eastAsia="Times New Roman" w:hAnsi="Times New Roman" w:cs="Times New Roman"/>
            <w:sz w:val="24"/>
            <w:szCs w:val="24"/>
          </w:rPr>
          <w:t xml:space="preserve"> service</w:t>
        </w:r>
        <w:r w:rsidRPr="003E26A2">
          <w:rPr>
            <w:rFonts w:ascii="Times New Roman" w:eastAsia="Times New Roman" w:hAnsi="Times New Roman" w:cs="Times New Roman"/>
            <w:sz w:val="24"/>
            <w:szCs w:val="24"/>
          </w:rPr>
          <w:br/>
        </w:r>
      </w:ins>
      <w:r>
        <w:rPr>
          <w:rFonts w:ascii="Times New Roman" w:eastAsia="Times New Roman" w:hAnsi="Times New Roman" w:cs="Times New Roman"/>
          <w:noProof/>
          <w:sz w:val="24"/>
          <w:szCs w:val="24"/>
        </w:rPr>
        <w:drawing>
          <wp:inline distT="0" distB="0" distL="0" distR="0">
            <wp:extent cx="5783580" cy="1128395"/>
            <wp:effectExtent l="19050" t="0" r="7620" b="0"/>
            <wp:docPr id="414" name="Picture 414" descr="service rest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4" descr="service restart"/>
                    <pic:cNvPicPr>
                      <a:picLocks noChangeAspect="1" noChangeArrowheads="1"/>
                    </pic:cNvPicPr>
                  </pic:nvPicPr>
                  <pic:blipFill>
                    <a:blip r:embed="rId46"/>
                    <a:srcRect/>
                    <a:stretch>
                      <a:fillRect/>
                    </a:stretch>
                  </pic:blipFill>
                  <pic:spPr bwMode="auto">
                    <a:xfrm>
                      <a:off x="0" y="0"/>
                      <a:ext cx="5783580" cy="1128395"/>
                    </a:xfrm>
                    <a:prstGeom prst="rect">
                      <a:avLst/>
                    </a:prstGeom>
                    <a:noFill/>
                    <a:ln w="9525">
                      <a:noFill/>
                      <a:miter lim="800000"/>
                      <a:headEnd/>
                      <a:tailEnd/>
                    </a:ln>
                  </pic:spPr>
                </pic:pic>
              </a:graphicData>
            </a:graphic>
          </wp:inline>
        </w:drawing>
      </w:r>
      <w:ins w:id="528" w:author="Unknown">
        <w:r w:rsidRPr="003E26A2">
          <w:rPr>
            <w:rFonts w:ascii="Times New Roman" w:eastAsia="Times New Roman" w:hAnsi="Times New Roman" w:cs="Times New Roman"/>
            <w:sz w:val="24"/>
            <w:szCs w:val="24"/>
          </w:rPr>
          <w:br/>
        </w:r>
        <w:proofErr w:type="gramStart"/>
        <w:r w:rsidRPr="003E26A2">
          <w:rPr>
            <w:rFonts w:ascii="Times New Roman" w:eastAsia="Times New Roman" w:hAnsi="Times New Roman" w:cs="Times New Roman"/>
            <w:sz w:val="24"/>
            <w:szCs w:val="24"/>
          </w:rPr>
          <w:t>To</w:t>
        </w:r>
        <w:proofErr w:type="gramEnd"/>
        <w:r w:rsidRPr="003E26A2">
          <w:rPr>
            <w:rFonts w:ascii="Times New Roman" w:eastAsia="Times New Roman" w:hAnsi="Times New Roman" w:cs="Times New Roman"/>
            <w:sz w:val="24"/>
            <w:szCs w:val="24"/>
          </w:rPr>
          <w:t xml:space="preserve"> keep on these services after reboot on then via </w:t>
        </w:r>
        <w:r w:rsidRPr="003E26A2">
          <w:rPr>
            <w:rFonts w:ascii="Times New Roman" w:eastAsia="Times New Roman" w:hAnsi="Times New Roman" w:cs="Times New Roman"/>
            <w:b/>
            <w:bCs/>
            <w:sz w:val="24"/>
            <w:szCs w:val="24"/>
          </w:rPr>
          <w:t>chkconfig</w:t>
        </w:r>
        <w:r w:rsidRPr="003E26A2">
          <w:rPr>
            <w:rFonts w:ascii="Times New Roman" w:eastAsia="Times New Roman" w:hAnsi="Times New Roman" w:cs="Times New Roman"/>
            <w:sz w:val="24"/>
            <w:szCs w:val="24"/>
          </w:rPr>
          <w:t xml:space="preserve"> command</w:t>
        </w:r>
        <w:r w:rsidRPr="003E26A2">
          <w:rPr>
            <w:rFonts w:ascii="Times New Roman" w:eastAsia="Times New Roman" w:hAnsi="Times New Roman" w:cs="Times New Roman"/>
            <w:sz w:val="24"/>
            <w:szCs w:val="24"/>
          </w:rPr>
          <w:br/>
        </w:r>
      </w:ins>
      <w:r>
        <w:rPr>
          <w:rFonts w:ascii="Times New Roman" w:eastAsia="Times New Roman" w:hAnsi="Times New Roman" w:cs="Times New Roman"/>
          <w:noProof/>
          <w:sz w:val="24"/>
          <w:szCs w:val="24"/>
        </w:rPr>
        <w:drawing>
          <wp:inline distT="0" distB="0" distL="0" distR="0">
            <wp:extent cx="3206115" cy="522605"/>
            <wp:effectExtent l="19050" t="0" r="0" b="0"/>
            <wp:docPr id="415" name="Picture 415" descr="chkcon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5" descr="chkconfig"/>
                    <pic:cNvPicPr>
                      <a:picLocks noChangeAspect="1" noChangeArrowheads="1"/>
                    </pic:cNvPicPr>
                  </pic:nvPicPr>
                  <pic:blipFill>
                    <a:blip r:embed="rId47"/>
                    <a:srcRect/>
                    <a:stretch>
                      <a:fillRect/>
                    </a:stretch>
                  </pic:blipFill>
                  <pic:spPr bwMode="auto">
                    <a:xfrm>
                      <a:off x="0" y="0"/>
                      <a:ext cx="3206115" cy="522605"/>
                    </a:xfrm>
                    <a:prstGeom prst="rect">
                      <a:avLst/>
                    </a:prstGeom>
                    <a:noFill/>
                    <a:ln w="9525">
                      <a:noFill/>
                      <a:miter lim="800000"/>
                      <a:headEnd/>
                      <a:tailEnd/>
                    </a:ln>
                  </pic:spPr>
                </pic:pic>
              </a:graphicData>
            </a:graphic>
          </wp:inline>
        </w:drawing>
      </w:r>
      <w:ins w:id="529" w:author="Unknown">
        <w:r w:rsidRPr="003E26A2">
          <w:rPr>
            <w:rFonts w:ascii="Times New Roman" w:eastAsia="Times New Roman" w:hAnsi="Times New Roman" w:cs="Times New Roman"/>
            <w:sz w:val="24"/>
            <w:szCs w:val="24"/>
          </w:rPr>
          <w:br/>
          <w:t xml:space="preserve">After </w:t>
        </w:r>
        <w:r w:rsidRPr="003E26A2">
          <w:rPr>
            <w:rFonts w:ascii="Times New Roman" w:eastAsia="Times New Roman" w:hAnsi="Times New Roman" w:cs="Times New Roman"/>
            <w:b/>
            <w:bCs/>
            <w:sz w:val="24"/>
            <w:szCs w:val="24"/>
          </w:rPr>
          <w:t>reboot</w:t>
        </w:r>
        <w:r w:rsidRPr="003E26A2">
          <w:rPr>
            <w:rFonts w:ascii="Times New Roman" w:eastAsia="Times New Roman" w:hAnsi="Times New Roman" w:cs="Times New Roman"/>
            <w:sz w:val="24"/>
            <w:szCs w:val="24"/>
          </w:rPr>
          <w:t xml:space="preserve"> verify their status. It must be in</w:t>
        </w:r>
        <w:r w:rsidRPr="003E26A2">
          <w:rPr>
            <w:rFonts w:ascii="Times New Roman" w:eastAsia="Times New Roman" w:hAnsi="Times New Roman" w:cs="Times New Roman"/>
            <w:b/>
            <w:bCs/>
            <w:sz w:val="24"/>
            <w:szCs w:val="24"/>
          </w:rPr>
          <w:t xml:space="preserve"> running</w:t>
        </w:r>
        <w:r w:rsidRPr="003E26A2">
          <w:rPr>
            <w:rFonts w:ascii="Times New Roman" w:eastAsia="Times New Roman" w:hAnsi="Times New Roman" w:cs="Times New Roman"/>
            <w:sz w:val="24"/>
            <w:szCs w:val="24"/>
          </w:rPr>
          <w:t xml:space="preserve"> condition</w:t>
        </w:r>
        <w:r w:rsidRPr="003E26A2">
          <w:rPr>
            <w:rFonts w:ascii="Times New Roman" w:eastAsia="Times New Roman" w:hAnsi="Times New Roman" w:cs="Times New Roman"/>
            <w:sz w:val="24"/>
            <w:szCs w:val="24"/>
          </w:rPr>
          <w:br/>
        </w:r>
      </w:ins>
      <w:r>
        <w:rPr>
          <w:rFonts w:ascii="Times New Roman" w:eastAsia="Times New Roman" w:hAnsi="Times New Roman" w:cs="Times New Roman"/>
          <w:noProof/>
          <w:sz w:val="24"/>
          <w:szCs w:val="24"/>
        </w:rPr>
        <w:drawing>
          <wp:inline distT="0" distB="0" distL="0" distR="0">
            <wp:extent cx="3372485" cy="795655"/>
            <wp:effectExtent l="19050" t="0" r="0" b="0"/>
            <wp:docPr id="416" name="Picture 416" descr="service stat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6" descr="service status"/>
                    <pic:cNvPicPr>
                      <a:picLocks noChangeAspect="1" noChangeArrowheads="1"/>
                    </pic:cNvPicPr>
                  </pic:nvPicPr>
                  <pic:blipFill>
                    <a:blip r:embed="rId48"/>
                    <a:srcRect/>
                    <a:stretch>
                      <a:fillRect/>
                    </a:stretch>
                  </pic:blipFill>
                  <pic:spPr bwMode="auto">
                    <a:xfrm>
                      <a:off x="0" y="0"/>
                      <a:ext cx="3372485" cy="795655"/>
                    </a:xfrm>
                    <a:prstGeom prst="rect">
                      <a:avLst/>
                    </a:prstGeom>
                    <a:noFill/>
                    <a:ln w="9525">
                      <a:noFill/>
                      <a:miter lim="800000"/>
                      <a:headEnd/>
                      <a:tailEnd/>
                    </a:ln>
                  </pic:spPr>
                </pic:pic>
              </a:graphicData>
            </a:graphic>
          </wp:inline>
        </w:drawing>
      </w:r>
    </w:p>
    <w:p w:rsidR="003E26A2" w:rsidRPr="003E26A2" w:rsidRDefault="003E26A2" w:rsidP="003E26A2">
      <w:pPr>
        <w:spacing w:before="100" w:beforeAutospacing="1" w:after="100" w:afterAutospacing="1" w:line="240" w:lineRule="auto"/>
        <w:rPr>
          <w:ins w:id="530" w:author="Unknown"/>
          <w:rFonts w:ascii="Times New Roman" w:eastAsia="Times New Roman" w:hAnsi="Times New Roman" w:cs="Times New Roman"/>
          <w:sz w:val="24"/>
          <w:szCs w:val="24"/>
        </w:rPr>
      </w:pPr>
      <w:proofErr w:type="gramStart"/>
      <w:ins w:id="531" w:author="Unknown">
        <w:r w:rsidRPr="003E26A2">
          <w:rPr>
            <w:rFonts w:ascii="Times New Roman" w:eastAsia="Times New Roman" w:hAnsi="Times New Roman" w:cs="Times New Roman"/>
            <w:sz w:val="24"/>
            <w:szCs w:val="24"/>
          </w:rPr>
          <w:lastRenderedPageBreak/>
          <w:t>now</w:t>
        </w:r>
        <w:proofErr w:type="gramEnd"/>
        <w:r w:rsidRPr="003E26A2">
          <w:rPr>
            <w:rFonts w:ascii="Times New Roman" w:eastAsia="Times New Roman" w:hAnsi="Times New Roman" w:cs="Times New Roman"/>
            <w:sz w:val="24"/>
            <w:szCs w:val="24"/>
          </w:rPr>
          <w:t xml:space="preserve"> create a </w:t>
        </w:r>
        <w:r w:rsidRPr="003E26A2">
          <w:rPr>
            <w:rFonts w:ascii="Times New Roman" w:eastAsia="Times New Roman" w:hAnsi="Times New Roman" w:cs="Times New Roman"/>
            <w:b/>
            <w:bCs/>
            <w:sz w:val="24"/>
            <w:szCs w:val="24"/>
          </w:rPr>
          <w:t>/data</w:t>
        </w:r>
        <w:r w:rsidRPr="003E26A2">
          <w:rPr>
            <w:rFonts w:ascii="Times New Roman" w:eastAsia="Times New Roman" w:hAnsi="Times New Roman" w:cs="Times New Roman"/>
            <w:sz w:val="24"/>
            <w:szCs w:val="24"/>
          </w:rPr>
          <w:t xml:space="preserve"> directory and grant full permission to it</w:t>
        </w:r>
        <w:r w:rsidRPr="003E26A2">
          <w:rPr>
            <w:rFonts w:ascii="Times New Roman" w:eastAsia="Times New Roman" w:hAnsi="Times New Roman" w:cs="Times New Roman"/>
            <w:sz w:val="24"/>
            <w:szCs w:val="24"/>
          </w:rPr>
          <w:br/>
        </w:r>
      </w:ins>
      <w:r>
        <w:rPr>
          <w:rFonts w:ascii="Times New Roman" w:eastAsia="Times New Roman" w:hAnsi="Times New Roman" w:cs="Times New Roman"/>
          <w:noProof/>
          <w:sz w:val="24"/>
          <w:szCs w:val="24"/>
        </w:rPr>
        <w:drawing>
          <wp:inline distT="0" distB="0" distL="0" distR="0">
            <wp:extent cx="2849880" cy="510540"/>
            <wp:effectExtent l="19050" t="0" r="7620" b="0"/>
            <wp:docPr id="417" name="Picture 417" descr="mkd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 descr="mkdir"/>
                    <pic:cNvPicPr>
                      <a:picLocks noChangeAspect="1" noChangeArrowheads="1"/>
                    </pic:cNvPicPr>
                  </pic:nvPicPr>
                  <pic:blipFill>
                    <a:blip r:embed="rId1303"/>
                    <a:srcRect/>
                    <a:stretch>
                      <a:fillRect/>
                    </a:stretch>
                  </pic:blipFill>
                  <pic:spPr bwMode="auto">
                    <a:xfrm>
                      <a:off x="0" y="0"/>
                      <a:ext cx="2849880" cy="510540"/>
                    </a:xfrm>
                    <a:prstGeom prst="rect">
                      <a:avLst/>
                    </a:prstGeom>
                    <a:noFill/>
                    <a:ln w="9525">
                      <a:noFill/>
                      <a:miter lim="800000"/>
                      <a:headEnd/>
                      <a:tailEnd/>
                    </a:ln>
                  </pic:spPr>
                </pic:pic>
              </a:graphicData>
            </a:graphic>
          </wp:inline>
        </w:drawing>
      </w:r>
    </w:p>
    <w:p w:rsidR="003E26A2" w:rsidRPr="003E26A2" w:rsidRDefault="003E26A2" w:rsidP="003E26A2">
      <w:pPr>
        <w:spacing w:before="100" w:beforeAutospacing="1" w:after="100" w:afterAutospacing="1" w:line="240" w:lineRule="auto"/>
        <w:rPr>
          <w:ins w:id="532" w:author="Unknown"/>
          <w:rFonts w:ascii="Times New Roman" w:eastAsia="Times New Roman" w:hAnsi="Times New Roman" w:cs="Times New Roman"/>
          <w:sz w:val="24"/>
          <w:szCs w:val="24"/>
        </w:rPr>
      </w:pPr>
      <w:proofErr w:type="gramStart"/>
      <w:ins w:id="533" w:author="Unknown">
        <w:r w:rsidRPr="003E26A2">
          <w:rPr>
            <w:rFonts w:ascii="Times New Roman" w:eastAsia="Times New Roman" w:hAnsi="Times New Roman" w:cs="Times New Roman"/>
            <w:sz w:val="24"/>
            <w:szCs w:val="24"/>
          </w:rPr>
          <w:t>now</w:t>
        </w:r>
        <w:proofErr w:type="gramEnd"/>
        <w:r w:rsidRPr="003E26A2">
          <w:rPr>
            <w:rFonts w:ascii="Times New Roman" w:eastAsia="Times New Roman" w:hAnsi="Times New Roman" w:cs="Times New Roman"/>
            <w:sz w:val="24"/>
            <w:szCs w:val="24"/>
          </w:rPr>
          <w:t xml:space="preserve"> open </w:t>
        </w:r>
        <w:r w:rsidRPr="003E26A2">
          <w:rPr>
            <w:rFonts w:ascii="Times New Roman" w:eastAsia="Times New Roman" w:hAnsi="Times New Roman" w:cs="Times New Roman"/>
            <w:b/>
            <w:bCs/>
            <w:sz w:val="24"/>
            <w:szCs w:val="24"/>
          </w:rPr>
          <w:t>/etc/exports</w:t>
        </w:r>
        <w:r w:rsidRPr="003E26A2">
          <w:rPr>
            <w:rFonts w:ascii="Times New Roman" w:eastAsia="Times New Roman" w:hAnsi="Times New Roman" w:cs="Times New Roman"/>
            <w:sz w:val="24"/>
            <w:szCs w:val="24"/>
          </w:rPr>
          <w:t xml:space="preserve"> file </w:t>
        </w:r>
        <w:r w:rsidRPr="003E26A2">
          <w:rPr>
            <w:rFonts w:ascii="Times New Roman" w:eastAsia="Times New Roman" w:hAnsi="Times New Roman" w:cs="Times New Roman"/>
            <w:sz w:val="24"/>
            <w:szCs w:val="24"/>
          </w:rPr>
          <w:br/>
        </w:r>
      </w:ins>
      <w:r>
        <w:rPr>
          <w:rFonts w:ascii="Times New Roman" w:eastAsia="Times New Roman" w:hAnsi="Times New Roman" w:cs="Times New Roman"/>
          <w:noProof/>
          <w:sz w:val="24"/>
          <w:szCs w:val="24"/>
        </w:rPr>
        <w:drawing>
          <wp:inline distT="0" distB="0" distL="0" distR="0">
            <wp:extent cx="3028315" cy="237490"/>
            <wp:effectExtent l="19050" t="0" r="635" b="0"/>
            <wp:docPr id="418" name="Picture 418" descr="vi expo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 descr="vi exports"/>
                    <pic:cNvPicPr>
                      <a:picLocks noChangeAspect="1" noChangeArrowheads="1"/>
                    </pic:cNvPicPr>
                  </pic:nvPicPr>
                  <pic:blipFill>
                    <a:blip r:embed="rId1304"/>
                    <a:srcRect/>
                    <a:stretch>
                      <a:fillRect/>
                    </a:stretch>
                  </pic:blipFill>
                  <pic:spPr bwMode="auto">
                    <a:xfrm>
                      <a:off x="0" y="0"/>
                      <a:ext cx="3028315" cy="237490"/>
                    </a:xfrm>
                    <a:prstGeom prst="rect">
                      <a:avLst/>
                    </a:prstGeom>
                    <a:noFill/>
                    <a:ln w="9525">
                      <a:noFill/>
                      <a:miter lim="800000"/>
                      <a:headEnd/>
                      <a:tailEnd/>
                    </a:ln>
                  </pic:spPr>
                </pic:pic>
              </a:graphicData>
            </a:graphic>
          </wp:inline>
        </w:drawing>
      </w:r>
      <w:ins w:id="534" w:author="Unknown">
        <w:r w:rsidRPr="003E26A2">
          <w:rPr>
            <w:rFonts w:ascii="Times New Roman" w:eastAsia="Times New Roman" w:hAnsi="Times New Roman" w:cs="Times New Roman"/>
            <w:sz w:val="24"/>
            <w:szCs w:val="24"/>
          </w:rPr>
          <w:br/>
          <w:t>share</w:t>
        </w:r>
        <w:r w:rsidRPr="003E26A2">
          <w:rPr>
            <w:rFonts w:ascii="Times New Roman" w:eastAsia="Times New Roman" w:hAnsi="Times New Roman" w:cs="Times New Roman"/>
            <w:b/>
            <w:bCs/>
            <w:sz w:val="24"/>
            <w:szCs w:val="24"/>
          </w:rPr>
          <w:t xml:space="preserve"> data</w:t>
        </w:r>
        <w:r w:rsidRPr="003E26A2">
          <w:rPr>
            <w:rFonts w:ascii="Times New Roman" w:eastAsia="Times New Roman" w:hAnsi="Times New Roman" w:cs="Times New Roman"/>
            <w:sz w:val="24"/>
            <w:szCs w:val="24"/>
          </w:rPr>
          <w:t xml:space="preserve"> folder for the network of </w:t>
        </w:r>
        <w:r w:rsidRPr="003E26A2">
          <w:rPr>
            <w:rFonts w:ascii="Times New Roman" w:eastAsia="Times New Roman" w:hAnsi="Times New Roman" w:cs="Times New Roman"/>
            <w:b/>
            <w:bCs/>
            <w:sz w:val="24"/>
            <w:szCs w:val="24"/>
          </w:rPr>
          <w:t xml:space="preserve">192.168.0.254/24 </w:t>
        </w:r>
        <w:r w:rsidRPr="003E26A2">
          <w:rPr>
            <w:rFonts w:ascii="Times New Roman" w:eastAsia="Times New Roman" w:hAnsi="Times New Roman" w:cs="Times New Roman"/>
            <w:sz w:val="24"/>
            <w:szCs w:val="24"/>
          </w:rPr>
          <w:t xml:space="preserve">with read and write access </w:t>
        </w:r>
        <w:r w:rsidRPr="003E26A2">
          <w:rPr>
            <w:rFonts w:ascii="Times New Roman" w:eastAsia="Times New Roman" w:hAnsi="Times New Roman" w:cs="Times New Roman"/>
            <w:sz w:val="24"/>
            <w:szCs w:val="24"/>
          </w:rPr>
          <w:br/>
        </w:r>
      </w:ins>
      <w:r>
        <w:rPr>
          <w:rFonts w:ascii="Times New Roman" w:eastAsia="Times New Roman" w:hAnsi="Times New Roman" w:cs="Times New Roman"/>
          <w:noProof/>
          <w:sz w:val="24"/>
          <w:szCs w:val="24"/>
        </w:rPr>
        <w:drawing>
          <wp:inline distT="0" distB="0" distL="0" distR="0">
            <wp:extent cx="3515360" cy="213995"/>
            <wp:effectExtent l="19050" t="0" r="8890" b="0"/>
            <wp:docPr id="419" name="Picture 419" descr="editing in expo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 descr="editing in exports"/>
                    <pic:cNvPicPr>
                      <a:picLocks noChangeAspect="1" noChangeArrowheads="1"/>
                    </pic:cNvPicPr>
                  </pic:nvPicPr>
                  <pic:blipFill>
                    <a:blip r:embed="rId1305"/>
                    <a:srcRect/>
                    <a:stretch>
                      <a:fillRect/>
                    </a:stretch>
                  </pic:blipFill>
                  <pic:spPr bwMode="auto">
                    <a:xfrm>
                      <a:off x="0" y="0"/>
                      <a:ext cx="3515360" cy="213995"/>
                    </a:xfrm>
                    <a:prstGeom prst="rect">
                      <a:avLst/>
                    </a:prstGeom>
                    <a:noFill/>
                    <a:ln w="9525">
                      <a:noFill/>
                      <a:miter lim="800000"/>
                      <a:headEnd/>
                      <a:tailEnd/>
                    </a:ln>
                  </pic:spPr>
                </pic:pic>
              </a:graphicData>
            </a:graphic>
          </wp:inline>
        </w:drawing>
      </w:r>
      <w:ins w:id="535" w:author="Unknown">
        <w:r w:rsidRPr="003E26A2">
          <w:rPr>
            <w:rFonts w:ascii="Times New Roman" w:eastAsia="Times New Roman" w:hAnsi="Times New Roman" w:cs="Times New Roman"/>
            <w:sz w:val="24"/>
            <w:szCs w:val="24"/>
          </w:rPr>
          <w:br/>
          <w:t xml:space="preserve">save file with </w:t>
        </w:r>
        <w:r w:rsidRPr="003E26A2">
          <w:rPr>
            <w:rFonts w:ascii="Times New Roman" w:eastAsia="Times New Roman" w:hAnsi="Times New Roman" w:cs="Times New Roman"/>
            <w:b/>
            <w:bCs/>
            <w:sz w:val="24"/>
            <w:szCs w:val="24"/>
          </w:rPr>
          <w:t>:wq</w:t>
        </w:r>
        <w:r w:rsidRPr="003E26A2">
          <w:rPr>
            <w:rFonts w:ascii="Times New Roman" w:eastAsia="Times New Roman" w:hAnsi="Times New Roman" w:cs="Times New Roman"/>
            <w:sz w:val="24"/>
            <w:szCs w:val="24"/>
          </w:rPr>
          <w:t xml:space="preserve"> and exit</w:t>
        </w:r>
      </w:ins>
    </w:p>
    <w:p w:rsidR="003E26A2" w:rsidRPr="003E26A2" w:rsidRDefault="003E26A2" w:rsidP="003E26A2">
      <w:pPr>
        <w:spacing w:before="100" w:beforeAutospacing="1" w:after="100" w:afterAutospacing="1" w:line="240" w:lineRule="auto"/>
        <w:rPr>
          <w:ins w:id="536" w:author="Unknown"/>
          <w:rFonts w:ascii="Times New Roman" w:eastAsia="Times New Roman" w:hAnsi="Times New Roman" w:cs="Times New Roman"/>
          <w:sz w:val="24"/>
          <w:szCs w:val="24"/>
        </w:rPr>
      </w:pPr>
      <w:proofErr w:type="gramStart"/>
      <w:ins w:id="537" w:author="Unknown">
        <w:r w:rsidRPr="003E26A2">
          <w:rPr>
            <w:rFonts w:ascii="Times New Roman" w:eastAsia="Times New Roman" w:hAnsi="Times New Roman" w:cs="Times New Roman"/>
            <w:sz w:val="24"/>
            <w:szCs w:val="24"/>
          </w:rPr>
          <w:t>now</w:t>
        </w:r>
        <w:proofErr w:type="gramEnd"/>
        <w:r w:rsidRPr="003E26A2">
          <w:rPr>
            <w:rFonts w:ascii="Times New Roman" w:eastAsia="Times New Roman" w:hAnsi="Times New Roman" w:cs="Times New Roman"/>
            <w:sz w:val="24"/>
            <w:szCs w:val="24"/>
          </w:rPr>
          <w:t xml:space="preserve"> restart the </w:t>
        </w:r>
        <w:r w:rsidRPr="003E26A2">
          <w:rPr>
            <w:rFonts w:ascii="Times New Roman" w:eastAsia="Times New Roman" w:hAnsi="Times New Roman" w:cs="Times New Roman"/>
            <w:b/>
            <w:bCs/>
            <w:sz w:val="24"/>
            <w:szCs w:val="24"/>
          </w:rPr>
          <w:t>nfs service</w:t>
        </w:r>
        <w:r w:rsidRPr="003E26A2">
          <w:rPr>
            <w:rFonts w:ascii="Times New Roman" w:eastAsia="Times New Roman" w:hAnsi="Times New Roman" w:cs="Times New Roman"/>
            <w:sz w:val="24"/>
            <w:szCs w:val="24"/>
          </w:rPr>
          <w:t xml:space="preserve"> and also on it with</w:t>
        </w:r>
        <w:r w:rsidRPr="003E26A2">
          <w:rPr>
            <w:rFonts w:ascii="Times New Roman" w:eastAsia="Times New Roman" w:hAnsi="Times New Roman" w:cs="Times New Roman"/>
            <w:b/>
            <w:bCs/>
            <w:sz w:val="24"/>
            <w:szCs w:val="24"/>
          </w:rPr>
          <w:t xml:space="preserve"> chkconfig</w:t>
        </w:r>
        <w:r w:rsidRPr="003E26A2">
          <w:rPr>
            <w:rFonts w:ascii="Times New Roman" w:eastAsia="Times New Roman" w:hAnsi="Times New Roman" w:cs="Times New Roman"/>
            <w:sz w:val="24"/>
            <w:szCs w:val="24"/>
          </w:rPr>
          <w:t xml:space="preserve"> </w:t>
        </w:r>
        <w:r w:rsidRPr="003E26A2">
          <w:rPr>
            <w:rFonts w:ascii="Times New Roman" w:eastAsia="Times New Roman" w:hAnsi="Times New Roman" w:cs="Times New Roman"/>
            <w:sz w:val="24"/>
            <w:szCs w:val="24"/>
          </w:rPr>
          <w:br/>
        </w:r>
      </w:ins>
      <w:r>
        <w:rPr>
          <w:rFonts w:ascii="Times New Roman" w:eastAsia="Times New Roman" w:hAnsi="Times New Roman" w:cs="Times New Roman"/>
          <w:noProof/>
          <w:sz w:val="24"/>
          <w:szCs w:val="24"/>
        </w:rPr>
        <w:drawing>
          <wp:inline distT="0" distB="0" distL="0" distR="0">
            <wp:extent cx="5925820" cy="2505710"/>
            <wp:effectExtent l="19050" t="0" r="0" b="0"/>
            <wp:docPr id="420" name="Picture 420" descr="service nfs rest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descr="service nfs restart"/>
                    <pic:cNvPicPr>
                      <a:picLocks noChangeAspect="1" noChangeArrowheads="1"/>
                    </pic:cNvPicPr>
                  </pic:nvPicPr>
                  <pic:blipFill>
                    <a:blip r:embed="rId1306"/>
                    <a:srcRect/>
                    <a:stretch>
                      <a:fillRect/>
                    </a:stretch>
                  </pic:blipFill>
                  <pic:spPr bwMode="auto">
                    <a:xfrm>
                      <a:off x="0" y="0"/>
                      <a:ext cx="5925820" cy="2505710"/>
                    </a:xfrm>
                    <a:prstGeom prst="rect">
                      <a:avLst/>
                    </a:prstGeom>
                    <a:noFill/>
                    <a:ln w="9525">
                      <a:noFill/>
                      <a:miter lim="800000"/>
                      <a:headEnd/>
                      <a:tailEnd/>
                    </a:ln>
                  </pic:spPr>
                </pic:pic>
              </a:graphicData>
            </a:graphic>
          </wp:inline>
        </w:drawing>
      </w:r>
      <w:ins w:id="538" w:author="Unknown">
        <w:r w:rsidRPr="003E26A2">
          <w:rPr>
            <w:rFonts w:ascii="Times New Roman" w:eastAsia="Times New Roman" w:hAnsi="Times New Roman" w:cs="Times New Roman"/>
            <w:sz w:val="24"/>
            <w:szCs w:val="24"/>
          </w:rPr>
          <w:br/>
          <w:t xml:space="preserve">also restart </w:t>
        </w:r>
        <w:r w:rsidRPr="003E26A2">
          <w:rPr>
            <w:rFonts w:ascii="Times New Roman" w:eastAsia="Times New Roman" w:hAnsi="Times New Roman" w:cs="Times New Roman"/>
            <w:b/>
            <w:bCs/>
            <w:sz w:val="24"/>
            <w:szCs w:val="24"/>
          </w:rPr>
          <w:t>nfs daemons</w:t>
        </w:r>
        <w:r w:rsidRPr="003E26A2">
          <w:rPr>
            <w:rFonts w:ascii="Times New Roman" w:eastAsia="Times New Roman" w:hAnsi="Times New Roman" w:cs="Times New Roman"/>
            <w:sz w:val="24"/>
            <w:szCs w:val="24"/>
          </w:rPr>
          <w:t xml:space="preserve"> with </w:t>
        </w:r>
        <w:r w:rsidRPr="003E26A2">
          <w:rPr>
            <w:rFonts w:ascii="Times New Roman" w:eastAsia="Times New Roman" w:hAnsi="Times New Roman" w:cs="Times New Roman"/>
            <w:b/>
            <w:bCs/>
            <w:sz w:val="24"/>
            <w:szCs w:val="24"/>
          </w:rPr>
          <w:t>expotfs</w:t>
        </w:r>
        <w:r w:rsidRPr="003E26A2">
          <w:rPr>
            <w:rFonts w:ascii="Times New Roman" w:eastAsia="Times New Roman" w:hAnsi="Times New Roman" w:cs="Times New Roman"/>
            <w:sz w:val="24"/>
            <w:szCs w:val="24"/>
          </w:rPr>
          <w:t xml:space="preserve"> </w:t>
        </w:r>
        <w:r w:rsidRPr="003E26A2">
          <w:rPr>
            <w:rFonts w:ascii="Times New Roman" w:eastAsia="Times New Roman" w:hAnsi="Times New Roman" w:cs="Times New Roman"/>
            <w:sz w:val="24"/>
            <w:szCs w:val="24"/>
          </w:rPr>
          <w:br/>
        </w:r>
      </w:ins>
      <w:r>
        <w:rPr>
          <w:rFonts w:ascii="Times New Roman" w:eastAsia="Times New Roman" w:hAnsi="Times New Roman" w:cs="Times New Roman"/>
          <w:noProof/>
          <w:sz w:val="24"/>
          <w:szCs w:val="24"/>
        </w:rPr>
        <w:drawing>
          <wp:inline distT="0" distB="0" distL="0" distR="0">
            <wp:extent cx="2458085" cy="391795"/>
            <wp:effectExtent l="19050" t="0" r="0" b="0"/>
            <wp:docPr id="421" name="Picture 421" descr="exportf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 descr="exportfs"/>
                    <pic:cNvPicPr>
                      <a:picLocks noChangeAspect="1" noChangeArrowheads="1"/>
                    </pic:cNvPicPr>
                  </pic:nvPicPr>
                  <pic:blipFill>
                    <a:blip r:embed="rId1307"/>
                    <a:srcRect/>
                    <a:stretch>
                      <a:fillRect/>
                    </a:stretch>
                  </pic:blipFill>
                  <pic:spPr bwMode="auto">
                    <a:xfrm>
                      <a:off x="0" y="0"/>
                      <a:ext cx="2458085" cy="391795"/>
                    </a:xfrm>
                    <a:prstGeom prst="rect">
                      <a:avLst/>
                    </a:prstGeom>
                    <a:noFill/>
                    <a:ln w="9525">
                      <a:noFill/>
                      <a:miter lim="800000"/>
                      <a:headEnd/>
                      <a:tailEnd/>
                    </a:ln>
                  </pic:spPr>
                </pic:pic>
              </a:graphicData>
            </a:graphic>
          </wp:inline>
        </w:drawing>
      </w:r>
    </w:p>
    <w:p w:rsidR="003E26A2" w:rsidRPr="003E26A2" w:rsidRDefault="003E26A2" w:rsidP="003E26A2">
      <w:pPr>
        <w:spacing w:before="100" w:beforeAutospacing="1" w:after="100" w:afterAutospacing="1" w:line="240" w:lineRule="auto"/>
        <w:rPr>
          <w:ins w:id="539" w:author="Unknown"/>
          <w:rFonts w:ascii="Times New Roman" w:eastAsia="Times New Roman" w:hAnsi="Times New Roman" w:cs="Times New Roman"/>
          <w:sz w:val="24"/>
          <w:szCs w:val="24"/>
        </w:rPr>
      </w:pPr>
      <w:proofErr w:type="gramStart"/>
      <w:ins w:id="540" w:author="Unknown">
        <w:r w:rsidRPr="003E26A2">
          <w:rPr>
            <w:rFonts w:ascii="Times New Roman" w:eastAsia="Times New Roman" w:hAnsi="Times New Roman" w:cs="Times New Roman"/>
            <w:sz w:val="24"/>
            <w:szCs w:val="24"/>
          </w:rPr>
          <w:t>verify</w:t>
        </w:r>
        <w:proofErr w:type="gramEnd"/>
        <w:r w:rsidRPr="003E26A2">
          <w:rPr>
            <w:rFonts w:ascii="Times New Roman" w:eastAsia="Times New Roman" w:hAnsi="Times New Roman" w:cs="Times New Roman"/>
            <w:sz w:val="24"/>
            <w:szCs w:val="24"/>
          </w:rPr>
          <w:t xml:space="preserve"> with </w:t>
        </w:r>
        <w:r w:rsidRPr="003E26A2">
          <w:rPr>
            <w:rFonts w:ascii="Times New Roman" w:eastAsia="Times New Roman" w:hAnsi="Times New Roman" w:cs="Times New Roman"/>
            <w:b/>
            <w:bCs/>
            <w:sz w:val="24"/>
            <w:szCs w:val="24"/>
          </w:rPr>
          <w:t>showmount</w:t>
        </w:r>
        <w:r w:rsidRPr="003E26A2">
          <w:rPr>
            <w:rFonts w:ascii="Times New Roman" w:eastAsia="Times New Roman" w:hAnsi="Times New Roman" w:cs="Times New Roman"/>
            <w:sz w:val="24"/>
            <w:szCs w:val="24"/>
          </w:rPr>
          <w:t xml:space="preserve"> command that you have successfully shared </w:t>
        </w:r>
        <w:r w:rsidRPr="003E26A2">
          <w:rPr>
            <w:rFonts w:ascii="Times New Roman" w:eastAsia="Times New Roman" w:hAnsi="Times New Roman" w:cs="Times New Roman"/>
            <w:b/>
            <w:bCs/>
            <w:sz w:val="24"/>
            <w:szCs w:val="24"/>
          </w:rPr>
          <w:t>data folder</w:t>
        </w:r>
        <w:r w:rsidRPr="003E26A2">
          <w:rPr>
            <w:rFonts w:ascii="Times New Roman" w:eastAsia="Times New Roman" w:hAnsi="Times New Roman" w:cs="Times New Roman"/>
            <w:sz w:val="24"/>
            <w:szCs w:val="24"/>
          </w:rPr>
          <w:br/>
        </w:r>
      </w:ins>
      <w:r>
        <w:rPr>
          <w:rFonts w:ascii="Times New Roman" w:eastAsia="Times New Roman" w:hAnsi="Times New Roman" w:cs="Times New Roman"/>
          <w:noProof/>
          <w:sz w:val="24"/>
          <w:szCs w:val="24"/>
        </w:rPr>
        <w:drawing>
          <wp:inline distT="0" distB="0" distL="0" distR="0">
            <wp:extent cx="2564765" cy="641350"/>
            <wp:effectExtent l="19050" t="0" r="6985" b="0"/>
            <wp:docPr id="422" name="Picture 422" descr="showm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2" descr="showmount"/>
                    <pic:cNvPicPr>
                      <a:picLocks noChangeAspect="1" noChangeArrowheads="1"/>
                    </pic:cNvPicPr>
                  </pic:nvPicPr>
                  <pic:blipFill>
                    <a:blip r:embed="rId1308"/>
                    <a:srcRect/>
                    <a:stretch>
                      <a:fillRect/>
                    </a:stretch>
                  </pic:blipFill>
                  <pic:spPr bwMode="auto">
                    <a:xfrm>
                      <a:off x="0" y="0"/>
                      <a:ext cx="2564765" cy="641350"/>
                    </a:xfrm>
                    <a:prstGeom prst="rect">
                      <a:avLst/>
                    </a:prstGeom>
                    <a:noFill/>
                    <a:ln w="9525">
                      <a:noFill/>
                      <a:miter lim="800000"/>
                      <a:headEnd/>
                      <a:tailEnd/>
                    </a:ln>
                  </pic:spPr>
                </pic:pic>
              </a:graphicData>
            </a:graphic>
          </wp:inline>
        </w:drawing>
      </w:r>
    </w:p>
    <w:p w:rsidR="003E26A2" w:rsidRPr="003E26A2" w:rsidRDefault="003E26A2" w:rsidP="003E26A2">
      <w:pPr>
        <w:spacing w:before="100" w:beforeAutospacing="1" w:after="100" w:afterAutospacing="1" w:line="240" w:lineRule="auto"/>
        <w:outlineLvl w:val="2"/>
        <w:rPr>
          <w:ins w:id="541" w:author="Unknown"/>
          <w:rFonts w:ascii="Times New Roman" w:eastAsia="Times New Roman" w:hAnsi="Times New Roman" w:cs="Times New Roman"/>
          <w:b/>
          <w:bCs/>
          <w:sz w:val="27"/>
          <w:szCs w:val="27"/>
        </w:rPr>
      </w:pPr>
      <w:proofErr w:type="gramStart"/>
      <w:ins w:id="542" w:author="Unknown">
        <w:r w:rsidRPr="003E26A2">
          <w:rPr>
            <w:rFonts w:ascii="Times New Roman" w:eastAsia="Times New Roman" w:hAnsi="Times New Roman" w:cs="Times New Roman"/>
            <w:b/>
            <w:bCs/>
            <w:sz w:val="27"/>
            <w:szCs w:val="27"/>
          </w:rPr>
          <w:t>configure</w:t>
        </w:r>
        <w:proofErr w:type="gramEnd"/>
        <w:r w:rsidRPr="003E26A2">
          <w:rPr>
            <w:rFonts w:ascii="Times New Roman" w:eastAsia="Times New Roman" w:hAnsi="Times New Roman" w:cs="Times New Roman"/>
            <w:b/>
            <w:bCs/>
            <w:sz w:val="27"/>
            <w:szCs w:val="27"/>
          </w:rPr>
          <w:t xml:space="preserve"> client system</w:t>
        </w:r>
      </w:ins>
    </w:p>
    <w:p w:rsidR="003E26A2" w:rsidRPr="003E26A2" w:rsidRDefault="003E26A2" w:rsidP="003E26A2">
      <w:pPr>
        <w:spacing w:before="100" w:beforeAutospacing="1" w:after="100" w:afterAutospacing="1" w:line="240" w:lineRule="auto"/>
        <w:rPr>
          <w:ins w:id="543" w:author="Unknown"/>
          <w:rFonts w:ascii="Times New Roman" w:eastAsia="Times New Roman" w:hAnsi="Times New Roman" w:cs="Times New Roman"/>
          <w:sz w:val="24"/>
          <w:szCs w:val="24"/>
        </w:rPr>
      </w:pPr>
      <w:proofErr w:type="gramStart"/>
      <w:ins w:id="544" w:author="Unknown">
        <w:r w:rsidRPr="003E26A2">
          <w:rPr>
            <w:rFonts w:ascii="Times New Roman" w:eastAsia="Times New Roman" w:hAnsi="Times New Roman" w:cs="Times New Roman"/>
            <w:sz w:val="24"/>
            <w:szCs w:val="24"/>
          </w:rPr>
          <w:t>ping</w:t>
        </w:r>
        <w:proofErr w:type="gramEnd"/>
        <w:r w:rsidRPr="003E26A2">
          <w:rPr>
            <w:rFonts w:ascii="Times New Roman" w:eastAsia="Times New Roman" w:hAnsi="Times New Roman" w:cs="Times New Roman"/>
            <w:sz w:val="24"/>
            <w:szCs w:val="24"/>
          </w:rPr>
          <w:t xml:space="preserve"> form </w:t>
        </w:r>
        <w:r w:rsidRPr="003E26A2">
          <w:rPr>
            <w:rFonts w:ascii="Times New Roman" w:eastAsia="Times New Roman" w:hAnsi="Times New Roman" w:cs="Times New Roman"/>
            <w:b/>
            <w:bCs/>
            <w:sz w:val="24"/>
            <w:szCs w:val="24"/>
          </w:rPr>
          <w:t>nfs server</w:t>
        </w:r>
        <w:r w:rsidRPr="003E26A2">
          <w:rPr>
            <w:rFonts w:ascii="Times New Roman" w:eastAsia="Times New Roman" w:hAnsi="Times New Roman" w:cs="Times New Roman"/>
            <w:sz w:val="24"/>
            <w:szCs w:val="24"/>
          </w:rPr>
          <w:t xml:space="preserve"> and check the</w:t>
        </w:r>
        <w:r w:rsidRPr="003E26A2">
          <w:rPr>
            <w:rFonts w:ascii="Times New Roman" w:eastAsia="Times New Roman" w:hAnsi="Times New Roman" w:cs="Times New Roman"/>
            <w:b/>
            <w:bCs/>
            <w:sz w:val="24"/>
            <w:szCs w:val="24"/>
          </w:rPr>
          <w:t xml:space="preserve"> share folder</w:t>
        </w:r>
        <w:r w:rsidRPr="003E26A2">
          <w:rPr>
            <w:rFonts w:ascii="Times New Roman" w:eastAsia="Times New Roman" w:hAnsi="Times New Roman" w:cs="Times New Roman"/>
            <w:sz w:val="24"/>
            <w:szCs w:val="24"/>
          </w:rPr>
          <w:t xml:space="preserve"> </w:t>
        </w:r>
        <w:r w:rsidRPr="003E26A2">
          <w:rPr>
            <w:rFonts w:ascii="Times New Roman" w:eastAsia="Times New Roman" w:hAnsi="Times New Roman" w:cs="Times New Roman"/>
            <w:sz w:val="24"/>
            <w:szCs w:val="24"/>
          </w:rPr>
          <w:br/>
        </w:r>
      </w:ins>
      <w:r>
        <w:rPr>
          <w:rFonts w:ascii="Times New Roman" w:eastAsia="Times New Roman" w:hAnsi="Times New Roman" w:cs="Times New Roman"/>
          <w:noProof/>
          <w:sz w:val="24"/>
          <w:szCs w:val="24"/>
        </w:rPr>
        <w:drawing>
          <wp:inline distT="0" distB="0" distL="0" distR="0">
            <wp:extent cx="3823970" cy="653415"/>
            <wp:effectExtent l="19050" t="0" r="5080" b="0"/>
            <wp:docPr id="423" name="Picture 423" descr="showm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3" descr="showmount"/>
                    <pic:cNvPicPr>
                      <a:picLocks noChangeAspect="1" noChangeArrowheads="1"/>
                    </pic:cNvPicPr>
                  </pic:nvPicPr>
                  <pic:blipFill>
                    <a:blip r:embed="rId1309"/>
                    <a:srcRect/>
                    <a:stretch>
                      <a:fillRect/>
                    </a:stretch>
                  </pic:blipFill>
                  <pic:spPr bwMode="auto">
                    <a:xfrm>
                      <a:off x="0" y="0"/>
                      <a:ext cx="3823970" cy="653415"/>
                    </a:xfrm>
                    <a:prstGeom prst="rect">
                      <a:avLst/>
                    </a:prstGeom>
                    <a:noFill/>
                    <a:ln w="9525">
                      <a:noFill/>
                      <a:miter lim="800000"/>
                      <a:headEnd/>
                      <a:tailEnd/>
                    </a:ln>
                  </pic:spPr>
                </pic:pic>
              </a:graphicData>
            </a:graphic>
          </wp:inline>
        </w:drawing>
      </w:r>
    </w:p>
    <w:p w:rsidR="003E26A2" w:rsidRPr="003E26A2" w:rsidRDefault="003E26A2" w:rsidP="003E26A2">
      <w:pPr>
        <w:spacing w:before="100" w:beforeAutospacing="1" w:after="100" w:afterAutospacing="1" w:line="240" w:lineRule="auto"/>
        <w:rPr>
          <w:ins w:id="545" w:author="Unknown"/>
          <w:rFonts w:ascii="Times New Roman" w:eastAsia="Times New Roman" w:hAnsi="Times New Roman" w:cs="Times New Roman"/>
          <w:sz w:val="24"/>
          <w:szCs w:val="24"/>
        </w:rPr>
      </w:pPr>
      <w:proofErr w:type="gramStart"/>
      <w:ins w:id="546" w:author="Unknown">
        <w:r w:rsidRPr="003E26A2">
          <w:rPr>
            <w:rFonts w:ascii="Times New Roman" w:eastAsia="Times New Roman" w:hAnsi="Times New Roman" w:cs="Times New Roman"/>
            <w:sz w:val="24"/>
            <w:szCs w:val="24"/>
          </w:rPr>
          <w:lastRenderedPageBreak/>
          <w:t>now</w:t>
        </w:r>
        <w:proofErr w:type="gramEnd"/>
        <w:r w:rsidRPr="003E26A2">
          <w:rPr>
            <w:rFonts w:ascii="Times New Roman" w:eastAsia="Times New Roman" w:hAnsi="Times New Roman" w:cs="Times New Roman"/>
            <w:sz w:val="24"/>
            <w:szCs w:val="24"/>
          </w:rPr>
          <w:t xml:space="preserve"> </w:t>
        </w:r>
        <w:r w:rsidRPr="003E26A2">
          <w:rPr>
            <w:rFonts w:ascii="Times New Roman" w:eastAsia="Times New Roman" w:hAnsi="Times New Roman" w:cs="Times New Roman"/>
            <w:b/>
            <w:bCs/>
            <w:sz w:val="24"/>
            <w:szCs w:val="24"/>
          </w:rPr>
          <w:t>mount</w:t>
        </w:r>
        <w:r w:rsidRPr="003E26A2">
          <w:rPr>
            <w:rFonts w:ascii="Times New Roman" w:eastAsia="Times New Roman" w:hAnsi="Times New Roman" w:cs="Times New Roman"/>
            <w:sz w:val="24"/>
            <w:szCs w:val="24"/>
          </w:rPr>
          <w:t xml:space="preserve"> this share folder on</w:t>
        </w:r>
        <w:r w:rsidRPr="003E26A2">
          <w:rPr>
            <w:rFonts w:ascii="Times New Roman" w:eastAsia="Times New Roman" w:hAnsi="Times New Roman" w:cs="Times New Roman"/>
            <w:b/>
            <w:bCs/>
            <w:sz w:val="24"/>
            <w:szCs w:val="24"/>
          </w:rPr>
          <w:t xml:space="preserve"> mnt </w:t>
        </w:r>
        <w:r w:rsidRPr="003E26A2">
          <w:rPr>
            <w:rFonts w:ascii="Times New Roman" w:eastAsia="Times New Roman" w:hAnsi="Times New Roman" w:cs="Times New Roman"/>
            <w:sz w:val="24"/>
            <w:szCs w:val="24"/>
          </w:rPr>
          <w:t>mount point. To test this share folder change directory to</w:t>
        </w:r>
        <w:r w:rsidRPr="003E26A2">
          <w:rPr>
            <w:rFonts w:ascii="Times New Roman" w:eastAsia="Times New Roman" w:hAnsi="Times New Roman" w:cs="Times New Roman"/>
            <w:b/>
            <w:bCs/>
            <w:sz w:val="24"/>
            <w:szCs w:val="24"/>
          </w:rPr>
          <w:t xml:space="preserve"> mnt</w:t>
        </w:r>
        <w:r w:rsidRPr="003E26A2">
          <w:rPr>
            <w:rFonts w:ascii="Times New Roman" w:eastAsia="Times New Roman" w:hAnsi="Times New Roman" w:cs="Times New Roman"/>
            <w:sz w:val="24"/>
            <w:szCs w:val="24"/>
          </w:rPr>
          <w:t xml:space="preserve"> and create a </w:t>
        </w:r>
        <w:r w:rsidRPr="003E26A2">
          <w:rPr>
            <w:rFonts w:ascii="Times New Roman" w:eastAsia="Times New Roman" w:hAnsi="Times New Roman" w:cs="Times New Roman"/>
            <w:b/>
            <w:bCs/>
            <w:sz w:val="24"/>
            <w:szCs w:val="24"/>
          </w:rPr>
          <w:t>test file</w:t>
        </w:r>
        <w:r w:rsidRPr="003E26A2">
          <w:rPr>
            <w:rFonts w:ascii="Times New Roman" w:eastAsia="Times New Roman" w:hAnsi="Times New Roman" w:cs="Times New Roman"/>
            <w:sz w:val="24"/>
            <w:szCs w:val="24"/>
          </w:rPr>
          <w:t xml:space="preserve"> </w:t>
        </w:r>
        <w:r w:rsidRPr="003E26A2">
          <w:rPr>
            <w:rFonts w:ascii="Times New Roman" w:eastAsia="Times New Roman" w:hAnsi="Times New Roman" w:cs="Times New Roman"/>
            <w:sz w:val="24"/>
            <w:szCs w:val="24"/>
          </w:rPr>
          <w:br/>
        </w:r>
      </w:ins>
      <w:r>
        <w:rPr>
          <w:rFonts w:ascii="Times New Roman" w:eastAsia="Times New Roman" w:hAnsi="Times New Roman" w:cs="Times New Roman"/>
          <w:noProof/>
          <w:sz w:val="24"/>
          <w:szCs w:val="24"/>
        </w:rPr>
        <w:drawing>
          <wp:inline distT="0" distB="0" distL="0" distR="0">
            <wp:extent cx="4761865" cy="795655"/>
            <wp:effectExtent l="19050" t="0" r="635" b="0"/>
            <wp:docPr id="424" name="Picture 424" descr="mount server direc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4" descr="mount server directory"/>
                    <pic:cNvPicPr>
                      <a:picLocks noChangeAspect="1" noChangeArrowheads="1"/>
                    </pic:cNvPicPr>
                  </pic:nvPicPr>
                  <pic:blipFill>
                    <a:blip r:embed="rId1310"/>
                    <a:srcRect/>
                    <a:stretch>
                      <a:fillRect/>
                    </a:stretch>
                  </pic:blipFill>
                  <pic:spPr bwMode="auto">
                    <a:xfrm>
                      <a:off x="0" y="0"/>
                      <a:ext cx="4761865" cy="795655"/>
                    </a:xfrm>
                    <a:prstGeom prst="rect">
                      <a:avLst/>
                    </a:prstGeom>
                    <a:noFill/>
                    <a:ln w="9525">
                      <a:noFill/>
                      <a:miter lim="800000"/>
                      <a:headEnd/>
                      <a:tailEnd/>
                    </a:ln>
                  </pic:spPr>
                </pic:pic>
              </a:graphicData>
            </a:graphic>
          </wp:inline>
        </w:drawing>
      </w:r>
    </w:p>
    <w:p w:rsidR="003E26A2" w:rsidRPr="003E26A2" w:rsidRDefault="003E26A2" w:rsidP="003E26A2">
      <w:pPr>
        <w:spacing w:before="100" w:beforeAutospacing="1" w:after="100" w:afterAutospacing="1" w:line="240" w:lineRule="auto"/>
        <w:rPr>
          <w:ins w:id="547" w:author="Unknown"/>
          <w:rFonts w:ascii="Times New Roman" w:eastAsia="Times New Roman" w:hAnsi="Times New Roman" w:cs="Times New Roman"/>
          <w:sz w:val="24"/>
          <w:szCs w:val="24"/>
        </w:rPr>
      </w:pPr>
      <w:ins w:id="548" w:author="Unknown">
        <w:r w:rsidRPr="003E26A2">
          <w:rPr>
            <w:rFonts w:ascii="Times New Roman" w:eastAsia="Times New Roman" w:hAnsi="Times New Roman" w:cs="Times New Roman"/>
            <w:sz w:val="24"/>
            <w:szCs w:val="24"/>
          </w:rPr>
          <w:t xml:space="preserve">After use you should always </w:t>
        </w:r>
        <w:r w:rsidRPr="003E26A2">
          <w:rPr>
            <w:rFonts w:ascii="Times New Roman" w:eastAsia="Times New Roman" w:hAnsi="Times New Roman" w:cs="Times New Roman"/>
            <w:b/>
            <w:bCs/>
            <w:sz w:val="24"/>
            <w:szCs w:val="24"/>
          </w:rPr>
          <w:t>unmount</w:t>
        </w:r>
        <w:r w:rsidRPr="003E26A2">
          <w:rPr>
            <w:rFonts w:ascii="Times New Roman" w:eastAsia="Times New Roman" w:hAnsi="Times New Roman" w:cs="Times New Roman"/>
            <w:sz w:val="24"/>
            <w:szCs w:val="24"/>
          </w:rPr>
          <w:t xml:space="preserve"> from </w:t>
        </w:r>
        <w:r w:rsidRPr="003E26A2">
          <w:rPr>
            <w:rFonts w:ascii="Times New Roman" w:eastAsia="Times New Roman" w:hAnsi="Times New Roman" w:cs="Times New Roman"/>
            <w:b/>
            <w:bCs/>
            <w:sz w:val="24"/>
            <w:szCs w:val="24"/>
          </w:rPr>
          <w:t>mnt</w:t>
        </w:r>
        <w:r w:rsidRPr="003E26A2">
          <w:rPr>
            <w:rFonts w:ascii="Times New Roman" w:eastAsia="Times New Roman" w:hAnsi="Times New Roman" w:cs="Times New Roman"/>
            <w:sz w:val="24"/>
            <w:szCs w:val="24"/>
          </w:rPr>
          <w:t xml:space="preserve"> mount point</w:t>
        </w:r>
        <w:r w:rsidRPr="003E26A2">
          <w:rPr>
            <w:rFonts w:ascii="Times New Roman" w:eastAsia="Times New Roman" w:hAnsi="Times New Roman" w:cs="Times New Roman"/>
            <w:sz w:val="24"/>
            <w:szCs w:val="24"/>
          </w:rPr>
          <w:br/>
        </w:r>
      </w:ins>
      <w:r>
        <w:rPr>
          <w:rFonts w:ascii="Times New Roman" w:eastAsia="Times New Roman" w:hAnsi="Times New Roman" w:cs="Times New Roman"/>
          <w:noProof/>
          <w:sz w:val="24"/>
          <w:szCs w:val="24"/>
        </w:rPr>
        <w:drawing>
          <wp:inline distT="0" distB="0" distL="0" distR="0">
            <wp:extent cx="2564765" cy="534670"/>
            <wp:effectExtent l="19050" t="0" r="6985" b="0"/>
            <wp:docPr id="425" name="Picture 425" descr="unm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5" descr="unmount"/>
                    <pic:cNvPicPr>
                      <a:picLocks noChangeAspect="1" noChangeArrowheads="1"/>
                    </pic:cNvPicPr>
                  </pic:nvPicPr>
                  <pic:blipFill>
                    <a:blip r:embed="rId1311"/>
                    <a:srcRect/>
                    <a:stretch>
                      <a:fillRect/>
                    </a:stretch>
                  </pic:blipFill>
                  <pic:spPr bwMode="auto">
                    <a:xfrm>
                      <a:off x="0" y="0"/>
                      <a:ext cx="2564765" cy="534670"/>
                    </a:xfrm>
                    <a:prstGeom prst="rect">
                      <a:avLst/>
                    </a:prstGeom>
                    <a:noFill/>
                    <a:ln w="9525">
                      <a:noFill/>
                      <a:miter lim="800000"/>
                      <a:headEnd/>
                      <a:tailEnd/>
                    </a:ln>
                  </pic:spPr>
                </pic:pic>
              </a:graphicData>
            </a:graphic>
          </wp:inline>
        </w:drawing>
      </w:r>
    </w:p>
    <w:p w:rsidR="003E26A2" w:rsidRPr="003E26A2" w:rsidRDefault="003E26A2" w:rsidP="003E26A2">
      <w:pPr>
        <w:spacing w:before="100" w:beforeAutospacing="1" w:after="100" w:afterAutospacing="1" w:line="240" w:lineRule="auto"/>
        <w:rPr>
          <w:ins w:id="549" w:author="Unknown"/>
          <w:rFonts w:ascii="Times New Roman" w:eastAsia="Times New Roman" w:hAnsi="Times New Roman" w:cs="Times New Roman"/>
          <w:sz w:val="24"/>
          <w:szCs w:val="24"/>
        </w:rPr>
      </w:pPr>
      <w:ins w:id="550" w:author="Unknown">
        <w:r w:rsidRPr="003E26A2">
          <w:rPr>
            <w:rFonts w:ascii="Times New Roman" w:eastAsia="Times New Roman" w:hAnsi="Times New Roman" w:cs="Times New Roman"/>
            <w:sz w:val="24"/>
            <w:szCs w:val="24"/>
          </w:rPr>
          <w:t xml:space="preserve">In this way you can use </w:t>
        </w:r>
        <w:r w:rsidRPr="003E26A2">
          <w:rPr>
            <w:rFonts w:ascii="Times New Roman" w:eastAsia="Times New Roman" w:hAnsi="Times New Roman" w:cs="Times New Roman"/>
            <w:b/>
            <w:bCs/>
            <w:sz w:val="24"/>
            <w:szCs w:val="24"/>
          </w:rPr>
          <w:t>shared folder</w:t>
        </w:r>
        <w:r w:rsidRPr="003E26A2">
          <w:rPr>
            <w:rFonts w:ascii="Times New Roman" w:eastAsia="Times New Roman" w:hAnsi="Times New Roman" w:cs="Times New Roman"/>
            <w:sz w:val="24"/>
            <w:szCs w:val="24"/>
          </w:rPr>
          <w:t xml:space="preserve">. But this share folder will be available till system is </w:t>
        </w:r>
        <w:r w:rsidRPr="003E26A2">
          <w:rPr>
            <w:rFonts w:ascii="Times New Roman" w:eastAsia="Times New Roman" w:hAnsi="Times New Roman" w:cs="Times New Roman"/>
            <w:b/>
            <w:bCs/>
            <w:sz w:val="24"/>
            <w:szCs w:val="24"/>
          </w:rPr>
          <w:t>up</w:t>
        </w:r>
        <w:r w:rsidRPr="003E26A2">
          <w:rPr>
            <w:rFonts w:ascii="Times New Roman" w:eastAsia="Times New Roman" w:hAnsi="Times New Roman" w:cs="Times New Roman"/>
            <w:sz w:val="24"/>
            <w:szCs w:val="24"/>
          </w:rPr>
          <w:t xml:space="preserve">. It will not be available after </w:t>
        </w:r>
        <w:r w:rsidRPr="003E26A2">
          <w:rPr>
            <w:rFonts w:ascii="Times New Roman" w:eastAsia="Times New Roman" w:hAnsi="Times New Roman" w:cs="Times New Roman"/>
            <w:b/>
            <w:bCs/>
            <w:sz w:val="24"/>
            <w:szCs w:val="24"/>
          </w:rPr>
          <w:t>reboot</w:t>
        </w:r>
        <w:r w:rsidRPr="003E26A2">
          <w:rPr>
            <w:rFonts w:ascii="Times New Roman" w:eastAsia="Times New Roman" w:hAnsi="Times New Roman" w:cs="Times New Roman"/>
            <w:sz w:val="24"/>
            <w:szCs w:val="24"/>
          </w:rPr>
          <w:t xml:space="preserve">. To keep it available after reboot </w:t>
        </w:r>
        <w:proofErr w:type="gramStart"/>
        <w:r w:rsidRPr="003E26A2">
          <w:rPr>
            <w:rFonts w:ascii="Times New Roman" w:eastAsia="Times New Roman" w:hAnsi="Times New Roman" w:cs="Times New Roman"/>
            <w:sz w:val="24"/>
            <w:szCs w:val="24"/>
          </w:rPr>
          <w:t>make</w:t>
        </w:r>
        <w:proofErr w:type="gramEnd"/>
        <w:r w:rsidRPr="003E26A2">
          <w:rPr>
            <w:rFonts w:ascii="Times New Roman" w:eastAsia="Times New Roman" w:hAnsi="Times New Roman" w:cs="Times New Roman"/>
            <w:sz w:val="24"/>
            <w:szCs w:val="24"/>
          </w:rPr>
          <w:t xml:space="preserve"> its entry in </w:t>
        </w:r>
        <w:r w:rsidRPr="003E26A2">
          <w:rPr>
            <w:rFonts w:ascii="Times New Roman" w:eastAsia="Times New Roman" w:hAnsi="Times New Roman" w:cs="Times New Roman"/>
            <w:b/>
            <w:bCs/>
            <w:sz w:val="24"/>
            <w:szCs w:val="24"/>
          </w:rPr>
          <w:t>fstab</w:t>
        </w:r>
      </w:ins>
    </w:p>
    <w:p w:rsidR="003E26A2" w:rsidRPr="003E26A2" w:rsidRDefault="003E26A2" w:rsidP="003E26A2">
      <w:pPr>
        <w:spacing w:before="100" w:beforeAutospacing="1" w:after="100" w:afterAutospacing="1" w:line="240" w:lineRule="auto"/>
        <w:rPr>
          <w:ins w:id="551" w:author="Unknown"/>
          <w:rFonts w:ascii="Times New Roman" w:eastAsia="Times New Roman" w:hAnsi="Times New Roman" w:cs="Times New Roman"/>
          <w:sz w:val="24"/>
          <w:szCs w:val="24"/>
        </w:rPr>
      </w:pPr>
      <w:proofErr w:type="gramStart"/>
      <w:ins w:id="552" w:author="Unknown">
        <w:r w:rsidRPr="003E26A2">
          <w:rPr>
            <w:rFonts w:ascii="Times New Roman" w:eastAsia="Times New Roman" w:hAnsi="Times New Roman" w:cs="Times New Roman"/>
            <w:sz w:val="24"/>
            <w:szCs w:val="24"/>
          </w:rPr>
          <w:t>create</w:t>
        </w:r>
        <w:proofErr w:type="gramEnd"/>
        <w:r w:rsidRPr="003E26A2">
          <w:rPr>
            <w:rFonts w:ascii="Times New Roman" w:eastAsia="Times New Roman" w:hAnsi="Times New Roman" w:cs="Times New Roman"/>
            <w:sz w:val="24"/>
            <w:szCs w:val="24"/>
          </w:rPr>
          <w:t xml:space="preserve"> a</w:t>
        </w:r>
        <w:r w:rsidRPr="003E26A2">
          <w:rPr>
            <w:rFonts w:ascii="Times New Roman" w:eastAsia="Times New Roman" w:hAnsi="Times New Roman" w:cs="Times New Roman"/>
            <w:b/>
            <w:bCs/>
            <w:sz w:val="24"/>
            <w:szCs w:val="24"/>
          </w:rPr>
          <w:t xml:space="preserve"> mount point</w:t>
        </w:r>
        <w:r w:rsidRPr="003E26A2">
          <w:rPr>
            <w:rFonts w:ascii="Times New Roman" w:eastAsia="Times New Roman" w:hAnsi="Times New Roman" w:cs="Times New Roman"/>
            <w:sz w:val="24"/>
            <w:szCs w:val="24"/>
          </w:rPr>
          <w:t xml:space="preserve">, by making a directory </w:t>
        </w:r>
        <w:r w:rsidRPr="003E26A2">
          <w:rPr>
            <w:rFonts w:ascii="Times New Roman" w:eastAsia="Times New Roman" w:hAnsi="Times New Roman" w:cs="Times New Roman"/>
            <w:sz w:val="24"/>
            <w:szCs w:val="24"/>
          </w:rPr>
          <w:br/>
        </w:r>
      </w:ins>
      <w:r>
        <w:rPr>
          <w:rFonts w:ascii="Times New Roman" w:eastAsia="Times New Roman" w:hAnsi="Times New Roman" w:cs="Times New Roman"/>
          <w:noProof/>
          <w:sz w:val="24"/>
          <w:szCs w:val="24"/>
        </w:rPr>
        <w:drawing>
          <wp:inline distT="0" distB="0" distL="0" distR="0">
            <wp:extent cx="2612390" cy="213995"/>
            <wp:effectExtent l="19050" t="0" r="0" b="0"/>
            <wp:docPr id="426" name="Picture 426" descr="mkd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 descr="mkdir"/>
                    <pic:cNvPicPr>
                      <a:picLocks noChangeAspect="1" noChangeArrowheads="1"/>
                    </pic:cNvPicPr>
                  </pic:nvPicPr>
                  <pic:blipFill>
                    <a:blip r:embed="rId1312"/>
                    <a:srcRect/>
                    <a:stretch>
                      <a:fillRect/>
                    </a:stretch>
                  </pic:blipFill>
                  <pic:spPr bwMode="auto">
                    <a:xfrm>
                      <a:off x="0" y="0"/>
                      <a:ext cx="2612390" cy="213995"/>
                    </a:xfrm>
                    <a:prstGeom prst="rect">
                      <a:avLst/>
                    </a:prstGeom>
                    <a:noFill/>
                    <a:ln w="9525">
                      <a:noFill/>
                      <a:miter lim="800000"/>
                      <a:headEnd/>
                      <a:tailEnd/>
                    </a:ln>
                  </pic:spPr>
                </pic:pic>
              </a:graphicData>
            </a:graphic>
          </wp:inline>
        </w:drawing>
      </w:r>
    </w:p>
    <w:p w:rsidR="003E26A2" w:rsidRPr="003E26A2" w:rsidRDefault="003E26A2" w:rsidP="003E26A2">
      <w:pPr>
        <w:spacing w:before="100" w:beforeAutospacing="1" w:after="100" w:afterAutospacing="1" w:line="240" w:lineRule="auto"/>
        <w:rPr>
          <w:ins w:id="553" w:author="Unknown"/>
          <w:rFonts w:ascii="Times New Roman" w:eastAsia="Times New Roman" w:hAnsi="Times New Roman" w:cs="Times New Roman"/>
          <w:sz w:val="24"/>
          <w:szCs w:val="24"/>
        </w:rPr>
      </w:pPr>
      <w:proofErr w:type="gramStart"/>
      <w:ins w:id="554" w:author="Unknown">
        <w:r w:rsidRPr="003E26A2">
          <w:rPr>
            <w:rFonts w:ascii="Times New Roman" w:eastAsia="Times New Roman" w:hAnsi="Times New Roman" w:cs="Times New Roman"/>
            <w:sz w:val="24"/>
            <w:szCs w:val="24"/>
          </w:rPr>
          <w:t>now</w:t>
        </w:r>
        <w:proofErr w:type="gramEnd"/>
        <w:r w:rsidRPr="003E26A2">
          <w:rPr>
            <w:rFonts w:ascii="Times New Roman" w:eastAsia="Times New Roman" w:hAnsi="Times New Roman" w:cs="Times New Roman"/>
            <w:sz w:val="24"/>
            <w:szCs w:val="24"/>
          </w:rPr>
          <w:t xml:space="preserve"> open </w:t>
        </w:r>
        <w:r w:rsidRPr="003E26A2">
          <w:rPr>
            <w:rFonts w:ascii="Times New Roman" w:eastAsia="Times New Roman" w:hAnsi="Times New Roman" w:cs="Times New Roman"/>
            <w:b/>
            <w:bCs/>
            <w:sz w:val="24"/>
            <w:szCs w:val="24"/>
          </w:rPr>
          <w:t>/etc/fstab</w:t>
        </w:r>
        <w:r w:rsidRPr="003E26A2">
          <w:rPr>
            <w:rFonts w:ascii="Times New Roman" w:eastAsia="Times New Roman" w:hAnsi="Times New Roman" w:cs="Times New Roman"/>
            <w:sz w:val="24"/>
            <w:szCs w:val="24"/>
          </w:rPr>
          <w:t xml:space="preserve"> file </w:t>
        </w:r>
        <w:r w:rsidRPr="003E26A2">
          <w:rPr>
            <w:rFonts w:ascii="Times New Roman" w:eastAsia="Times New Roman" w:hAnsi="Times New Roman" w:cs="Times New Roman"/>
            <w:sz w:val="24"/>
            <w:szCs w:val="24"/>
          </w:rPr>
          <w:br/>
        </w:r>
      </w:ins>
      <w:r>
        <w:rPr>
          <w:rFonts w:ascii="Times New Roman" w:eastAsia="Times New Roman" w:hAnsi="Times New Roman" w:cs="Times New Roman"/>
          <w:noProof/>
          <w:sz w:val="24"/>
          <w:szCs w:val="24"/>
        </w:rPr>
        <w:drawing>
          <wp:inline distT="0" distB="0" distL="0" distR="0">
            <wp:extent cx="2945130" cy="178435"/>
            <wp:effectExtent l="19050" t="0" r="7620" b="0"/>
            <wp:docPr id="427" name="Picture 427" descr="vi fs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7" descr="vi fstab"/>
                    <pic:cNvPicPr>
                      <a:picLocks noChangeAspect="1" noChangeArrowheads="1"/>
                    </pic:cNvPicPr>
                  </pic:nvPicPr>
                  <pic:blipFill>
                    <a:blip r:embed="rId1313"/>
                    <a:srcRect/>
                    <a:stretch>
                      <a:fillRect/>
                    </a:stretch>
                  </pic:blipFill>
                  <pic:spPr bwMode="auto">
                    <a:xfrm>
                      <a:off x="0" y="0"/>
                      <a:ext cx="2945130" cy="178435"/>
                    </a:xfrm>
                    <a:prstGeom prst="rect">
                      <a:avLst/>
                    </a:prstGeom>
                    <a:noFill/>
                    <a:ln w="9525">
                      <a:noFill/>
                      <a:miter lim="800000"/>
                      <a:headEnd/>
                      <a:tailEnd/>
                    </a:ln>
                  </pic:spPr>
                </pic:pic>
              </a:graphicData>
            </a:graphic>
          </wp:inline>
        </w:drawing>
      </w:r>
      <w:ins w:id="555" w:author="Unknown">
        <w:r w:rsidRPr="003E26A2">
          <w:rPr>
            <w:rFonts w:ascii="Times New Roman" w:eastAsia="Times New Roman" w:hAnsi="Times New Roman" w:cs="Times New Roman"/>
            <w:sz w:val="24"/>
            <w:szCs w:val="24"/>
          </w:rPr>
          <w:br/>
          <w:t xml:space="preserve">make entry for </w:t>
        </w:r>
        <w:r w:rsidRPr="003E26A2">
          <w:rPr>
            <w:rFonts w:ascii="Times New Roman" w:eastAsia="Times New Roman" w:hAnsi="Times New Roman" w:cs="Times New Roman"/>
            <w:b/>
            <w:bCs/>
            <w:sz w:val="24"/>
            <w:szCs w:val="24"/>
          </w:rPr>
          <w:t>nfs</w:t>
        </w:r>
        <w:r w:rsidRPr="003E26A2">
          <w:rPr>
            <w:rFonts w:ascii="Times New Roman" w:eastAsia="Times New Roman" w:hAnsi="Times New Roman" w:cs="Times New Roman"/>
            <w:sz w:val="24"/>
            <w:szCs w:val="24"/>
          </w:rPr>
          <w:t xml:space="preserve"> shared directory and define</w:t>
        </w:r>
        <w:r w:rsidRPr="003E26A2">
          <w:rPr>
            <w:rFonts w:ascii="Times New Roman" w:eastAsia="Times New Roman" w:hAnsi="Times New Roman" w:cs="Times New Roman"/>
            <w:b/>
            <w:bCs/>
            <w:sz w:val="24"/>
            <w:szCs w:val="24"/>
          </w:rPr>
          <w:t xml:space="preserve"> /temp to mount point</w:t>
        </w:r>
      </w:ins>
    </w:p>
    <w:p w:rsidR="003E26A2" w:rsidRPr="003E26A2" w:rsidRDefault="003E26A2" w:rsidP="003E26A2">
      <w:pPr>
        <w:spacing w:before="100" w:beforeAutospacing="1" w:after="100" w:afterAutospacing="1" w:line="240" w:lineRule="auto"/>
        <w:rPr>
          <w:ins w:id="556" w:author="Unknown"/>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6496050" cy="1579245"/>
            <wp:effectExtent l="19050" t="0" r="0" b="0"/>
            <wp:docPr id="428" name="Picture 428" descr="file fs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 descr="file fstab"/>
                    <pic:cNvPicPr>
                      <a:picLocks noChangeAspect="1" noChangeArrowheads="1"/>
                    </pic:cNvPicPr>
                  </pic:nvPicPr>
                  <pic:blipFill>
                    <a:blip r:embed="rId1314"/>
                    <a:srcRect/>
                    <a:stretch>
                      <a:fillRect/>
                    </a:stretch>
                  </pic:blipFill>
                  <pic:spPr bwMode="auto">
                    <a:xfrm>
                      <a:off x="0" y="0"/>
                      <a:ext cx="6496050" cy="1579245"/>
                    </a:xfrm>
                    <a:prstGeom prst="rect">
                      <a:avLst/>
                    </a:prstGeom>
                    <a:noFill/>
                    <a:ln w="9525">
                      <a:noFill/>
                      <a:miter lim="800000"/>
                      <a:headEnd/>
                      <a:tailEnd/>
                    </a:ln>
                  </pic:spPr>
                </pic:pic>
              </a:graphicData>
            </a:graphic>
          </wp:inline>
        </w:drawing>
      </w:r>
    </w:p>
    <w:p w:rsidR="003E26A2" w:rsidRPr="003E26A2" w:rsidRDefault="003E26A2" w:rsidP="003E26A2">
      <w:pPr>
        <w:spacing w:before="100" w:beforeAutospacing="1" w:after="100" w:afterAutospacing="1" w:line="240" w:lineRule="auto"/>
        <w:rPr>
          <w:ins w:id="557" w:author="Unknown"/>
          <w:rFonts w:ascii="Times New Roman" w:eastAsia="Times New Roman" w:hAnsi="Times New Roman" w:cs="Times New Roman"/>
          <w:sz w:val="24"/>
          <w:szCs w:val="24"/>
        </w:rPr>
      </w:pPr>
      <w:proofErr w:type="gramStart"/>
      <w:ins w:id="558" w:author="Unknown">
        <w:r w:rsidRPr="003E26A2">
          <w:rPr>
            <w:rFonts w:ascii="Times New Roman" w:eastAsia="Times New Roman" w:hAnsi="Times New Roman" w:cs="Times New Roman"/>
            <w:sz w:val="24"/>
            <w:szCs w:val="24"/>
          </w:rPr>
          <w:t>save</w:t>
        </w:r>
        <w:proofErr w:type="gramEnd"/>
        <w:r w:rsidRPr="003E26A2">
          <w:rPr>
            <w:rFonts w:ascii="Times New Roman" w:eastAsia="Times New Roman" w:hAnsi="Times New Roman" w:cs="Times New Roman"/>
            <w:sz w:val="24"/>
            <w:szCs w:val="24"/>
          </w:rPr>
          <w:t xml:space="preserve"> the with</w:t>
        </w:r>
        <w:r w:rsidRPr="003E26A2">
          <w:rPr>
            <w:rFonts w:ascii="Times New Roman" w:eastAsia="Times New Roman" w:hAnsi="Times New Roman" w:cs="Times New Roman"/>
            <w:b/>
            <w:bCs/>
            <w:sz w:val="24"/>
            <w:szCs w:val="24"/>
          </w:rPr>
          <w:t xml:space="preserve"> :wq</w:t>
        </w:r>
        <w:r w:rsidRPr="003E26A2">
          <w:rPr>
            <w:rFonts w:ascii="Times New Roman" w:eastAsia="Times New Roman" w:hAnsi="Times New Roman" w:cs="Times New Roman"/>
            <w:sz w:val="24"/>
            <w:szCs w:val="24"/>
          </w:rPr>
          <w:t xml:space="preserve"> and exit reboot the system with </w:t>
        </w:r>
        <w:r w:rsidRPr="003E26A2">
          <w:rPr>
            <w:rFonts w:ascii="Times New Roman" w:eastAsia="Times New Roman" w:hAnsi="Times New Roman" w:cs="Times New Roman"/>
            <w:b/>
            <w:bCs/>
            <w:sz w:val="24"/>
            <w:szCs w:val="24"/>
          </w:rPr>
          <w:t>reboot -f</w:t>
        </w:r>
        <w:r w:rsidRPr="003E26A2">
          <w:rPr>
            <w:rFonts w:ascii="Times New Roman" w:eastAsia="Times New Roman" w:hAnsi="Times New Roman" w:cs="Times New Roman"/>
            <w:sz w:val="24"/>
            <w:szCs w:val="24"/>
          </w:rPr>
          <w:t xml:space="preserve"> command</w:t>
        </w:r>
      </w:ins>
    </w:p>
    <w:p w:rsidR="003E26A2" w:rsidRPr="003E26A2" w:rsidRDefault="003E26A2" w:rsidP="003E26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ins w:id="559" w:author="Unknown"/>
          <w:rFonts w:ascii="Courier New" w:eastAsia="Times New Roman" w:hAnsi="Courier New" w:cs="Courier New"/>
          <w:sz w:val="20"/>
          <w:szCs w:val="20"/>
        </w:rPr>
      </w:pPr>
      <w:ins w:id="560" w:author="Unknown">
        <w:r w:rsidRPr="003E26A2">
          <w:rPr>
            <w:rFonts w:ascii="Courier New" w:eastAsia="Times New Roman" w:hAnsi="Courier New" w:cs="Courier New"/>
            <w:b/>
            <w:bCs/>
            <w:sz w:val="20"/>
            <w:szCs w:val="20"/>
          </w:rPr>
          <w:t xml:space="preserve"> #</w:t>
        </w:r>
        <w:proofErr w:type="gramStart"/>
        <w:r w:rsidRPr="003E26A2">
          <w:rPr>
            <w:rFonts w:ascii="Courier New" w:eastAsia="Times New Roman" w:hAnsi="Courier New" w:cs="Courier New"/>
            <w:b/>
            <w:bCs/>
            <w:sz w:val="20"/>
            <w:szCs w:val="20"/>
          </w:rPr>
          <w:t>reboot</w:t>
        </w:r>
        <w:proofErr w:type="gramEnd"/>
        <w:r w:rsidRPr="003E26A2">
          <w:rPr>
            <w:rFonts w:ascii="Courier New" w:eastAsia="Times New Roman" w:hAnsi="Courier New" w:cs="Courier New"/>
            <w:b/>
            <w:bCs/>
            <w:sz w:val="20"/>
            <w:szCs w:val="20"/>
          </w:rPr>
          <w:t xml:space="preserve"> -f </w:t>
        </w:r>
      </w:ins>
    </w:p>
    <w:p w:rsidR="003E26A2" w:rsidRPr="003E26A2" w:rsidRDefault="003E26A2" w:rsidP="003E26A2">
      <w:pPr>
        <w:spacing w:before="100" w:beforeAutospacing="1" w:after="100" w:afterAutospacing="1" w:line="240" w:lineRule="auto"/>
        <w:rPr>
          <w:ins w:id="561" w:author="Unknown"/>
          <w:rFonts w:ascii="Times New Roman" w:eastAsia="Times New Roman" w:hAnsi="Times New Roman" w:cs="Times New Roman"/>
          <w:sz w:val="24"/>
          <w:szCs w:val="24"/>
        </w:rPr>
      </w:pPr>
      <w:proofErr w:type="gramStart"/>
      <w:ins w:id="562" w:author="Unknown">
        <w:r w:rsidRPr="003E26A2">
          <w:rPr>
            <w:rFonts w:ascii="Times New Roman" w:eastAsia="Times New Roman" w:hAnsi="Times New Roman" w:cs="Times New Roman"/>
            <w:sz w:val="24"/>
            <w:szCs w:val="24"/>
          </w:rPr>
          <w:t>after</w:t>
        </w:r>
        <w:proofErr w:type="gramEnd"/>
        <w:r w:rsidRPr="003E26A2">
          <w:rPr>
            <w:rFonts w:ascii="Times New Roman" w:eastAsia="Times New Roman" w:hAnsi="Times New Roman" w:cs="Times New Roman"/>
            <w:sz w:val="24"/>
            <w:szCs w:val="24"/>
          </w:rPr>
          <w:t xml:space="preserve"> reboot check </w:t>
        </w:r>
        <w:r w:rsidRPr="003E26A2">
          <w:rPr>
            <w:rFonts w:ascii="Times New Roman" w:eastAsia="Times New Roman" w:hAnsi="Times New Roman" w:cs="Times New Roman"/>
            <w:b/>
            <w:bCs/>
            <w:sz w:val="24"/>
            <w:szCs w:val="24"/>
          </w:rPr>
          <w:t>/temp</w:t>
        </w:r>
        <w:r w:rsidRPr="003E26A2">
          <w:rPr>
            <w:rFonts w:ascii="Times New Roman" w:eastAsia="Times New Roman" w:hAnsi="Times New Roman" w:cs="Times New Roman"/>
            <w:sz w:val="24"/>
            <w:szCs w:val="24"/>
          </w:rPr>
          <w:t xml:space="preserve"> directory it should show all the </w:t>
        </w:r>
        <w:r w:rsidRPr="003E26A2">
          <w:rPr>
            <w:rFonts w:ascii="Times New Roman" w:eastAsia="Times New Roman" w:hAnsi="Times New Roman" w:cs="Times New Roman"/>
            <w:b/>
            <w:bCs/>
            <w:sz w:val="24"/>
            <w:szCs w:val="24"/>
          </w:rPr>
          <w:t>shared data</w:t>
        </w:r>
        <w:r w:rsidRPr="003E26A2">
          <w:rPr>
            <w:rFonts w:ascii="Times New Roman" w:eastAsia="Times New Roman" w:hAnsi="Times New Roman" w:cs="Times New Roman"/>
            <w:sz w:val="24"/>
            <w:szCs w:val="24"/>
          </w:rPr>
          <w:t xml:space="preserve"> </w:t>
        </w:r>
        <w:r w:rsidRPr="003E26A2">
          <w:rPr>
            <w:rFonts w:ascii="Times New Roman" w:eastAsia="Times New Roman" w:hAnsi="Times New Roman" w:cs="Times New Roman"/>
            <w:sz w:val="24"/>
            <w:szCs w:val="24"/>
          </w:rPr>
          <w:br/>
        </w:r>
      </w:ins>
      <w:r>
        <w:rPr>
          <w:rFonts w:ascii="Times New Roman" w:eastAsia="Times New Roman" w:hAnsi="Times New Roman" w:cs="Times New Roman"/>
          <w:noProof/>
          <w:sz w:val="24"/>
          <w:szCs w:val="24"/>
        </w:rPr>
        <w:drawing>
          <wp:inline distT="0" distB="0" distL="0" distR="0">
            <wp:extent cx="2363470" cy="676910"/>
            <wp:effectExtent l="19050" t="0" r="0" b="0"/>
            <wp:docPr id="429" name="Picture 429" descr="cd 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descr="cd temp"/>
                    <pic:cNvPicPr>
                      <a:picLocks noChangeAspect="1" noChangeArrowheads="1"/>
                    </pic:cNvPicPr>
                  </pic:nvPicPr>
                  <pic:blipFill>
                    <a:blip r:embed="rId1315"/>
                    <a:srcRect/>
                    <a:stretch>
                      <a:fillRect/>
                    </a:stretch>
                  </pic:blipFill>
                  <pic:spPr bwMode="auto">
                    <a:xfrm>
                      <a:off x="0" y="0"/>
                      <a:ext cx="2363470" cy="676910"/>
                    </a:xfrm>
                    <a:prstGeom prst="rect">
                      <a:avLst/>
                    </a:prstGeom>
                    <a:noFill/>
                    <a:ln w="9525">
                      <a:noFill/>
                      <a:miter lim="800000"/>
                      <a:headEnd/>
                      <a:tailEnd/>
                    </a:ln>
                  </pic:spPr>
                </pic:pic>
              </a:graphicData>
            </a:graphic>
          </wp:inline>
        </w:drawing>
      </w:r>
    </w:p>
    <w:p w:rsidR="00EB6AA0" w:rsidRPr="00EB6AA0" w:rsidRDefault="00EB6AA0" w:rsidP="00EB6AA0">
      <w:pPr>
        <w:spacing w:before="100" w:beforeAutospacing="1" w:after="100" w:afterAutospacing="1" w:line="240" w:lineRule="auto"/>
        <w:outlineLvl w:val="1"/>
        <w:rPr>
          <w:rFonts w:ascii="Times New Roman" w:eastAsia="Times New Roman" w:hAnsi="Times New Roman" w:cs="Times New Roman"/>
          <w:b/>
          <w:bCs/>
          <w:sz w:val="36"/>
          <w:szCs w:val="36"/>
        </w:rPr>
      </w:pPr>
      <w:hyperlink r:id="rId1316" w:history="1">
        <w:r w:rsidRPr="00EB6AA0">
          <w:rPr>
            <w:rFonts w:ascii="Times New Roman" w:eastAsia="Times New Roman" w:hAnsi="Times New Roman" w:cs="Times New Roman"/>
            <w:b/>
            <w:bCs/>
            <w:color w:val="0000FF"/>
            <w:sz w:val="36"/>
            <w:szCs w:val="36"/>
            <w:u w:val="single"/>
          </w:rPr>
          <w:t xml:space="preserve">How to configure dhcp server in Linux </w:t>
        </w:r>
      </w:hyperlink>
    </w:p>
    <w:p w:rsidR="00EB6AA0" w:rsidRPr="00EB6AA0" w:rsidRDefault="00EB6AA0" w:rsidP="00EB6AA0">
      <w:pPr>
        <w:numPr>
          <w:ilvl w:val="0"/>
          <w:numId w:val="85"/>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noProof/>
          <w:color w:val="0000FF"/>
          <w:sz w:val="24"/>
          <w:szCs w:val="24"/>
        </w:rPr>
        <w:drawing>
          <wp:inline distT="0" distB="0" distL="0" distR="0">
            <wp:extent cx="142240" cy="166370"/>
            <wp:effectExtent l="19050" t="0" r="0" b="0"/>
            <wp:docPr id="448" name="Picture 448" descr="Print">
              <a:hlinkClick xmlns:a="http://schemas.openxmlformats.org/drawingml/2006/main" r:id="rId1317" tooltip="&quot;Prin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 descr="Print">
                      <a:hlinkClick r:id="rId1317" tooltip="&quot;Print&quot;"/>
                    </pic:cNvPr>
                    <pic:cNvPicPr>
                      <a:picLocks noChangeAspect="1" noChangeArrowheads="1"/>
                    </pic:cNvPicPr>
                  </pic:nvPicPr>
                  <pic:blipFill>
                    <a:blip r:embed="rId44"/>
                    <a:srcRect/>
                    <a:stretch>
                      <a:fillRect/>
                    </a:stretch>
                  </pic:blipFill>
                  <pic:spPr bwMode="auto">
                    <a:xfrm>
                      <a:off x="0" y="0"/>
                      <a:ext cx="142240" cy="166370"/>
                    </a:xfrm>
                    <a:prstGeom prst="rect">
                      <a:avLst/>
                    </a:prstGeom>
                    <a:noFill/>
                    <a:ln w="9525">
                      <a:noFill/>
                      <a:miter lim="800000"/>
                      <a:headEnd/>
                      <a:tailEnd/>
                    </a:ln>
                  </pic:spPr>
                </pic:pic>
              </a:graphicData>
            </a:graphic>
          </wp:inline>
        </w:drawing>
      </w:r>
    </w:p>
    <w:p w:rsidR="00EB6AA0" w:rsidRPr="00EB6AA0" w:rsidRDefault="00EB6AA0" w:rsidP="00EB6AA0">
      <w:pPr>
        <w:spacing w:before="100" w:beforeAutospacing="1" w:after="100" w:afterAutospacing="1" w:line="240" w:lineRule="auto"/>
        <w:rPr>
          <w:ins w:id="563" w:author="Unknown"/>
          <w:rFonts w:ascii="Times New Roman" w:eastAsia="Times New Roman" w:hAnsi="Times New Roman" w:cs="Times New Roman"/>
          <w:sz w:val="24"/>
          <w:szCs w:val="24"/>
        </w:rPr>
      </w:pPr>
      <w:ins w:id="564" w:author="Unknown">
        <w:r w:rsidRPr="00EB6AA0">
          <w:rPr>
            <w:rFonts w:ascii="Times New Roman" w:eastAsia="Times New Roman" w:hAnsi="Times New Roman" w:cs="Times New Roman"/>
            <w:sz w:val="24"/>
            <w:szCs w:val="24"/>
          </w:rPr>
          <w:lastRenderedPageBreak/>
          <w:t xml:space="preserve">DHCP, or </w:t>
        </w:r>
        <w:r w:rsidRPr="00EB6AA0">
          <w:rPr>
            <w:rFonts w:ascii="Times New Roman" w:eastAsia="Times New Roman" w:hAnsi="Times New Roman" w:cs="Times New Roman"/>
            <w:b/>
            <w:bCs/>
            <w:sz w:val="24"/>
            <w:szCs w:val="24"/>
          </w:rPr>
          <w:t>Dynamic Host Configuration Protocol,</w:t>
        </w:r>
        <w:r w:rsidRPr="00EB6AA0">
          <w:rPr>
            <w:rFonts w:ascii="Times New Roman" w:eastAsia="Times New Roman" w:hAnsi="Times New Roman" w:cs="Times New Roman"/>
            <w:sz w:val="24"/>
            <w:szCs w:val="24"/>
          </w:rPr>
          <w:t xml:space="preserve"> allows an administrator to configure network settings for all clients on a central server.</w:t>
        </w:r>
      </w:ins>
    </w:p>
    <w:p w:rsidR="00EB6AA0" w:rsidRPr="00EB6AA0" w:rsidRDefault="00EB6AA0" w:rsidP="00EB6AA0">
      <w:pPr>
        <w:spacing w:before="100" w:beforeAutospacing="1" w:after="100" w:afterAutospacing="1" w:line="240" w:lineRule="auto"/>
        <w:rPr>
          <w:ins w:id="565" w:author="Unknown"/>
          <w:rFonts w:ascii="Times New Roman" w:eastAsia="Times New Roman" w:hAnsi="Times New Roman" w:cs="Times New Roman"/>
          <w:sz w:val="24"/>
          <w:szCs w:val="24"/>
        </w:rPr>
      </w:pPr>
      <w:ins w:id="566" w:author="Unknown">
        <w:r w:rsidRPr="00EB6AA0">
          <w:rPr>
            <w:rFonts w:ascii="Times New Roman" w:eastAsia="Times New Roman" w:hAnsi="Times New Roman" w:cs="Times New Roman"/>
            <w:sz w:val="24"/>
            <w:szCs w:val="24"/>
          </w:rPr>
          <w:t xml:space="preserve">The DHCP clients request an IP address and other network settings from the </w:t>
        </w:r>
        <w:r w:rsidRPr="00EB6AA0">
          <w:rPr>
            <w:rFonts w:ascii="Times New Roman" w:eastAsia="Times New Roman" w:hAnsi="Times New Roman" w:cs="Times New Roman"/>
            <w:b/>
            <w:bCs/>
            <w:sz w:val="24"/>
            <w:szCs w:val="24"/>
          </w:rPr>
          <w:t>DHCP server</w:t>
        </w:r>
        <w:r w:rsidRPr="00EB6AA0">
          <w:rPr>
            <w:rFonts w:ascii="Times New Roman" w:eastAsia="Times New Roman" w:hAnsi="Times New Roman" w:cs="Times New Roman"/>
            <w:sz w:val="24"/>
            <w:szCs w:val="24"/>
          </w:rPr>
          <w:t xml:space="preserve"> on the network. The </w:t>
        </w:r>
        <w:r w:rsidRPr="00EB6AA0">
          <w:rPr>
            <w:rFonts w:ascii="Times New Roman" w:eastAsia="Times New Roman" w:hAnsi="Times New Roman" w:cs="Times New Roman"/>
            <w:b/>
            <w:bCs/>
            <w:sz w:val="24"/>
            <w:szCs w:val="24"/>
          </w:rPr>
          <w:t>DHCP server</w:t>
        </w:r>
        <w:r w:rsidRPr="00EB6AA0">
          <w:rPr>
            <w:rFonts w:ascii="Times New Roman" w:eastAsia="Times New Roman" w:hAnsi="Times New Roman" w:cs="Times New Roman"/>
            <w:sz w:val="24"/>
            <w:szCs w:val="24"/>
          </w:rPr>
          <w:t xml:space="preserve"> in turn leases the client an IP address within a given range or leases the client an IP address based on the MAC address of the client's network interface card (NIC). The information includes its IP address, along with the network's name server, gateway, and proxy addresses</w:t>
        </w:r>
        <w:proofErr w:type="gramStart"/>
        <w:r w:rsidRPr="00EB6AA0">
          <w:rPr>
            <w:rFonts w:ascii="Times New Roman" w:eastAsia="Times New Roman" w:hAnsi="Times New Roman" w:cs="Times New Roman"/>
            <w:sz w:val="24"/>
            <w:szCs w:val="24"/>
          </w:rPr>
          <w:t>,including</w:t>
        </w:r>
        <w:proofErr w:type="gramEnd"/>
        <w:r w:rsidRPr="00EB6AA0">
          <w:rPr>
            <w:rFonts w:ascii="Times New Roman" w:eastAsia="Times New Roman" w:hAnsi="Times New Roman" w:cs="Times New Roman"/>
            <w:sz w:val="24"/>
            <w:szCs w:val="24"/>
          </w:rPr>
          <w:t xml:space="preserve"> the netmask.</w:t>
        </w:r>
      </w:ins>
    </w:p>
    <w:p w:rsidR="00EB6AA0" w:rsidRPr="00EB6AA0" w:rsidRDefault="00EB6AA0" w:rsidP="00EB6AA0">
      <w:pPr>
        <w:spacing w:before="100" w:beforeAutospacing="1" w:after="100" w:afterAutospacing="1" w:line="240" w:lineRule="auto"/>
        <w:rPr>
          <w:ins w:id="567" w:author="Unknown"/>
          <w:rFonts w:ascii="Times New Roman" w:eastAsia="Times New Roman" w:hAnsi="Times New Roman" w:cs="Times New Roman"/>
          <w:sz w:val="24"/>
          <w:szCs w:val="24"/>
        </w:rPr>
      </w:pPr>
      <w:ins w:id="568" w:author="Unknown">
        <w:r w:rsidRPr="00EB6AA0">
          <w:rPr>
            <w:rFonts w:ascii="Times New Roman" w:eastAsia="Times New Roman" w:hAnsi="Times New Roman" w:cs="Times New Roman"/>
            <w:sz w:val="24"/>
            <w:szCs w:val="24"/>
          </w:rPr>
          <w:t xml:space="preserve">Nothing has to be configured manually on the local system, except to specify the </w:t>
        </w:r>
        <w:r w:rsidRPr="00EB6AA0">
          <w:rPr>
            <w:rFonts w:ascii="Times New Roman" w:eastAsia="Times New Roman" w:hAnsi="Times New Roman" w:cs="Times New Roman"/>
            <w:b/>
            <w:bCs/>
            <w:sz w:val="24"/>
            <w:szCs w:val="24"/>
          </w:rPr>
          <w:t>DHCP server</w:t>
        </w:r>
        <w:r w:rsidRPr="00EB6AA0">
          <w:rPr>
            <w:rFonts w:ascii="Times New Roman" w:eastAsia="Times New Roman" w:hAnsi="Times New Roman" w:cs="Times New Roman"/>
            <w:sz w:val="24"/>
            <w:szCs w:val="24"/>
          </w:rPr>
          <w:t xml:space="preserve"> it should get its network configuration from. If an IP address is assigned according to the MAC address of the client's NIC, the same IP address can be leased to the client every time the client requests one. DHCP makes network administration easier and less prone to error.</w:t>
        </w:r>
      </w:ins>
    </w:p>
    <w:p w:rsidR="00EB6AA0" w:rsidRPr="00EB6AA0" w:rsidRDefault="00EB6AA0" w:rsidP="00EB6AA0">
      <w:pPr>
        <w:spacing w:before="100" w:beforeAutospacing="1" w:after="100" w:afterAutospacing="1" w:line="240" w:lineRule="auto"/>
        <w:rPr>
          <w:ins w:id="569" w:author="Unknown"/>
          <w:rFonts w:ascii="Times New Roman" w:eastAsia="Times New Roman" w:hAnsi="Times New Roman" w:cs="Times New Roman"/>
          <w:sz w:val="24"/>
          <w:szCs w:val="24"/>
        </w:rPr>
      </w:pPr>
      <w:ins w:id="570" w:author="Unknown">
        <w:r w:rsidRPr="00EB6AA0">
          <w:rPr>
            <w:rFonts w:ascii="Times New Roman" w:eastAsia="Times New Roman" w:hAnsi="Times New Roman" w:cs="Times New Roman"/>
            <w:b/>
            <w:bCs/>
            <w:sz w:val="24"/>
            <w:szCs w:val="24"/>
          </w:rPr>
          <w:t>Exam Question</w:t>
        </w:r>
        <w:r w:rsidRPr="00EB6AA0">
          <w:rPr>
            <w:rFonts w:ascii="Times New Roman" w:eastAsia="Times New Roman" w:hAnsi="Times New Roman" w:cs="Times New Roman"/>
            <w:sz w:val="24"/>
            <w:szCs w:val="24"/>
          </w:rPr>
          <w:t xml:space="preserve"> Configure the </w:t>
        </w:r>
        <w:r w:rsidRPr="00EB6AA0">
          <w:rPr>
            <w:rFonts w:ascii="Times New Roman" w:eastAsia="Times New Roman" w:hAnsi="Times New Roman" w:cs="Times New Roman"/>
            <w:b/>
            <w:bCs/>
            <w:sz w:val="24"/>
            <w:szCs w:val="24"/>
          </w:rPr>
          <w:t>DHCP server</w:t>
        </w:r>
        <w:r w:rsidRPr="00EB6AA0">
          <w:rPr>
            <w:rFonts w:ascii="Times New Roman" w:eastAsia="Times New Roman" w:hAnsi="Times New Roman" w:cs="Times New Roman"/>
            <w:sz w:val="24"/>
            <w:szCs w:val="24"/>
          </w:rPr>
          <w:t xml:space="preserve"> by matching the following conditions:</w:t>
        </w:r>
      </w:ins>
    </w:p>
    <w:p w:rsidR="00EB6AA0" w:rsidRPr="00EB6AA0" w:rsidRDefault="00EB6AA0" w:rsidP="00EB6AA0">
      <w:pPr>
        <w:numPr>
          <w:ilvl w:val="0"/>
          <w:numId w:val="86"/>
        </w:numPr>
        <w:spacing w:before="100" w:beforeAutospacing="1" w:after="100" w:afterAutospacing="1" w:line="240" w:lineRule="auto"/>
        <w:rPr>
          <w:ins w:id="571" w:author="Unknown"/>
          <w:rFonts w:ascii="Times New Roman" w:eastAsia="Times New Roman" w:hAnsi="Times New Roman" w:cs="Times New Roman"/>
          <w:sz w:val="24"/>
          <w:szCs w:val="24"/>
        </w:rPr>
      </w:pPr>
      <w:ins w:id="572" w:author="Unknown">
        <w:r w:rsidRPr="00EB6AA0">
          <w:rPr>
            <w:rFonts w:ascii="Times New Roman" w:eastAsia="Times New Roman" w:hAnsi="Times New Roman" w:cs="Times New Roman"/>
            <w:sz w:val="24"/>
            <w:szCs w:val="24"/>
          </w:rPr>
          <w:t>Subnet and netmask should be 192.168.0.0 255.255.255.0</w:t>
        </w:r>
      </w:ins>
    </w:p>
    <w:p w:rsidR="00EB6AA0" w:rsidRPr="00EB6AA0" w:rsidRDefault="00EB6AA0" w:rsidP="00EB6AA0">
      <w:pPr>
        <w:numPr>
          <w:ilvl w:val="0"/>
          <w:numId w:val="86"/>
        </w:numPr>
        <w:spacing w:before="100" w:beforeAutospacing="1" w:after="100" w:afterAutospacing="1" w:line="240" w:lineRule="auto"/>
        <w:rPr>
          <w:ins w:id="573" w:author="Unknown"/>
          <w:rFonts w:ascii="Times New Roman" w:eastAsia="Times New Roman" w:hAnsi="Times New Roman" w:cs="Times New Roman"/>
          <w:sz w:val="24"/>
          <w:szCs w:val="24"/>
        </w:rPr>
      </w:pPr>
      <w:ins w:id="574" w:author="Unknown">
        <w:r w:rsidRPr="00EB6AA0">
          <w:rPr>
            <w:rFonts w:ascii="Times New Roman" w:eastAsia="Times New Roman" w:hAnsi="Times New Roman" w:cs="Times New Roman"/>
            <w:sz w:val="24"/>
            <w:szCs w:val="24"/>
          </w:rPr>
          <w:t>Gateway Should be 192.168.0.254</w:t>
        </w:r>
      </w:ins>
    </w:p>
    <w:p w:rsidR="00EB6AA0" w:rsidRPr="00EB6AA0" w:rsidRDefault="00EB6AA0" w:rsidP="00EB6AA0">
      <w:pPr>
        <w:numPr>
          <w:ilvl w:val="0"/>
          <w:numId w:val="86"/>
        </w:numPr>
        <w:spacing w:before="100" w:beforeAutospacing="1" w:after="100" w:afterAutospacing="1" w:line="240" w:lineRule="auto"/>
        <w:rPr>
          <w:ins w:id="575" w:author="Unknown"/>
          <w:rFonts w:ascii="Times New Roman" w:eastAsia="Times New Roman" w:hAnsi="Times New Roman" w:cs="Times New Roman"/>
          <w:sz w:val="24"/>
          <w:szCs w:val="24"/>
        </w:rPr>
      </w:pPr>
      <w:ins w:id="576" w:author="Unknown">
        <w:r w:rsidRPr="00EB6AA0">
          <w:rPr>
            <w:rFonts w:ascii="Times New Roman" w:eastAsia="Times New Roman" w:hAnsi="Times New Roman" w:cs="Times New Roman"/>
            <w:sz w:val="24"/>
            <w:szCs w:val="24"/>
          </w:rPr>
          <w:t>DNS Sever Should be 192.168.0.254</w:t>
        </w:r>
      </w:ins>
    </w:p>
    <w:p w:rsidR="00EB6AA0" w:rsidRPr="00EB6AA0" w:rsidRDefault="00EB6AA0" w:rsidP="00EB6AA0">
      <w:pPr>
        <w:numPr>
          <w:ilvl w:val="0"/>
          <w:numId w:val="86"/>
        </w:numPr>
        <w:spacing w:before="100" w:beforeAutospacing="1" w:after="100" w:afterAutospacing="1" w:line="240" w:lineRule="auto"/>
        <w:rPr>
          <w:ins w:id="577" w:author="Unknown"/>
          <w:rFonts w:ascii="Times New Roman" w:eastAsia="Times New Roman" w:hAnsi="Times New Roman" w:cs="Times New Roman"/>
          <w:sz w:val="24"/>
          <w:szCs w:val="24"/>
        </w:rPr>
      </w:pPr>
      <w:ins w:id="578" w:author="Unknown">
        <w:r w:rsidRPr="00EB6AA0">
          <w:rPr>
            <w:rFonts w:ascii="Times New Roman" w:eastAsia="Times New Roman" w:hAnsi="Times New Roman" w:cs="Times New Roman"/>
            <w:sz w:val="24"/>
            <w:szCs w:val="24"/>
          </w:rPr>
          <w:t>Domain Name should be example.com</w:t>
        </w:r>
      </w:ins>
    </w:p>
    <w:p w:rsidR="00EB6AA0" w:rsidRPr="00EB6AA0" w:rsidRDefault="00EB6AA0" w:rsidP="00EB6AA0">
      <w:pPr>
        <w:numPr>
          <w:ilvl w:val="0"/>
          <w:numId w:val="86"/>
        </w:numPr>
        <w:spacing w:before="100" w:beforeAutospacing="1" w:after="100" w:afterAutospacing="1" w:line="240" w:lineRule="auto"/>
        <w:rPr>
          <w:ins w:id="579" w:author="Unknown"/>
          <w:rFonts w:ascii="Times New Roman" w:eastAsia="Times New Roman" w:hAnsi="Times New Roman" w:cs="Times New Roman"/>
          <w:sz w:val="24"/>
          <w:szCs w:val="24"/>
        </w:rPr>
      </w:pPr>
      <w:ins w:id="580" w:author="Unknown">
        <w:r w:rsidRPr="00EB6AA0">
          <w:rPr>
            <w:rFonts w:ascii="Times New Roman" w:eastAsia="Times New Roman" w:hAnsi="Times New Roman" w:cs="Times New Roman"/>
            <w:sz w:val="24"/>
            <w:szCs w:val="24"/>
          </w:rPr>
          <w:t>Range from 192.168.0.10-50</w:t>
        </w:r>
      </w:ins>
    </w:p>
    <w:p w:rsidR="00EB6AA0" w:rsidRPr="00EB6AA0" w:rsidRDefault="00EB6AA0" w:rsidP="00EB6AA0">
      <w:pPr>
        <w:spacing w:before="100" w:beforeAutospacing="1" w:after="100" w:afterAutospacing="1" w:line="240" w:lineRule="auto"/>
        <w:rPr>
          <w:ins w:id="581" w:author="Unknown"/>
          <w:rFonts w:ascii="Times New Roman" w:eastAsia="Times New Roman" w:hAnsi="Times New Roman" w:cs="Times New Roman"/>
          <w:sz w:val="24"/>
          <w:szCs w:val="24"/>
        </w:rPr>
      </w:pPr>
      <w:ins w:id="582" w:author="Unknown">
        <w:r w:rsidRPr="00EB6AA0">
          <w:rPr>
            <w:rFonts w:ascii="Times New Roman" w:eastAsia="Times New Roman" w:hAnsi="Times New Roman" w:cs="Times New Roman"/>
            <w:b/>
            <w:bCs/>
            <w:sz w:val="24"/>
            <w:szCs w:val="24"/>
          </w:rPr>
          <w:t>Exam Question</w:t>
        </w:r>
        <w:r w:rsidRPr="00EB6AA0">
          <w:rPr>
            <w:rFonts w:ascii="Times New Roman" w:eastAsia="Times New Roman" w:hAnsi="Times New Roman" w:cs="Times New Roman"/>
            <w:sz w:val="24"/>
            <w:szCs w:val="24"/>
          </w:rPr>
          <w:t xml:space="preserve"> You have</w:t>
        </w:r>
        <w:r w:rsidRPr="00EB6AA0">
          <w:rPr>
            <w:rFonts w:ascii="Times New Roman" w:eastAsia="Times New Roman" w:hAnsi="Times New Roman" w:cs="Times New Roman"/>
            <w:b/>
            <w:bCs/>
            <w:sz w:val="24"/>
            <w:szCs w:val="24"/>
          </w:rPr>
          <w:t xml:space="preserve"> DHCP server</w:t>
        </w:r>
        <w:r w:rsidRPr="00EB6AA0">
          <w:rPr>
            <w:rFonts w:ascii="Times New Roman" w:eastAsia="Times New Roman" w:hAnsi="Times New Roman" w:cs="Times New Roman"/>
            <w:sz w:val="24"/>
            <w:szCs w:val="24"/>
          </w:rPr>
          <w:t xml:space="preserve">, which assigns the IP, gateway and DNS server ip to Clients. There is one DNS servers having MAC address </w:t>
        </w:r>
        <w:r w:rsidRPr="00EB6AA0">
          <w:rPr>
            <w:rFonts w:ascii="Times New Roman" w:eastAsia="Times New Roman" w:hAnsi="Times New Roman" w:cs="Times New Roman"/>
            <w:b/>
            <w:bCs/>
            <w:sz w:val="24"/>
            <w:szCs w:val="24"/>
          </w:rPr>
          <w:t>(00:50</w:t>
        </w:r>
        <w:proofErr w:type="gramStart"/>
        <w:r w:rsidRPr="00EB6AA0">
          <w:rPr>
            <w:rFonts w:ascii="Times New Roman" w:eastAsia="Times New Roman" w:hAnsi="Times New Roman" w:cs="Times New Roman"/>
            <w:b/>
            <w:bCs/>
            <w:sz w:val="24"/>
            <w:szCs w:val="24"/>
          </w:rPr>
          <w:t>:FC:98:8D:00</w:t>
        </w:r>
        <w:proofErr w:type="gramEnd"/>
        <w:r w:rsidRPr="00EB6AA0">
          <w:rPr>
            <w:rFonts w:ascii="Times New Roman" w:eastAsia="Times New Roman" w:hAnsi="Times New Roman" w:cs="Times New Roman"/>
            <w:sz w:val="24"/>
            <w:szCs w:val="24"/>
          </w:rPr>
          <w:t xml:space="preserve"> in your LAN, But it always required fixed IP address </w:t>
        </w:r>
        <w:r w:rsidRPr="00EB6AA0">
          <w:rPr>
            <w:rFonts w:ascii="Times New Roman" w:eastAsia="Times New Roman" w:hAnsi="Times New Roman" w:cs="Times New Roman"/>
            <w:b/>
            <w:bCs/>
            <w:sz w:val="24"/>
            <w:szCs w:val="24"/>
          </w:rPr>
          <w:t>(192.168.0.10)</w:t>
        </w:r>
        <w:r w:rsidRPr="00EB6AA0">
          <w:rPr>
            <w:rFonts w:ascii="Times New Roman" w:eastAsia="Times New Roman" w:hAnsi="Times New Roman" w:cs="Times New Roman"/>
            <w:sz w:val="24"/>
            <w:szCs w:val="24"/>
          </w:rPr>
          <w:t xml:space="preserve">. Configure the </w:t>
        </w:r>
        <w:r w:rsidRPr="00EB6AA0">
          <w:rPr>
            <w:rFonts w:ascii="Times New Roman" w:eastAsia="Times New Roman" w:hAnsi="Times New Roman" w:cs="Times New Roman"/>
            <w:b/>
            <w:bCs/>
            <w:sz w:val="24"/>
            <w:szCs w:val="24"/>
          </w:rPr>
          <w:t>DHCP server</w:t>
        </w:r>
        <w:r w:rsidRPr="00EB6AA0">
          <w:rPr>
            <w:rFonts w:ascii="Times New Roman" w:eastAsia="Times New Roman" w:hAnsi="Times New Roman" w:cs="Times New Roman"/>
            <w:sz w:val="24"/>
            <w:szCs w:val="24"/>
          </w:rPr>
          <w:t xml:space="preserve"> to assign the fixed IP address to DNS server.</w:t>
        </w:r>
      </w:ins>
    </w:p>
    <w:p w:rsidR="00EB6AA0" w:rsidRPr="00EB6AA0" w:rsidRDefault="00EB6AA0" w:rsidP="00EB6AA0">
      <w:pPr>
        <w:spacing w:before="100" w:beforeAutospacing="1" w:after="100" w:afterAutospacing="1" w:line="240" w:lineRule="auto"/>
        <w:outlineLvl w:val="2"/>
        <w:rPr>
          <w:ins w:id="583" w:author="Unknown"/>
          <w:rFonts w:ascii="Times New Roman" w:eastAsia="Times New Roman" w:hAnsi="Times New Roman" w:cs="Times New Roman"/>
          <w:b/>
          <w:bCs/>
          <w:sz w:val="27"/>
          <w:szCs w:val="27"/>
        </w:rPr>
      </w:pPr>
      <w:ins w:id="584" w:author="Unknown">
        <w:r w:rsidRPr="00EB6AA0">
          <w:rPr>
            <w:rFonts w:ascii="Times New Roman" w:eastAsia="Times New Roman" w:hAnsi="Times New Roman" w:cs="Times New Roman"/>
            <w:b/>
            <w:bCs/>
            <w:sz w:val="27"/>
            <w:szCs w:val="27"/>
          </w:rPr>
          <w:t>Configure dhcp server</w:t>
        </w:r>
      </w:ins>
    </w:p>
    <w:p w:rsidR="00EB6AA0" w:rsidRPr="00EB6AA0" w:rsidRDefault="00EB6AA0" w:rsidP="00EB6AA0">
      <w:pPr>
        <w:spacing w:before="100" w:beforeAutospacing="1" w:after="100" w:afterAutospacing="1" w:line="240" w:lineRule="auto"/>
        <w:rPr>
          <w:ins w:id="585" w:author="Unknown"/>
          <w:rFonts w:ascii="Times New Roman" w:eastAsia="Times New Roman" w:hAnsi="Times New Roman" w:cs="Times New Roman"/>
          <w:sz w:val="24"/>
          <w:szCs w:val="24"/>
        </w:rPr>
      </w:pPr>
      <w:ins w:id="586" w:author="Unknown">
        <w:r w:rsidRPr="00EB6AA0">
          <w:rPr>
            <w:rFonts w:ascii="Times New Roman" w:eastAsia="Times New Roman" w:hAnsi="Times New Roman" w:cs="Times New Roman"/>
            <w:sz w:val="24"/>
            <w:szCs w:val="24"/>
          </w:rPr>
          <w:t>In this example we will configure a</w:t>
        </w:r>
        <w:r w:rsidRPr="00EB6AA0">
          <w:rPr>
            <w:rFonts w:ascii="Times New Roman" w:eastAsia="Times New Roman" w:hAnsi="Times New Roman" w:cs="Times New Roman"/>
            <w:b/>
            <w:bCs/>
            <w:sz w:val="24"/>
            <w:szCs w:val="24"/>
          </w:rPr>
          <w:t xml:space="preserve"> dhcp server</w:t>
        </w:r>
        <w:r w:rsidRPr="00EB6AA0">
          <w:rPr>
            <w:rFonts w:ascii="Times New Roman" w:eastAsia="Times New Roman" w:hAnsi="Times New Roman" w:cs="Times New Roman"/>
            <w:sz w:val="24"/>
            <w:szCs w:val="24"/>
          </w:rPr>
          <w:t xml:space="preserve"> and will lease ip address to clients.</w:t>
        </w:r>
      </w:ins>
    </w:p>
    <w:p w:rsidR="00EB6AA0" w:rsidRPr="00EB6AA0" w:rsidRDefault="00EB6AA0" w:rsidP="00EB6AA0">
      <w:pPr>
        <w:spacing w:before="100" w:beforeAutospacing="1" w:after="100" w:afterAutospacing="1" w:line="240" w:lineRule="auto"/>
        <w:rPr>
          <w:ins w:id="587" w:author="Unknown"/>
          <w:rFonts w:ascii="Times New Roman" w:eastAsia="Times New Roman" w:hAnsi="Times New Roman" w:cs="Times New Roman"/>
          <w:sz w:val="24"/>
          <w:szCs w:val="24"/>
        </w:rPr>
      </w:pPr>
      <w:ins w:id="588" w:author="Unknown">
        <w:r w:rsidRPr="00EB6AA0">
          <w:rPr>
            <w:rFonts w:ascii="Times New Roman" w:eastAsia="Times New Roman" w:hAnsi="Times New Roman" w:cs="Times New Roman"/>
            <w:sz w:val="24"/>
            <w:szCs w:val="24"/>
          </w:rPr>
          <w:t>For this example we are using three systems one linux server one linux clients and one window clients.</w:t>
        </w:r>
      </w:ins>
    </w:p>
    <w:p w:rsidR="00EB6AA0" w:rsidRPr="00EB6AA0" w:rsidRDefault="00EB6AA0" w:rsidP="00EB6AA0">
      <w:pPr>
        <w:spacing w:before="100" w:beforeAutospacing="1" w:after="100" w:afterAutospacing="1" w:line="240" w:lineRule="auto"/>
        <w:rPr>
          <w:ins w:id="589" w:author="Unknown"/>
          <w:rFonts w:ascii="Times New Roman" w:eastAsia="Times New Roman" w:hAnsi="Times New Roman" w:cs="Times New Roman"/>
          <w:sz w:val="24"/>
          <w:szCs w:val="24"/>
        </w:rPr>
      </w:pPr>
      <w:proofErr w:type="gramStart"/>
      <w:ins w:id="590" w:author="Unknown">
        <w:r w:rsidRPr="00EB6AA0">
          <w:rPr>
            <w:rFonts w:ascii="Times New Roman" w:eastAsia="Times New Roman" w:hAnsi="Times New Roman" w:cs="Times New Roman"/>
            <w:b/>
            <w:bCs/>
            <w:sz w:val="24"/>
            <w:szCs w:val="24"/>
          </w:rPr>
          <w:t>dhcp</w:t>
        </w:r>
        <w:proofErr w:type="gramEnd"/>
        <w:r w:rsidRPr="00EB6AA0">
          <w:rPr>
            <w:rFonts w:ascii="Times New Roman" w:eastAsia="Times New Roman" w:hAnsi="Times New Roman" w:cs="Times New Roman"/>
            <w:sz w:val="24"/>
            <w:szCs w:val="24"/>
          </w:rPr>
          <w:t xml:space="preserve"> rpm is required to configure dhcp server. </w:t>
        </w:r>
        <w:proofErr w:type="gramStart"/>
        <w:r w:rsidRPr="00EB6AA0">
          <w:rPr>
            <w:rFonts w:ascii="Times New Roman" w:eastAsia="Times New Roman" w:hAnsi="Times New Roman" w:cs="Times New Roman"/>
            <w:sz w:val="24"/>
            <w:szCs w:val="24"/>
          </w:rPr>
          <w:t>check</w:t>
        </w:r>
        <w:proofErr w:type="gramEnd"/>
        <w:r w:rsidRPr="00EB6AA0">
          <w:rPr>
            <w:rFonts w:ascii="Times New Roman" w:eastAsia="Times New Roman" w:hAnsi="Times New Roman" w:cs="Times New Roman"/>
            <w:sz w:val="24"/>
            <w:szCs w:val="24"/>
          </w:rPr>
          <w:t xml:space="preserve"> it if not found then install</w:t>
        </w:r>
        <w:r w:rsidRPr="00EB6AA0">
          <w:rPr>
            <w:rFonts w:ascii="Times New Roman" w:eastAsia="Times New Roman" w:hAnsi="Times New Roman" w:cs="Times New Roman"/>
            <w:sz w:val="24"/>
            <w:szCs w:val="24"/>
          </w:rPr>
          <w:br/>
        </w:r>
      </w:ins>
      <w:r>
        <w:rPr>
          <w:rFonts w:ascii="Times New Roman" w:eastAsia="Times New Roman" w:hAnsi="Times New Roman" w:cs="Times New Roman"/>
          <w:noProof/>
          <w:sz w:val="24"/>
          <w:szCs w:val="24"/>
        </w:rPr>
        <w:drawing>
          <wp:inline distT="0" distB="0" distL="0" distR="0">
            <wp:extent cx="2576830" cy="510540"/>
            <wp:effectExtent l="19050" t="0" r="0" b="0"/>
            <wp:docPr id="449" name="Picture 449" descr="r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9" descr="rpm"/>
                    <pic:cNvPicPr>
                      <a:picLocks noChangeAspect="1" noChangeArrowheads="1"/>
                    </pic:cNvPicPr>
                  </pic:nvPicPr>
                  <pic:blipFill>
                    <a:blip r:embed="rId1318"/>
                    <a:srcRect/>
                    <a:stretch>
                      <a:fillRect/>
                    </a:stretch>
                  </pic:blipFill>
                  <pic:spPr bwMode="auto">
                    <a:xfrm>
                      <a:off x="0" y="0"/>
                      <a:ext cx="2576830" cy="510540"/>
                    </a:xfrm>
                    <a:prstGeom prst="rect">
                      <a:avLst/>
                    </a:prstGeom>
                    <a:noFill/>
                    <a:ln w="9525">
                      <a:noFill/>
                      <a:miter lim="800000"/>
                      <a:headEnd/>
                      <a:tailEnd/>
                    </a:ln>
                  </pic:spPr>
                </pic:pic>
              </a:graphicData>
            </a:graphic>
          </wp:inline>
        </w:drawing>
      </w:r>
    </w:p>
    <w:p w:rsidR="00EB6AA0" w:rsidRPr="00EB6AA0" w:rsidRDefault="00EB6AA0" w:rsidP="00EB6AA0">
      <w:pPr>
        <w:spacing w:before="100" w:beforeAutospacing="1" w:after="100" w:afterAutospacing="1" w:line="240" w:lineRule="auto"/>
        <w:rPr>
          <w:ins w:id="591" w:author="Unknown"/>
          <w:rFonts w:ascii="Times New Roman" w:eastAsia="Times New Roman" w:hAnsi="Times New Roman" w:cs="Times New Roman"/>
          <w:sz w:val="24"/>
          <w:szCs w:val="24"/>
        </w:rPr>
      </w:pPr>
      <w:ins w:id="592" w:author="Unknown">
        <w:r w:rsidRPr="00EB6AA0">
          <w:rPr>
            <w:rFonts w:ascii="Times New Roman" w:eastAsia="Times New Roman" w:hAnsi="Times New Roman" w:cs="Times New Roman"/>
            <w:sz w:val="24"/>
            <w:szCs w:val="24"/>
          </w:rPr>
          <w:t xml:space="preserve">Now check </w:t>
        </w:r>
        <w:r w:rsidRPr="00EB6AA0">
          <w:rPr>
            <w:rFonts w:ascii="Times New Roman" w:eastAsia="Times New Roman" w:hAnsi="Times New Roman" w:cs="Times New Roman"/>
            <w:b/>
            <w:bCs/>
            <w:sz w:val="24"/>
            <w:szCs w:val="24"/>
          </w:rPr>
          <w:t>dhcpd</w:t>
        </w:r>
        <w:r w:rsidRPr="00EB6AA0">
          <w:rPr>
            <w:rFonts w:ascii="Times New Roman" w:eastAsia="Times New Roman" w:hAnsi="Times New Roman" w:cs="Times New Roman"/>
            <w:sz w:val="24"/>
            <w:szCs w:val="24"/>
          </w:rPr>
          <w:t xml:space="preserve"> service in system service it should be on</w:t>
        </w:r>
      </w:ins>
    </w:p>
    <w:p w:rsidR="00EB6AA0" w:rsidRPr="00EB6AA0" w:rsidRDefault="00EB6AA0" w:rsidP="00EB6A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ins w:id="593" w:author="Unknown"/>
          <w:rFonts w:ascii="Courier New" w:eastAsia="Times New Roman" w:hAnsi="Courier New" w:cs="Courier New"/>
          <w:sz w:val="20"/>
          <w:szCs w:val="20"/>
        </w:rPr>
      </w:pPr>
      <w:ins w:id="594" w:author="Unknown">
        <w:r w:rsidRPr="00EB6AA0">
          <w:rPr>
            <w:rFonts w:ascii="Courier New" w:eastAsia="Times New Roman" w:hAnsi="Courier New" w:cs="Courier New"/>
            <w:sz w:val="20"/>
            <w:szCs w:val="20"/>
          </w:rPr>
          <w:t>#setup</w:t>
        </w:r>
      </w:ins>
    </w:p>
    <w:p w:rsidR="00EB6AA0" w:rsidRPr="00EB6AA0" w:rsidRDefault="00EB6AA0" w:rsidP="00EB6A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ins w:id="595" w:author="Unknown"/>
          <w:rFonts w:ascii="Courier New" w:eastAsia="Times New Roman" w:hAnsi="Courier New" w:cs="Courier New"/>
          <w:sz w:val="20"/>
          <w:szCs w:val="20"/>
        </w:rPr>
      </w:pPr>
      <w:proofErr w:type="gramStart"/>
      <w:ins w:id="596" w:author="Unknown">
        <w:r w:rsidRPr="00EB6AA0">
          <w:rPr>
            <w:rFonts w:ascii="Courier New" w:eastAsia="Times New Roman" w:hAnsi="Courier New" w:cs="Courier New"/>
            <w:sz w:val="20"/>
            <w:szCs w:val="20"/>
          </w:rPr>
          <w:t xml:space="preserve">Select </w:t>
        </w:r>
        <w:r w:rsidRPr="00EB6AA0">
          <w:rPr>
            <w:rFonts w:ascii="Courier New" w:eastAsia="Times New Roman" w:hAnsi="Courier New" w:cs="Courier New"/>
            <w:b/>
            <w:bCs/>
            <w:sz w:val="20"/>
            <w:szCs w:val="20"/>
          </w:rPr>
          <w:t xml:space="preserve"> System</w:t>
        </w:r>
        <w:proofErr w:type="gramEnd"/>
        <w:r w:rsidRPr="00EB6AA0">
          <w:rPr>
            <w:rFonts w:ascii="Courier New" w:eastAsia="Times New Roman" w:hAnsi="Courier New" w:cs="Courier New"/>
            <w:b/>
            <w:bCs/>
            <w:sz w:val="20"/>
            <w:szCs w:val="20"/>
          </w:rPr>
          <w:t xml:space="preserve"> service</w:t>
        </w:r>
      </w:ins>
    </w:p>
    <w:p w:rsidR="00EB6AA0" w:rsidRPr="00EB6AA0" w:rsidRDefault="00EB6AA0" w:rsidP="00EB6A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ins w:id="597" w:author="Unknown"/>
          <w:rFonts w:ascii="Courier New" w:eastAsia="Times New Roman" w:hAnsi="Courier New" w:cs="Courier New"/>
          <w:sz w:val="20"/>
          <w:szCs w:val="20"/>
        </w:rPr>
      </w:pPr>
      <w:proofErr w:type="gramStart"/>
      <w:ins w:id="598" w:author="Unknown">
        <w:r w:rsidRPr="00EB6AA0">
          <w:rPr>
            <w:rFonts w:ascii="Courier New" w:eastAsia="Times New Roman" w:hAnsi="Courier New" w:cs="Courier New"/>
            <w:sz w:val="20"/>
            <w:szCs w:val="20"/>
          </w:rPr>
          <w:t>from</w:t>
        </w:r>
        <w:proofErr w:type="gramEnd"/>
        <w:r w:rsidRPr="00EB6AA0">
          <w:rPr>
            <w:rFonts w:ascii="Courier New" w:eastAsia="Times New Roman" w:hAnsi="Courier New" w:cs="Courier New"/>
            <w:sz w:val="20"/>
            <w:szCs w:val="20"/>
          </w:rPr>
          <w:t xml:space="preserve"> list [*]dhcpd</w:t>
        </w:r>
      </w:ins>
    </w:p>
    <w:p w:rsidR="00EB6AA0" w:rsidRPr="00EB6AA0" w:rsidRDefault="00EB6AA0" w:rsidP="00EB6AA0">
      <w:pPr>
        <w:spacing w:before="100" w:beforeAutospacing="1" w:after="100" w:afterAutospacing="1" w:line="240" w:lineRule="auto"/>
        <w:outlineLvl w:val="1"/>
        <w:rPr>
          <w:ins w:id="599" w:author="Unknown"/>
          <w:rFonts w:ascii="Times New Roman" w:eastAsia="Times New Roman" w:hAnsi="Times New Roman" w:cs="Times New Roman"/>
          <w:b/>
          <w:bCs/>
          <w:sz w:val="36"/>
          <w:szCs w:val="36"/>
        </w:rPr>
      </w:pPr>
      <w:ins w:id="600" w:author="Unknown">
        <w:r w:rsidRPr="00EB6AA0">
          <w:rPr>
            <w:rFonts w:ascii="Times New Roman" w:eastAsia="Times New Roman" w:hAnsi="Times New Roman" w:cs="Times New Roman"/>
            <w:b/>
            <w:bCs/>
            <w:sz w:val="36"/>
            <w:szCs w:val="36"/>
          </w:rPr>
          <w:t>To assign IP to dhcp server</w:t>
        </w:r>
      </w:ins>
    </w:p>
    <w:p w:rsidR="00EB6AA0" w:rsidRPr="00EB6AA0" w:rsidRDefault="00EB6AA0" w:rsidP="00EB6AA0">
      <w:pPr>
        <w:spacing w:before="100" w:beforeAutospacing="1" w:after="100" w:afterAutospacing="1" w:line="240" w:lineRule="auto"/>
        <w:rPr>
          <w:ins w:id="601" w:author="Unknown"/>
          <w:rFonts w:ascii="Times New Roman" w:eastAsia="Times New Roman" w:hAnsi="Times New Roman" w:cs="Times New Roman"/>
          <w:sz w:val="24"/>
          <w:szCs w:val="24"/>
        </w:rPr>
      </w:pPr>
      <w:ins w:id="602" w:author="Unknown">
        <w:r w:rsidRPr="00EB6AA0">
          <w:rPr>
            <w:rFonts w:ascii="Times New Roman" w:eastAsia="Times New Roman" w:hAnsi="Times New Roman" w:cs="Times New Roman"/>
            <w:b/>
            <w:bCs/>
            <w:sz w:val="24"/>
            <w:szCs w:val="24"/>
          </w:rPr>
          <w:lastRenderedPageBreak/>
          <w:t xml:space="preserve">DHCP </w:t>
        </w:r>
        <w:proofErr w:type="gramStart"/>
        <w:r w:rsidRPr="00EB6AA0">
          <w:rPr>
            <w:rFonts w:ascii="Times New Roman" w:eastAsia="Times New Roman" w:hAnsi="Times New Roman" w:cs="Times New Roman"/>
            <w:b/>
            <w:bCs/>
            <w:sz w:val="24"/>
            <w:szCs w:val="24"/>
          </w:rPr>
          <w:t>server</w:t>
        </w:r>
        <w:r w:rsidRPr="00EB6AA0">
          <w:rPr>
            <w:rFonts w:ascii="Times New Roman" w:eastAsia="Times New Roman" w:hAnsi="Times New Roman" w:cs="Times New Roman"/>
            <w:sz w:val="24"/>
            <w:szCs w:val="24"/>
          </w:rPr>
          <w:t xml:space="preserve"> have</w:t>
        </w:r>
        <w:proofErr w:type="gramEnd"/>
        <w:r w:rsidRPr="00EB6AA0">
          <w:rPr>
            <w:rFonts w:ascii="Times New Roman" w:eastAsia="Times New Roman" w:hAnsi="Times New Roman" w:cs="Times New Roman"/>
            <w:sz w:val="24"/>
            <w:szCs w:val="24"/>
          </w:rPr>
          <w:t xml:space="preserve"> a static a ip address. First configure the ip address </w:t>
        </w:r>
        <w:r w:rsidRPr="00EB6AA0">
          <w:rPr>
            <w:rFonts w:ascii="Times New Roman" w:eastAsia="Times New Roman" w:hAnsi="Times New Roman" w:cs="Times New Roman"/>
            <w:b/>
            <w:bCs/>
            <w:sz w:val="24"/>
            <w:szCs w:val="24"/>
          </w:rPr>
          <w:t>192.168.0.254</w:t>
        </w:r>
        <w:r w:rsidRPr="00EB6AA0">
          <w:rPr>
            <w:rFonts w:ascii="Times New Roman" w:eastAsia="Times New Roman" w:hAnsi="Times New Roman" w:cs="Times New Roman"/>
            <w:sz w:val="24"/>
            <w:szCs w:val="24"/>
          </w:rPr>
          <w:t xml:space="preserve"> with netmask of </w:t>
        </w:r>
        <w:r w:rsidRPr="00EB6AA0">
          <w:rPr>
            <w:rFonts w:ascii="Times New Roman" w:eastAsia="Times New Roman" w:hAnsi="Times New Roman" w:cs="Times New Roman"/>
            <w:b/>
            <w:bCs/>
            <w:sz w:val="24"/>
            <w:szCs w:val="24"/>
          </w:rPr>
          <w:t>255.255.255.0</w:t>
        </w:r>
        <w:r w:rsidRPr="00EB6AA0">
          <w:rPr>
            <w:rFonts w:ascii="Times New Roman" w:eastAsia="Times New Roman" w:hAnsi="Times New Roman" w:cs="Times New Roman"/>
            <w:sz w:val="24"/>
            <w:szCs w:val="24"/>
          </w:rPr>
          <w:t xml:space="preserve"> on server.</w:t>
        </w:r>
      </w:ins>
    </w:p>
    <w:p w:rsidR="00EB6AA0" w:rsidRPr="00EB6AA0" w:rsidRDefault="00EB6AA0" w:rsidP="00EB6AA0">
      <w:pPr>
        <w:spacing w:before="100" w:beforeAutospacing="1" w:after="100" w:afterAutospacing="1" w:line="240" w:lineRule="auto"/>
        <w:rPr>
          <w:ins w:id="603" w:author="Unknown"/>
          <w:rFonts w:ascii="Times New Roman" w:eastAsia="Times New Roman" w:hAnsi="Times New Roman" w:cs="Times New Roman"/>
          <w:sz w:val="24"/>
          <w:szCs w:val="24"/>
        </w:rPr>
      </w:pPr>
      <w:ins w:id="604" w:author="Unknown">
        <w:r w:rsidRPr="00EB6AA0">
          <w:rPr>
            <w:rFonts w:ascii="Times New Roman" w:eastAsia="Times New Roman" w:hAnsi="Times New Roman" w:cs="Times New Roman"/>
            <w:sz w:val="24"/>
            <w:szCs w:val="24"/>
          </w:rPr>
          <w:t xml:space="preserve">Run </w:t>
        </w:r>
        <w:r w:rsidRPr="00EB6AA0">
          <w:rPr>
            <w:rFonts w:ascii="Times New Roman" w:eastAsia="Times New Roman" w:hAnsi="Times New Roman" w:cs="Times New Roman"/>
            <w:b/>
            <w:bCs/>
            <w:sz w:val="24"/>
            <w:szCs w:val="24"/>
          </w:rPr>
          <w:t>setup</w:t>
        </w:r>
        <w:r w:rsidRPr="00EB6AA0">
          <w:rPr>
            <w:rFonts w:ascii="Times New Roman" w:eastAsia="Times New Roman" w:hAnsi="Times New Roman" w:cs="Times New Roman"/>
            <w:sz w:val="24"/>
            <w:szCs w:val="24"/>
          </w:rPr>
          <w:t xml:space="preserve"> command form root user</w:t>
        </w:r>
      </w:ins>
    </w:p>
    <w:p w:rsidR="00EB6AA0" w:rsidRPr="00EB6AA0" w:rsidRDefault="00EB6AA0" w:rsidP="00EB6A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ins w:id="605" w:author="Unknown"/>
          <w:rFonts w:ascii="Courier New" w:eastAsia="Times New Roman" w:hAnsi="Courier New" w:cs="Courier New"/>
          <w:sz w:val="20"/>
          <w:szCs w:val="20"/>
        </w:rPr>
      </w:pPr>
      <w:ins w:id="606" w:author="Unknown">
        <w:r w:rsidRPr="00EB6AA0">
          <w:rPr>
            <w:rFonts w:ascii="Courier New" w:eastAsia="Times New Roman" w:hAnsi="Courier New" w:cs="Courier New"/>
            <w:sz w:val="20"/>
            <w:szCs w:val="20"/>
          </w:rPr>
          <w:t xml:space="preserve"> #setup </w:t>
        </w:r>
      </w:ins>
    </w:p>
    <w:p w:rsidR="00EB6AA0" w:rsidRPr="00EB6AA0" w:rsidRDefault="00EB6AA0" w:rsidP="00EB6AA0">
      <w:pPr>
        <w:spacing w:before="100" w:beforeAutospacing="1" w:after="100" w:afterAutospacing="1" w:line="240" w:lineRule="auto"/>
        <w:rPr>
          <w:ins w:id="607" w:author="Unknown"/>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2672080" cy="237490"/>
            <wp:effectExtent l="19050" t="0" r="0" b="0"/>
            <wp:docPr id="450" name="Picture 450" descr="set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descr="setup"/>
                    <pic:cNvPicPr>
                      <a:picLocks noChangeAspect="1" noChangeArrowheads="1"/>
                    </pic:cNvPicPr>
                  </pic:nvPicPr>
                  <pic:blipFill>
                    <a:blip r:embed="rId1319"/>
                    <a:srcRect/>
                    <a:stretch>
                      <a:fillRect/>
                    </a:stretch>
                  </pic:blipFill>
                  <pic:spPr bwMode="auto">
                    <a:xfrm>
                      <a:off x="0" y="0"/>
                      <a:ext cx="2672080" cy="237490"/>
                    </a:xfrm>
                    <a:prstGeom prst="rect">
                      <a:avLst/>
                    </a:prstGeom>
                    <a:noFill/>
                    <a:ln w="9525">
                      <a:noFill/>
                      <a:miter lim="800000"/>
                      <a:headEnd/>
                      <a:tailEnd/>
                    </a:ln>
                  </pic:spPr>
                </pic:pic>
              </a:graphicData>
            </a:graphic>
          </wp:inline>
        </w:drawing>
      </w:r>
    </w:p>
    <w:p w:rsidR="00EB6AA0" w:rsidRPr="00EB6AA0" w:rsidRDefault="00EB6AA0" w:rsidP="00EB6AA0">
      <w:pPr>
        <w:spacing w:before="100" w:beforeAutospacing="1" w:after="100" w:afterAutospacing="1" w:line="240" w:lineRule="auto"/>
        <w:rPr>
          <w:ins w:id="608" w:author="Unknown"/>
          <w:rFonts w:ascii="Times New Roman" w:eastAsia="Times New Roman" w:hAnsi="Times New Roman" w:cs="Times New Roman"/>
          <w:sz w:val="24"/>
          <w:szCs w:val="24"/>
        </w:rPr>
      </w:pPr>
      <w:proofErr w:type="gramStart"/>
      <w:ins w:id="609" w:author="Unknown">
        <w:r w:rsidRPr="00EB6AA0">
          <w:rPr>
            <w:rFonts w:ascii="Times New Roman" w:eastAsia="Times New Roman" w:hAnsi="Times New Roman" w:cs="Times New Roman"/>
            <w:sz w:val="24"/>
            <w:szCs w:val="24"/>
          </w:rPr>
          <w:t>this</w:t>
        </w:r>
        <w:proofErr w:type="gramEnd"/>
        <w:r w:rsidRPr="00EB6AA0">
          <w:rPr>
            <w:rFonts w:ascii="Times New Roman" w:eastAsia="Times New Roman" w:hAnsi="Times New Roman" w:cs="Times New Roman"/>
            <w:sz w:val="24"/>
            <w:szCs w:val="24"/>
          </w:rPr>
          <w:t xml:space="preserve"> will launch a new window select</w:t>
        </w:r>
        <w:r w:rsidRPr="00EB6AA0">
          <w:rPr>
            <w:rFonts w:ascii="Times New Roman" w:eastAsia="Times New Roman" w:hAnsi="Times New Roman" w:cs="Times New Roman"/>
            <w:b/>
            <w:bCs/>
            <w:sz w:val="24"/>
            <w:szCs w:val="24"/>
          </w:rPr>
          <w:t xml:space="preserve"> network configuration</w:t>
        </w:r>
      </w:ins>
    </w:p>
    <w:p w:rsidR="00EB6AA0" w:rsidRPr="00EB6AA0" w:rsidRDefault="00EB6AA0" w:rsidP="00EB6AA0">
      <w:pPr>
        <w:spacing w:before="100" w:beforeAutospacing="1" w:after="100" w:afterAutospacing="1" w:line="240" w:lineRule="auto"/>
        <w:rPr>
          <w:ins w:id="610" w:author="Unknown"/>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3099435" cy="2422525"/>
            <wp:effectExtent l="19050" t="0" r="5715" b="0"/>
            <wp:docPr id="451" name="Picture 451" descr="network configur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descr="network configurations"/>
                    <pic:cNvPicPr>
                      <a:picLocks noChangeAspect="1" noChangeArrowheads="1"/>
                    </pic:cNvPicPr>
                  </pic:nvPicPr>
                  <pic:blipFill>
                    <a:blip r:embed="rId1320"/>
                    <a:srcRect/>
                    <a:stretch>
                      <a:fillRect/>
                    </a:stretch>
                  </pic:blipFill>
                  <pic:spPr bwMode="auto">
                    <a:xfrm>
                      <a:off x="0" y="0"/>
                      <a:ext cx="3099435" cy="2422525"/>
                    </a:xfrm>
                    <a:prstGeom prst="rect">
                      <a:avLst/>
                    </a:prstGeom>
                    <a:noFill/>
                    <a:ln w="9525">
                      <a:noFill/>
                      <a:miter lim="800000"/>
                      <a:headEnd/>
                      <a:tailEnd/>
                    </a:ln>
                  </pic:spPr>
                </pic:pic>
              </a:graphicData>
            </a:graphic>
          </wp:inline>
        </w:drawing>
      </w:r>
    </w:p>
    <w:p w:rsidR="00EB6AA0" w:rsidRPr="00EB6AA0" w:rsidRDefault="00EB6AA0" w:rsidP="00EB6AA0">
      <w:pPr>
        <w:spacing w:before="100" w:beforeAutospacing="1" w:after="100" w:afterAutospacing="1" w:line="240" w:lineRule="auto"/>
        <w:rPr>
          <w:ins w:id="611" w:author="Unknown"/>
          <w:rFonts w:ascii="Times New Roman" w:eastAsia="Times New Roman" w:hAnsi="Times New Roman" w:cs="Times New Roman"/>
          <w:sz w:val="24"/>
          <w:szCs w:val="24"/>
        </w:rPr>
      </w:pPr>
      <w:proofErr w:type="gramStart"/>
      <w:ins w:id="612" w:author="Unknown">
        <w:r w:rsidRPr="00EB6AA0">
          <w:rPr>
            <w:rFonts w:ascii="Times New Roman" w:eastAsia="Times New Roman" w:hAnsi="Times New Roman" w:cs="Times New Roman"/>
            <w:sz w:val="24"/>
            <w:szCs w:val="24"/>
          </w:rPr>
          <w:t>now</w:t>
        </w:r>
        <w:proofErr w:type="gramEnd"/>
        <w:r w:rsidRPr="00EB6AA0">
          <w:rPr>
            <w:rFonts w:ascii="Times New Roman" w:eastAsia="Times New Roman" w:hAnsi="Times New Roman" w:cs="Times New Roman"/>
            <w:sz w:val="24"/>
            <w:szCs w:val="24"/>
          </w:rPr>
          <w:t xml:space="preserve"> a new window will show you all available LAN card select your LAN card ( if you don't see any LAN card here mean you don't have install driver)</w:t>
        </w:r>
      </w:ins>
    </w:p>
    <w:p w:rsidR="00EB6AA0" w:rsidRPr="00EB6AA0" w:rsidRDefault="00EB6AA0" w:rsidP="00EB6AA0">
      <w:pPr>
        <w:spacing w:before="100" w:beforeAutospacing="1" w:after="100" w:afterAutospacing="1" w:line="240" w:lineRule="auto"/>
        <w:rPr>
          <w:ins w:id="613" w:author="Unknown"/>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890260" cy="1995170"/>
            <wp:effectExtent l="19050" t="0" r="0" b="0"/>
            <wp:docPr id="452" name="Picture 452" descr="select lan devices in setup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2" descr="select lan devices in setup "/>
                    <pic:cNvPicPr>
                      <a:picLocks noChangeAspect="1" noChangeArrowheads="1"/>
                    </pic:cNvPicPr>
                  </pic:nvPicPr>
                  <pic:blipFill>
                    <a:blip r:embed="rId1321"/>
                    <a:srcRect/>
                    <a:stretch>
                      <a:fillRect/>
                    </a:stretch>
                  </pic:blipFill>
                  <pic:spPr bwMode="auto">
                    <a:xfrm>
                      <a:off x="0" y="0"/>
                      <a:ext cx="5890260" cy="1995170"/>
                    </a:xfrm>
                    <a:prstGeom prst="rect">
                      <a:avLst/>
                    </a:prstGeom>
                    <a:noFill/>
                    <a:ln w="9525">
                      <a:noFill/>
                      <a:miter lim="800000"/>
                      <a:headEnd/>
                      <a:tailEnd/>
                    </a:ln>
                  </pic:spPr>
                </pic:pic>
              </a:graphicData>
            </a:graphic>
          </wp:inline>
        </w:drawing>
      </w:r>
    </w:p>
    <w:p w:rsidR="00EB6AA0" w:rsidRPr="00EB6AA0" w:rsidRDefault="00EB6AA0" w:rsidP="00EB6AA0">
      <w:pPr>
        <w:spacing w:before="100" w:beforeAutospacing="1" w:after="100" w:afterAutospacing="1" w:line="240" w:lineRule="auto"/>
        <w:rPr>
          <w:ins w:id="614" w:author="Unknown"/>
          <w:rFonts w:ascii="Times New Roman" w:eastAsia="Times New Roman" w:hAnsi="Times New Roman" w:cs="Times New Roman"/>
          <w:sz w:val="24"/>
          <w:szCs w:val="24"/>
        </w:rPr>
      </w:pPr>
      <w:proofErr w:type="gramStart"/>
      <w:ins w:id="615" w:author="Unknown">
        <w:r w:rsidRPr="00EB6AA0">
          <w:rPr>
            <w:rFonts w:ascii="Times New Roman" w:eastAsia="Times New Roman" w:hAnsi="Times New Roman" w:cs="Times New Roman"/>
            <w:sz w:val="24"/>
            <w:szCs w:val="24"/>
          </w:rPr>
          <w:t>assign</w:t>
        </w:r>
        <w:proofErr w:type="gramEnd"/>
        <w:r w:rsidRPr="00EB6AA0">
          <w:rPr>
            <w:rFonts w:ascii="Times New Roman" w:eastAsia="Times New Roman" w:hAnsi="Times New Roman" w:cs="Times New Roman"/>
            <w:sz w:val="24"/>
            <w:szCs w:val="24"/>
          </w:rPr>
          <w:t xml:space="preserve"> IP in this box and click ok</w:t>
        </w:r>
      </w:ins>
    </w:p>
    <w:p w:rsidR="00EB6AA0" w:rsidRPr="00EB6AA0" w:rsidRDefault="00EB6AA0" w:rsidP="00EB6AA0">
      <w:pPr>
        <w:spacing w:before="100" w:beforeAutospacing="1" w:after="100" w:afterAutospacing="1" w:line="240" w:lineRule="auto"/>
        <w:rPr>
          <w:ins w:id="616" w:author="Unknown"/>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3693160" cy="2458085"/>
            <wp:effectExtent l="19050" t="0" r="2540" b="0"/>
            <wp:docPr id="453" name="Picture 453" descr="assign ip addr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3" descr="assign ip address"/>
                    <pic:cNvPicPr>
                      <a:picLocks noChangeAspect="1" noChangeArrowheads="1"/>
                    </pic:cNvPicPr>
                  </pic:nvPicPr>
                  <pic:blipFill>
                    <a:blip r:embed="rId1322"/>
                    <a:srcRect/>
                    <a:stretch>
                      <a:fillRect/>
                    </a:stretch>
                  </pic:blipFill>
                  <pic:spPr bwMode="auto">
                    <a:xfrm>
                      <a:off x="0" y="0"/>
                      <a:ext cx="3693160" cy="2458085"/>
                    </a:xfrm>
                    <a:prstGeom prst="rect">
                      <a:avLst/>
                    </a:prstGeom>
                    <a:noFill/>
                    <a:ln w="9525">
                      <a:noFill/>
                      <a:miter lim="800000"/>
                      <a:headEnd/>
                      <a:tailEnd/>
                    </a:ln>
                  </pic:spPr>
                </pic:pic>
              </a:graphicData>
            </a:graphic>
          </wp:inline>
        </w:drawing>
      </w:r>
    </w:p>
    <w:p w:rsidR="00EB6AA0" w:rsidRPr="00EB6AA0" w:rsidRDefault="00EB6AA0" w:rsidP="00EB6AA0">
      <w:pPr>
        <w:spacing w:before="100" w:beforeAutospacing="1" w:after="100" w:afterAutospacing="1" w:line="240" w:lineRule="auto"/>
        <w:rPr>
          <w:ins w:id="617" w:author="Unknown"/>
          <w:rFonts w:ascii="Times New Roman" w:eastAsia="Times New Roman" w:hAnsi="Times New Roman" w:cs="Times New Roman"/>
          <w:sz w:val="24"/>
          <w:szCs w:val="24"/>
        </w:rPr>
      </w:pPr>
      <w:proofErr w:type="gramStart"/>
      <w:ins w:id="618" w:author="Unknown">
        <w:r w:rsidRPr="00EB6AA0">
          <w:rPr>
            <w:rFonts w:ascii="Times New Roman" w:eastAsia="Times New Roman" w:hAnsi="Times New Roman" w:cs="Times New Roman"/>
            <w:sz w:val="24"/>
            <w:szCs w:val="24"/>
          </w:rPr>
          <w:t>click</w:t>
        </w:r>
        <w:proofErr w:type="gramEnd"/>
        <w:r w:rsidRPr="00EB6AA0">
          <w:rPr>
            <w:rFonts w:ascii="Times New Roman" w:eastAsia="Times New Roman" w:hAnsi="Times New Roman" w:cs="Times New Roman"/>
            <w:sz w:val="24"/>
            <w:szCs w:val="24"/>
          </w:rPr>
          <w:t xml:space="preserve"> on ok, quit and again quit to come back on root prompt.</w:t>
        </w:r>
      </w:ins>
    </w:p>
    <w:p w:rsidR="00EB6AA0" w:rsidRPr="00EB6AA0" w:rsidRDefault="00EB6AA0" w:rsidP="00EB6AA0">
      <w:pPr>
        <w:spacing w:before="100" w:beforeAutospacing="1" w:after="100" w:afterAutospacing="1" w:line="240" w:lineRule="auto"/>
        <w:rPr>
          <w:ins w:id="619" w:author="Unknown"/>
          <w:rFonts w:ascii="Times New Roman" w:eastAsia="Times New Roman" w:hAnsi="Times New Roman" w:cs="Times New Roman"/>
          <w:sz w:val="24"/>
          <w:szCs w:val="24"/>
        </w:rPr>
      </w:pPr>
      <w:proofErr w:type="gramStart"/>
      <w:ins w:id="620" w:author="Unknown">
        <w:r w:rsidRPr="00EB6AA0">
          <w:rPr>
            <w:rFonts w:ascii="Times New Roman" w:eastAsia="Times New Roman" w:hAnsi="Times New Roman" w:cs="Times New Roman"/>
            <w:b/>
            <w:bCs/>
            <w:sz w:val="24"/>
            <w:szCs w:val="24"/>
          </w:rPr>
          <w:t>restart</w:t>
        </w:r>
        <w:proofErr w:type="gramEnd"/>
        <w:r w:rsidRPr="00EB6AA0">
          <w:rPr>
            <w:rFonts w:ascii="Times New Roman" w:eastAsia="Times New Roman" w:hAnsi="Times New Roman" w:cs="Times New Roman"/>
            <w:sz w:val="24"/>
            <w:szCs w:val="24"/>
          </w:rPr>
          <w:t xml:space="preserve"> the </w:t>
        </w:r>
        <w:r w:rsidRPr="00EB6AA0">
          <w:rPr>
            <w:rFonts w:ascii="Times New Roman" w:eastAsia="Times New Roman" w:hAnsi="Times New Roman" w:cs="Times New Roman"/>
            <w:b/>
            <w:bCs/>
            <w:sz w:val="24"/>
            <w:szCs w:val="24"/>
          </w:rPr>
          <w:t>network service</w:t>
        </w:r>
        <w:r w:rsidRPr="00EB6AA0">
          <w:rPr>
            <w:rFonts w:ascii="Times New Roman" w:eastAsia="Times New Roman" w:hAnsi="Times New Roman" w:cs="Times New Roman"/>
            <w:sz w:val="24"/>
            <w:szCs w:val="24"/>
          </w:rPr>
          <w:t xml:space="preserve"> so new ip address can take place on LAN card</w:t>
        </w:r>
      </w:ins>
    </w:p>
    <w:p w:rsidR="00EB6AA0" w:rsidRPr="00EB6AA0" w:rsidRDefault="00EB6AA0" w:rsidP="00EB6A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ins w:id="621" w:author="Unknown"/>
          <w:rFonts w:ascii="Courier New" w:eastAsia="Times New Roman" w:hAnsi="Courier New" w:cs="Courier New"/>
          <w:sz w:val="20"/>
          <w:szCs w:val="20"/>
        </w:rPr>
      </w:pPr>
      <w:ins w:id="622" w:author="Unknown">
        <w:r w:rsidRPr="00EB6AA0">
          <w:rPr>
            <w:rFonts w:ascii="Courier New" w:eastAsia="Times New Roman" w:hAnsi="Courier New" w:cs="Courier New"/>
            <w:sz w:val="20"/>
            <w:szCs w:val="20"/>
          </w:rPr>
          <w:t xml:space="preserve"> #service network restart </w:t>
        </w:r>
      </w:ins>
    </w:p>
    <w:p w:rsidR="00EB6AA0" w:rsidRPr="00EB6AA0" w:rsidRDefault="00EB6AA0" w:rsidP="00EB6AA0">
      <w:pPr>
        <w:spacing w:before="100" w:beforeAutospacing="1" w:after="100" w:afterAutospacing="1" w:line="240" w:lineRule="auto"/>
        <w:rPr>
          <w:ins w:id="623" w:author="Unknown"/>
          <w:rFonts w:ascii="Times New Roman" w:eastAsia="Times New Roman" w:hAnsi="Times New Roman" w:cs="Times New Roman"/>
          <w:sz w:val="24"/>
          <w:szCs w:val="24"/>
        </w:rPr>
      </w:pPr>
      <w:proofErr w:type="gramStart"/>
      <w:ins w:id="624" w:author="Unknown">
        <w:r w:rsidRPr="00EB6AA0">
          <w:rPr>
            <w:rFonts w:ascii="Times New Roman" w:eastAsia="Times New Roman" w:hAnsi="Times New Roman" w:cs="Times New Roman"/>
            <w:sz w:val="24"/>
            <w:szCs w:val="24"/>
          </w:rPr>
          <w:t>main</w:t>
        </w:r>
        <w:proofErr w:type="gramEnd"/>
        <w:r w:rsidRPr="00EB6AA0">
          <w:rPr>
            <w:rFonts w:ascii="Times New Roman" w:eastAsia="Times New Roman" w:hAnsi="Times New Roman" w:cs="Times New Roman"/>
            <w:sz w:val="24"/>
            <w:szCs w:val="24"/>
          </w:rPr>
          <w:t xml:space="preserve"> configuration file of dhcp server is</w:t>
        </w:r>
        <w:r w:rsidRPr="00EB6AA0">
          <w:rPr>
            <w:rFonts w:ascii="Times New Roman" w:eastAsia="Times New Roman" w:hAnsi="Times New Roman" w:cs="Times New Roman"/>
            <w:b/>
            <w:bCs/>
            <w:sz w:val="24"/>
            <w:szCs w:val="24"/>
          </w:rPr>
          <w:t xml:space="preserve"> dhcpd.conf.</w:t>
        </w:r>
        <w:r w:rsidRPr="00EB6AA0">
          <w:rPr>
            <w:rFonts w:ascii="Times New Roman" w:eastAsia="Times New Roman" w:hAnsi="Times New Roman" w:cs="Times New Roman"/>
            <w:sz w:val="24"/>
            <w:szCs w:val="24"/>
          </w:rPr>
          <w:t xml:space="preserve"> This file located on </w:t>
        </w:r>
        <w:r w:rsidRPr="00EB6AA0">
          <w:rPr>
            <w:rFonts w:ascii="Times New Roman" w:eastAsia="Times New Roman" w:hAnsi="Times New Roman" w:cs="Times New Roman"/>
            <w:b/>
            <w:bCs/>
            <w:sz w:val="24"/>
            <w:szCs w:val="24"/>
          </w:rPr>
          <w:t>/etc</w:t>
        </w:r>
        <w:r w:rsidRPr="00EB6AA0">
          <w:rPr>
            <w:rFonts w:ascii="Times New Roman" w:eastAsia="Times New Roman" w:hAnsi="Times New Roman" w:cs="Times New Roman"/>
            <w:sz w:val="24"/>
            <w:szCs w:val="24"/>
          </w:rPr>
          <w:t xml:space="preserve"> directory. If this file is not present there or you have corrupted this file, then copy new file first, if ask for overwrite press </w:t>
        </w:r>
        <w:r w:rsidRPr="00EB6AA0">
          <w:rPr>
            <w:rFonts w:ascii="Times New Roman" w:eastAsia="Times New Roman" w:hAnsi="Times New Roman" w:cs="Times New Roman"/>
            <w:b/>
            <w:bCs/>
            <w:sz w:val="24"/>
            <w:szCs w:val="24"/>
          </w:rPr>
          <w:t>y</w:t>
        </w:r>
      </w:ins>
    </w:p>
    <w:p w:rsidR="00EB6AA0" w:rsidRPr="00EB6AA0" w:rsidRDefault="00EB6AA0" w:rsidP="00EB6AA0">
      <w:pPr>
        <w:spacing w:before="100" w:beforeAutospacing="1" w:after="100" w:afterAutospacing="1" w:line="240" w:lineRule="auto"/>
        <w:rPr>
          <w:ins w:id="625" w:author="Unknown"/>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6673850" cy="510540"/>
            <wp:effectExtent l="19050" t="0" r="0" b="0"/>
            <wp:docPr id="454" name="Picture 454" descr="cp dhcpd sample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4" descr="cp dhcpd sample file"/>
                    <pic:cNvPicPr>
                      <a:picLocks noChangeAspect="1" noChangeArrowheads="1"/>
                    </pic:cNvPicPr>
                  </pic:nvPicPr>
                  <pic:blipFill>
                    <a:blip r:embed="rId1323"/>
                    <a:srcRect/>
                    <a:stretch>
                      <a:fillRect/>
                    </a:stretch>
                  </pic:blipFill>
                  <pic:spPr bwMode="auto">
                    <a:xfrm>
                      <a:off x="0" y="0"/>
                      <a:ext cx="6673850" cy="510540"/>
                    </a:xfrm>
                    <a:prstGeom prst="rect">
                      <a:avLst/>
                    </a:prstGeom>
                    <a:noFill/>
                    <a:ln w="9525">
                      <a:noFill/>
                      <a:miter lim="800000"/>
                      <a:headEnd/>
                      <a:tailEnd/>
                    </a:ln>
                  </pic:spPr>
                </pic:pic>
              </a:graphicData>
            </a:graphic>
          </wp:inline>
        </w:drawing>
      </w:r>
    </w:p>
    <w:p w:rsidR="00EB6AA0" w:rsidRPr="00EB6AA0" w:rsidRDefault="00EB6AA0" w:rsidP="00EB6AA0">
      <w:pPr>
        <w:spacing w:before="100" w:beforeAutospacing="1" w:after="100" w:afterAutospacing="1" w:line="240" w:lineRule="auto"/>
        <w:rPr>
          <w:ins w:id="626" w:author="Unknown"/>
          <w:rFonts w:ascii="Times New Roman" w:eastAsia="Times New Roman" w:hAnsi="Times New Roman" w:cs="Times New Roman"/>
          <w:sz w:val="24"/>
          <w:szCs w:val="24"/>
        </w:rPr>
      </w:pPr>
      <w:proofErr w:type="gramStart"/>
      <w:ins w:id="627" w:author="Unknown">
        <w:r w:rsidRPr="00EB6AA0">
          <w:rPr>
            <w:rFonts w:ascii="Times New Roman" w:eastAsia="Times New Roman" w:hAnsi="Times New Roman" w:cs="Times New Roman"/>
            <w:sz w:val="24"/>
            <w:szCs w:val="24"/>
          </w:rPr>
          <w:t>now</w:t>
        </w:r>
        <w:proofErr w:type="gramEnd"/>
        <w:r w:rsidRPr="00EB6AA0">
          <w:rPr>
            <w:rFonts w:ascii="Times New Roman" w:eastAsia="Times New Roman" w:hAnsi="Times New Roman" w:cs="Times New Roman"/>
            <w:sz w:val="24"/>
            <w:szCs w:val="24"/>
          </w:rPr>
          <w:t xml:space="preserve"> open</w:t>
        </w:r>
        <w:r w:rsidRPr="00EB6AA0">
          <w:rPr>
            <w:rFonts w:ascii="Times New Roman" w:eastAsia="Times New Roman" w:hAnsi="Times New Roman" w:cs="Times New Roman"/>
            <w:b/>
            <w:bCs/>
            <w:sz w:val="24"/>
            <w:szCs w:val="24"/>
          </w:rPr>
          <w:t xml:space="preserve"> /etc/dhcpd.conf</w:t>
        </w:r>
        <w:r w:rsidRPr="00EB6AA0">
          <w:rPr>
            <w:rFonts w:ascii="Times New Roman" w:eastAsia="Times New Roman" w:hAnsi="Times New Roman" w:cs="Times New Roman"/>
            <w:sz w:val="24"/>
            <w:szCs w:val="24"/>
          </w:rPr>
          <w:br/>
        </w:r>
      </w:ins>
      <w:r>
        <w:rPr>
          <w:rFonts w:ascii="Times New Roman" w:eastAsia="Times New Roman" w:hAnsi="Times New Roman" w:cs="Times New Roman"/>
          <w:noProof/>
          <w:sz w:val="24"/>
          <w:szCs w:val="24"/>
        </w:rPr>
        <w:drawing>
          <wp:inline distT="0" distB="0" distL="0" distR="0">
            <wp:extent cx="3230245" cy="178435"/>
            <wp:effectExtent l="19050" t="0" r="8255" b="0"/>
            <wp:docPr id="455" name="Picture 455" descr="vi dhcp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5" descr="vi dhcpd"/>
                    <pic:cNvPicPr>
                      <a:picLocks noChangeAspect="1" noChangeArrowheads="1"/>
                    </pic:cNvPicPr>
                  </pic:nvPicPr>
                  <pic:blipFill>
                    <a:blip r:embed="rId1324"/>
                    <a:srcRect/>
                    <a:stretch>
                      <a:fillRect/>
                    </a:stretch>
                  </pic:blipFill>
                  <pic:spPr bwMode="auto">
                    <a:xfrm>
                      <a:off x="0" y="0"/>
                      <a:ext cx="3230245" cy="178435"/>
                    </a:xfrm>
                    <a:prstGeom prst="rect">
                      <a:avLst/>
                    </a:prstGeom>
                    <a:noFill/>
                    <a:ln w="9525">
                      <a:noFill/>
                      <a:miter lim="800000"/>
                      <a:headEnd/>
                      <a:tailEnd/>
                    </a:ln>
                  </pic:spPr>
                </pic:pic>
              </a:graphicData>
            </a:graphic>
          </wp:inline>
        </w:drawing>
      </w:r>
      <w:ins w:id="628" w:author="Unknown">
        <w:r w:rsidRPr="00EB6AA0">
          <w:rPr>
            <w:rFonts w:ascii="Times New Roman" w:eastAsia="Times New Roman" w:hAnsi="Times New Roman" w:cs="Times New Roman"/>
            <w:sz w:val="24"/>
            <w:szCs w:val="24"/>
          </w:rPr>
          <w:br/>
          <w:t xml:space="preserve">default entry in this file look like this </w:t>
        </w:r>
        <w:r w:rsidRPr="00EB6AA0">
          <w:rPr>
            <w:rFonts w:ascii="Times New Roman" w:eastAsia="Times New Roman" w:hAnsi="Times New Roman" w:cs="Times New Roman"/>
            <w:sz w:val="24"/>
            <w:szCs w:val="24"/>
          </w:rPr>
          <w:br/>
        </w:r>
      </w:ins>
      <w:r>
        <w:rPr>
          <w:rFonts w:ascii="Times New Roman" w:eastAsia="Times New Roman" w:hAnsi="Times New Roman" w:cs="Times New Roman"/>
          <w:noProof/>
          <w:sz w:val="24"/>
          <w:szCs w:val="24"/>
        </w:rPr>
        <w:lastRenderedPageBreak/>
        <w:drawing>
          <wp:inline distT="0" distB="0" distL="0" distR="0">
            <wp:extent cx="4916170" cy="3515360"/>
            <wp:effectExtent l="19050" t="0" r="0" b="0"/>
            <wp:docPr id="456" name="Picture 456" descr="dhcpd.con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6" descr="dhcpd.conf"/>
                    <pic:cNvPicPr>
                      <a:picLocks noChangeAspect="1" noChangeArrowheads="1"/>
                    </pic:cNvPicPr>
                  </pic:nvPicPr>
                  <pic:blipFill>
                    <a:blip r:embed="rId1325"/>
                    <a:srcRect/>
                    <a:stretch>
                      <a:fillRect/>
                    </a:stretch>
                  </pic:blipFill>
                  <pic:spPr bwMode="auto">
                    <a:xfrm>
                      <a:off x="0" y="0"/>
                      <a:ext cx="4916170" cy="3515360"/>
                    </a:xfrm>
                    <a:prstGeom prst="rect">
                      <a:avLst/>
                    </a:prstGeom>
                    <a:noFill/>
                    <a:ln w="9525">
                      <a:noFill/>
                      <a:miter lim="800000"/>
                      <a:headEnd/>
                      <a:tailEnd/>
                    </a:ln>
                  </pic:spPr>
                </pic:pic>
              </a:graphicData>
            </a:graphic>
          </wp:inline>
        </w:drawing>
      </w:r>
      <w:ins w:id="629" w:author="Unknown">
        <w:r w:rsidRPr="00EB6AA0">
          <w:rPr>
            <w:rFonts w:ascii="Times New Roman" w:eastAsia="Times New Roman" w:hAnsi="Times New Roman" w:cs="Times New Roman"/>
            <w:sz w:val="24"/>
            <w:szCs w:val="24"/>
          </w:rPr>
          <w:br/>
          <w:t xml:space="preserve">make </w:t>
        </w:r>
        <w:r w:rsidRPr="00EB6AA0">
          <w:rPr>
            <w:rFonts w:ascii="Times New Roman" w:eastAsia="Times New Roman" w:hAnsi="Times New Roman" w:cs="Times New Roman"/>
            <w:b/>
            <w:bCs/>
            <w:sz w:val="24"/>
            <w:szCs w:val="24"/>
          </w:rPr>
          <w:t>these change</w:t>
        </w:r>
        <w:r w:rsidRPr="00EB6AA0">
          <w:rPr>
            <w:rFonts w:ascii="Times New Roman" w:eastAsia="Times New Roman" w:hAnsi="Times New Roman" w:cs="Times New Roman"/>
            <w:sz w:val="24"/>
            <w:szCs w:val="24"/>
          </w:rPr>
          <w:t xml:space="preserve"> in this file to configure </w:t>
        </w:r>
        <w:r w:rsidRPr="00EB6AA0">
          <w:rPr>
            <w:rFonts w:ascii="Times New Roman" w:eastAsia="Times New Roman" w:hAnsi="Times New Roman" w:cs="Times New Roman"/>
            <w:b/>
            <w:bCs/>
            <w:sz w:val="24"/>
            <w:szCs w:val="24"/>
          </w:rPr>
          <w:t>dhcp server</w:t>
        </w:r>
      </w:ins>
    </w:p>
    <w:p w:rsidR="00EB6AA0" w:rsidRPr="00EB6AA0" w:rsidRDefault="00EB6AA0" w:rsidP="00EB6A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ins w:id="630" w:author="Unknown"/>
          <w:rFonts w:ascii="Courier New" w:eastAsia="Times New Roman" w:hAnsi="Courier New" w:cs="Courier New"/>
          <w:sz w:val="20"/>
          <w:szCs w:val="20"/>
        </w:rPr>
      </w:pPr>
      <w:proofErr w:type="gramStart"/>
      <w:ins w:id="631" w:author="Unknown">
        <w:r w:rsidRPr="00EB6AA0">
          <w:rPr>
            <w:rFonts w:ascii="Courier New" w:eastAsia="Times New Roman" w:hAnsi="Courier New" w:cs="Courier New"/>
            <w:sz w:val="20"/>
            <w:szCs w:val="20"/>
          </w:rPr>
          <w:t>remove</w:t>
        </w:r>
        <w:proofErr w:type="gramEnd"/>
        <w:r w:rsidRPr="00EB6AA0">
          <w:rPr>
            <w:rFonts w:ascii="Courier New" w:eastAsia="Times New Roman" w:hAnsi="Courier New" w:cs="Courier New"/>
            <w:sz w:val="20"/>
            <w:szCs w:val="20"/>
          </w:rPr>
          <w:t xml:space="preserve"> this line # - - - default gateway</w:t>
        </w:r>
      </w:ins>
    </w:p>
    <w:p w:rsidR="00EB6AA0" w:rsidRPr="00EB6AA0" w:rsidRDefault="00EB6AA0" w:rsidP="00EB6A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ins w:id="632" w:author="Unknown"/>
          <w:rFonts w:ascii="Courier New" w:eastAsia="Times New Roman" w:hAnsi="Courier New" w:cs="Courier New"/>
          <w:sz w:val="20"/>
          <w:szCs w:val="20"/>
        </w:rPr>
      </w:pPr>
      <w:proofErr w:type="gramStart"/>
      <w:ins w:id="633" w:author="Unknown">
        <w:r w:rsidRPr="00EB6AA0">
          <w:rPr>
            <w:rFonts w:ascii="Courier New" w:eastAsia="Times New Roman" w:hAnsi="Courier New" w:cs="Courier New"/>
            <w:sz w:val="20"/>
            <w:szCs w:val="20"/>
          </w:rPr>
          <w:t>set</w:t>
        </w:r>
        <w:proofErr w:type="gramEnd"/>
        <w:r w:rsidRPr="00EB6AA0">
          <w:rPr>
            <w:rFonts w:ascii="Courier New" w:eastAsia="Times New Roman" w:hAnsi="Courier New" w:cs="Courier New"/>
            <w:sz w:val="20"/>
            <w:szCs w:val="20"/>
          </w:rPr>
          <w:t xml:space="preserve"> option routers to 192.168.0.254</w:t>
        </w:r>
      </w:ins>
    </w:p>
    <w:p w:rsidR="00EB6AA0" w:rsidRPr="00EB6AA0" w:rsidRDefault="00EB6AA0" w:rsidP="00EB6A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ins w:id="634" w:author="Unknown"/>
          <w:rFonts w:ascii="Courier New" w:eastAsia="Times New Roman" w:hAnsi="Courier New" w:cs="Courier New"/>
          <w:sz w:val="20"/>
          <w:szCs w:val="20"/>
        </w:rPr>
      </w:pPr>
      <w:proofErr w:type="gramStart"/>
      <w:ins w:id="635" w:author="Unknown">
        <w:r w:rsidRPr="00EB6AA0">
          <w:rPr>
            <w:rFonts w:ascii="Courier New" w:eastAsia="Times New Roman" w:hAnsi="Courier New" w:cs="Courier New"/>
            <w:sz w:val="20"/>
            <w:szCs w:val="20"/>
          </w:rPr>
          <w:t>set</w:t>
        </w:r>
        <w:proofErr w:type="gramEnd"/>
        <w:r w:rsidRPr="00EB6AA0">
          <w:rPr>
            <w:rFonts w:ascii="Courier New" w:eastAsia="Times New Roman" w:hAnsi="Courier New" w:cs="Courier New"/>
            <w:sz w:val="20"/>
            <w:szCs w:val="20"/>
          </w:rPr>
          <w:t xml:space="preserve"> option subnet-mask to 255.255.255.0</w:t>
        </w:r>
      </w:ins>
    </w:p>
    <w:p w:rsidR="00EB6AA0" w:rsidRPr="00EB6AA0" w:rsidRDefault="00EB6AA0" w:rsidP="00EB6A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ins w:id="636" w:author="Unknown"/>
          <w:rFonts w:ascii="Courier New" w:eastAsia="Times New Roman" w:hAnsi="Courier New" w:cs="Courier New"/>
          <w:sz w:val="20"/>
          <w:szCs w:val="20"/>
        </w:rPr>
      </w:pPr>
      <w:proofErr w:type="gramStart"/>
      <w:ins w:id="637" w:author="Unknown">
        <w:r w:rsidRPr="00EB6AA0">
          <w:rPr>
            <w:rFonts w:ascii="Courier New" w:eastAsia="Times New Roman" w:hAnsi="Courier New" w:cs="Courier New"/>
            <w:sz w:val="20"/>
            <w:szCs w:val="20"/>
          </w:rPr>
          <w:t>option</w:t>
        </w:r>
        <w:proofErr w:type="gramEnd"/>
        <w:r w:rsidRPr="00EB6AA0">
          <w:rPr>
            <w:rFonts w:ascii="Courier New" w:eastAsia="Times New Roman" w:hAnsi="Courier New" w:cs="Courier New"/>
            <w:sz w:val="20"/>
            <w:szCs w:val="20"/>
          </w:rPr>
          <w:t xml:space="preserve"> nis domain to example.com</w:t>
        </w:r>
      </w:ins>
    </w:p>
    <w:p w:rsidR="00EB6AA0" w:rsidRPr="00EB6AA0" w:rsidRDefault="00EB6AA0" w:rsidP="00EB6A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ins w:id="638" w:author="Unknown"/>
          <w:rFonts w:ascii="Courier New" w:eastAsia="Times New Roman" w:hAnsi="Courier New" w:cs="Courier New"/>
          <w:sz w:val="20"/>
          <w:szCs w:val="20"/>
        </w:rPr>
      </w:pPr>
      <w:proofErr w:type="gramStart"/>
      <w:ins w:id="639" w:author="Unknown">
        <w:r w:rsidRPr="00EB6AA0">
          <w:rPr>
            <w:rFonts w:ascii="Courier New" w:eastAsia="Times New Roman" w:hAnsi="Courier New" w:cs="Courier New"/>
            <w:sz w:val="20"/>
            <w:szCs w:val="20"/>
          </w:rPr>
          <w:t>option</w:t>
        </w:r>
        <w:proofErr w:type="gramEnd"/>
        <w:r w:rsidRPr="00EB6AA0">
          <w:rPr>
            <w:rFonts w:ascii="Courier New" w:eastAsia="Times New Roman" w:hAnsi="Courier New" w:cs="Courier New"/>
            <w:sz w:val="20"/>
            <w:szCs w:val="20"/>
          </w:rPr>
          <w:t xml:space="preserve"> domain-name to example.com</w:t>
        </w:r>
      </w:ins>
    </w:p>
    <w:p w:rsidR="00EB6AA0" w:rsidRPr="00EB6AA0" w:rsidRDefault="00EB6AA0" w:rsidP="00EB6A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ins w:id="640" w:author="Unknown"/>
          <w:rFonts w:ascii="Courier New" w:eastAsia="Times New Roman" w:hAnsi="Courier New" w:cs="Courier New"/>
          <w:sz w:val="20"/>
          <w:szCs w:val="20"/>
        </w:rPr>
      </w:pPr>
      <w:proofErr w:type="gramStart"/>
      <w:ins w:id="641" w:author="Unknown">
        <w:r w:rsidRPr="00EB6AA0">
          <w:rPr>
            <w:rFonts w:ascii="Courier New" w:eastAsia="Times New Roman" w:hAnsi="Courier New" w:cs="Courier New"/>
            <w:sz w:val="20"/>
            <w:szCs w:val="20"/>
          </w:rPr>
          <w:t>option</w:t>
        </w:r>
        <w:proofErr w:type="gramEnd"/>
        <w:r w:rsidRPr="00EB6AA0">
          <w:rPr>
            <w:rFonts w:ascii="Courier New" w:eastAsia="Times New Roman" w:hAnsi="Courier New" w:cs="Courier New"/>
            <w:sz w:val="20"/>
            <w:szCs w:val="20"/>
          </w:rPr>
          <w:t xml:space="preserve"> domain-name-servers to 192.168.0.254</w:t>
        </w:r>
      </w:ins>
    </w:p>
    <w:p w:rsidR="00EB6AA0" w:rsidRPr="00EB6AA0" w:rsidRDefault="00EB6AA0" w:rsidP="00EB6A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ins w:id="642" w:author="Unknown"/>
          <w:rFonts w:ascii="Courier New" w:eastAsia="Times New Roman" w:hAnsi="Courier New" w:cs="Courier New"/>
          <w:sz w:val="20"/>
          <w:szCs w:val="20"/>
        </w:rPr>
      </w:pPr>
      <w:proofErr w:type="gramStart"/>
      <w:ins w:id="643" w:author="Unknown">
        <w:r w:rsidRPr="00EB6AA0">
          <w:rPr>
            <w:rFonts w:ascii="Courier New" w:eastAsia="Times New Roman" w:hAnsi="Courier New" w:cs="Courier New"/>
            <w:sz w:val="20"/>
            <w:szCs w:val="20"/>
          </w:rPr>
          <w:t>range</w:t>
        </w:r>
        <w:proofErr w:type="gramEnd"/>
        <w:r w:rsidRPr="00EB6AA0">
          <w:rPr>
            <w:rFonts w:ascii="Courier New" w:eastAsia="Times New Roman" w:hAnsi="Courier New" w:cs="Courier New"/>
            <w:sz w:val="20"/>
            <w:szCs w:val="20"/>
          </w:rPr>
          <w:t xml:space="preserve"> dynamic-bootp to 192.168.0.10 192.168.0.50;</w:t>
        </w:r>
      </w:ins>
    </w:p>
    <w:p w:rsidR="00EB6AA0" w:rsidRPr="00EB6AA0" w:rsidRDefault="00EB6AA0" w:rsidP="00EB6AA0">
      <w:pPr>
        <w:spacing w:before="100" w:beforeAutospacing="1" w:after="100" w:afterAutospacing="1" w:line="240" w:lineRule="auto"/>
        <w:rPr>
          <w:ins w:id="644" w:author="Unknown"/>
          <w:rFonts w:ascii="Times New Roman" w:eastAsia="Times New Roman" w:hAnsi="Times New Roman" w:cs="Times New Roman"/>
          <w:sz w:val="24"/>
          <w:szCs w:val="24"/>
        </w:rPr>
      </w:pPr>
      <w:ins w:id="645" w:author="Unknown">
        <w:r w:rsidRPr="00EB6AA0">
          <w:rPr>
            <w:rFonts w:ascii="Times New Roman" w:eastAsia="Times New Roman" w:hAnsi="Times New Roman" w:cs="Times New Roman"/>
            <w:b/>
            <w:bCs/>
            <w:sz w:val="24"/>
            <w:szCs w:val="24"/>
          </w:rPr>
          <w:lastRenderedPageBreak/>
          <w:t>After change</w:t>
        </w:r>
        <w:r w:rsidRPr="00EB6AA0">
          <w:rPr>
            <w:rFonts w:ascii="Times New Roman" w:eastAsia="Times New Roman" w:hAnsi="Times New Roman" w:cs="Times New Roman"/>
            <w:sz w:val="24"/>
            <w:szCs w:val="24"/>
          </w:rPr>
          <w:t xml:space="preserve"> this file should look like this </w:t>
        </w:r>
        <w:r w:rsidRPr="00EB6AA0">
          <w:rPr>
            <w:rFonts w:ascii="Times New Roman" w:eastAsia="Times New Roman" w:hAnsi="Times New Roman" w:cs="Times New Roman"/>
            <w:sz w:val="24"/>
            <w:szCs w:val="24"/>
          </w:rPr>
          <w:br/>
        </w:r>
      </w:ins>
      <w:r>
        <w:rPr>
          <w:rFonts w:ascii="Times New Roman" w:eastAsia="Times New Roman" w:hAnsi="Times New Roman" w:cs="Times New Roman"/>
          <w:noProof/>
          <w:sz w:val="24"/>
          <w:szCs w:val="24"/>
        </w:rPr>
        <w:drawing>
          <wp:inline distT="0" distB="0" distL="0" distR="0">
            <wp:extent cx="4880610" cy="3408045"/>
            <wp:effectExtent l="19050" t="0" r="0" b="0"/>
            <wp:docPr id="457" name="Picture 457" descr="dhcpd.con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7" descr="dhcpd.conf"/>
                    <pic:cNvPicPr>
                      <a:picLocks noChangeAspect="1" noChangeArrowheads="1"/>
                    </pic:cNvPicPr>
                  </pic:nvPicPr>
                  <pic:blipFill>
                    <a:blip r:embed="rId1326"/>
                    <a:srcRect/>
                    <a:stretch>
                      <a:fillRect/>
                    </a:stretch>
                  </pic:blipFill>
                  <pic:spPr bwMode="auto">
                    <a:xfrm>
                      <a:off x="0" y="0"/>
                      <a:ext cx="4880610" cy="3408045"/>
                    </a:xfrm>
                    <a:prstGeom prst="rect">
                      <a:avLst/>
                    </a:prstGeom>
                    <a:noFill/>
                    <a:ln w="9525">
                      <a:noFill/>
                      <a:miter lim="800000"/>
                      <a:headEnd/>
                      <a:tailEnd/>
                    </a:ln>
                  </pic:spPr>
                </pic:pic>
              </a:graphicData>
            </a:graphic>
          </wp:inline>
        </w:drawing>
      </w:r>
    </w:p>
    <w:p w:rsidR="00EB6AA0" w:rsidRPr="00EB6AA0" w:rsidRDefault="00EB6AA0" w:rsidP="00EB6AA0">
      <w:pPr>
        <w:spacing w:before="100" w:beforeAutospacing="1" w:after="100" w:afterAutospacing="1" w:line="240" w:lineRule="auto"/>
        <w:outlineLvl w:val="2"/>
        <w:rPr>
          <w:ins w:id="646" w:author="Unknown"/>
          <w:rFonts w:ascii="Times New Roman" w:eastAsia="Times New Roman" w:hAnsi="Times New Roman" w:cs="Times New Roman"/>
          <w:b/>
          <w:bCs/>
          <w:sz w:val="27"/>
          <w:szCs w:val="27"/>
        </w:rPr>
      </w:pPr>
      <w:proofErr w:type="gramStart"/>
      <w:ins w:id="647" w:author="Unknown">
        <w:r w:rsidRPr="00EB6AA0">
          <w:rPr>
            <w:rFonts w:ascii="Times New Roman" w:eastAsia="Times New Roman" w:hAnsi="Times New Roman" w:cs="Times New Roman"/>
            <w:b/>
            <w:bCs/>
            <w:sz w:val="27"/>
            <w:szCs w:val="27"/>
          </w:rPr>
          <w:t>how</w:t>
        </w:r>
        <w:proofErr w:type="gramEnd"/>
        <w:r w:rsidRPr="00EB6AA0">
          <w:rPr>
            <w:rFonts w:ascii="Times New Roman" w:eastAsia="Times New Roman" w:hAnsi="Times New Roman" w:cs="Times New Roman"/>
            <w:b/>
            <w:bCs/>
            <w:sz w:val="27"/>
            <w:szCs w:val="27"/>
          </w:rPr>
          <w:t xml:space="preserve"> to assign fix ip address to any host</w:t>
        </w:r>
      </w:ins>
    </w:p>
    <w:p w:rsidR="00EB6AA0" w:rsidRPr="00EB6AA0" w:rsidRDefault="00EB6AA0" w:rsidP="00EB6AA0">
      <w:pPr>
        <w:spacing w:before="100" w:beforeAutospacing="1" w:after="100" w:afterAutospacing="1" w:line="240" w:lineRule="auto"/>
        <w:rPr>
          <w:ins w:id="648" w:author="Unknown"/>
          <w:rFonts w:ascii="Times New Roman" w:eastAsia="Times New Roman" w:hAnsi="Times New Roman" w:cs="Times New Roman"/>
          <w:sz w:val="24"/>
          <w:szCs w:val="24"/>
        </w:rPr>
      </w:pPr>
      <w:ins w:id="649" w:author="Unknown">
        <w:r w:rsidRPr="00EB6AA0">
          <w:rPr>
            <w:rFonts w:ascii="Times New Roman" w:eastAsia="Times New Roman" w:hAnsi="Times New Roman" w:cs="Times New Roman"/>
            <w:sz w:val="24"/>
            <w:szCs w:val="24"/>
          </w:rPr>
          <w:t xml:space="preserve">locate this paragraph and change </w:t>
        </w:r>
        <w:r w:rsidRPr="00EB6AA0">
          <w:rPr>
            <w:rFonts w:ascii="Times New Roman" w:eastAsia="Times New Roman" w:hAnsi="Times New Roman" w:cs="Times New Roman"/>
            <w:b/>
            <w:bCs/>
            <w:sz w:val="24"/>
            <w:szCs w:val="24"/>
          </w:rPr>
          <w:t>hardware Ethernet</w:t>
        </w:r>
        <w:r w:rsidRPr="00EB6AA0">
          <w:rPr>
            <w:rFonts w:ascii="Times New Roman" w:eastAsia="Times New Roman" w:hAnsi="Times New Roman" w:cs="Times New Roman"/>
            <w:sz w:val="24"/>
            <w:szCs w:val="24"/>
          </w:rPr>
          <w:t xml:space="preserve"> to client's </w:t>
        </w:r>
        <w:r w:rsidRPr="00EB6AA0">
          <w:rPr>
            <w:rFonts w:ascii="Times New Roman" w:eastAsia="Times New Roman" w:hAnsi="Times New Roman" w:cs="Times New Roman"/>
            <w:b/>
            <w:bCs/>
            <w:sz w:val="24"/>
            <w:szCs w:val="24"/>
          </w:rPr>
          <w:t>mac address</w:t>
        </w:r>
        <w:r w:rsidRPr="00EB6AA0">
          <w:rPr>
            <w:rFonts w:ascii="Times New Roman" w:eastAsia="Times New Roman" w:hAnsi="Times New Roman" w:cs="Times New Roman"/>
            <w:sz w:val="24"/>
            <w:szCs w:val="24"/>
          </w:rPr>
          <w:t xml:space="preserve"> and </w:t>
        </w:r>
        <w:r w:rsidRPr="00EB6AA0">
          <w:rPr>
            <w:rFonts w:ascii="Times New Roman" w:eastAsia="Times New Roman" w:hAnsi="Times New Roman" w:cs="Times New Roman"/>
            <w:b/>
            <w:bCs/>
            <w:sz w:val="24"/>
            <w:szCs w:val="24"/>
          </w:rPr>
          <w:t>fixed -address</w:t>
        </w:r>
        <w:r w:rsidRPr="00EB6AA0">
          <w:rPr>
            <w:rFonts w:ascii="Times New Roman" w:eastAsia="Times New Roman" w:hAnsi="Times New Roman" w:cs="Times New Roman"/>
            <w:sz w:val="24"/>
            <w:szCs w:val="24"/>
          </w:rPr>
          <w:t xml:space="preserve"> to </w:t>
        </w:r>
        <w:r w:rsidRPr="00EB6AA0">
          <w:rPr>
            <w:rFonts w:ascii="Times New Roman" w:eastAsia="Times New Roman" w:hAnsi="Times New Roman" w:cs="Times New Roman"/>
            <w:b/>
            <w:bCs/>
            <w:sz w:val="24"/>
            <w:szCs w:val="24"/>
          </w:rPr>
          <w:t>ip address</w:t>
        </w:r>
        <w:r w:rsidRPr="00EB6AA0">
          <w:rPr>
            <w:rFonts w:ascii="Times New Roman" w:eastAsia="Times New Roman" w:hAnsi="Times New Roman" w:cs="Times New Roman"/>
            <w:sz w:val="24"/>
            <w:szCs w:val="24"/>
          </w:rPr>
          <w:t xml:space="preserve"> which you want to provide that host</w:t>
        </w:r>
        <w:r w:rsidRPr="00EB6AA0">
          <w:rPr>
            <w:rFonts w:ascii="Times New Roman" w:eastAsia="Times New Roman" w:hAnsi="Times New Roman" w:cs="Times New Roman"/>
            <w:sz w:val="24"/>
            <w:szCs w:val="24"/>
          </w:rPr>
          <w:br/>
        </w:r>
      </w:ins>
      <w:r>
        <w:rPr>
          <w:rFonts w:ascii="Times New Roman" w:eastAsia="Times New Roman" w:hAnsi="Times New Roman" w:cs="Times New Roman"/>
          <w:noProof/>
          <w:sz w:val="24"/>
          <w:szCs w:val="24"/>
        </w:rPr>
        <w:drawing>
          <wp:inline distT="0" distB="0" distL="0" distR="0">
            <wp:extent cx="4761865" cy="1033145"/>
            <wp:effectExtent l="19050" t="0" r="635" b="0"/>
            <wp:docPr id="458" name="Picture 458" descr="dhcpd.con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 descr="dhcpd.conf"/>
                    <pic:cNvPicPr>
                      <a:picLocks noChangeAspect="1" noChangeArrowheads="1"/>
                    </pic:cNvPicPr>
                  </pic:nvPicPr>
                  <pic:blipFill>
                    <a:blip r:embed="rId1327"/>
                    <a:srcRect/>
                    <a:stretch>
                      <a:fillRect/>
                    </a:stretch>
                  </pic:blipFill>
                  <pic:spPr bwMode="auto">
                    <a:xfrm>
                      <a:off x="0" y="0"/>
                      <a:ext cx="4761865" cy="1033145"/>
                    </a:xfrm>
                    <a:prstGeom prst="rect">
                      <a:avLst/>
                    </a:prstGeom>
                    <a:noFill/>
                    <a:ln w="9525">
                      <a:noFill/>
                      <a:miter lim="800000"/>
                      <a:headEnd/>
                      <a:tailEnd/>
                    </a:ln>
                  </pic:spPr>
                </pic:pic>
              </a:graphicData>
            </a:graphic>
          </wp:inline>
        </w:drawing>
      </w:r>
      <w:ins w:id="650" w:author="Unknown">
        <w:r w:rsidRPr="00EB6AA0">
          <w:rPr>
            <w:rFonts w:ascii="Times New Roman" w:eastAsia="Times New Roman" w:hAnsi="Times New Roman" w:cs="Times New Roman"/>
            <w:sz w:val="24"/>
            <w:szCs w:val="24"/>
          </w:rPr>
          <w:br/>
          <w:t xml:space="preserve">after making necessary change </w:t>
        </w:r>
        <w:r w:rsidRPr="00EB6AA0">
          <w:rPr>
            <w:rFonts w:ascii="Times New Roman" w:eastAsia="Times New Roman" w:hAnsi="Times New Roman" w:cs="Times New Roman"/>
            <w:b/>
            <w:bCs/>
            <w:sz w:val="24"/>
            <w:szCs w:val="24"/>
          </w:rPr>
          <w:t>save</w:t>
        </w:r>
        <w:r w:rsidRPr="00EB6AA0">
          <w:rPr>
            <w:rFonts w:ascii="Times New Roman" w:eastAsia="Times New Roman" w:hAnsi="Times New Roman" w:cs="Times New Roman"/>
            <w:sz w:val="24"/>
            <w:szCs w:val="24"/>
          </w:rPr>
          <w:t xml:space="preserve"> file and exit</w:t>
        </w:r>
      </w:ins>
    </w:p>
    <w:p w:rsidR="00EB6AA0" w:rsidRPr="00EB6AA0" w:rsidRDefault="00EB6AA0" w:rsidP="00EB6AA0">
      <w:pPr>
        <w:spacing w:before="100" w:beforeAutospacing="1" w:after="100" w:afterAutospacing="1" w:line="240" w:lineRule="auto"/>
        <w:rPr>
          <w:ins w:id="651" w:author="Unknown"/>
          <w:rFonts w:ascii="Times New Roman" w:eastAsia="Times New Roman" w:hAnsi="Times New Roman" w:cs="Times New Roman"/>
          <w:sz w:val="24"/>
          <w:szCs w:val="24"/>
        </w:rPr>
      </w:pPr>
      <w:proofErr w:type="gramStart"/>
      <w:ins w:id="652" w:author="Unknown">
        <w:r w:rsidRPr="00EB6AA0">
          <w:rPr>
            <w:rFonts w:ascii="Times New Roman" w:eastAsia="Times New Roman" w:hAnsi="Times New Roman" w:cs="Times New Roman"/>
            <w:sz w:val="24"/>
            <w:szCs w:val="24"/>
          </w:rPr>
          <w:t>now</w:t>
        </w:r>
        <w:proofErr w:type="gramEnd"/>
        <w:r w:rsidRPr="00EB6AA0">
          <w:rPr>
            <w:rFonts w:ascii="Times New Roman" w:eastAsia="Times New Roman" w:hAnsi="Times New Roman" w:cs="Times New Roman"/>
            <w:sz w:val="24"/>
            <w:szCs w:val="24"/>
          </w:rPr>
          <w:t xml:space="preserve"> create a </w:t>
        </w:r>
        <w:r w:rsidRPr="00EB6AA0">
          <w:rPr>
            <w:rFonts w:ascii="Times New Roman" w:eastAsia="Times New Roman" w:hAnsi="Times New Roman" w:cs="Times New Roman"/>
            <w:b/>
            <w:bCs/>
            <w:sz w:val="24"/>
            <w:szCs w:val="24"/>
          </w:rPr>
          <w:t>blank file</w:t>
        </w:r>
        <w:r w:rsidRPr="00EB6AA0">
          <w:rPr>
            <w:rFonts w:ascii="Times New Roman" w:eastAsia="Times New Roman" w:hAnsi="Times New Roman" w:cs="Times New Roman"/>
            <w:sz w:val="24"/>
            <w:szCs w:val="24"/>
          </w:rPr>
          <w:t xml:space="preserve"> use to store the allocated </w:t>
        </w:r>
        <w:r w:rsidRPr="00EB6AA0">
          <w:rPr>
            <w:rFonts w:ascii="Times New Roman" w:eastAsia="Times New Roman" w:hAnsi="Times New Roman" w:cs="Times New Roman"/>
            <w:b/>
            <w:bCs/>
            <w:sz w:val="24"/>
            <w:szCs w:val="24"/>
          </w:rPr>
          <w:t>ip address information</w:t>
        </w:r>
        <w:r w:rsidRPr="00EB6AA0">
          <w:rPr>
            <w:rFonts w:ascii="Times New Roman" w:eastAsia="Times New Roman" w:hAnsi="Times New Roman" w:cs="Times New Roman"/>
            <w:sz w:val="24"/>
            <w:szCs w:val="24"/>
          </w:rPr>
          <w:t xml:space="preserve"> </w:t>
        </w:r>
        <w:r w:rsidRPr="00EB6AA0">
          <w:rPr>
            <w:rFonts w:ascii="Times New Roman" w:eastAsia="Times New Roman" w:hAnsi="Times New Roman" w:cs="Times New Roman"/>
            <w:sz w:val="24"/>
            <w:szCs w:val="24"/>
          </w:rPr>
          <w:br/>
        </w:r>
      </w:ins>
      <w:r>
        <w:rPr>
          <w:rFonts w:ascii="Times New Roman" w:eastAsia="Times New Roman" w:hAnsi="Times New Roman" w:cs="Times New Roman"/>
          <w:noProof/>
          <w:sz w:val="24"/>
          <w:szCs w:val="24"/>
        </w:rPr>
        <w:drawing>
          <wp:inline distT="0" distB="0" distL="0" distR="0">
            <wp:extent cx="4334510" cy="344170"/>
            <wp:effectExtent l="19050" t="0" r="8890" b="0"/>
            <wp:docPr id="459" name="Picture 459" descr="tou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9" descr="touch"/>
                    <pic:cNvPicPr>
                      <a:picLocks noChangeAspect="1" noChangeArrowheads="1"/>
                    </pic:cNvPicPr>
                  </pic:nvPicPr>
                  <pic:blipFill>
                    <a:blip r:embed="rId1328"/>
                    <a:srcRect/>
                    <a:stretch>
                      <a:fillRect/>
                    </a:stretch>
                  </pic:blipFill>
                  <pic:spPr bwMode="auto">
                    <a:xfrm>
                      <a:off x="0" y="0"/>
                      <a:ext cx="4334510" cy="344170"/>
                    </a:xfrm>
                    <a:prstGeom prst="rect">
                      <a:avLst/>
                    </a:prstGeom>
                    <a:noFill/>
                    <a:ln w="9525">
                      <a:noFill/>
                      <a:miter lim="800000"/>
                      <a:headEnd/>
                      <a:tailEnd/>
                    </a:ln>
                  </pic:spPr>
                </pic:pic>
              </a:graphicData>
            </a:graphic>
          </wp:inline>
        </w:drawing>
      </w:r>
    </w:p>
    <w:p w:rsidR="00EB6AA0" w:rsidRPr="00EB6AA0" w:rsidRDefault="00EB6AA0" w:rsidP="00EB6AA0">
      <w:pPr>
        <w:spacing w:before="100" w:beforeAutospacing="1" w:after="100" w:afterAutospacing="1" w:line="240" w:lineRule="auto"/>
        <w:rPr>
          <w:ins w:id="653" w:author="Unknown"/>
          <w:rFonts w:ascii="Times New Roman" w:eastAsia="Times New Roman" w:hAnsi="Times New Roman" w:cs="Times New Roman"/>
          <w:sz w:val="24"/>
          <w:szCs w:val="24"/>
        </w:rPr>
      </w:pPr>
      <w:ins w:id="654" w:author="Unknown">
        <w:r w:rsidRPr="00EB6AA0">
          <w:rPr>
            <w:rFonts w:ascii="Times New Roman" w:eastAsia="Times New Roman" w:hAnsi="Times New Roman" w:cs="Times New Roman"/>
            <w:sz w:val="24"/>
            <w:szCs w:val="24"/>
          </w:rPr>
          <w:t xml:space="preserve">Now </w:t>
        </w:r>
        <w:r w:rsidRPr="00EB6AA0">
          <w:rPr>
            <w:rFonts w:ascii="Times New Roman" w:eastAsia="Times New Roman" w:hAnsi="Times New Roman" w:cs="Times New Roman"/>
            <w:b/>
            <w:bCs/>
            <w:sz w:val="24"/>
            <w:szCs w:val="24"/>
          </w:rPr>
          <w:t>restart dhcpd service</w:t>
        </w:r>
        <w:r w:rsidRPr="00EB6AA0">
          <w:rPr>
            <w:rFonts w:ascii="Times New Roman" w:eastAsia="Times New Roman" w:hAnsi="Times New Roman" w:cs="Times New Roman"/>
            <w:sz w:val="24"/>
            <w:szCs w:val="24"/>
          </w:rPr>
          <w:t xml:space="preserve"> and on it with </w:t>
        </w:r>
        <w:r w:rsidRPr="00EB6AA0">
          <w:rPr>
            <w:rFonts w:ascii="Times New Roman" w:eastAsia="Times New Roman" w:hAnsi="Times New Roman" w:cs="Times New Roman"/>
            <w:b/>
            <w:bCs/>
            <w:sz w:val="24"/>
            <w:szCs w:val="24"/>
          </w:rPr>
          <w:t>chkconfig</w:t>
        </w:r>
        <w:r w:rsidRPr="00EB6AA0">
          <w:rPr>
            <w:rFonts w:ascii="Times New Roman" w:eastAsia="Times New Roman" w:hAnsi="Times New Roman" w:cs="Times New Roman"/>
            <w:sz w:val="24"/>
            <w:szCs w:val="24"/>
          </w:rPr>
          <w:t xml:space="preserve"> commands</w:t>
        </w:r>
      </w:ins>
    </w:p>
    <w:p w:rsidR="00EB6AA0" w:rsidRPr="00EB6AA0" w:rsidRDefault="00EB6AA0" w:rsidP="00EB6AA0">
      <w:pPr>
        <w:spacing w:before="100" w:beforeAutospacing="1" w:after="100" w:afterAutospacing="1" w:line="240" w:lineRule="auto"/>
        <w:rPr>
          <w:ins w:id="655" w:author="Unknown"/>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795010" cy="819150"/>
            <wp:effectExtent l="19050" t="0" r="0" b="0"/>
            <wp:docPr id="460" name="Picture 460" descr="service dhcpd rest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descr="service dhcpd restart"/>
                    <pic:cNvPicPr>
                      <a:picLocks noChangeAspect="1" noChangeArrowheads="1"/>
                    </pic:cNvPicPr>
                  </pic:nvPicPr>
                  <pic:blipFill>
                    <a:blip r:embed="rId1329"/>
                    <a:srcRect/>
                    <a:stretch>
                      <a:fillRect/>
                    </a:stretch>
                  </pic:blipFill>
                  <pic:spPr bwMode="auto">
                    <a:xfrm>
                      <a:off x="0" y="0"/>
                      <a:ext cx="5795010" cy="819150"/>
                    </a:xfrm>
                    <a:prstGeom prst="rect">
                      <a:avLst/>
                    </a:prstGeom>
                    <a:noFill/>
                    <a:ln w="9525">
                      <a:noFill/>
                      <a:miter lim="800000"/>
                      <a:headEnd/>
                      <a:tailEnd/>
                    </a:ln>
                  </pic:spPr>
                </pic:pic>
              </a:graphicData>
            </a:graphic>
          </wp:inline>
        </w:drawing>
      </w:r>
    </w:p>
    <w:p w:rsidR="00EB6AA0" w:rsidRPr="00EB6AA0" w:rsidRDefault="00EB6AA0" w:rsidP="00EB6AA0">
      <w:pPr>
        <w:spacing w:before="100" w:beforeAutospacing="1" w:after="100" w:afterAutospacing="1" w:line="240" w:lineRule="auto"/>
        <w:outlineLvl w:val="2"/>
        <w:rPr>
          <w:ins w:id="656" w:author="Unknown"/>
          <w:rFonts w:ascii="Times New Roman" w:eastAsia="Times New Roman" w:hAnsi="Times New Roman" w:cs="Times New Roman"/>
          <w:b/>
          <w:bCs/>
          <w:sz w:val="27"/>
          <w:szCs w:val="27"/>
        </w:rPr>
      </w:pPr>
      <w:ins w:id="657" w:author="Unknown">
        <w:r w:rsidRPr="00EB6AA0">
          <w:rPr>
            <w:rFonts w:ascii="Times New Roman" w:eastAsia="Times New Roman" w:hAnsi="Times New Roman" w:cs="Times New Roman"/>
            <w:b/>
            <w:bCs/>
            <w:sz w:val="27"/>
            <w:szCs w:val="27"/>
          </w:rPr>
          <w:t>Linux Client configuration</w:t>
        </w:r>
      </w:ins>
    </w:p>
    <w:p w:rsidR="00EB6AA0" w:rsidRPr="00EB6AA0" w:rsidRDefault="00EB6AA0" w:rsidP="00EB6AA0">
      <w:pPr>
        <w:spacing w:before="100" w:beforeAutospacing="1" w:after="100" w:afterAutospacing="1" w:line="240" w:lineRule="auto"/>
        <w:rPr>
          <w:ins w:id="658" w:author="Unknown"/>
          <w:rFonts w:ascii="Times New Roman" w:eastAsia="Times New Roman" w:hAnsi="Times New Roman" w:cs="Times New Roman"/>
          <w:sz w:val="24"/>
          <w:szCs w:val="24"/>
        </w:rPr>
      </w:pPr>
      <w:ins w:id="659" w:author="Unknown">
        <w:r w:rsidRPr="00EB6AA0">
          <w:rPr>
            <w:rFonts w:ascii="Times New Roman" w:eastAsia="Times New Roman" w:hAnsi="Times New Roman" w:cs="Times New Roman"/>
            <w:sz w:val="24"/>
            <w:szCs w:val="24"/>
          </w:rPr>
          <w:lastRenderedPageBreak/>
          <w:t xml:space="preserve">Client configuration is very easy and straightforward. All you need to do is set ip address to dynamic in the properties of </w:t>
        </w:r>
        <w:proofErr w:type="gramStart"/>
        <w:r w:rsidRPr="00EB6AA0">
          <w:rPr>
            <w:rFonts w:ascii="Times New Roman" w:eastAsia="Times New Roman" w:hAnsi="Times New Roman" w:cs="Times New Roman"/>
            <w:sz w:val="24"/>
            <w:szCs w:val="24"/>
          </w:rPr>
          <w:t>lan</w:t>
        </w:r>
        <w:proofErr w:type="gramEnd"/>
        <w:r w:rsidRPr="00EB6AA0">
          <w:rPr>
            <w:rFonts w:ascii="Times New Roman" w:eastAsia="Times New Roman" w:hAnsi="Times New Roman" w:cs="Times New Roman"/>
            <w:sz w:val="24"/>
            <w:szCs w:val="24"/>
          </w:rPr>
          <w:t xml:space="preserve"> card. In linux</w:t>
        </w:r>
      </w:ins>
    </w:p>
    <w:p w:rsidR="00EB6AA0" w:rsidRPr="00EB6AA0" w:rsidRDefault="00EB6AA0" w:rsidP="00EB6A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ins w:id="660" w:author="Unknown"/>
          <w:rFonts w:ascii="Courier New" w:eastAsia="Times New Roman" w:hAnsi="Courier New" w:cs="Courier New"/>
          <w:sz w:val="20"/>
          <w:szCs w:val="20"/>
        </w:rPr>
      </w:pPr>
      <w:ins w:id="661" w:author="Unknown">
        <w:r w:rsidRPr="00EB6AA0">
          <w:rPr>
            <w:rFonts w:ascii="Courier New" w:eastAsia="Times New Roman" w:hAnsi="Courier New" w:cs="Courier New"/>
            <w:sz w:val="20"/>
            <w:szCs w:val="20"/>
          </w:rPr>
          <w:t>#setup</w:t>
        </w:r>
      </w:ins>
    </w:p>
    <w:p w:rsidR="00EB6AA0" w:rsidRPr="00EB6AA0" w:rsidRDefault="00EB6AA0" w:rsidP="00EB6A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ins w:id="662" w:author="Unknown"/>
          <w:rFonts w:ascii="Courier New" w:eastAsia="Times New Roman" w:hAnsi="Courier New" w:cs="Courier New"/>
          <w:sz w:val="20"/>
          <w:szCs w:val="20"/>
        </w:rPr>
      </w:pPr>
      <w:proofErr w:type="gramStart"/>
      <w:ins w:id="663" w:author="Unknown">
        <w:r w:rsidRPr="00EB6AA0">
          <w:rPr>
            <w:rFonts w:ascii="Courier New" w:eastAsia="Times New Roman" w:hAnsi="Courier New" w:cs="Courier New"/>
            <w:sz w:val="20"/>
            <w:szCs w:val="20"/>
          </w:rPr>
          <w:t xml:space="preserve">select </w:t>
        </w:r>
        <w:r w:rsidRPr="00EB6AA0">
          <w:rPr>
            <w:rFonts w:ascii="Courier New" w:eastAsia="Times New Roman" w:hAnsi="Courier New" w:cs="Courier New"/>
            <w:b/>
            <w:bCs/>
            <w:sz w:val="20"/>
            <w:szCs w:val="20"/>
          </w:rPr>
          <w:t xml:space="preserve"> network</w:t>
        </w:r>
        <w:proofErr w:type="gramEnd"/>
        <w:r w:rsidRPr="00EB6AA0">
          <w:rPr>
            <w:rFonts w:ascii="Courier New" w:eastAsia="Times New Roman" w:hAnsi="Courier New" w:cs="Courier New"/>
            <w:b/>
            <w:bCs/>
            <w:sz w:val="20"/>
            <w:szCs w:val="20"/>
          </w:rPr>
          <w:t xml:space="preserve"> configuration </w:t>
        </w:r>
        <w:r w:rsidRPr="00EB6AA0">
          <w:rPr>
            <w:rFonts w:ascii="Courier New" w:eastAsia="Times New Roman" w:hAnsi="Courier New" w:cs="Courier New"/>
            <w:sz w:val="20"/>
            <w:szCs w:val="20"/>
          </w:rPr>
          <w:t>from menu list</w:t>
        </w:r>
      </w:ins>
    </w:p>
    <w:p w:rsidR="00EB6AA0" w:rsidRPr="00EB6AA0" w:rsidRDefault="00EB6AA0" w:rsidP="00EB6A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ins w:id="664" w:author="Unknown"/>
          <w:rFonts w:ascii="Courier New" w:eastAsia="Times New Roman" w:hAnsi="Courier New" w:cs="Courier New"/>
          <w:sz w:val="20"/>
          <w:szCs w:val="20"/>
        </w:rPr>
      </w:pPr>
      <w:proofErr w:type="gramStart"/>
      <w:ins w:id="665" w:author="Unknown">
        <w:r w:rsidRPr="00EB6AA0">
          <w:rPr>
            <w:rFonts w:ascii="Courier New" w:eastAsia="Times New Roman" w:hAnsi="Courier New" w:cs="Courier New"/>
            <w:sz w:val="20"/>
            <w:szCs w:val="20"/>
          </w:rPr>
          <w:t xml:space="preserve">Select </w:t>
        </w:r>
        <w:r w:rsidRPr="00EB6AA0">
          <w:rPr>
            <w:rFonts w:ascii="Courier New" w:eastAsia="Times New Roman" w:hAnsi="Courier New" w:cs="Courier New"/>
            <w:b/>
            <w:bCs/>
            <w:sz w:val="20"/>
            <w:szCs w:val="20"/>
          </w:rPr>
          <w:t xml:space="preserve"> lan</w:t>
        </w:r>
        <w:proofErr w:type="gramEnd"/>
        <w:r w:rsidRPr="00EB6AA0">
          <w:rPr>
            <w:rFonts w:ascii="Courier New" w:eastAsia="Times New Roman" w:hAnsi="Courier New" w:cs="Courier New"/>
            <w:b/>
            <w:bCs/>
            <w:sz w:val="20"/>
            <w:szCs w:val="20"/>
          </w:rPr>
          <w:t xml:space="preserve"> card</w:t>
        </w:r>
        <w:r w:rsidRPr="00EB6AA0">
          <w:rPr>
            <w:rFonts w:ascii="Courier New" w:eastAsia="Times New Roman" w:hAnsi="Courier New" w:cs="Courier New"/>
            <w:sz w:val="20"/>
            <w:szCs w:val="20"/>
          </w:rPr>
          <w:t xml:space="preserve"> and enter on ok</w:t>
        </w:r>
      </w:ins>
    </w:p>
    <w:p w:rsidR="00EB6AA0" w:rsidRPr="00EB6AA0" w:rsidRDefault="00EB6AA0" w:rsidP="00EB6A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ins w:id="666" w:author="Unknown"/>
          <w:rFonts w:ascii="Courier New" w:eastAsia="Times New Roman" w:hAnsi="Courier New" w:cs="Courier New"/>
          <w:sz w:val="20"/>
          <w:szCs w:val="20"/>
        </w:rPr>
      </w:pPr>
      <w:proofErr w:type="gramStart"/>
      <w:ins w:id="667" w:author="Unknown">
        <w:r w:rsidRPr="00EB6AA0">
          <w:rPr>
            <w:rFonts w:ascii="Courier New" w:eastAsia="Times New Roman" w:hAnsi="Courier New" w:cs="Courier New"/>
            <w:sz w:val="20"/>
            <w:szCs w:val="20"/>
          </w:rPr>
          <w:t xml:space="preserve">Select </w:t>
        </w:r>
        <w:r w:rsidRPr="00EB6AA0">
          <w:rPr>
            <w:rFonts w:ascii="Courier New" w:eastAsia="Times New Roman" w:hAnsi="Courier New" w:cs="Courier New"/>
            <w:b/>
            <w:bCs/>
            <w:sz w:val="20"/>
            <w:szCs w:val="20"/>
          </w:rPr>
          <w:t xml:space="preserve"> USE</w:t>
        </w:r>
        <w:proofErr w:type="gramEnd"/>
        <w:r w:rsidRPr="00EB6AA0">
          <w:rPr>
            <w:rFonts w:ascii="Courier New" w:eastAsia="Times New Roman" w:hAnsi="Courier New" w:cs="Courier New"/>
            <w:b/>
            <w:bCs/>
            <w:sz w:val="20"/>
            <w:szCs w:val="20"/>
          </w:rPr>
          <w:t xml:space="preserve"> DHCP</w:t>
        </w:r>
        <w:r w:rsidRPr="00EB6AA0">
          <w:rPr>
            <w:rFonts w:ascii="Courier New" w:eastAsia="Times New Roman" w:hAnsi="Courier New" w:cs="Courier New"/>
            <w:sz w:val="20"/>
            <w:szCs w:val="20"/>
          </w:rPr>
          <w:t xml:space="preserve"> and enter on ok</w:t>
        </w:r>
      </w:ins>
    </w:p>
    <w:p w:rsidR="00EB6AA0" w:rsidRPr="00EB6AA0" w:rsidRDefault="00EB6AA0" w:rsidP="00EB6A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ins w:id="668" w:author="Unknown"/>
          <w:rFonts w:ascii="Courier New" w:eastAsia="Times New Roman" w:hAnsi="Courier New" w:cs="Courier New"/>
          <w:sz w:val="20"/>
          <w:szCs w:val="20"/>
        </w:rPr>
      </w:pPr>
      <w:ins w:id="669" w:author="Unknown">
        <w:r w:rsidRPr="00EB6AA0">
          <w:rPr>
            <w:rFonts w:ascii="Courier New" w:eastAsia="Times New Roman" w:hAnsi="Courier New" w:cs="Courier New"/>
            <w:sz w:val="20"/>
            <w:szCs w:val="20"/>
          </w:rPr>
          <w:t xml:space="preserve">Now click </w:t>
        </w:r>
        <w:proofErr w:type="gramStart"/>
        <w:r w:rsidRPr="00EB6AA0">
          <w:rPr>
            <w:rFonts w:ascii="Courier New" w:eastAsia="Times New Roman" w:hAnsi="Courier New" w:cs="Courier New"/>
            <w:sz w:val="20"/>
            <w:szCs w:val="20"/>
          </w:rPr>
          <w:t xml:space="preserve">on </w:t>
        </w:r>
        <w:r w:rsidRPr="00EB6AA0">
          <w:rPr>
            <w:rFonts w:ascii="Courier New" w:eastAsia="Times New Roman" w:hAnsi="Courier New" w:cs="Courier New"/>
            <w:b/>
            <w:bCs/>
            <w:sz w:val="20"/>
            <w:szCs w:val="20"/>
          </w:rPr>
          <w:t xml:space="preserve"> quit</w:t>
        </w:r>
        <w:proofErr w:type="gramEnd"/>
      </w:ins>
    </w:p>
    <w:p w:rsidR="00EB6AA0" w:rsidRPr="00EB6AA0" w:rsidRDefault="00EB6AA0" w:rsidP="00EB6A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ins w:id="670" w:author="Unknown"/>
          <w:rFonts w:ascii="Courier New" w:eastAsia="Times New Roman" w:hAnsi="Courier New" w:cs="Courier New"/>
          <w:sz w:val="20"/>
          <w:szCs w:val="20"/>
        </w:rPr>
      </w:pPr>
      <w:proofErr w:type="gramStart"/>
      <w:ins w:id="671" w:author="Unknown">
        <w:r w:rsidRPr="00EB6AA0">
          <w:rPr>
            <w:rFonts w:ascii="Courier New" w:eastAsia="Times New Roman" w:hAnsi="Courier New" w:cs="Courier New"/>
            <w:sz w:val="20"/>
            <w:szCs w:val="20"/>
          </w:rPr>
          <w:t xml:space="preserve">and </w:t>
        </w:r>
        <w:r w:rsidRPr="00EB6AA0">
          <w:rPr>
            <w:rFonts w:ascii="Courier New" w:eastAsia="Times New Roman" w:hAnsi="Courier New" w:cs="Courier New"/>
            <w:b/>
            <w:bCs/>
            <w:sz w:val="20"/>
            <w:szCs w:val="20"/>
          </w:rPr>
          <w:t xml:space="preserve"> quit</w:t>
        </w:r>
        <w:proofErr w:type="gramEnd"/>
        <w:r w:rsidRPr="00EB6AA0">
          <w:rPr>
            <w:rFonts w:ascii="Courier New" w:eastAsia="Times New Roman" w:hAnsi="Courier New" w:cs="Courier New"/>
            <w:sz w:val="20"/>
            <w:szCs w:val="20"/>
          </w:rPr>
          <w:t xml:space="preserve"> to come back on root prompt</w:t>
        </w:r>
      </w:ins>
    </w:p>
    <w:p w:rsidR="00EB6AA0" w:rsidRPr="00EB6AA0" w:rsidRDefault="00EB6AA0" w:rsidP="00EB6AA0">
      <w:pPr>
        <w:spacing w:before="100" w:beforeAutospacing="1" w:after="100" w:afterAutospacing="1" w:line="240" w:lineRule="auto"/>
        <w:rPr>
          <w:ins w:id="672" w:author="Unknown"/>
          <w:rFonts w:ascii="Times New Roman" w:eastAsia="Times New Roman" w:hAnsi="Times New Roman" w:cs="Times New Roman"/>
          <w:sz w:val="24"/>
          <w:szCs w:val="24"/>
        </w:rPr>
      </w:pPr>
      <w:ins w:id="673" w:author="Unknown">
        <w:r w:rsidRPr="00EB6AA0">
          <w:rPr>
            <w:rFonts w:ascii="Times New Roman" w:eastAsia="Times New Roman" w:hAnsi="Times New Roman" w:cs="Times New Roman"/>
            <w:sz w:val="24"/>
            <w:szCs w:val="24"/>
          </w:rPr>
          <w:t xml:space="preserve">Now restart the </w:t>
        </w:r>
        <w:r w:rsidRPr="00EB6AA0">
          <w:rPr>
            <w:rFonts w:ascii="Times New Roman" w:eastAsia="Times New Roman" w:hAnsi="Times New Roman" w:cs="Times New Roman"/>
            <w:b/>
            <w:bCs/>
            <w:sz w:val="24"/>
            <w:szCs w:val="24"/>
          </w:rPr>
          <w:t>network service</w:t>
        </w:r>
        <w:r w:rsidRPr="00EB6AA0">
          <w:rPr>
            <w:rFonts w:ascii="Times New Roman" w:eastAsia="Times New Roman" w:hAnsi="Times New Roman" w:cs="Times New Roman"/>
            <w:sz w:val="24"/>
            <w:szCs w:val="24"/>
          </w:rPr>
          <w:t xml:space="preserve"> to obtain ip from </w:t>
        </w:r>
        <w:r w:rsidRPr="00EB6AA0">
          <w:rPr>
            <w:rFonts w:ascii="Times New Roman" w:eastAsia="Times New Roman" w:hAnsi="Times New Roman" w:cs="Times New Roman"/>
            <w:b/>
            <w:bCs/>
            <w:sz w:val="24"/>
            <w:szCs w:val="24"/>
          </w:rPr>
          <w:t>dhcp server</w:t>
        </w:r>
      </w:ins>
    </w:p>
    <w:p w:rsidR="00EB6AA0" w:rsidRPr="00EB6AA0" w:rsidRDefault="00EB6AA0" w:rsidP="00EB6AA0">
      <w:pPr>
        <w:spacing w:before="100" w:beforeAutospacing="1" w:after="100" w:afterAutospacing="1" w:line="240" w:lineRule="auto"/>
        <w:rPr>
          <w:ins w:id="674" w:author="Unknown"/>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807075" cy="2933065"/>
            <wp:effectExtent l="19050" t="0" r="3175" b="0"/>
            <wp:docPr id="461" name="Picture 461" descr="service network rest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1" descr="service network restart"/>
                    <pic:cNvPicPr>
                      <a:picLocks noChangeAspect="1" noChangeArrowheads="1"/>
                    </pic:cNvPicPr>
                  </pic:nvPicPr>
                  <pic:blipFill>
                    <a:blip r:embed="rId1330"/>
                    <a:srcRect/>
                    <a:stretch>
                      <a:fillRect/>
                    </a:stretch>
                  </pic:blipFill>
                  <pic:spPr bwMode="auto">
                    <a:xfrm>
                      <a:off x="0" y="0"/>
                      <a:ext cx="5807075" cy="2933065"/>
                    </a:xfrm>
                    <a:prstGeom prst="rect">
                      <a:avLst/>
                    </a:prstGeom>
                    <a:noFill/>
                    <a:ln w="9525">
                      <a:noFill/>
                      <a:miter lim="800000"/>
                      <a:headEnd/>
                      <a:tailEnd/>
                    </a:ln>
                  </pic:spPr>
                </pic:pic>
              </a:graphicData>
            </a:graphic>
          </wp:inline>
        </w:drawing>
      </w:r>
    </w:p>
    <w:p w:rsidR="00EB6AA0" w:rsidRPr="00EB6AA0" w:rsidRDefault="00EB6AA0" w:rsidP="00EB6AA0">
      <w:pPr>
        <w:spacing w:before="100" w:beforeAutospacing="1" w:after="100" w:afterAutospacing="1" w:line="240" w:lineRule="auto"/>
        <w:outlineLvl w:val="2"/>
        <w:rPr>
          <w:ins w:id="675" w:author="Unknown"/>
          <w:rFonts w:ascii="Times New Roman" w:eastAsia="Times New Roman" w:hAnsi="Times New Roman" w:cs="Times New Roman"/>
          <w:b/>
          <w:bCs/>
          <w:sz w:val="27"/>
          <w:szCs w:val="27"/>
        </w:rPr>
      </w:pPr>
      <w:ins w:id="676" w:author="Unknown">
        <w:r w:rsidRPr="00EB6AA0">
          <w:rPr>
            <w:rFonts w:ascii="Times New Roman" w:eastAsia="Times New Roman" w:hAnsi="Times New Roman" w:cs="Times New Roman"/>
            <w:b/>
            <w:bCs/>
            <w:sz w:val="27"/>
            <w:szCs w:val="27"/>
          </w:rPr>
          <w:t>Window Client configuration</w:t>
        </w:r>
      </w:ins>
    </w:p>
    <w:p w:rsidR="00EB6AA0" w:rsidRPr="00EB6AA0" w:rsidRDefault="00EB6AA0" w:rsidP="00EB6AA0">
      <w:pPr>
        <w:spacing w:before="100" w:beforeAutospacing="1" w:after="100" w:afterAutospacing="1" w:line="240" w:lineRule="auto"/>
        <w:rPr>
          <w:ins w:id="677" w:author="Unknown"/>
          <w:rFonts w:ascii="Times New Roman" w:eastAsia="Times New Roman" w:hAnsi="Times New Roman" w:cs="Times New Roman"/>
          <w:sz w:val="24"/>
          <w:szCs w:val="24"/>
        </w:rPr>
      </w:pPr>
      <w:ins w:id="678" w:author="Unknown">
        <w:r w:rsidRPr="00EB6AA0">
          <w:rPr>
            <w:rFonts w:ascii="Times New Roman" w:eastAsia="Times New Roman" w:hAnsi="Times New Roman" w:cs="Times New Roman"/>
            <w:sz w:val="24"/>
            <w:szCs w:val="24"/>
          </w:rPr>
          <w:lastRenderedPageBreak/>
          <w:t xml:space="preserve">To configure windows system as </w:t>
        </w:r>
        <w:r w:rsidRPr="00EB6AA0">
          <w:rPr>
            <w:rFonts w:ascii="Times New Roman" w:eastAsia="Times New Roman" w:hAnsi="Times New Roman" w:cs="Times New Roman"/>
            <w:b/>
            <w:bCs/>
            <w:sz w:val="24"/>
            <w:szCs w:val="24"/>
          </w:rPr>
          <w:t>dhcp clients</w:t>
        </w:r>
        <w:r w:rsidRPr="00EB6AA0">
          <w:rPr>
            <w:rFonts w:ascii="Times New Roman" w:eastAsia="Times New Roman" w:hAnsi="Times New Roman" w:cs="Times New Roman"/>
            <w:sz w:val="24"/>
            <w:szCs w:val="24"/>
          </w:rPr>
          <w:t xml:space="preserve"> open </w:t>
        </w:r>
        <w:proofErr w:type="gramStart"/>
        <w:r w:rsidRPr="00EB6AA0">
          <w:rPr>
            <w:rFonts w:ascii="Times New Roman" w:eastAsia="Times New Roman" w:hAnsi="Times New Roman" w:cs="Times New Roman"/>
            <w:sz w:val="24"/>
            <w:szCs w:val="24"/>
          </w:rPr>
          <w:t>lan</w:t>
        </w:r>
        <w:proofErr w:type="gramEnd"/>
        <w:r w:rsidRPr="00EB6AA0">
          <w:rPr>
            <w:rFonts w:ascii="Times New Roman" w:eastAsia="Times New Roman" w:hAnsi="Times New Roman" w:cs="Times New Roman"/>
            <w:sz w:val="24"/>
            <w:szCs w:val="24"/>
          </w:rPr>
          <w:t xml:space="preserve"> card </w:t>
        </w:r>
        <w:r w:rsidRPr="00EB6AA0">
          <w:rPr>
            <w:rFonts w:ascii="Times New Roman" w:eastAsia="Times New Roman" w:hAnsi="Times New Roman" w:cs="Times New Roman"/>
            <w:b/>
            <w:bCs/>
            <w:sz w:val="24"/>
            <w:szCs w:val="24"/>
          </w:rPr>
          <w:t>properties</w:t>
        </w:r>
        <w:r w:rsidRPr="00EB6AA0">
          <w:rPr>
            <w:rFonts w:ascii="Times New Roman" w:eastAsia="Times New Roman" w:hAnsi="Times New Roman" w:cs="Times New Roman"/>
            <w:sz w:val="24"/>
            <w:szCs w:val="24"/>
          </w:rPr>
          <w:t xml:space="preserve"> and select </w:t>
        </w:r>
        <w:r w:rsidRPr="00EB6AA0">
          <w:rPr>
            <w:rFonts w:ascii="Times New Roman" w:eastAsia="Times New Roman" w:hAnsi="Times New Roman" w:cs="Times New Roman"/>
            <w:b/>
            <w:bCs/>
            <w:sz w:val="24"/>
            <w:szCs w:val="24"/>
          </w:rPr>
          <w:t>tcp/ip</w:t>
        </w:r>
        <w:r w:rsidRPr="00EB6AA0">
          <w:rPr>
            <w:rFonts w:ascii="Times New Roman" w:eastAsia="Times New Roman" w:hAnsi="Times New Roman" w:cs="Times New Roman"/>
            <w:sz w:val="24"/>
            <w:szCs w:val="24"/>
          </w:rPr>
          <w:t xml:space="preserve"> and click on properties and set </w:t>
        </w:r>
        <w:r w:rsidRPr="00EB6AA0">
          <w:rPr>
            <w:rFonts w:ascii="Times New Roman" w:eastAsia="Times New Roman" w:hAnsi="Times New Roman" w:cs="Times New Roman"/>
            <w:b/>
            <w:bCs/>
            <w:sz w:val="24"/>
            <w:szCs w:val="24"/>
          </w:rPr>
          <w:t>obtain ip address automatically</w:t>
        </w:r>
        <w:r w:rsidRPr="00EB6AA0">
          <w:rPr>
            <w:rFonts w:ascii="Times New Roman" w:eastAsia="Times New Roman" w:hAnsi="Times New Roman" w:cs="Times New Roman"/>
            <w:sz w:val="24"/>
            <w:szCs w:val="24"/>
          </w:rPr>
          <w:br/>
        </w:r>
      </w:ins>
      <w:r>
        <w:rPr>
          <w:rFonts w:ascii="Times New Roman" w:eastAsia="Times New Roman" w:hAnsi="Times New Roman" w:cs="Times New Roman"/>
          <w:noProof/>
          <w:sz w:val="24"/>
          <w:szCs w:val="24"/>
        </w:rPr>
        <w:drawing>
          <wp:inline distT="0" distB="0" distL="0" distR="0">
            <wp:extent cx="3776345" cy="2849880"/>
            <wp:effectExtent l="19050" t="0" r="0" b="0"/>
            <wp:docPr id="462" name="Picture 462" descr="lan card porpert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2" descr="lan card porperties"/>
                    <pic:cNvPicPr>
                      <a:picLocks noChangeAspect="1" noChangeArrowheads="1"/>
                    </pic:cNvPicPr>
                  </pic:nvPicPr>
                  <pic:blipFill>
                    <a:blip r:embed="rId1331"/>
                    <a:srcRect/>
                    <a:stretch>
                      <a:fillRect/>
                    </a:stretch>
                  </pic:blipFill>
                  <pic:spPr bwMode="auto">
                    <a:xfrm>
                      <a:off x="0" y="0"/>
                      <a:ext cx="3776345" cy="2849880"/>
                    </a:xfrm>
                    <a:prstGeom prst="rect">
                      <a:avLst/>
                    </a:prstGeom>
                    <a:noFill/>
                    <a:ln w="9525">
                      <a:noFill/>
                      <a:miter lim="800000"/>
                      <a:headEnd/>
                      <a:tailEnd/>
                    </a:ln>
                  </pic:spPr>
                </pic:pic>
              </a:graphicData>
            </a:graphic>
          </wp:inline>
        </w:drawing>
      </w:r>
    </w:p>
    <w:p w:rsidR="00EB6AA0" w:rsidRPr="00EB6AA0" w:rsidRDefault="00EB6AA0" w:rsidP="00EB6AA0">
      <w:pPr>
        <w:spacing w:before="100" w:beforeAutospacing="1" w:after="100" w:afterAutospacing="1" w:line="240" w:lineRule="auto"/>
        <w:rPr>
          <w:ins w:id="679" w:author="Unknown"/>
          <w:rFonts w:ascii="Times New Roman" w:eastAsia="Times New Roman" w:hAnsi="Times New Roman" w:cs="Times New Roman"/>
          <w:sz w:val="24"/>
          <w:szCs w:val="24"/>
        </w:rPr>
      </w:pPr>
      <w:ins w:id="680" w:author="Unknown">
        <w:r w:rsidRPr="00EB6AA0">
          <w:rPr>
            <w:rFonts w:ascii="Times New Roman" w:eastAsia="Times New Roman" w:hAnsi="Times New Roman" w:cs="Times New Roman"/>
            <w:sz w:val="24"/>
            <w:szCs w:val="24"/>
          </w:rPr>
          <w:t xml:space="preserve">Go on </w:t>
        </w:r>
        <w:r w:rsidRPr="00EB6AA0">
          <w:rPr>
            <w:rFonts w:ascii="Times New Roman" w:eastAsia="Times New Roman" w:hAnsi="Times New Roman" w:cs="Times New Roman"/>
            <w:b/>
            <w:bCs/>
            <w:sz w:val="24"/>
            <w:szCs w:val="24"/>
          </w:rPr>
          <w:t>command prompt</w:t>
        </w:r>
        <w:r w:rsidRPr="00EB6AA0">
          <w:rPr>
            <w:rFonts w:ascii="Times New Roman" w:eastAsia="Times New Roman" w:hAnsi="Times New Roman" w:cs="Times New Roman"/>
            <w:sz w:val="24"/>
            <w:szCs w:val="24"/>
          </w:rPr>
          <w:t xml:space="preserve"> and check new </w:t>
        </w:r>
        <w:r w:rsidRPr="00EB6AA0">
          <w:rPr>
            <w:rFonts w:ascii="Times New Roman" w:eastAsia="Times New Roman" w:hAnsi="Times New Roman" w:cs="Times New Roman"/>
            <w:b/>
            <w:bCs/>
            <w:sz w:val="24"/>
            <w:szCs w:val="24"/>
          </w:rPr>
          <w:t>ip address</w:t>
        </w:r>
        <w:r w:rsidRPr="00EB6AA0">
          <w:rPr>
            <w:rFonts w:ascii="Times New Roman" w:eastAsia="Times New Roman" w:hAnsi="Times New Roman" w:cs="Times New Roman"/>
            <w:sz w:val="24"/>
            <w:szCs w:val="24"/>
          </w:rPr>
          <w:t xml:space="preserve"> </w:t>
        </w:r>
        <w:r w:rsidRPr="00EB6AA0">
          <w:rPr>
            <w:rFonts w:ascii="Times New Roman" w:eastAsia="Times New Roman" w:hAnsi="Times New Roman" w:cs="Times New Roman"/>
            <w:sz w:val="24"/>
            <w:szCs w:val="24"/>
          </w:rPr>
          <w:br/>
        </w:r>
      </w:ins>
      <w:r>
        <w:rPr>
          <w:rFonts w:ascii="Times New Roman" w:eastAsia="Times New Roman" w:hAnsi="Times New Roman" w:cs="Times New Roman"/>
          <w:noProof/>
          <w:sz w:val="24"/>
          <w:szCs w:val="24"/>
        </w:rPr>
        <w:drawing>
          <wp:inline distT="0" distB="0" distL="0" distR="0">
            <wp:extent cx="4655185" cy="1911985"/>
            <wp:effectExtent l="19050" t="0" r="0" b="0"/>
            <wp:docPr id="463" name="Picture 463" descr="ipcon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3" descr="ipconfig"/>
                    <pic:cNvPicPr>
                      <a:picLocks noChangeAspect="1" noChangeArrowheads="1"/>
                    </pic:cNvPicPr>
                  </pic:nvPicPr>
                  <pic:blipFill>
                    <a:blip r:embed="rId1332"/>
                    <a:srcRect/>
                    <a:stretch>
                      <a:fillRect/>
                    </a:stretch>
                  </pic:blipFill>
                  <pic:spPr bwMode="auto">
                    <a:xfrm>
                      <a:off x="0" y="0"/>
                      <a:ext cx="4655185" cy="1911985"/>
                    </a:xfrm>
                    <a:prstGeom prst="rect">
                      <a:avLst/>
                    </a:prstGeom>
                    <a:noFill/>
                    <a:ln w="9525">
                      <a:noFill/>
                      <a:miter lim="800000"/>
                      <a:headEnd/>
                      <a:tailEnd/>
                    </a:ln>
                  </pic:spPr>
                </pic:pic>
              </a:graphicData>
            </a:graphic>
          </wp:inline>
        </w:drawing>
      </w:r>
    </w:p>
    <w:p w:rsidR="00EB6AA0" w:rsidRPr="00EB6AA0" w:rsidRDefault="00EB6AA0" w:rsidP="00EB6AA0">
      <w:pPr>
        <w:spacing w:before="100" w:beforeAutospacing="1" w:after="100" w:afterAutospacing="1" w:line="240" w:lineRule="auto"/>
        <w:outlineLvl w:val="2"/>
        <w:rPr>
          <w:ins w:id="681" w:author="Unknown"/>
          <w:rFonts w:ascii="Times New Roman" w:eastAsia="Times New Roman" w:hAnsi="Times New Roman" w:cs="Times New Roman"/>
          <w:b/>
          <w:bCs/>
          <w:sz w:val="27"/>
          <w:szCs w:val="27"/>
        </w:rPr>
      </w:pPr>
      <w:ins w:id="682" w:author="Unknown">
        <w:r w:rsidRPr="00EB6AA0">
          <w:rPr>
            <w:rFonts w:ascii="Times New Roman" w:eastAsia="Times New Roman" w:hAnsi="Times New Roman" w:cs="Times New Roman"/>
            <w:b/>
            <w:bCs/>
            <w:sz w:val="27"/>
            <w:szCs w:val="27"/>
          </w:rPr>
          <w:t>Check lease on DHCP server</w:t>
        </w:r>
      </w:ins>
    </w:p>
    <w:p w:rsidR="00EB6AA0" w:rsidRPr="00EB6AA0" w:rsidRDefault="00EB6AA0" w:rsidP="00EB6AA0">
      <w:pPr>
        <w:spacing w:before="100" w:beforeAutospacing="1" w:after="100" w:afterAutospacing="1" w:line="240" w:lineRule="auto"/>
        <w:rPr>
          <w:ins w:id="683" w:author="Unknown"/>
          <w:rFonts w:ascii="Times New Roman" w:eastAsia="Times New Roman" w:hAnsi="Times New Roman" w:cs="Times New Roman"/>
          <w:sz w:val="24"/>
          <w:szCs w:val="24"/>
        </w:rPr>
      </w:pPr>
      <w:proofErr w:type="gramStart"/>
      <w:ins w:id="684" w:author="Unknown">
        <w:r w:rsidRPr="00EB6AA0">
          <w:rPr>
            <w:rFonts w:ascii="Times New Roman" w:eastAsia="Times New Roman" w:hAnsi="Times New Roman" w:cs="Times New Roman"/>
            <w:sz w:val="24"/>
            <w:szCs w:val="24"/>
          </w:rPr>
          <w:lastRenderedPageBreak/>
          <w:t>you</w:t>
        </w:r>
        <w:proofErr w:type="gramEnd"/>
        <w:r w:rsidRPr="00EB6AA0">
          <w:rPr>
            <w:rFonts w:ascii="Times New Roman" w:eastAsia="Times New Roman" w:hAnsi="Times New Roman" w:cs="Times New Roman"/>
            <w:sz w:val="24"/>
            <w:szCs w:val="24"/>
          </w:rPr>
          <w:t xml:space="preserve"> can check </w:t>
        </w:r>
        <w:r w:rsidRPr="00EB6AA0">
          <w:rPr>
            <w:rFonts w:ascii="Times New Roman" w:eastAsia="Times New Roman" w:hAnsi="Times New Roman" w:cs="Times New Roman"/>
            <w:b/>
            <w:bCs/>
            <w:sz w:val="24"/>
            <w:szCs w:val="24"/>
          </w:rPr>
          <w:t>allocated address</w:t>
        </w:r>
        <w:r w:rsidRPr="00EB6AA0">
          <w:rPr>
            <w:rFonts w:ascii="Times New Roman" w:eastAsia="Times New Roman" w:hAnsi="Times New Roman" w:cs="Times New Roman"/>
            <w:sz w:val="24"/>
            <w:szCs w:val="24"/>
          </w:rPr>
          <w:t xml:space="preserve"> on server.</w:t>
        </w:r>
        <w:r w:rsidRPr="00EB6AA0">
          <w:rPr>
            <w:rFonts w:ascii="Times New Roman" w:eastAsia="Times New Roman" w:hAnsi="Times New Roman" w:cs="Times New Roman"/>
            <w:sz w:val="24"/>
            <w:szCs w:val="24"/>
          </w:rPr>
          <w:br/>
        </w:r>
      </w:ins>
      <w:r>
        <w:rPr>
          <w:rFonts w:ascii="Times New Roman" w:eastAsia="Times New Roman" w:hAnsi="Times New Roman" w:cs="Times New Roman"/>
          <w:noProof/>
          <w:sz w:val="24"/>
          <w:szCs w:val="24"/>
        </w:rPr>
        <w:drawing>
          <wp:inline distT="0" distB="0" distL="0" distR="0">
            <wp:extent cx="4001770" cy="225425"/>
            <wp:effectExtent l="19050" t="0" r="0" b="0"/>
            <wp:docPr id="464" name="Picture 464" descr=" c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4" descr=" cat"/>
                    <pic:cNvPicPr>
                      <a:picLocks noChangeAspect="1" noChangeArrowheads="1"/>
                    </pic:cNvPicPr>
                  </pic:nvPicPr>
                  <pic:blipFill>
                    <a:blip r:embed="rId1333"/>
                    <a:srcRect/>
                    <a:stretch>
                      <a:fillRect/>
                    </a:stretch>
                  </pic:blipFill>
                  <pic:spPr bwMode="auto">
                    <a:xfrm>
                      <a:off x="0" y="0"/>
                      <a:ext cx="4001770" cy="225425"/>
                    </a:xfrm>
                    <a:prstGeom prst="rect">
                      <a:avLst/>
                    </a:prstGeom>
                    <a:noFill/>
                    <a:ln w="9525">
                      <a:noFill/>
                      <a:miter lim="800000"/>
                      <a:headEnd/>
                      <a:tailEnd/>
                    </a:ln>
                  </pic:spPr>
                </pic:pic>
              </a:graphicData>
            </a:graphic>
          </wp:inline>
        </w:drawing>
      </w:r>
      <w:ins w:id="685" w:author="Unknown">
        <w:r w:rsidRPr="00EB6AA0">
          <w:rPr>
            <w:rFonts w:ascii="Times New Roman" w:eastAsia="Times New Roman" w:hAnsi="Times New Roman" w:cs="Times New Roman"/>
            <w:sz w:val="24"/>
            <w:szCs w:val="24"/>
          </w:rPr>
          <w:br/>
        </w:r>
      </w:ins>
      <w:r>
        <w:rPr>
          <w:rFonts w:ascii="Times New Roman" w:eastAsia="Times New Roman" w:hAnsi="Times New Roman" w:cs="Times New Roman"/>
          <w:noProof/>
          <w:sz w:val="24"/>
          <w:szCs w:val="24"/>
        </w:rPr>
        <w:drawing>
          <wp:inline distT="0" distB="0" distL="0" distR="0">
            <wp:extent cx="4001770" cy="2647950"/>
            <wp:effectExtent l="19050" t="0" r="0" b="0"/>
            <wp:docPr id="465" name="Picture 465" descr="cat le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5" descr="cat lease"/>
                    <pic:cNvPicPr>
                      <a:picLocks noChangeAspect="1" noChangeArrowheads="1"/>
                    </pic:cNvPicPr>
                  </pic:nvPicPr>
                  <pic:blipFill>
                    <a:blip r:embed="rId1334"/>
                    <a:srcRect/>
                    <a:stretch>
                      <a:fillRect/>
                    </a:stretch>
                  </pic:blipFill>
                  <pic:spPr bwMode="auto">
                    <a:xfrm>
                      <a:off x="0" y="0"/>
                      <a:ext cx="4001770" cy="2647950"/>
                    </a:xfrm>
                    <a:prstGeom prst="rect">
                      <a:avLst/>
                    </a:prstGeom>
                    <a:noFill/>
                    <a:ln w="9525">
                      <a:noFill/>
                      <a:miter lim="800000"/>
                      <a:headEnd/>
                      <a:tailEnd/>
                    </a:ln>
                  </pic:spPr>
                </pic:pic>
              </a:graphicData>
            </a:graphic>
          </wp:inline>
        </w:drawing>
      </w:r>
    </w:p>
    <w:p w:rsidR="00E413EA" w:rsidRPr="00E413EA" w:rsidRDefault="00E413EA" w:rsidP="00E413EA">
      <w:pPr>
        <w:spacing w:before="100" w:beforeAutospacing="1" w:after="100" w:afterAutospacing="1" w:line="240" w:lineRule="auto"/>
        <w:outlineLvl w:val="1"/>
        <w:rPr>
          <w:rFonts w:ascii="Times New Roman" w:eastAsia="Times New Roman" w:hAnsi="Times New Roman" w:cs="Times New Roman"/>
          <w:b/>
          <w:bCs/>
          <w:sz w:val="36"/>
          <w:szCs w:val="36"/>
        </w:rPr>
      </w:pPr>
      <w:hyperlink r:id="rId1335" w:history="1">
        <w:r w:rsidRPr="00E413EA">
          <w:rPr>
            <w:rFonts w:ascii="Times New Roman" w:eastAsia="Times New Roman" w:hAnsi="Times New Roman" w:cs="Times New Roman"/>
            <w:b/>
            <w:bCs/>
            <w:color w:val="0000FF"/>
            <w:sz w:val="36"/>
            <w:szCs w:val="36"/>
            <w:u w:val="single"/>
          </w:rPr>
          <w:t xml:space="preserve">How to configure web server in Linux </w:t>
        </w:r>
      </w:hyperlink>
    </w:p>
    <w:p w:rsidR="00E413EA" w:rsidRPr="00E413EA" w:rsidRDefault="00E413EA" w:rsidP="00E413EA">
      <w:pPr>
        <w:numPr>
          <w:ilvl w:val="0"/>
          <w:numId w:val="87"/>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noProof/>
          <w:color w:val="0000FF"/>
          <w:sz w:val="24"/>
          <w:szCs w:val="24"/>
        </w:rPr>
        <w:drawing>
          <wp:inline distT="0" distB="0" distL="0" distR="0">
            <wp:extent cx="142240" cy="166370"/>
            <wp:effectExtent l="19050" t="0" r="0" b="0"/>
            <wp:docPr id="484" name="Picture 484" descr="Print">
              <a:hlinkClick xmlns:a="http://schemas.openxmlformats.org/drawingml/2006/main" r:id="rId83" tooltip="&quot;Prin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 descr="Print">
                      <a:hlinkClick r:id="rId83" tooltip="&quot;Print&quot;"/>
                    </pic:cNvPr>
                    <pic:cNvPicPr>
                      <a:picLocks noChangeAspect="1" noChangeArrowheads="1"/>
                    </pic:cNvPicPr>
                  </pic:nvPicPr>
                  <pic:blipFill>
                    <a:blip r:embed="rId44"/>
                    <a:srcRect/>
                    <a:stretch>
                      <a:fillRect/>
                    </a:stretch>
                  </pic:blipFill>
                  <pic:spPr bwMode="auto">
                    <a:xfrm>
                      <a:off x="0" y="0"/>
                      <a:ext cx="142240" cy="166370"/>
                    </a:xfrm>
                    <a:prstGeom prst="rect">
                      <a:avLst/>
                    </a:prstGeom>
                    <a:noFill/>
                    <a:ln w="9525">
                      <a:noFill/>
                      <a:miter lim="800000"/>
                      <a:headEnd/>
                      <a:tailEnd/>
                    </a:ln>
                  </pic:spPr>
                </pic:pic>
              </a:graphicData>
            </a:graphic>
          </wp:inline>
        </w:drawing>
      </w:r>
    </w:p>
    <w:p w:rsidR="00E413EA" w:rsidRPr="00E413EA" w:rsidRDefault="00E413EA" w:rsidP="00E413EA">
      <w:pPr>
        <w:spacing w:before="100" w:beforeAutospacing="1" w:after="100" w:afterAutospacing="1" w:line="240" w:lineRule="auto"/>
        <w:rPr>
          <w:ins w:id="686" w:author="Unknown"/>
          <w:rFonts w:ascii="Times New Roman" w:eastAsia="Times New Roman" w:hAnsi="Times New Roman" w:cs="Times New Roman"/>
          <w:sz w:val="24"/>
          <w:szCs w:val="24"/>
        </w:rPr>
      </w:pPr>
      <w:ins w:id="687" w:author="Unknown">
        <w:r w:rsidRPr="00E413EA">
          <w:rPr>
            <w:rFonts w:ascii="Times New Roman" w:eastAsia="Times New Roman" w:hAnsi="Times New Roman" w:cs="Times New Roman"/>
            <w:sz w:val="24"/>
            <w:szCs w:val="24"/>
          </w:rPr>
          <w:t xml:space="preserve">When you view a web page over the Internet, the code to create that page must be retrieved from a server somewhere on the Internet. The server that sends your web browser the code to display a web page is called a web server. There are countless web servers all over the Internet serving countless websites to people all over the world. Whether you need a web server to host a website on the Internet a Red Hat Enterprise Linux server can function as a web server using the </w:t>
        </w:r>
        <w:r w:rsidRPr="00E413EA">
          <w:rPr>
            <w:rFonts w:ascii="Times New Roman" w:eastAsia="Times New Roman" w:hAnsi="Times New Roman" w:cs="Times New Roman"/>
            <w:b/>
            <w:bCs/>
            <w:sz w:val="24"/>
            <w:szCs w:val="24"/>
          </w:rPr>
          <w:t>Apache HTTP server</w:t>
        </w:r>
        <w:r w:rsidRPr="00E413EA">
          <w:rPr>
            <w:rFonts w:ascii="Times New Roman" w:eastAsia="Times New Roman" w:hAnsi="Times New Roman" w:cs="Times New Roman"/>
            <w:sz w:val="24"/>
            <w:szCs w:val="24"/>
          </w:rPr>
          <w:t>. The Apache HTTP server is a popular, open source server application that runs on many UNIX-based systems as well as Microsoft Windows.</w:t>
        </w:r>
      </w:ins>
    </w:p>
    <w:p w:rsidR="00E413EA" w:rsidRPr="00E413EA" w:rsidRDefault="00E413EA" w:rsidP="00E413EA">
      <w:pPr>
        <w:spacing w:beforeAutospacing="1" w:after="100" w:afterAutospacing="1" w:line="240" w:lineRule="auto"/>
        <w:rPr>
          <w:ins w:id="688" w:author="Unknown"/>
          <w:rFonts w:ascii="Times New Roman" w:eastAsia="Times New Roman" w:hAnsi="Times New Roman" w:cs="Times New Roman"/>
          <w:sz w:val="24"/>
          <w:szCs w:val="24"/>
        </w:rPr>
      </w:pPr>
      <w:ins w:id="689" w:author="Unknown">
        <w:r w:rsidRPr="00E413EA">
          <w:rPr>
            <w:rFonts w:ascii="Times New Roman" w:eastAsia="Times New Roman" w:hAnsi="Times New Roman" w:cs="Times New Roman"/>
            <w:sz w:val="24"/>
            <w:szCs w:val="24"/>
          </w:rPr>
          <w:t xml:space="preserve">Dear visitor this article is written for RHEL 5. We have updated version of this article for RHEL6 with video tutorial. If you are looking for RHEL6 please check this article. </w:t>
        </w:r>
        <w:r w:rsidRPr="00E413EA">
          <w:rPr>
            <w:rFonts w:ascii="Times New Roman" w:eastAsia="Times New Roman" w:hAnsi="Times New Roman" w:cs="Times New Roman"/>
            <w:sz w:val="24"/>
            <w:szCs w:val="24"/>
          </w:rPr>
          <w:fldChar w:fldCharType="begin"/>
        </w:r>
        <w:r w:rsidRPr="00E413EA">
          <w:rPr>
            <w:rFonts w:ascii="Times New Roman" w:eastAsia="Times New Roman" w:hAnsi="Times New Roman" w:cs="Times New Roman"/>
            <w:sz w:val="24"/>
            <w:szCs w:val="24"/>
          </w:rPr>
          <w:instrText xml:space="preserve"> HYPERLINK "http://computernetworkingnotes.com/network-administration/how-to-configure-apache-server-in-linux.html" </w:instrText>
        </w:r>
        <w:r w:rsidRPr="00E413EA">
          <w:rPr>
            <w:rFonts w:ascii="Times New Roman" w:eastAsia="Times New Roman" w:hAnsi="Times New Roman" w:cs="Times New Roman"/>
            <w:sz w:val="24"/>
            <w:szCs w:val="24"/>
          </w:rPr>
          <w:fldChar w:fldCharType="separate"/>
        </w:r>
        <w:proofErr w:type="gramStart"/>
        <w:r w:rsidRPr="00E413EA">
          <w:rPr>
            <w:rFonts w:ascii="Times New Roman" w:eastAsia="Times New Roman" w:hAnsi="Times New Roman" w:cs="Times New Roman"/>
            <w:color w:val="0000FF"/>
            <w:sz w:val="24"/>
            <w:szCs w:val="24"/>
            <w:u w:val="single"/>
          </w:rPr>
          <w:t>How to configure Web Server in RHEL6.</w:t>
        </w:r>
        <w:proofErr w:type="gramEnd"/>
        <w:r w:rsidRPr="00E413EA">
          <w:rPr>
            <w:rFonts w:ascii="Times New Roman" w:eastAsia="Times New Roman" w:hAnsi="Times New Roman" w:cs="Times New Roman"/>
            <w:sz w:val="24"/>
            <w:szCs w:val="24"/>
          </w:rPr>
          <w:fldChar w:fldCharType="end"/>
        </w:r>
      </w:ins>
    </w:p>
    <w:p w:rsidR="00E413EA" w:rsidRPr="00E413EA" w:rsidRDefault="00E413EA" w:rsidP="00E413EA">
      <w:pPr>
        <w:spacing w:before="100" w:beforeAutospacing="1" w:after="100" w:afterAutospacing="1" w:line="240" w:lineRule="auto"/>
        <w:rPr>
          <w:ins w:id="690" w:author="Unknown"/>
          <w:rFonts w:ascii="Times New Roman" w:eastAsia="Times New Roman" w:hAnsi="Times New Roman" w:cs="Times New Roman"/>
          <w:sz w:val="24"/>
          <w:szCs w:val="24"/>
        </w:rPr>
      </w:pPr>
      <w:ins w:id="691" w:author="Unknown">
        <w:r w:rsidRPr="00E413EA">
          <w:rPr>
            <w:rFonts w:ascii="Times New Roman" w:eastAsia="Times New Roman" w:hAnsi="Times New Roman" w:cs="Times New Roman"/>
            <w:b/>
            <w:bCs/>
            <w:sz w:val="24"/>
            <w:szCs w:val="24"/>
          </w:rPr>
          <w:t xml:space="preserve">Exam question 1 </w:t>
        </w:r>
        <w:r w:rsidRPr="00E413EA">
          <w:rPr>
            <w:rFonts w:ascii="Times New Roman" w:eastAsia="Times New Roman" w:hAnsi="Times New Roman" w:cs="Times New Roman"/>
            <w:sz w:val="24"/>
            <w:szCs w:val="24"/>
          </w:rPr>
          <w:t xml:space="preserve">There are two sites </w:t>
        </w:r>
        <w:r w:rsidRPr="00E413EA">
          <w:rPr>
            <w:rFonts w:ascii="Times New Roman" w:eastAsia="Times New Roman" w:hAnsi="Times New Roman" w:cs="Times New Roman"/>
            <w:b/>
            <w:bCs/>
            <w:sz w:val="24"/>
            <w:szCs w:val="24"/>
          </w:rPr>
          <w:t>www.vinita.com</w:t>
        </w:r>
        <w:r w:rsidRPr="00E413EA">
          <w:rPr>
            <w:rFonts w:ascii="Times New Roman" w:eastAsia="Times New Roman" w:hAnsi="Times New Roman" w:cs="Times New Roman"/>
            <w:sz w:val="24"/>
            <w:szCs w:val="24"/>
          </w:rPr>
          <w:t xml:space="preserve"> and </w:t>
        </w:r>
        <w:r w:rsidRPr="00E413EA">
          <w:rPr>
            <w:rFonts w:ascii="Times New Roman" w:eastAsia="Times New Roman" w:hAnsi="Times New Roman" w:cs="Times New Roman"/>
            <w:b/>
            <w:bCs/>
            <w:sz w:val="24"/>
            <w:szCs w:val="24"/>
          </w:rPr>
          <w:t>www.nikita.com.</w:t>
        </w:r>
        <w:r w:rsidRPr="00E413EA">
          <w:rPr>
            <w:rFonts w:ascii="Times New Roman" w:eastAsia="Times New Roman" w:hAnsi="Times New Roman" w:cs="Times New Roman"/>
            <w:sz w:val="24"/>
            <w:szCs w:val="24"/>
          </w:rPr>
          <w:t xml:space="preserve"> Both sites are mappings to 192.168.0.X IP address where X is your Host address. Configure the Apache web server for these sites to make accessible on web</w:t>
        </w:r>
      </w:ins>
    </w:p>
    <w:p w:rsidR="00E413EA" w:rsidRPr="00E413EA" w:rsidRDefault="00E413EA" w:rsidP="00E413EA">
      <w:pPr>
        <w:spacing w:before="100" w:beforeAutospacing="1" w:after="100" w:afterAutospacing="1" w:line="240" w:lineRule="auto"/>
        <w:outlineLvl w:val="2"/>
        <w:rPr>
          <w:ins w:id="692" w:author="Unknown"/>
          <w:rFonts w:ascii="Times New Roman" w:eastAsia="Times New Roman" w:hAnsi="Times New Roman" w:cs="Times New Roman"/>
          <w:b/>
          <w:bCs/>
          <w:sz w:val="27"/>
          <w:szCs w:val="27"/>
        </w:rPr>
      </w:pPr>
      <w:ins w:id="693" w:author="Unknown">
        <w:r w:rsidRPr="00E413EA">
          <w:rPr>
            <w:rFonts w:ascii="Times New Roman" w:eastAsia="Times New Roman" w:hAnsi="Times New Roman" w:cs="Times New Roman"/>
            <w:b/>
            <w:bCs/>
            <w:sz w:val="27"/>
            <w:szCs w:val="27"/>
          </w:rPr>
          <w:t>Configure web server</w:t>
        </w:r>
      </w:ins>
    </w:p>
    <w:p w:rsidR="00E413EA" w:rsidRPr="00E413EA" w:rsidRDefault="00E413EA" w:rsidP="00E413EA">
      <w:pPr>
        <w:spacing w:before="100" w:beforeAutospacing="1" w:after="100" w:afterAutospacing="1" w:line="240" w:lineRule="auto"/>
        <w:rPr>
          <w:ins w:id="694" w:author="Unknown"/>
          <w:rFonts w:ascii="Times New Roman" w:eastAsia="Times New Roman" w:hAnsi="Times New Roman" w:cs="Times New Roman"/>
          <w:sz w:val="24"/>
          <w:szCs w:val="24"/>
        </w:rPr>
      </w:pPr>
      <w:ins w:id="695" w:author="Unknown">
        <w:r w:rsidRPr="00E413EA">
          <w:rPr>
            <w:rFonts w:ascii="Times New Roman" w:eastAsia="Times New Roman" w:hAnsi="Times New Roman" w:cs="Times New Roman"/>
            <w:sz w:val="24"/>
            <w:szCs w:val="24"/>
          </w:rPr>
          <w:t xml:space="preserve">In this example we will configure a </w:t>
        </w:r>
        <w:r w:rsidRPr="00E413EA">
          <w:rPr>
            <w:rFonts w:ascii="Times New Roman" w:eastAsia="Times New Roman" w:hAnsi="Times New Roman" w:cs="Times New Roman"/>
            <w:b/>
            <w:bCs/>
            <w:sz w:val="24"/>
            <w:szCs w:val="24"/>
          </w:rPr>
          <w:t>web server.</w:t>
        </w:r>
      </w:ins>
    </w:p>
    <w:p w:rsidR="00E413EA" w:rsidRPr="00E413EA" w:rsidRDefault="00E413EA" w:rsidP="00E413EA">
      <w:pPr>
        <w:spacing w:before="100" w:beforeAutospacing="1" w:after="100" w:afterAutospacing="1" w:line="240" w:lineRule="auto"/>
        <w:rPr>
          <w:ins w:id="696" w:author="Unknown"/>
          <w:rFonts w:ascii="Times New Roman" w:eastAsia="Times New Roman" w:hAnsi="Times New Roman" w:cs="Times New Roman"/>
          <w:sz w:val="24"/>
          <w:szCs w:val="24"/>
        </w:rPr>
      </w:pPr>
      <w:proofErr w:type="gramStart"/>
      <w:ins w:id="697" w:author="Unknown">
        <w:r w:rsidRPr="00E413EA">
          <w:rPr>
            <w:rFonts w:ascii="Times New Roman" w:eastAsia="Times New Roman" w:hAnsi="Times New Roman" w:cs="Times New Roman"/>
            <w:sz w:val="24"/>
            <w:szCs w:val="24"/>
          </w:rPr>
          <w:t>necessary</w:t>
        </w:r>
        <w:proofErr w:type="gramEnd"/>
        <w:r w:rsidRPr="00E413EA">
          <w:rPr>
            <w:rFonts w:ascii="Times New Roman" w:eastAsia="Times New Roman" w:hAnsi="Times New Roman" w:cs="Times New Roman"/>
            <w:sz w:val="24"/>
            <w:szCs w:val="24"/>
          </w:rPr>
          <w:t xml:space="preserve"> rpm for web server is </w:t>
        </w:r>
        <w:r w:rsidRPr="00E413EA">
          <w:rPr>
            <w:rFonts w:ascii="Times New Roman" w:eastAsia="Times New Roman" w:hAnsi="Times New Roman" w:cs="Times New Roman"/>
            <w:b/>
            <w:bCs/>
            <w:sz w:val="24"/>
            <w:szCs w:val="24"/>
          </w:rPr>
          <w:t>httpd, httpd-devel</w:t>
        </w:r>
        <w:r w:rsidRPr="00E413EA">
          <w:rPr>
            <w:rFonts w:ascii="Times New Roman" w:eastAsia="Times New Roman" w:hAnsi="Times New Roman" w:cs="Times New Roman"/>
            <w:sz w:val="24"/>
            <w:szCs w:val="24"/>
          </w:rPr>
          <w:t xml:space="preserve"> and </w:t>
        </w:r>
        <w:r w:rsidRPr="00E413EA">
          <w:rPr>
            <w:rFonts w:ascii="Times New Roman" w:eastAsia="Times New Roman" w:hAnsi="Times New Roman" w:cs="Times New Roman"/>
            <w:b/>
            <w:bCs/>
            <w:sz w:val="24"/>
            <w:szCs w:val="24"/>
          </w:rPr>
          <w:t>apr</w:t>
        </w:r>
        <w:r w:rsidRPr="00E413EA">
          <w:rPr>
            <w:rFonts w:ascii="Times New Roman" w:eastAsia="Times New Roman" w:hAnsi="Times New Roman" w:cs="Times New Roman"/>
            <w:sz w:val="24"/>
            <w:szCs w:val="24"/>
          </w:rPr>
          <w:t xml:space="preserve"> check them for install</w:t>
        </w:r>
      </w:ins>
    </w:p>
    <w:p w:rsidR="00E413EA" w:rsidRPr="00E413EA" w:rsidRDefault="00E413EA" w:rsidP="00E413EA">
      <w:pPr>
        <w:spacing w:after="0" w:line="240" w:lineRule="auto"/>
        <w:rPr>
          <w:ins w:id="698" w:author="Unknown"/>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2861945" cy="2529205"/>
            <wp:effectExtent l="19050" t="0" r="0" b="0"/>
            <wp:docPr id="485" name="Picture 485" descr="r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 descr="rpm"/>
                    <pic:cNvPicPr>
                      <a:picLocks noChangeAspect="1" noChangeArrowheads="1"/>
                    </pic:cNvPicPr>
                  </pic:nvPicPr>
                  <pic:blipFill>
                    <a:blip r:embed="rId84"/>
                    <a:srcRect/>
                    <a:stretch>
                      <a:fillRect/>
                    </a:stretch>
                  </pic:blipFill>
                  <pic:spPr bwMode="auto">
                    <a:xfrm>
                      <a:off x="0" y="0"/>
                      <a:ext cx="2861945" cy="2529205"/>
                    </a:xfrm>
                    <a:prstGeom prst="rect">
                      <a:avLst/>
                    </a:prstGeom>
                    <a:noFill/>
                    <a:ln w="9525">
                      <a:noFill/>
                      <a:miter lim="800000"/>
                      <a:headEnd/>
                      <a:tailEnd/>
                    </a:ln>
                  </pic:spPr>
                </pic:pic>
              </a:graphicData>
            </a:graphic>
          </wp:inline>
        </w:drawing>
      </w:r>
    </w:p>
    <w:p w:rsidR="00E413EA" w:rsidRPr="00E413EA" w:rsidRDefault="00E413EA" w:rsidP="00E413EA">
      <w:pPr>
        <w:spacing w:before="100" w:beforeAutospacing="1" w:after="100" w:afterAutospacing="1" w:line="240" w:lineRule="auto"/>
        <w:rPr>
          <w:ins w:id="699" w:author="Unknown"/>
          <w:rFonts w:ascii="Times New Roman" w:eastAsia="Times New Roman" w:hAnsi="Times New Roman" w:cs="Times New Roman"/>
          <w:sz w:val="24"/>
          <w:szCs w:val="24"/>
        </w:rPr>
      </w:pPr>
      <w:ins w:id="700" w:author="Unknown">
        <w:r w:rsidRPr="00E413EA">
          <w:rPr>
            <w:rFonts w:ascii="Times New Roman" w:eastAsia="Times New Roman" w:hAnsi="Times New Roman" w:cs="Times New Roman"/>
            <w:sz w:val="24"/>
            <w:szCs w:val="24"/>
          </w:rPr>
          <w:t>Now configure the ip address to</w:t>
        </w:r>
        <w:r w:rsidRPr="00E413EA">
          <w:rPr>
            <w:rFonts w:ascii="Times New Roman" w:eastAsia="Times New Roman" w:hAnsi="Times New Roman" w:cs="Times New Roman"/>
            <w:b/>
            <w:bCs/>
            <w:sz w:val="24"/>
            <w:szCs w:val="24"/>
          </w:rPr>
          <w:t xml:space="preserve"> 192.168.0.254</w:t>
        </w:r>
        <w:r w:rsidRPr="00E413EA">
          <w:rPr>
            <w:rFonts w:ascii="Times New Roman" w:eastAsia="Times New Roman" w:hAnsi="Times New Roman" w:cs="Times New Roman"/>
            <w:sz w:val="24"/>
            <w:szCs w:val="24"/>
          </w:rPr>
          <w:t xml:space="preserve"> and check it </w:t>
        </w:r>
        <w:r w:rsidRPr="00E413EA">
          <w:rPr>
            <w:rFonts w:ascii="Times New Roman" w:eastAsia="Times New Roman" w:hAnsi="Times New Roman" w:cs="Times New Roman"/>
            <w:sz w:val="24"/>
            <w:szCs w:val="24"/>
          </w:rPr>
          <w:br/>
        </w:r>
      </w:ins>
      <w:r>
        <w:rPr>
          <w:rFonts w:ascii="Times New Roman" w:eastAsia="Times New Roman" w:hAnsi="Times New Roman" w:cs="Times New Roman"/>
          <w:noProof/>
          <w:sz w:val="24"/>
          <w:szCs w:val="24"/>
        </w:rPr>
        <w:drawing>
          <wp:inline distT="0" distB="0" distL="0" distR="0">
            <wp:extent cx="4726305" cy="1555750"/>
            <wp:effectExtent l="19050" t="0" r="0" b="0"/>
            <wp:docPr id="486" name="Picture 486" descr="ifcon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6" descr="ifconfig"/>
                    <pic:cNvPicPr>
                      <a:picLocks noChangeAspect="1" noChangeArrowheads="1"/>
                    </pic:cNvPicPr>
                  </pic:nvPicPr>
                  <pic:blipFill>
                    <a:blip r:embed="rId85"/>
                    <a:srcRect/>
                    <a:stretch>
                      <a:fillRect/>
                    </a:stretch>
                  </pic:blipFill>
                  <pic:spPr bwMode="auto">
                    <a:xfrm>
                      <a:off x="0" y="0"/>
                      <a:ext cx="4726305" cy="1555750"/>
                    </a:xfrm>
                    <a:prstGeom prst="rect">
                      <a:avLst/>
                    </a:prstGeom>
                    <a:noFill/>
                    <a:ln w="9525">
                      <a:noFill/>
                      <a:miter lim="800000"/>
                      <a:headEnd/>
                      <a:tailEnd/>
                    </a:ln>
                  </pic:spPr>
                </pic:pic>
              </a:graphicData>
            </a:graphic>
          </wp:inline>
        </w:drawing>
      </w:r>
    </w:p>
    <w:p w:rsidR="00E413EA" w:rsidRPr="00E413EA" w:rsidRDefault="00E413EA" w:rsidP="00E413EA">
      <w:pPr>
        <w:spacing w:before="100" w:beforeAutospacing="1" w:after="100" w:afterAutospacing="1" w:line="240" w:lineRule="auto"/>
        <w:rPr>
          <w:ins w:id="701" w:author="Unknown"/>
          <w:rFonts w:ascii="Times New Roman" w:eastAsia="Times New Roman" w:hAnsi="Times New Roman" w:cs="Times New Roman"/>
          <w:sz w:val="24"/>
          <w:szCs w:val="24"/>
        </w:rPr>
      </w:pPr>
      <w:proofErr w:type="gramStart"/>
      <w:ins w:id="702" w:author="Unknown">
        <w:r w:rsidRPr="00E413EA">
          <w:rPr>
            <w:rFonts w:ascii="Times New Roman" w:eastAsia="Times New Roman" w:hAnsi="Times New Roman" w:cs="Times New Roman"/>
            <w:sz w:val="24"/>
            <w:szCs w:val="24"/>
          </w:rPr>
          <w:t>start</w:t>
        </w:r>
        <w:proofErr w:type="gramEnd"/>
        <w:r w:rsidRPr="00E413EA">
          <w:rPr>
            <w:rFonts w:ascii="Times New Roman" w:eastAsia="Times New Roman" w:hAnsi="Times New Roman" w:cs="Times New Roman"/>
            <w:b/>
            <w:bCs/>
            <w:sz w:val="24"/>
            <w:szCs w:val="24"/>
          </w:rPr>
          <w:t xml:space="preserve"> httpd daemons</w:t>
        </w:r>
        <w:r w:rsidRPr="00E413EA">
          <w:rPr>
            <w:rFonts w:ascii="Times New Roman" w:eastAsia="Times New Roman" w:hAnsi="Times New Roman" w:cs="Times New Roman"/>
            <w:sz w:val="24"/>
            <w:szCs w:val="24"/>
          </w:rPr>
          <w:t xml:space="preserve"> and verify its running </w:t>
        </w:r>
        <w:r w:rsidRPr="00E413EA">
          <w:rPr>
            <w:rFonts w:ascii="Times New Roman" w:eastAsia="Times New Roman" w:hAnsi="Times New Roman" w:cs="Times New Roman"/>
            <w:b/>
            <w:bCs/>
            <w:sz w:val="24"/>
            <w:szCs w:val="24"/>
          </w:rPr>
          <w:t>status</w:t>
        </w:r>
        <w:r w:rsidRPr="00E413EA">
          <w:rPr>
            <w:rFonts w:ascii="Times New Roman" w:eastAsia="Times New Roman" w:hAnsi="Times New Roman" w:cs="Times New Roman"/>
            <w:sz w:val="24"/>
            <w:szCs w:val="24"/>
          </w:rPr>
          <w:t xml:space="preserve"> </w:t>
        </w:r>
        <w:r w:rsidRPr="00E413EA">
          <w:rPr>
            <w:rFonts w:ascii="Times New Roman" w:eastAsia="Times New Roman" w:hAnsi="Times New Roman" w:cs="Times New Roman"/>
            <w:sz w:val="24"/>
            <w:szCs w:val="24"/>
          </w:rPr>
          <w:br/>
        </w:r>
      </w:ins>
      <w:r>
        <w:rPr>
          <w:rFonts w:ascii="Times New Roman" w:eastAsia="Times New Roman" w:hAnsi="Times New Roman" w:cs="Times New Roman"/>
          <w:noProof/>
          <w:sz w:val="24"/>
          <w:szCs w:val="24"/>
        </w:rPr>
        <w:drawing>
          <wp:inline distT="0" distB="0" distL="0" distR="0">
            <wp:extent cx="5759450" cy="2482215"/>
            <wp:effectExtent l="19050" t="0" r="0" b="0"/>
            <wp:docPr id="487" name="Picture 487" descr="pgrep http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 descr="pgrep httpd"/>
                    <pic:cNvPicPr>
                      <a:picLocks noChangeAspect="1" noChangeArrowheads="1"/>
                    </pic:cNvPicPr>
                  </pic:nvPicPr>
                  <pic:blipFill>
                    <a:blip r:embed="rId86"/>
                    <a:srcRect/>
                    <a:stretch>
                      <a:fillRect/>
                    </a:stretch>
                  </pic:blipFill>
                  <pic:spPr bwMode="auto">
                    <a:xfrm>
                      <a:off x="0" y="0"/>
                      <a:ext cx="5759450" cy="2482215"/>
                    </a:xfrm>
                    <a:prstGeom prst="rect">
                      <a:avLst/>
                    </a:prstGeom>
                    <a:noFill/>
                    <a:ln w="9525">
                      <a:noFill/>
                      <a:miter lim="800000"/>
                      <a:headEnd/>
                      <a:tailEnd/>
                    </a:ln>
                  </pic:spPr>
                </pic:pic>
              </a:graphicData>
            </a:graphic>
          </wp:inline>
        </w:drawing>
      </w:r>
    </w:p>
    <w:p w:rsidR="00E413EA" w:rsidRPr="00E413EA" w:rsidRDefault="00E413EA" w:rsidP="00E413EA">
      <w:pPr>
        <w:spacing w:before="100" w:beforeAutospacing="1" w:after="100" w:afterAutospacing="1" w:line="240" w:lineRule="auto"/>
        <w:outlineLvl w:val="2"/>
        <w:rPr>
          <w:ins w:id="703" w:author="Unknown"/>
          <w:rFonts w:ascii="Times New Roman" w:eastAsia="Times New Roman" w:hAnsi="Times New Roman" w:cs="Times New Roman"/>
          <w:b/>
          <w:bCs/>
          <w:sz w:val="27"/>
          <w:szCs w:val="27"/>
        </w:rPr>
      </w:pPr>
      <w:ins w:id="704" w:author="Unknown">
        <w:r w:rsidRPr="00E413EA">
          <w:rPr>
            <w:rFonts w:ascii="Times New Roman" w:eastAsia="Times New Roman" w:hAnsi="Times New Roman" w:cs="Times New Roman"/>
            <w:b/>
            <w:bCs/>
            <w:sz w:val="27"/>
            <w:szCs w:val="27"/>
          </w:rPr>
          <w:t>Configure virtual hosting</w:t>
        </w:r>
      </w:ins>
    </w:p>
    <w:p w:rsidR="00E413EA" w:rsidRPr="00E413EA" w:rsidRDefault="00E413EA" w:rsidP="00E413EA">
      <w:pPr>
        <w:spacing w:before="100" w:beforeAutospacing="1" w:after="100" w:afterAutospacing="1" w:line="240" w:lineRule="auto"/>
        <w:rPr>
          <w:ins w:id="705" w:author="Unknown"/>
          <w:rFonts w:ascii="Times New Roman" w:eastAsia="Times New Roman" w:hAnsi="Times New Roman" w:cs="Times New Roman"/>
          <w:sz w:val="24"/>
          <w:szCs w:val="24"/>
        </w:rPr>
      </w:pPr>
      <w:ins w:id="706" w:author="Unknown">
        <w:r w:rsidRPr="00E413EA">
          <w:rPr>
            <w:rFonts w:ascii="Times New Roman" w:eastAsia="Times New Roman" w:hAnsi="Times New Roman" w:cs="Times New Roman"/>
            <w:sz w:val="24"/>
            <w:szCs w:val="24"/>
          </w:rPr>
          <w:t>In this example we will host a website</w:t>
        </w:r>
        <w:r w:rsidRPr="00E413EA">
          <w:rPr>
            <w:rFonts w:ascii="Times New Roman" w:eastAsia="Times New Roman" w:hAnsi="Times New Roman" w:cs="Times New Roman"/>
            <w:b/>
            <w:bCs/>
            <w:sz w:val="24"/>
            <w:szCs w:val="24"/>
          </w:rPr>
          <w:t xml:space="preserve"> www.vinita.com</w:t>
        </w:r>
        <w:r w:rsidRPr="00E413EA">
          <w:rPr>
            <w:rFonts w:ascii="Times New Roman" w:eastAsia="Times New Roman" w:hAnsi="Times New Roman" w:cs="Times New Roman"/>
            <w:sz w:val="24"/>
            <w:szCs w:val="24"/>
          </w:rPr>
          <w:t xml:space="preserve"> to apache web server. </w:t>
        </w:r>
        <w:proofErr w:type="gramStart"/>
        <w:r w:rsidRPr="00E413EA">
          <w:rPr>
            <w:rFonts w:ascii="Times New Roman" w:eastAsia="Times New Roman" w:hAnsi="Times New Roman" w:cs="Times New Roman"/>
            <w:sz w:val="24"/>
            <w:szCs w:val="24"/>
          </w:rPr>
          <w:t>create</w:t>
        </w:r>
        <w:proofErr w:type="gramEnd"/>
        <w:r w:rsidRPr="00E413EA">
          <w:rPr>
            <w:rFonts w:ascii="Times New Roman" w:eastAsia="Times New Roman" w:hAnsi="Times New Roman" w:cs="Times New Roman"/>
            <w:sz w:val="24"/>
            <w:szCs w:val="24"/>
          </w:rPr>
          <w:t xml:space="preserve"> a </w:t>
        </w:r>
        <w:r w:rsidRPr="00E413EA">
          <w:rPr>
            <w:rFonts w:ascii="Times New Roman" w:eastAsia="Times New Roman" w:hAnsi="Times New Roman" w:cs="Times New Roman"/>
            <w:b/>
            <w:bCs/>
            <w:sz w:val="24"/>
            <w:szCs w:val="24"/>
          </w:rPr>
          <w:t>documents root</w:t>
        </w:r>
        <w:r w:rsidRPr="00E413EA">
          <w:rPr>
            <w:rFonts w:ascii="Times New Roman" w:eastAsia="Times New Roman" w:hAnsi="Times New Roman" w:cs="Times New Roman"/>
            <w:sz w:val="24"/>
            <w:szCs w:val="24"/>
          </w:rPr>
          <w:t xml:space="preserve"> directory for this website and a </w:t>
        </w:r>
        <w:r w:rsidRPr="00E413EA">
          <w:rPr>
            <w:rFonts w:ascii="Times New Roman" w:eastAsia="Times New Roman" w:hAnsi="Times New Roman" w:cs="Times New Roman"/>
            <w:b/>
            <w:bCs/>
            <w:sz w:val="24"/>
            <w:szCs w:val="24"/>
          </w:rPr>
          <w:t>index page</w:t>
        </w:r>
        <w:r w:rsidRPr="00E413EA">
          <w:rPr>
            <w:rFonts w:ascii="Times New Roman" w:eastAsia="Times New Roman" w:hAnsi="Times New Roman" w:cs="Times New Roman"/>
            <w:sz w:val="24"/>
            <w:szCs w:val="24"/>
          </w:rPr>
          <w:t xml:space="preserve"> </w:t>
        </w:r>
        <w:r w:rsidRPr="00E413EA">
          <w:rPr>
            <w:rFonts w:ascii="Times New Roman" w:eastAsia="Times New Roman" w:hAnsi="Times New Roman" w:cs="Times New Roman"/>
            <w:sz w:val="24"/>
            <w:szCs w:val="24"/>
          </w:rPr>
          <w:br/>
        </w:r>
      </w:ins>
      <w:r>
        <w:rPr>
          <w:rFonts w:ascii="Times New Roman" w:eastAsia="Times New Roman" w:hAnsi="Times New Roman" w:cs="Times New Roman"/>
          <w:noProof/>
          <w:sz w:val="24"/>
          <w:szCs w:val="24"/>
        </w:rPr>
        <w:lastRenderedPageBreak/>
        <w:drawing>
          <wp:inline distT="0" distB="0" distL="0" distR="0">
            <wp:extent cx="5913755" cy="379730"/>
            <wp:effectExtent l="19050" t="0" r="0" b="0"/>
            <wp:docPr id="488" name="Picture 488" descr="mkdir vini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descr="mkdir vinita"/>
                    <pic:cNvPicPr>
                      <a:picLocks noChangeAspect="1" noChangeArrowheads="1"/>
                    </pic:cNvPicPr>
                  </pic:nvPicPr>
                  <pic:blipFill>
                    <a:blip r:embed="rId87"/>
                    <a:srcRect/>
                    <a:stretch>
                      <a:fillRect/>
                    </a:stretch>
                  </pic:blipFill>
                  <pic:spPr bwMode="auto">
                    <a:xfrm>
                      <a:off x="0" y="0"/>
                      <a:ext cx="5913755" cy="379730"/>
                    </a:xfrm>
                    <a:prstGeom prst="rect">
                      <a:avLst/>
                    </a:prstGeom>
                    <a:noFill/>
                    <a:ln w="9525">
                      <a:noFill/>
                      <a:miter lim="800000"/>
                      <a:headEnd/>
                      <a:tailEnd/>
                    </a:ln>
                  </pic:spPr>
                </pic:pic>
              </a:graphicData>
            </a:graphic>
          </wp:inline>
        </w:drawing>
      </w:r>
      <w:ins w:id="707" w:author="Unknown">
        <w:r w:rsidRPr="00E413EA">
          <w:rPr>
            <w:rFonts w:ascii="Times New Roman" w:eastAsia="Times New Roman" w:hAnsi="Times New Roman" w:cs="Times New Roman"/>
            <w:sz w:val="24"/>
            <w:szCs w:val="24"/>
          </w:rPr>
          <w:br/>
          <w:t xml:space="preserve">for testing purpose we are writing </w:t>
        </w:r>
        <w:r w:rsidRPr="00E413EA">
          <w:rPr>
            <w:rFonts w:ascii="Times New Roman" w:eastAsia="Times New Roman" w:hAnsi="Times New Roman" w:cs="Times New Roman"/>
            <w:b/>
            <w:bCs/>
            <w:sz w:val="24"/>
            <w:szCs w:val="24"/>
          </w:rPr>
          <w:t>site name</w:t>
        </w:r>
        <w:r w:rsidRPr="00E413EA">
          <w:rPr>
            <w:rFonts w:ascii="Times New Roman" w:eastAsia="Times New Roman" w:hAnsi="Times New Roman" w:cs="Times New Roman"/>
            <w:sz w:val="24"/>
            <w:szCs w:val="24"/>
          </w:rPr>
          <w:t xml:space="preserve"> in its</w:t>
        </w:r>
        <w:r w:rsidRPr="00E413EA">
          <w:rPr>
            <w:rFonts w:ascii="Times New Roman" w:eastAsia="Times New Roman" w:hAnsi="Times New Roman" w:cs="Times New Roman"/>
            <w:b/>
            <w:bCs/>
            <w:sz w:val="24"/>
            <w:szCs w:val="24"/>
          </w:rPr>
          <w:t xml:space="preserve"> index page</w:t>
        </w:r>
        <w:r w:rsidRPr="00E413EA">
          <w:rPr>
            <w:rFonts w:ascii="Times New Roman" w:eastAsia="Times New Roman" w:hAnsi="Times New Roman" w:cs="Times New Roman"/>
            <w:sz w:val="24"/>
            <w:szCs w:val="24"/>
          </w:rPr>
          <w:t xml:space="preserve"> </w:t>
        </w:r>
        <w:r w:rsidRPr="00E413EA">
          <w:rPr>
            <w:rFonts w:ascii="Times New Roman" w:eastAsia="Times New Roman" w:hAnsi="Times New Roman" w:cs="Times New Roman"/>
            <w:sz w:val="24"/>
            <w:szCs w:val="24"/>
          </w:rPr>
          <w:br/>
        </w:r>
      </w:ins>
      <w:r>
        <w:rPr>
          <w:rFonts w:ascii="Times New Roman" w:eastAsia="Times New Roman" w:hAnsi="Times New Roman" w:cs="Times New Roman"/>
          <w:noProof/>
          <w:sz w:val="24"/>
          <w:szCs w:val="24"/>
        </w:rPr>
        <w:drawing>
          <wp:inline distT="0" distB="0" distL="0" distR="0">
            <wp:extent cx="1995170" cy="260985"/>
            <wp:effectExtent l="19050" t="0" r="5080" b="0"/>
            <wp:docPr id="489" name="Picture 489" descr="index.ht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 descr="index.htm"/>
                    <pic:cNvPicPr>
                      <a:picLocks noChangeAspect="1" noChangeArrowheads="1"/>
                    </pic:cNvPicPr>
                  </pic:nvPicPr>
                  <pic:blipFill>
                    <a:blip r:embed="rId88"/>
                    <a:srcRect/>
                    <a:stretch>
                      <a:fillRect/>
                    </a:stretch>
                  </pic:blipFill>
                  <pic:spPr bwMode="auto">
                    <a:xfrm>
                      <a:off x="0" y="0"/>
                      <a:ext cx="1995170" cy="260985"/>
                    </a:xfrm>
                    <a:prstGeom prst="rect">
                      <a:avLst/>
                    </a:prstGeom>
                    <a:noFill/>
                    <a:ln w="9525">
                      <a:noFill/>
                      <a:miter lim="800000"/>
                      <a:headEnd/>
                      <a:tailEnd/>
                    </a:ln>
                  </pic:spPr>
                </pic:pic>
              </a:graphicData>
            </a:graphic>
          </wp:inline>
        </w:drawing>
      </w:r>
      <w:ins w:id="708" w:author="Unknown">
        <w:r w:rsidRPr="00E413EA">
          <w:rPr>
            <w:rFonts w:ascii="Times New Roman" w:eastAsia="Times New Roman" w:hAnsi="Times New Roman" w:cs="Times New Roman"/>
            <w:sz w:val="24"/>
            <w:szCs w:val="24"/>
          </w:rPr>
          <w:br/>
        </w:r>
        <w:r w:rsidRPr="00E413EA">
          <w:rPr>
            <w:rFonts w:ascii="Times New Roman" w:eastAsia="Times New Roman" w:hAnsi="Times New Roman" w:cs="Times New Roman"/>
            <w:b/>
            <w:bCs/>
            <w:sz w:val="24"/>
            <w:szCs w:val="24"/>
          </w:rPr>
          <w:t>save</w:t>
        </w:r>
        <w:r w:rsidRPr="00E413EA">
          <w:rPr>
            <w:rFonts w:ascii="Times New Roman" w:eastAsia="Times New Roman" w:hAnsi="Times New Roman" w:cs="Times New Roman"/>
            <w:sz w:val="24"/>
            <w:szCs w:val="24"/>
          </w:rPr>
          <w:t xml:space="preserve"> file and </w:t>
        </w:r>
        <w:r w:rsidRPr="00E413EA">
          <w:rPr>
            <w:rFonts w:ascii="Times New Roman" w:eastAsia="Times New Roman" w:hAnsi="Times New Roman" w:cs="Times New Roman"/>
            <w:b/>
            <w:bCs/>
            <w:sz w:val="24"/>
            <w:szCs w:val="24"/>
          </w:rPr>
          <w:t>exit</w:t>
        </w:r>
      </w:ins>
    </w:p>
    <w:p w:rsidR="00E413EA" w:rsidRPr="00E413EA" w:rsidRDefault="00E413EA" w:rsidP="00E413EA">
      <w:pPr>
        <w:spacing w:before="100" w:beforeAutospacing="1" w:after="100" w:afterAutospacing="1" w:line="240" w:lineRule="auto"/>
        <w:rPr>
          <w:ins w:id="709" w:author="Unknown"/>
          <w:rFonts w:ascii="Times New Roman" w:eastAsia="Times New Roman" w:hAnsi="Times New Roman" w:cs="Times New Roman"/>
          <w:sz w:val="24"/>
          <w:szCs w:val="24"/>
        </w:rPr>
      </w:pPr>
      <w:proofErr w:type="gramStart"/>
      <w:ins w:id="710" w:author="Unknown">
        <w:r w:rsidRPr="00E413EA">
          <w:rPr>
            <w:rFonts w:ascii="Times New Roman" w:eastAsia="Times New Roman" w:hAnsi="Times New Roman" w:cs="Times New Roman"/>
            <w:sz w:val="24"/>
            <w:szCs w:val="24"/>
          </w:rPr>
          <w:t>now</w:t>
        </w:r>
        <w:proofErr w:type="gramEnd"/>
        <w:r w:rsidRPr="00E413EA">
          <w:rPr>
            <w:rFonts w:ascii="Times New Roman" w:eastAsia="Times New Roman" w:hAnsi="Times New Roman" w:cs="Times New Roman"/>
            <w:sz w:val="24"/>
            <w:szCs w:val="24"/>
          </w:rPr>
          <w:t xml:space="preserve"> open</w:t>
        </w:r>
        <w:r w:rsidRPr="00E413EA">
          <w:rPr>
            <w:rFonts w:ascii="Times New Roman" w:eastAsia="Times New Roman" w:hAnsi="Times New Roman" w:cs="Times New Roman"/>
            <w:b/>
            <w:bCs/>
            <w:sz w:val="24"/>
            <w:szCs w:val="24"/>
          </w:rPr>
          <w:t xml:space="preserve"> /etc/hosts</w:t>
        </w:r>
        <w:r w:rsidRPr="00E413EA">
          <w:rPr>
            <w:rFonts w:ascii="Times New Roman" w:eastAsia="Times New Roman" w:hAnsi="Times New Roman" w:cs="Times New Roman"/>
            <w:sz w:val="24"/>
            <w:szCs w:val="24"/>
          </w:rPr>
          <w:t xml:space="preserve"> file </w:t>
        </w:r>
        <w:r w:rsidRPr="00E413EA">
          <w:rPr>
            <w:rFonts w:ascii="Times New Roman" w:eastAsia="Times New Roman" w:hAnsi="Times New Roman" w:cs="Times New Roman"/>
            <w:sz w:val="24"/>
            <w:szCs w:val="24"/>
          </w:rPr>
          <w:br/>
        </w:r>
      </w:ins>
      <w:r>
        <w:rPr>
          <w:rFonts w:ascii="Times New Roman" w:eastAsia="Times New Roman" w:hAnsi="Times New Roman" w:cs="Times New Roman"/>
          <w:noProof/>
          <w:sz w:val="24"/>
          <w:szCs w:val="24"/>
        </w:rPr>
        <w:drawing>
          <wp:inline distT="0" distB="0" distL="0" distR="0">
            <wp:extent cx="2790825" cy="344170"/>
            <wp:effectExtent l="19050" t="0" r="9525" b="0"/>
            <wp:docPr id="490" name="Picture 490" descr="hos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0" descr="hosts"/>
                    <pic:cNvPicPr>
                      <a:picLocks noChangeAspect="1" noChangeArrowheads="1"/>
                    </pic:cNvPicPr>
                  </pic:nvPicPr>
                  <pic:blipFill>
                    <a:blip r:embed="rId89"/>
                    <a:srcRect/>
                    <a:stretch>
                      <a:fillRect/>
                    </a:stretch>
                  </pic:blipFill>
                  <pic:spPr bwMode="auto">
                    <a:xfrm>
                      <a:off x="0" y="0"/>
                      <a:ext cx="2790825" cy="344170"/>
                    </a:xfrm>
                    <a:prstGeom prst="rect">
                      <a:avLst/>
                    </a:prstGeom>
                    <a:noFill/>
                    <a:ln w="9525">
                      <a:noFill/>
                      <a:miter lim="800000"/>
                      <a:headEnd/>
                      <a:tailEnd/>
                    </a:ln>
                  </pic:spPr>
                </pic:pic>
              </a:graphicData>
            </a:graphic>
          </wp:inline>
        </w:drawing>
      </w:r>
      <w:ins w:id="711" w:author="Unknown">
        <w:r w:rsidRPr="00E413EA">
          <w:rPr>
            <w:rFonts w:ascii="Times New Roman" w:eastAsia="Times New Roman" w:hAnsi="Times New Roman" w:cs="Times New Roman"/>
            <w:sz w:val="24"/>
            <w:szCs w:val="24"/>
          </w:rPr>
          <w:br/>
          <w:t xml:space="preserve">in the </w:t>
        </w:r>
        <w:r w:rsidRPr="00E413EA">
          <w:rPr>
            <w:rFonts w:ascii="Times New Roman" w:eastAsia="Times New Roman" w:hAnsi="Times New Roman" w:cs="Times New Roman"/>
            <w:b/>
            <w:bCs/>
            <w:sz w:val="24"/>
            <w:szCs w:val="24"/>
          </w:rPr>
          <w:t>end of file</w:t>
        </w:r>
        <w:r w:rsidRPr="00E413EA">
          <w:rPr>
            <w:rFonts w:ascii="Times New Roman" w:eastAsia="Times New Roman" w:hAnsi="Times New Roman" w:cs="Times New Roman"/>
            <w:sz w:val="24"/>
            <w:szCs w:val="24"/>
          </w:rPr>
          <w:t xml:space="preserve"> bind system </w:t>
        </w:r>
        <w:r w:rsidRPr="00E413EA">
          <w:rPr>
            <w:rFonts w:ascii="Times New Roman" w:eastAsia="Times New Roman" w:hAnsi="Times New Roman" w:cs="Times New Roman"/>
            <w:b/>
            <w:bCs/>
            <w:sz w:val="24"/>
            <w:szCs w:val="24"/>
          </w:rPr>
          <w:t>ip</w:t>
        </w:r>
        <w:r w:rsidRPr="00E413EA">
          <w:rPr>
            <w:rFonts w:ascii="Times New Roman" w:eastAsia="Times New Roman" w:hAnsi="Times New Roman" w:cs="Times New Roman"/>
            <w:sz w:val="24"/>
            <w:szCs w:val="24"/>
          </w:rPr>
          <w:t xml:space="preserve"> with </w:t>
        </w:r>
        <w:r w:rsidRPr="00E413EA">
          <w:rPr>
            <w:rFonts w:ascii="Times New Roman" w:eastAsia="Times New Roman" w:hAnsi="Times New Roman" w:cs="Times New Roman"/>
            <w:b/>
            <w:bCs/>
            <w:sz w:val="24"/>
            <w:szCs w:val="24"/>
          </w:rPr>
          <w:t>www.vinita.com</w:t>
        </w:r>
        <w:r w:rsidRPr="00E413EA">
          <w:rPr>
            <w:rFonts w:ascii="Times New Roman" w:eastAsia="Times New Roman" w:hAnsi="Times New Roman" w:cs="Times New Roman"/>
            <w:sz w:val="24"/>
            <w:szCs w:val="24"/>
          </w:rPr>
          <w:br/>
        </w:r>
      </w:ins>
      <w:r>
        <w:rPr>
          <w:rFonts w:ascii="Times New Roman" w:eastAsia="Times New Roman" w:hAnsi="Times New Roman" w:cs="Times New Roman"/>
          <w:noProof/>
          <w:sz w:val="24"/>
          <w:szCs w:val="24"/>
        </w:rPr>
        <w:drawing>
          <wp:inline distT="0" distB="0" distL="0" distR="0">
            <wp:extent cx="4690745" cy="1223010"/>
            <wp:effectExtent l="19050" t="0" r="0" b="0"/>
            <wp:docPr id="491" name="Picture 491" descr="entry of vinita in hos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 descr="entry of vinita in hosts"/>
                    <pic:cNvPicPr>
                      <a:picLocks noChangeAspect="1" noChangeArrowheads="1"/>
                    </pic:cNvPicPr>
                  </pic:nvPicPr>
                  <pic:blipFill>
                    <a:blip r:embed="rId90"/>
                    <a:srcRect/>
                    <a:stretch>
                      <a:fillRect/>
                    </a:stretch>
                  </pic:blipFill>
                  <pic:spPr bwMode="auto">
                    <a:xfrm>
                      <a:off x="0" y="0"/>
                      <a:ext cx="4690745" cy="1223010"/>
                    </a:xfrm>
                    <a:prstGeom prst="rect">
                      <a:avLst/>
                    </a:prstGeom>
                    <a:noFill/>
                    <a:ln w="9525">
                      <a:noFill/>
                      <a:miter lim="800000"/>
                      <a:headEnd/>
                      <a:tailEnd/>
                    </a:ln>
                  </pic:spPr>
                </pic:pic>
              </a:graphicData>
            </a:graphic>
          </wp:inline>
        </w:drawing>
      </w:r>
    </w:p>
    <w:p w:rsidR="00E413EA" w:rsidRPr="00E413EA" w:rsidRDefault="00E413EA" w:rsidP="00E413EA">
      <w:pPr>
        <w:spacing w:before="100" w:beforeAutospacing="1" w:after="100" w:afterAutospacing="1" w:line="240" w:lineRule="auto"/>
        <w:rPr>
          <w:ins w:id="712" w:author="Unknown"/>
          <w:rFonts w:ascii="Times New Roman" w:eastAsia="Times New Roman" w:hAnsi="Times New Roman" w:cs="Times New Roman"/>
          <w:sz w:val="24"/>
          <w:szCs w:val="24"/>
        </w:rPr>
      </w:pPr>
      <w:ins w:id="713" w:author="Unknown">
        <w:r w:rsidRPr="00E413EA">
          <w:rPr>
            <w:rFonts w:ascii="Times New Roman" w:eastAsia="Times New Roman" w:hAnsi="Times New Roman" w:cs="Times New Roman"/>
            <w:sz w:val="24"/>
            <w:szCs w:val="24"/>
          </w:rPr>
          <w:t xml:space="preserve">now open </w:t>
        </w:r>
        <w:r w:rsidRPr="00E413EA">
          <w:rPr>
            <w:rFonts w:ascii="Times New Roman" w:eastAsia="Times New Roman" w:hAnsi="Times New Roman" w:cs="Times New Roman"/>
            <w:b/>
            <w:bCs/>
            <w:sz w:val="24"/>
            <w:szCs w:val="24"/>
          </w:rPr>
          <w:t>/etc/httpd/conf/httpd.conf</w:t>
        </w:r>
        <w:r w:rsidRPr="00E413EA">
          <w:rPr>
            <w:rFonts w:ascii="Times New Roman" w:eastAsia="Times New Roman" w:hAnsi="Times New Roman" w:cs="Times New Roman"/>
            <w:sz w:val="24"/>
            <w:szCs w:val="24"/>
          </w:rPr>
          <w:t xml:space="preserve"> main configuration file of </w:t>
        </w:r>
        <w:r w:rsidRPr="00E413EA">
          <w:rPr>
            <w:rFonts w:ascii="Times New Roman" w:eastAsia="Times New Roman" w:hAnsi="Times New Roman" w:cs="Times New Roman"/>
            <w:b/>
            <w:bCs/>
            <w:sz w:val="24"/>
            <w:szCs w:val="24"/>
          </w:rPr>
          <w:t>apache server</w:t>
        </w:r>
        <w:r w:rsidRPr="00E413EA">
          <w:rPr>
            <w:rFonts w:ascii="Times New Roman" w:eastAsia="Times New Roman" w:hAnsi="Times New Roman" w:cs="Times New Roman"/>
            <w:sz w:val="24"/>
            <w:szCs w:val="24"/>
          </w:rPr>
          <w:t xml:space="preserve"> </w:t>
        </w:r>
        <w:r w:rsidRPr="00E413EA">
          <w:rPr>
            <w:rFonts w:ascii="Times New Roman" w:eastAsia="Times New Roman" w:hAnsi="Times New Roman" w:cs="Times New Roman"/>
            <w:sz w:val="24"/>
            <w:szCs w:val="24"/>
          </w:rPr>
          <w:br/>
        </w:r>
      </w:ins>
      <w:r>
        <w:rPr>
          <w:rFonts w:ascii="Times New Roman" w:eastAsia="Times New Roman" w:hAnsi="Times New Roman" w:cs="Times New Roman"/>
          <w:noProof/>
          <w:sz w:val="24"/>
          <w:szCs w:val="24"/>
        </w:rPr>
        <w:drawing>
          <wp:inline distT="0" distB="0" distL="0" distR="0">
            <wp:extent cx="4156075" cy="260985"/>
            <wp:effectExtent l="19050" t="0" r="0" b="0"/>
            <wp:docPr id="492" name="Picture 492" descr="vi httpd.con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2" descr="vi httpd.conf"/>
                    <pic:cNvPicPr>
                      <a:picLocks noChangeAspect="1" noChangeArrowheads="1"/>
                    </pic:cNvPicPr>
                  </pic:nvPicPr>
                  <pic:blipFill>
                    <a:blip r:embed="rId91"/>
                    <a:srcRect/>
                    <a:stretch>
                      <a:fillRect/>
                    </a:stretch>
                  </pic:blipFill>
                  <pic:spPr bwMode="auto">
                    <a:xfrm>
                      <a:off x="0" y="0"/>
                      <a:ext cx="4156075" cy="260985"/>
                    </a:xfrm>
                    <a:prstGeom prst="rect">
                      <a:avLst/>
                    </a:prstGeom>
                    <a:noFill/>
                    <a:ln w="9525">
                      <a:noFill/>
                      <a:miter lim="800000"/>
                      <a:headEnd/>
                      <a:tailEnd/>
                    </a:ln>
                  </pic:spPr>
                </pic:pic>
              </a:graphicData>
            </a:graphic>
          </wp:inline>
        </w:drawing>
      </w:r>
      <w:ins w:id="714" w:author="Unknown">
        <w:r w:rsidRPr="00E413EA">
          <w:rPr>
            <w:rFonts w:ascii="Times New Roman" w:eastAsia="Times New Roman" w:hAnsi="Times New Roman" w:cs="Times New Roman"/>
            <w:sz w:val="24"/>
            <w:szCs w:val="24"/>
          </w:rPr>
          <w:br/>
          <w:t xml:space="preserve">locate </w:t>
        </w:r>
        <w:r w:rsidRPr="00E413EA">
          <w:rPr>
            <w:rFonts w:ascii="Times New Roman" w:eastAsia="Times New Roman" w:hAnsi="Times New Roman" w:cs="Times New Roman"/>
            <w:b/>
            <w:bCs/>
            <w:sz w:val="24"/>
            <w:szCs w:val="24"/>
          </w:rPr>
          <w:t>virtual host</w:t>
        </w:r>
        <w:r w:rsidRPr="00E413EA">
          <w:rPr>
            <w:rFonts w:ascii="Times New Roman" w:eastAsia="Times New Roman" w:hAnsi="Times New Roman" w:cs="Times New Roman"/>
            <w:sz w:val="24"/>
            <w:szCs w:val="24"/>
          </w:rPr>
          <w:t xml:space="preserve"> tag </w:t>
        </w:r>
        <w:r w:rsidRPr="00E413EA">
          <w:rPr>
            <w:rFonts w:ascii="Times New Roman" w:eastAsia="Times New Roman" w:hAnsi="Times New Roman" w:cs="Times New Roman"/>
            <w:sz w:val="24"/>
            <w:szCs w:val="24"/>
          </w:rPr>
          <w:br/>
        </w:r>
      </w:ins>
      <w:r>
        <w:rPr>
          <w:rFonts w:ascii="Times New Roman" w:eastAsia="Times New Roman" w:hAnsi="Times New Roman" w:cs="Times New Roman"/>
          <w:noProof/>
          <w:sz w:val="24"/>
          <w:szCs w:val="24"/>
        </w:rPr>
        <w:drawing>
          <wp:inline distT="0" distB="0" distL="0" distR="0">
            <wp:extent cx="3170555" cy="474980"/>
            <wp:effectExtent l="19050" t="0" r="0" b="0"/>
            <wp:docPr id="493" name="Picture 493" descr="virtual h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3" descr="virtual host"/>
                    <pic:cNvPicPr>
                      <a:picLocks noChangeAspect="1" noChangeArrowheads="1"/>
                    </pic:cNvPicPr>
                  </pic:nvPicPr>
                  <pic:blipFill>
                    <a:blip r:embed="rId92"/>
                    <a:srcRect/>
                    <a:stretch>
                      <a:fillRect/>
                    </a:stretch>
                  </pic:blipFill>
                  <pic:spPr bwMode="auto">
                    <a:xfrm>
                      <a:off x="0" y="0"/>
                      <a:ext cx="3170555" cy="474980"/>
                    </a:xfrm>
                    <a:prstGeom prst="rect">
                      <a:avLst/>
                    </a:prstGeom>
                    <a:noFill/>
                    <a:ln w="9525">
                      <a:noFill/>
                      <a:miter lim="800000"/>
                      <a:headEnd/>
                      <a:tailEnd/>
                    </a:ln>
                  </pic:spPr>
                </pic:pic>
              </a:graphicData>
            </a:graphic>
          </wp:inline>
        </w:drawing>
      </w:r>
      <w:ins w:id="715" w:author="Unknown">
        <w:r w:rsidRPr="00E413EA">
          <w:rPr>
            <w:rFonts w:ascii="Times New Roman" w:eastAsia="Times New Roman" w:hAnsi="Times New Roman" w:cs="Times New Roman"/>
            <w:sz w:val="24"/>
            <w:szCs w:val="24"/>
          </w:rPr>
          <w:br/>
          <w:t>remove</w:t>
        </w:r>
        <w:r w:rsidRPr="00E413EA">
          <w:rPr>
            <w:rFonts w:ascii="Times New Roman" w:eastAsia="Times New Roman" w:hAnsi="Times New Roman" w:cs="Times New Roman"/>
            <w:b/>
            <w:bCs/>
            <w:sz w:val="24"/>
            <w:szCs w:val="24"/>
          </w:rPr>
          <w:t xml:space="preserve"> # </w:t>
        </w:r>
        <w:r w:rsidRPr="00E413EA">
          <w:rPr>
            <w:rFonts w:ascii="Times New Roman" w:eastAsia="Times New Roman" w:hAnsi="Times New Roman" w:cs="Times New Roman"/>
            <w:sz w:val="24"/>
            <w:szCs w:val="24"/>
          </w:rPr>
          <w:t xml:space="preserve">from the beginning and add the </w:t>
        </w:r>
        <w:r w:rsidRPr="00E413EA">
          <w:rPr>
            <w:rFonts w:ascii="Times New Roman" w:eastAsia="Times New Roman" w:hAnsi="Times New Roman" w:cs="Times New Roman"/>
            <w:b/>
            <w:bCs/>
            <w:sz w:val="24"/>
            <w:szCs w:val="24"/>
          </w:rPr>
          <w:t>IP of host</w:t>
        </w:r>
        <w:r w:rsidRPr="00E413EA">
          <w:rPr>
            <w:rFonts w:ascii="Times New Roman" w:eastAsia="Times New Roman" w:hAnsi="Times New Roman" w:cs="Times New Roman"/>
            <w:sz w:val="24"/>
            <w:szCs w:val="24"/>
          </w:rPr>
          <w:t xml:space="preserve"> </w:t>
        </w:r>
        <w:r w:rsidRPr="00E413EA">
          <w:rPr>
            <w:rFonts w:ascii="Times New Roman" w:eastAsia="Times New Roman" w:hAnsi="Times New Roman" w:cs="Times New Roman"/>
            <w:sz w:val="24"/>
            <w:szCs w:val="24"/>
          </w:rPr>
          <w:br/>
        </w:r>
      </w:ins>
      <w:r>
        <w:rPr>
          <w:rFonts w:ascii="Times New Roman" w:eastAsia="Times New Roman" w:hAnsi="Times New Roman" w:cs="Times New Roman"/>
          <w:noProof/>
          <w:sz w:val="24"/>
          <w:szCs w:val="24"/>
        </w:rPr>
        <w:drawing>
          <wp:inline distT="0" distB="0" distL="0" distR="0">
            <wp:extent cx="3004185" cy="570230"/>
            <wp:effectExtent l="19050" t="0" r="5715" b="0"/>
            <wp:docPr id="494" name="Picture 494" descr="virtual h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4" descr="virtual host"/>
                    <pic:cNvPicPr>
                      <a:picLocks noChangeAspect="1" noChangeArrowheads="1"/>
                    </pic:cNvPicPr>
                  </pic:nvPicPr>
                  <pic:blipFill>
                    <a:blip r:embed="rId93"/>
                    <a:srcRect/>
                    <a:stretch>
                      <a:fillRect/>
                    </a:stretch>
                  </pic:blipFill>
                  <pic:spPr bwMode="auto">
                    <a:xfrm>
                      <a:off x="0" y="0"/>
                      <a:ext cx="3004185" cy="570230"/>
                    </a:xfrm>
                    <a:prstGeom prst="rect">
                      <a:avLst/>
                    </a:prstGeom>
                    <a:noFill/>
                    <a:ln w="9525">
                      <a:noFill/>
                      <a:miter lim="800000"/>
                      <a:headEnd/>
                      <a:tailEnd/>
                    </a:ln>
                  </pic:spPr>
                </pic:pic>
              </a:graphicData>
            </a:graphic>
          </wp:inline>
        </w:drawing>
      </w:r>
      <w:ins w:id="716" w:author="Unknown">
        <w:r w:rsidRPr="00E413EA">
          <w:rPr>
            <w:rFonts w:ascii="Times New Roman" w:eastAsia="Times New Roman" w:hAnsi="Times New Roman" w:cs="Times New Roman"/>
            <w:sz w:val="24"/>
            <w:szCs w:val="24"/>
          </w:rPr>
          <w:br/>
          <w:t xml:space="preserve">Now go in the end of file and copy last seven line [ virtual host tag ] and paste them in the end of file. </w:t>
        </w:r>
        <w:proofErr w:type="gramStart"/>
        <w:r w:rsidRPr="00E413EA">
          <w:rPr>
            <w:rFonts w:ascii="Times New Roman" w:eastAsia="Times New Roman" w:hAnsi="Times New Roman" w:cs="Times New Roman"/>
            <w:b/>
            <w:bCs/>
            <w:sz w:val="24"/>
            <w:szCs w:val="24"/>
          </w:rPr>
          <w:t>change</w:t>
        </w:r>
        <w:proofErr w:type="gramEnd"/>
        <w:r w:rsidRPr="00E413EA">
          <w:rPr>
            <w:rFonts w:ascii="Times New Roman" w:eastAsia="Times New Roman" w:hAnsi="Times New Roman" w:cs="Times New Roman"/>
            <w:b/>
            <w:bCs/>
            <w:sz w:val="24"/>
            <w:szCs w:val="24"/>
          </w:rPr>
          <w:t xml:space="preserve"> these seven lines as shown in image</w:t>
        </w:r>
        <w:r w:rsidRPr="00E413EA">
          <w:rPr>
            <w:rFonts w:ascii="Times New Roman" w:eastAsia="Times New Roman" w:hAnsi="Times New Roman" w:cs="Times New Roman"/>
            <w:sz w:val="24"/>
            <w:szCs w:val="24"/>
          </w:rPr>
          <w:t xml:space="preserve"> </w:t>
        </w:r>
        <w:r w:rsidRPr="00E413EA">
          <w:rPr>
            <w:rFonts w:ascii="Times New Roman" w:eastAsia="Times New Roman" w:hAnsi="Times New Roman" w:cs="Times New Roman"/>
            <w:sz w:val="24"/>
            <w:szCs w:val="24"/>
          </w:rPr>
          <w:br/>
        </w:r>
      </w:ins>
      <w:r>
        <w:rPr>
          <w:rFonts w:ascii="Times New Roman" w:eastAsia="Times New Roman" w:hAnsi="Times New Roman" w:cs="Times New Roman"/>
          <w:noProof/>
          <w:sz w:val="24"/>
          <w:szCs w:val="24"/>
        </w:rPr>
        <w:drawing>
          <wp:inline distT="0" distB="0" distL="0" distR="0">
            <wp:extent cx="5557520" cy="2339340"/>
            <wp:effectExtent l="19050" t="0" r="5080" b="0"/>
            <wp:docPr id="495" name="Picture 495" descr="httpd.con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descr="httpd.conf"/>
                    <pic:cNvPicPr>
                      <a:picLocks noChangeAspect="1" noChangeArrowheads="1"/>
                    </pic:cNvPicPr>
                  </pic:nvPicPr>
                  <pic:blipFill>
                    <a:blip r:embed="rId94"/>
                    <a:srcRect/>
                    <a:stretch>
                      <a:fillRect/>
                    </a:stretch>
                  </pic:blipFill>
                  <pic:spPr bwMode="auto">
                    <a:xfrm>
                      <a:off x="0" y="0"/>
                      <a:ext cx="5557520" cy="2339340"/>
                    </a:xfrm>
                    <a:prstGeom prst="rect">
                      <a:avLst/>
                    </a:prstGeom>
                    <a:noFill/>
                    <a:ln w="9525">
                      <a:noFill/>
                      <a:miter lim="800000"/>
                      <a:headEnd/>
                      <a:tailEnd/>
                    </a:ln>
                  </pic:spPr>
                </pic:pic>
              </a:graphicData>
            </a:graphic>
          </wp:inline>
        </w:drawing>
      </w:r>
      <w:ins w:id="717" w:author="Unknown">
        <w:r w:rsidRPr="00E413EA">
          <w:rPr>
            <w:rFonts w:ascii="Times New Roman" w:eastAsia="Times New Roman" w:hAnsi="Times New Roman" w:cs="Times New Roman"/>
            <w:sz w:val="24"/>
            <w:szCs w:val="24"/>
          </w:rPr>
          <w:br/>
          <w:t xml:space="preserve">now </w:t>
        </w:r>
        <w:r w:rsidRPr="00E413EA">
          <w:rPr>
            <w:rFonts w:ascii="Times New Roman" w:eastAsia="Times New Roman" w:hAnsi="Times New Roman" w:cs="Times New Roman"/>
            <w:b/>
            <w:bCs/>
            <w:sz w:val="24"/>
            <w:szCs w:val="24"/>
          </w:rPr>
          <w:t>save</w:t>
        </w:r>
        <w:r w:rsidRPr="00E413EA">
          <w:rPr>
            <w:rFonts w:ascii="Times New Roman" w:eastAsia="Times New Roman" w:hAnsi="Times New Roman" w:cs="Times New Roman"/>
            <w:sz w:val="24"/>
            <w:szCs w:val="24"/>
          </w:rPr>
          <w:t xml:space="preserve"> this file and exit from it</w:t>
        </w:r>
      </w:ins>
    </w:p>
    <w:p w:rsidR="00E413EA" w:rsidRPr="00E413EA" w:rsidRDefault="00E413EA" w:rsidP="00E413EA">
      <w:pPr>
        <w:spacing w:before="100" w:beforeAutospacing="1" w:after="100" w:afterAutospacing="1" w:line="240" w:lineRule="auto"/>
        <w:rPr>
          <w:ins w:id="718" w:author="Unknown"/>
          <w:rFonts w:ascii="Times New Roman" w:eastAsia="Times New Roman" w:hAnsi="Times New Roman" w:cs="Times New Roman"/>
          <w:sz w:val="24"/>
          <w:szCs w:val="24"/>
        </w:rPr>
      </w:pPr>
      <w:proofErr w:type="gramStart"/>
      <w:ins w:id="719" w:author="Unknown">
        <w:r w:rsidRPr="00E413EA">
          <w:rPr>
            <w:rFonts w:ascii="Times New Roman" w:eastAsia="Times New Roman" w:hAnsi="Times New Roman" w:cs="Times New Roman"/>
            <w:sz w:val="24"/>
            <w:szCs w:val="24"/>
          </w:rPr>
          <w:lastRenderedPageBreak/>
          <w:t>you</w:t>
        </w:r>
        <w:proofErr w:type="gramEnd"/>
        <w:r w:rsidRPr="00E413EA">
          <w:rPr>
            <w:rFonts w:ascii="Times New Roman" w:eastAsia="Times New Roman" w:hAnsi="Times New Roman" w:cs="Times New Roman"/>
            <w:sz w:val="24"/>
            <w:szCs w:val="24"/>
          </w:rPr>
          <w:t xml:space="preserve"> have done necessary configuration now </w:t>
        </w:r>
        <w:r w:rsidRPr="00E413EA">
          <w:rPr>
            <w:rFonts w:ascii="Times New Roman" w:eastAsia="Times New Roman" w:hAnsi="Times New Roman" w:cs="Times New Roman"/>
            <w:b/>
            <w:bCs/>
            <w:sz w:val="24"/>
            <w:szCs w:val="24"/>
          </w:rPr>
          <w:t>restart the httpd service</w:t>
        </w:r>
        <w:r w:rsidRPr="00E413EA">
          <w:rPr>
            <w:rFonts w:ascii="Times New Roman" w:eastAsia="Times New Roman" w:hAnsi="Times New Roman" w:cs="Times New Roman"/>
            <w:sz w:val="24"/>
            <w:szCs w:val="24"/>
          </w:rPr>
          <w:t xml:space="preserve"> and test this configuration run</w:t>
        </w:r>
        <w:r w:rsidRPr="00E413EA">
          <w:rPr>
            <w:rFonts w:ascii="Times New Roman" w:eastAsia="Times New Roman" w:hAnsi="Times New Roman" w:cs="Times New Roman"/>
            <w:b/>
            <w:bCs/>
            <w:sz w:val="24"/>
            <w:szCs w:val="24"/>
          </w:rPr>
          <w:t xml:space="preserve"> links</w:t>
        </w:r>
        <w:r w:rsidRPr="00E413EA">
          <w:rPr>
            <w:rFonts w:ascii="Times New Roman" w:eastAsia="Times New Roman" w:hAnsi="Times New Roman" w:cs="Times New Roman"/>
            <w:sz w:val="24"/>
            <w:szCs w:val="24"/>
          </w:rPr>
          <w:t xml:space="preserve"> command </w:t>
        </w:r>
        <w:r w:rsidRPr="00E413EA">
          <w:rPr>
            <w:rFonts w:ascii="Times New Roman" w:eastAsia="Times New Roman" w:hAnsi="Times New Roman" w:cs="Times New Roman"/>
            <w:sz w:val="24"/>
            <w:szCs w:val="24"/>
          </w:rPr>
          <w:br/>
        </w:r>
      </w:ins>
      <w:r>
        <w:rPr>
          <w:rFonts w:ascii="Times New Roman" w:eastAsia="Times New Roman" w:hAnsi="Times New Roman" w:cs="Times New Roman"/>
          <w:noProof/>
          <w:sz w:val="24"/>
          <w:szCs w:val="24"/>
        </w:rPr>
        <w:drawing>
          <wp:inline distT="0" distB="0" distL="0" distR="0">
            <wp:extent cx="5771515" cy="653415"/>
            <wp:effectExtent l="19050" t="0" r="635" b="0"/>
            <wp:docPr id="496" name="Picture 496" descr="lin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6" descr="links"/>
                    <pic:cNvPicPr>
                      <a:picLocks noChangeAspect="1" noChangeArrowheads="1"/>
                    </pic:cNvPicPr>
                  </pic:nvPicPr>
                  <pic:blipFill>
                    <a:blip r:embed="rId95"/>
                    <a:srcRect/>
                    <a:stretch>
                      <a:fillRect/>
                    </a:stretch>
                  </pic:blipFill>
                  <pic:spPr bwMode="auto">
                    <a:xfrm>
                      <a:off x="0" y="0"/>
                      <a:ext cx="5771515" cy="653415"/>
                    </a:xfrm>
                    <a:prstGeom prst="rect">
                      <a:avLst/>
                    </a:prstGeom>
                    <a:noFill/>
                    <a:ln w="9525">
                      <a:noFill/>
                      <a:miter lim="800000"/>
                      <a:headEnd/>
                      <a:tailEnd/>
                    </a:ln>
                  </pic:spPr>
                </pic:pic>
              </a:graphicData>
            </a:graphic>
          </wp:inline>
        </w:drawing>
      </w:r>
    </w:p>
    <w:p w:rsidR="00E413EA" w:rsidRPr="00E413EA" w:rsidRDefault="00E413EA" w:rsidP="00E413EA">
      <w:pPr>
        <w:spacing w:before="100" w:beforeAutospacing="1" w:after="100" w:afterAutospacing="1" w:line="240" w:lineRule="auto"/>
        <w:rPr>
          <w:ins w:id="720" w:author="Unknown"/>
          <w:rFonts w:ascii="Times New Roman" w:eastAsia="Times New Roman" w:hAnsi="Times New Roman" w:cs="Times New Roman"/>
          <w:sz w:val="24"/>
          <w:szCs w:val="24"/>
        </w:rPr>
      </w:pPr>
      <w:proofErr w:type="gramStart"/>
      <w:ins w:id="721" w:author="Unknown">
        <w:r w:rsidRPr="00E413EA">
          <w:rPr>
            <w:rFonts w:ascii="Times New Roman" w:eastAsia="Times New Roman" w:hAnsi="Times New Roman" w:cs="Times New Roman"/>
            <w:sz w:val="24"/>
            <w:szCs w:val="24"/>
          </w:rPr>
          <w:t>if</w:t>
        </w:r>
        <w:proofErr w:type="gramEnd"/>
        <w:r w:rsidRPr="00E413EA">
          <w:rPr>
            <w:rFonts w:ascii="Times New Roman" w:eastAsia="Times New Roman" w:hAnsi="Times New Roman" w:cs="Times New Roman"/>
            <w:sz w:val="24"/>
            <w:szCs w:val="24"/>
          </w:rPr>
          <w:t xml:space="preserve"> </w:t>
        </w:r>
        <w:r w:rsidRPr="00E413EA">
          <w:rPr>
            <w:rFonts w:ascii="Times New Roman" w:eastAsia="Times New Roman" w:hAnsi="Times New Roman" w:cs="Times New Roman"/>
            <w:b/>
            <w:bCs/>
            <w:sz w:val="24"/>
            <w:szCs w:val="24"/>
          </w:rPr>
          <w:t>links</w:t>
        </w:r>
        <w:r w:rsidRPr="00E413EA">
          <w:rPr>
            <w:rFonts w:ascii="Times New Roman" w:eastAsia="Times New Roman" w:hAnsi="Times New Roman" w:cs="Times New Roman"/>
            <w:sz w:val="24"/>
            <w:szCs w:val="24"/>
          </w:rPr>
          <w:t xml:space="preserve"> command retrieve your</w:t>
        </w:r>
        <w:r w:rsidRPr="00E413EA">
          <w:rPr>
            <w:rFonts w:ascii="Times New Roman" w:eastAsia="Times New Roman" w:hAnsi="Times New Roman" w:cs="Times New Roman"/>
            <w:b/>
            <w:bCs/>
            <w:sz w:val="24"/>
            <w:szCs w:val="24"/>
          </w:rPr>
          <w:t xml:space="preserve"> home page</w:t>
        </w:r>
        <w:r w:rsidRPr="00E413EA">
          <w:rPr>
            <w:rFonts w:ascii="Times New Roman" w:eastAsia="Times New Roman" w:hAnsi="Times New Roman" w:cs="Times New Roman"/>
            <w:sz w:val="24"/>
            <w:szCs w:val="24"/>
          </w:rPr>
          <w:br/>
        </w:r>
      </w:ins>
      <w:r>
        <w:rPr>
          <w:rFonts w:ascii="Times New Roman" w:eastAsia="Times New Roman" w:hAnsi="Times New Roman" w:cs="Times New Roman"/>
          <w:noProof/>
          <w:sz w:val="24"/>
          <w:szCs w:val="24"/>
        </w:rPr>
        <w:drawing>
          <wp:inline distT="0" distB="0" distL="0" distR="0">
            <wp:extent cx="6186805" cy="308610"/>
            <wp:effectExtent l="19050" t="0" r="4445" b="0"/>
            <wp:docPr id="497" name="Picture 497" descr="http://computernetworkingnotes.com/images/rhce_certification/image/ass35_web_192i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7" descr="http://computernetworkingnotes.com/images/rhce_certification/image/ass35_web_192ip.jpg"/>
                    <pic:cNvPicPr>
                      <a:picLocks noChangeAspect="1" noChangeArrowheads="1"/>
                    </pic:cNvPicPr>
                  </pic:nvPicPr>
                  <pic:blipFill>
                    <a:blip r:embed="rId96"/>
                    <a:srcRect/>
                    <a:stretch>
                      <a:fillRect/>
                    </a:stretch>
                  </pic:blipFill>
                  <pic:spPr bwMode="auto">
                    <a:xfrm>
                      <a:off x="0" y="0"/>
                      <a:ext cx="6186805" cy="308610"/>
                    </a:xfrm>
                    <a:prstGeom prst="rect">
                      <a:avLst/>
                    </a:prstGeom>
                    <a:noFill/>
                    <a:ln w="9525">
                      <a:noFill/>
                      <a:miter lim="800000"/>
                      <a:headEnd/>
                      <a:tailEnd/>
                    </a:ln>
                  </pic:spPr>
                </pic:pic>
              </a:graphicData>
            </a:graphic>
          </wp:inline>
        </w:drawing>
      </w:r>
      <w:ins w:id="722" w:author="Unknown">
        <w:r w:rsidRPr="00E413EA">
          <w:rPr>
            <w:rFonts w:ascii="Times New Roman" w:eastAsia="Times New Roman" w:hAnsi="Times New Roman" w:cs="Times New Roman"/>
            <w:sz w:val="24"/>
            <w:szCs w:val="24"/>
          </w:rPr>
          <w:br/>
          <w:t xml:space="preserve">means you have successfully configured the </w:t>
        </w:r>
        <w:r w:rsidRPr="00E413EA">
          <w:rPr>
            <w:rFonts w:ascii="Times New Roman" w:eastAsia="Times New Roman" w:hAnsi="Times New Roman" w:cs="Times New Roman"/>
            <w:b/>
            <w:bCs/>
            <w:sz w:val="24"/>
            <w:szCs w:val="24"/>
          </w:rPr>
          <w:t>virtual host</w:t>
        </w:r>
        <w:r w:rsidRPr="00E413EA">
          <w:rPr>
            <w:rFonts w:ascii="Times New Roman" w:eastAsia="Times New Roman" w:hAnsi="Times New Roman" w:cs="Times New Roman"/>
            <w:sz w:val="24"/>
            <w:szCs w:val="24"/>
          </w:rPr>
          <w:t xml:space="preserve"> now test it with </w:t>
        </w:r>
        <w:r w:rsidRPr="00E413EA">
          <w:rPr>
            <w:rFonts w:ascii="Times New Roman" w:eastAsia="Times New Roman" w:hAnsi="Times New Roman" w:cs="Times New Roman"/>
            <w:b/>
            <w:bCs/>
            <w:sz w:val="24"/>
            <w:szCs w:val="24"/>
          </w:rPr>
          <w:t>site name</w:t>
        </w:r>
        <w:r w:rsidRPr="00E413EA">
          <w:rPr>
            <w:rFonts w:ascii="Times New Roman" w:eastAsia="Times New Roman" w:hAnsi="Times New Roman" w:cs="Times New Roman"/>
            <w:sz w:val="24"/>
            <w:szCs w:val="24"/>
          </w:rPr>
          <w:t xml:space="preserve"> </w:t>
        </w:r>
        <w:r w:rsidRPr="00E413EA">
          <w:rPr>
            <w:rFonts w:ascii="Times New Roman" w:eastAsia="Times New Roman" w:hAnsi="Times New Roman" w:cs="Times New Roman"/>
            <w:sz w:val="24"/>
            <w:szCs w:val="24"/>
          </w:rPr>
          <w:br/>
        </w:r>
      </w:ins>
      <w:r>
        <w:rPr>
          <w:rFonts w:ascii="Times New Roman" w:eastAsia="Times New Roman" w:hAnsi="Times New Roman" w:cs="Times New Roman"/>
          <w:noProof/>
          <w:sz w:val="24"/>
          <w:szCs w:val="24"/>
        </w:rPr>
        <w:drawing>
          <wp:inline distT="0" distB="0" distL="0" distR="0">
            <wp:extent cx="3384550" cy="237490"/>
            <wp:effectExtent l="19050" t="0" r="6350" b="0"/>
            <wp:docPr id="498" name="Picture 498" descr="links vini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8" descr="links vinita"/>
                    <pic:cNvPicPr>
                      <a:picLocks noChangeAspect="1" noChangeArrowheads="1"/>
                    </pic:cNvPicPr>
                  </pic:nvPicPr>
                  <pic:blipFill>
                    <a:blip r:embed="rId97"/>
                    <a:srcRect/>
                    <a:stretch>
                      <a:fillRect/>
                    </a:stretch>
                  </pic:blipFill>
                  <pic:spPr bwMode="auto">
                    <a:xfrm>
                      <a:off x="0" y="0"/>
                      <a:ext cx="3384550" cy="237490"/>
                    </a:xfrm>
                    <a:prstGeom prst="rect">
                      <a:avLst/>
                    </a:prstGeom>
                    <a:noFill/>
                    <a:ln w="9525">
                      <a:noFill/>
                      <a:miter lim="800000"/>
                      <a:headEnd/>
                      <a:tailEnd/>
                    </a:ln>
                  </pic:spPr>
                </pic:pic>
              </a:graphicData>
            </a:graphic>
          </wp:inline>
        </w:drawing>
      </w:r>
      <w:ins w:id="723" w:author="Unknown">
        <w:r w:rsidRPr="00E413EA">
          <w:rPr>
            <w:rFonts w:ascii="Times New Roman" w:eastAsia="Times New Roman" w:hAnsi="Times New Roman" w:cs="Times New Roman"/>
            <w:sz w:val="24"/>
            <w:szCs w:val="24"/>
          </w:rPr>
          <w:br/>
          <w:t xml:space="preserve">In output of </w:t>
        </w:r>
        <w:r w:rsidRPr="00E413EA">
          <w:rPr>
            <w:rFonts w:ascii="Times New Roman" w:eastAsia="Times New Roman" w:hAnsi="Times New Roman" w:cs="Times New Roman"/>
            <w:b/>
            <w:bCs/>
            <w:sz w:val="24"/>
            <w:szCs w:val="24"/>
          </w:rPr>
          <w:t xml:space="preserve">links </w:t>
        </w:r>
        <w:r w:rsidRPr="00E413EA">
          <w:rPr>
            <w:rFonts w:ascii="Times New Roman" w:eastAsia="Times New Roman" w:hAnsi="Times New Roman" w:cs="Times New Roman"/>
            <w:sz w:val="24"/>
            <w:szCs w:val="24"/>
          </w:rPr>
          <w:t xml:space="preserve">command you should see the </w:t>
        </w:r>
        <w:r w:rsidRPr="00E413EA">
          <w:rPr>
            <w:rFonts w:ascii="Times New Roman" w:eastAsia="Times New Roman" w:hAnsi="Times New Roman" w:cs="Times New Roman"/>
            <w:b/>
            <w:bCs/>
            <w:sz w:val="24"/>
            <w:szCs w:val="24"/>
          </w:rPr>
          <w:t>index page</w:t>
        </w:r>
        <w:r w:rsidRPr="00E413EA">
          <w:rPr>
            <w:rFonts w:ascii="Times New Roman" w:eastAsia="Times New Roman" w:hAnsi="Times New Roman" w:cs="Times New Roman"/>
            <w:sz w:val="24"/>
            <w:szCs w:val="24"/>
          </w:rPr>
          <w:t xml:space="preserve"> of site </w:t>
        </w:r>
        <w:r w:rsidRPr="00E413EA">
          <w:rPr>
            <w:rFonts w:ascii="Times New Roman" w:eastAsia="Times New Roman" w:hAnsi="Times New Roman" w:cs="Times New Roman"/>
            <w:sz w:val="24"/>
            <w:szCs w:val="24"/>
          </w:rPr>
          <w:br/>
        </w:r>
      </w:ins>
      <w:r>
        <w:rPr>
          <w:rFonts w:ascii="Times New Roman" w:eastAsia="Times New Roman" w:hAnsi="Times New Roman" w:cs="Times New Roman"/>
          <w:noProof/>
          <w:sz w:val="24"/>
          <w:szCs w:val="24"/>
        </w:rPr>
        <w:drawing>
          <wp:inline distT="0" distB="0" distL="0" distR="0">
            <wp:extent cx="6186805" cy="332740"/>
            <wp:effectExtent l="19050" t="0" r="4445" b="0"/>
            <wp:docPr id="499" name="Picture 499" descr="webpage of vini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9" descr="webpage of vinita"/>
                    <pic:cNvPicPr>
                      <a:picLocks noChangeAspect="1" noChangeArrowheads="1"/>
                    </pic:cNvPicPr>
                  </pic:nvPicPr>
                  <pic:blipFill>
                    <a:blip r:embed="rId98"/>
                    <a:srcRect/>
                    <a:stretch>
                      <a:fillRect/>
                    </a:stretch>
                  </pic:blipFill>
                  <pic:spPr bwMode="auto">
                    <a:xfrm>
                      <a:off x="0" y="0"/>
                      <a:ext cx="6186805" cy="332740"/>
                    </a:xfrm>
                    <a:prstGeom prst="rect">
                      <a:avLst/>
                    </a:prstGeom>
                    <a:noFill/>
                    <a:ln w="9525">
                      <a:noFill/>
                      <a:miter lim="800000"/>
                      <a:headEnd/>
                      <a:tailEnd/>
                    </a:ln>
                  </pic:spPr>
                </pic:pic>
              </a:graphicData>
            </a:graphic>
          </wp:inline>
        </w:drawing>
      </w:r>
    </w:p>
    <w:p w:rsidR="00E413EA" w:rsidRPr="00E413EA" w:rsidRDefault="00E413EA" w:rsidP="00E413EA">
      <w:pPr>
        <w:spacing w:before="100" w:beforeAutospacing="1" w:after="100" w:afterAutospacing="1" w:line="240" w:lineRule="auto"/>
        <w:outlineLvl w:val="1"/>
        <w:rPr>
          <w:ins w:id="724" w:author="Unknown"/>
          <w:rFonts w:ascii="Times New Roman" w:eastAsia="Times New Roman" w:hAnsi="Times New Roman" w:cs="Times New Roman"/>
          <w:b/>
          <w:bCs/>
          <w:sz w:val="36"/>
          <w:szCs w:val="36"/>
        </w:rPr>
      </w:pPr>
      <w:ins w:id="725" w:author="Unknown">
        <w:r w:rsidRPr="00E413EA">
          <w:rPr>
            <w:rFonts w:ascii="Times New Roman" w:eastAsia="Times New Roman" w:hAnsi="Times New Roman" w:cs="Times New Roman"/>
            <w:b/>
            <w:bCs/>
            <w:sz w:val="36"/>
            <w:szCs w:val="36"/>
          </w:rPr>
          <w:t xml:space="preserve">Configure multiple </w:t>
        </w:r>
        <w:proofErr w:type="gramStart"/>
        <w:r w:rsidRPr="00E413EA">
          <w:rPr>
            <w:rFonts w:ascii="Times New Roman" w:eastAsia="Times New Roman" w:hAnsi="Times New Roman" w:cs="Times New Roman"/>
            <w:b/>
            <w:bCs/>
            <w:sz w:val="36"/>
            <w:szCs w:val="36"/>
          </w:rPr>
          <w:t>site</w:t>
        </w:r>
        <w:proofErr w:type="gramEnd"/>
        <w:r w:rsidRPr="00E413EA">
          <w:rPr>
            <w:rFonts w:ascii="Times New Roman" w:eastAsia="Times New Roman" w:hAnsi="Times New Roman" w:cs="Times New Roman"/>
            <w:b/>
            <w:bCs/>
            <w:sz w:val="36"/>
            <w:szCs w:val="36"/>
          </w:rPr>
          <w:t xml:space="preserve"> with same ip address</w:t>
        </w:r>
      </w:ins>
    </w:p>
    <w:p w:rsidR="00E413EA" w:rsidRPr="00E413EA" w:rsidRDefault="00E413EA" w:rsidP="00E413EA">
      <w:pPr>
        <w:spacing w:before="100" w:beforeAutospacing="1" w:after="100" w:afterAutospacing="1" w:line="240" w:lineRule="auto"/>
        <w:rPr>
          <w:ins w:id="726" w:author="Unknown"/>
          <w:rFonts w:ascii="Times New Roman" w:eastAsia="Times New Roman" w:hAnsi="Times New Roman" w:cs="Times New Roman"/>
          <w:sz w:val="24"/>
          <w:szCs w:val="24"/>
        </w:rPr>
      </w:pPr>
      <w:ins w:id="727" w:author="Unknown">
        <w:r w:rsidRPr="00E413EA">
          <w:rPr>
            <w:rFonts w:ascii="Times New Roman" w:eastAsia="Times New Roman" w:hAnsi="Times New Roman" w:cs="Times New Roman"/>
            <w:sz w:val="24"/>
            <w:szCs w:val="24"/>
          </w:rPr>
          <w:t xml:space="preserve">At this point you have configured one site </w:t>
        </w:r>
        <w:r w:rsidRPr="00E413EA">
          <w:rPr>
            <w:rFonts w:ascii="Times New Roman" w:eastAsia="Times New Roman" w:hAnsi="Times New Roman" w:cs="Times New Roman"/>
            <w:b/>
            <w:bCs/>
            <w:sz w:val="24"/>
            <w:szCs w:val="24"/>
          </w:rPr>
          <w:t>www.vinita.com</w:t>
        </w:r>
        <w:r w:rsidRPr="00E413EA">
          <w:rPr>
            <w:rFonts w:ascii="Times New Roman" w:eastAsia="Times New Roman" w:hAnsi="Times New Roman" w:cs="Times New Roman"/>
            <w:sz w:val="24"/>
            <w:szCs w:val="24"/>
          </w:rPr>
          <w:t xml:space="preserve"> with the ip address </w:t>
        </w:r>
        <w:r w:rsidRPr="00E413EA">
          <w:rPr>
            <w:rFonts w:ascii="Times New Roman" w:eastAsia="Times New Roman" w:hAnsi="Times New Roman" w:cs="Times New Roman"/>
            <w:b/>
            <w:bCs/>
            <w:sz w:val="24"/>
            <w:szCs w:val="24"/>
          </w:rPr>
          <w:t>192.168.0.254.</w:t>
        </w:r>
        <w:r w:rsidRPr="00E413EA">
          <w:rPr>
            <w:rFonts w:ascii="Times New Roman" w:eastAsia="Times New Roman" w:hAnsi="Times New Roman" w:cs="Times New Roman"/>
            <w:sz w:val="24"/>
            <w:szCs w:val="24"/>
          </w:rPr>
          <w:t xml:space="preserve"> Now we will configure one more site </w:t>
        </w:r>
        <w:r w:rsidRPr="00E413EA">
          <w:rPr>
            <w:rFonts w:ascii="Times New Roman" w:eastAsia="Times New Roman" w:hAnsi="Times New Roman" w:cs="Times New Roman"/>
            <w:b/>
            <w:bCs/>
            <w:sz w:val="24"/>
            <w:szCs w:val="24"/>
          </w:rPr>
          <w:t xml:space="preserve">www.nikita.com </w:t>
        </w:r>
        <w:r w:rsidRPr="00E413EA">
          <w:rPr>
            <w:rFonts w:ascii="Times New Roman" w:eastAsia="Times New Roman" w:hAnsi="Times New Roman" w:cs="Times New Roman"/>
            <w:sz w:val="24"/>
            <w:szCs w:val="24"/>
          </w:rPr>
          <w:t xml:space="preserve">with </w:t>
        </w:r>
        <w:r w:rsidRPr="00E413EA">
          <w:rPr>
            <w:rFonts w:ascii="Times New Roman" w:eastAsia="Times New Roman" w:hAnsi="Times New Roman" w:cs="Times New Roman"/>
            <w:b/>
            <w:bCs/>
            <w:sz w:val="24"/>
            <w:szCs w:val="24"/>
          </w:rPr>
          <w:t>same</w:t>
        </w:r>
        <w:r w:rsidRPr="00E413EA">
          <w:rPr>
            <w:rFonts w:ascii="Times New Roman" w:eastAsia="Times New Roman" w:hAnsi="Times New Roman" w:cs="Times New Roman"/>
            <w:sz w:val="24"/>
            <w:szCs w:val="24"/>
          </w:rPr>
          <w:t xml:space="preserve"> ip address</w:t>
        </w:r>
      </w:ins>
    </w:p>
    <w:p w:rsidR="00E413EA" w:rsidRPr="00E413EA" w:rsidRDefault="00E413EA" w:rsidP="00E413EA">
      <w:pPr>
        <w:spacing w:before="100" w:beforeAutospacing="1" w:after="100" w:afterAutospacing="1" w:line="240" w:lineRule="auto"/>
        <w:rPr>
          <w:ins w:id="728" w:author="Unknown"/>
          <w:rFonts w:ascii="Times New Roman" w:eastAsia="Times New Roman" w:hAnsi="Times New Roman" w:cs="Times New Roman"/>
          <w:sz w:val="24"/>
          <w:szCs w:val="24"/>
        </w:rPr>
      </w:pPr>
      <w:proofErr w:type="gramStart"/>
      <w:ins w:id="729" w:author="Unknown">
        <w:r w:rsidRPr="00E413EA">
          <w:rPr>
            <w:rFonts w:ascii="Times New Roman" w:eastAsia="Times New Roman" w:hAnsi="Times New Roman" w:cs="Times New Roman"/>
            <w:sz w:val="24"/>
            <w:szCs w:val="24"/>
          </w:rPr>
          <w:t>create</w:t>
        </w:r>
        <w:proofErr w:type="gramEnd"/>
        <w:r w:rsidRPr="00E413EA">
          <w:rPr>
            <w:rFonts w:ascii="Times New Roman" w:eastAsia="Times New Roman" w:hAnsi="Times New Roman" w:cs="Times New Roman"/>
            <w:sz w:val="24"/>
            <w:szCs w:val="24"/>
          </w:rPr>
          <w:t xml:space="preserve"> a </w:t>
        </w:r>
        <w:r w:rsidRPr="00E413EA">
          <w:rPr>
            <w:rFonts w:ascii="Times New Roman" w:eastAsia="Times New Roman" w:hAnsi="Times New Roman" w:cs="Times New Roman"/>
            <w:b/>
            <w:bCs/>
            <w:sz w:val="24"/>
            <w:szCs w:val="24"/>
          </w:rPr>
          <w:t>documents root</w:t>
        </w:r>
        <w:r w:rsidRPr="00E413EA">
          <w:rPr>
            <w:rFonts w:ascii="Times New Roman" w:eastAsia="Times New Roman" w:hAnsi="Times New Roman" w:cs="Times New Roman"/>
            <w:sz w:val="24"/>
            <w:szCs w:val="24"/>
          </w:rPr>
          <w:t xml:space="preserve"> directory for </w:t>
        </w:r>
        <w:r w:rsidRPr="00E413EA">
          <w:rPr>
            <w:rFonts w:ascii="Times New Roman" w:eastAsia="Times New Roman" w:hAnsi="Times New Roman" w:cs="Times New Roman"/>
            <w:b/>
            <w:bCs/>
            <w:sz w:val="24"/>
            <w:szCs w:val="24"/>
          </w:rPr>
          <w:t>www.nikita.com</w:t>
        </w:r>
        <w:r w:rsidRPr="00E413EA">
          <w:rPr>
            <w:rFonts w:ascii="Times New Roman" w:eastAsia="Times New Roman" w:hAnsi="Times New Roman" w:cs="Times New Roman"/>
            <w:sz w:val="24"/>
            <w:szCs w:val="24"/>
          </w:rPr>
          <w:t xml:space="preserve"> website and a </w:t>
        </w:r>
        <w:r w:rsidRPr="00E413EA">
          <w:rPr>
            <w:rFonts w:ascii="Times New Roman" w:eastAsia="Times New Roman" w:hAnsi="Times New Roman" w:cs="Times New Roman"/>
            <w:b/>
            <w:bCs/>
            <w:sz w:val="24"/>
            <w:szCs w:val="24"/>
          </w:rPr>
          <w:t>index page</w:t>
        </w:r>
        <w:r w:rsidRPr="00E413EA">
          <w:rPr>
            <w:rFonts w:ascii="Times New Roman" w:eastAsia="Times New Roman" w:hAnsi="Times New Roman" w:cs="Times New Roman"/>
            <w:sz w:val="24"/>
            <w:szCs w:val="24"/>
          </w:rPr>
          <w:br/>
        </w:r>
      </w:ins>
      <w:r>
        <w:rPr>
          <w:rFonts w:ascii="Times New Roman" w:eastAsia="Times New Roman" w:hAnsi="Times New Roman" w:cs="Times New Roman"/>
          <w:noProof/>
          <w:sz w:val="24"/>
          <w:szCs w:val="24"/>
        </w:rPr>
        <w:drawing>
          <wp:inline distT="0" distB="0" distL="0" distR="0">
            <wp:extent cx="5913755" cy="391795"/>
            <wp:effectExtent l="19050" t="0" r="0" b="0"/>
            <wp:docPr id="500" name="Picture 500" descr="create virtual director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0" descr="create virtual directory "/>
                    <pic:cNvPicPr>
                      <a:picLocks noChangeAspect="1" noChangeArrowheads="1"/>
                    </pic:cNvPicPr>
                  </pic:nvPicPr>
                  <pic:blipFill>
                    <a:blip r:embed="rId99"/>
                    <a:srcRect/>
                    <a:stretch>
                      <a:fillRect/>
                    </a:stretch>
                  </pic:blipFill>
                  <pic:spPr bwMode="auto">
                    <a:xfrm>
                      <a:off x="0" y="0"/>
                      <a:ext cx="5913755" cy="391795"/>
                    </a:xfrm>
                    <a:prstGeom prst="rect">
                      <a:avLst/>
                    </a:prstGeom>
                    <a:noFill/>
                    <a:ln w="9525">
                      <a:noFill/>
                      <a:miter lim="800000"/>
                      <a:headEnd/>
                      <a:tailEnd/>
                    </a:ln>
                  </pic:spPr>
                </pic:pic>
              </a:graphicData>
            </a:graphic>
          </wp:inline>
        </w:drawing>
      </w:r>
      <w:ins w:id="730" w:author="Unknown">
        <w:r w:rsidRPr="00E413EA">
          <w:rPr>
            <w:rFonts w:ascii="Times New Roman" w:eastAsia="Times New Roman" w:hAnsi="Times New Roman" w:cs="Times New Roman"/>
            <w:sz w:val="24"/>
            <w:szCs w:val="24"/>
          </w:rPr>
          <w:br/>
          <w:t xml:space="preserve">for testing purpose we are writing </w:t>
        </w:r>
        <w:r w:rsidRPr="00E413EA">
          <w:rPr>
            <w:rFonts w:ascii="Times New Roman" w:eastAsia="Times New Roman" w:hAnsi="Times New Roman" w:cs="Times New Roman"/>
            <w:b/>
            <w:bCs/>
            <w:sz w:val="24"/>
            <w:szCs w:val="24"/>
          </w:rPr>
          <w:t>site name</w:t>
        </w:r>
        <w:r w:rsidRPr="00E413EA">
          <w:rPr>
            <w:rFonts w:ascii="Times New Roman" w:eastAsia="Times New Roman" w:hAnsi="Times New Roman" w:cs="Times New Roman"/>
            <w:sz w:val="24"/>
            <w:szCs w:val="24"/>
          </w:rPr>
          <w:t xml:space="preserve"> in its </w:t>
        </w:r>
        <w:r w:rsidRPr="00E413EA">
          <w:rPr>
            <w:rFonts w:ascii="Times New Roman" w:eastAsia="Times New Roman" w:hAnsi="Times New Roman" w:cs="Times New Roman"/>
            <w:b/>
            <w:bCs/>
            <w:sz w:val="24"/>
            <w:szCs w:val="24"/>
          </w:rPr>
          <w:t>index page</w:t>
        </w:r>
        <w:r w:rsidRPr="00E413EA">
          <w:rPr>
            <w:rFonts w:ascii="Times New Roman" w:eastAsia="Times New Roman" w:hAnsi="Times New Roman" w:cs="Times New Roman"/>
            <w:sz w:val="24"/>
            <w:szCs w:val="24"/>
          </w:rPr>
          <w:t xml:space="preserve"> </w:t>
        </w:r>
        <w:r w:rsidRPr="00E413EA">
          <w:rPr>
            <w:rFonts w:ascii="Times New Roman" w:eastAsia="Times New Roman" w:hAnsi="Times New Roman" w:cs="Times New Roman"/>
            <w:sz w:val="24"/>
            <w:szCs w:val="24"/>
          </w:rPr>
          <w:br/>
        </w:r>
      </w:ins>
      <w:r>
        <w:rPr>
          <w:rFonts w:ascii="Times New Roman" w:eastAsia="Times New Roman" w:hAnsi="Times New Roman" w:cs="Times New Roman"/>
          <w:noProof/>
          <w:sz w:val="24"/>
          <w:szCs w:val="24"/>
        </w:rPr>
        <w:drawing>
          <wp:inline distT="0" distB="0" distL="0" distR="0">
            <wp:extent cx="2042795" cy="213995"/>
            <wp:effectExtent l="19050" t="0" r="0" b="0"/>
            <wp:docPr id="501" name="Picture 501" descr="index.ht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1" descr="index.htm"/>
                    <pic:cNvPicPr>
                      <a:picLocks noChangeAspect="1" noChangeArrowheads="1"/>
                    </pic:cNvPicPr>
                  </pic:nvPicPr>
                  <pic:blipFill>
                    <a:blip r:embed="rId100"/>
                    <a:srcRect/>
                    <a:stretch>
                      <a:fillRect/>
                    </a:stretch>
                  </pic:blipFill>
                  <pic:spPr bwMode="auto">
                    <a:xfrm>
                      <a:off x="0" y="0"/>
                      <a:ext cx="2042795" cy="213995"/>
                    </a:xfrm>
                    <a:prstGeom prst="rect">
                      <a:avLst/>
                    </a:prstGeom>
                    <a:noFill/>
                    <a:ln w="9525">
                      <a:noFill/>
                      <a:miter lim="800000"/>
                      <a:headEnd/>
                      <a:tailEnd/>
                    </a:ln>
                  </pic:spPr>
                </pic:pic>
              </a:graphicData>
            </a:graphic>
          </wp:inline>
        </w:drawing>
      </w:r>
      <w:ins w:id="731" w:author="Unknown">
        <w:r w:rsidRPr="00E413EA">
          <w:rPr>
            <w:rFonts w:ascii="Times New Roman" w:eastAsia="Times New Roman" w:hAnsi="Times New Roman" w:cs="Times New Roman"/>
            <w:sz w:val="24"/>
            <w:szCs w:val="24"/>
          </w:rPr>
          <w:br/>
        </w:r>
        <w:r w:rsidRPr="00E413EA">
          <w:rPr>
            <w:rFonts w:ascii="Times New Roman" w:eastAsia="Times New Roman" w:hAnsi="Times New Roman" w:cs="Times New Roman"/>
            <w:b/>
            <w:bCs/>
            <w:sz w:val="24"/>
            <w:szCs w:val="24"/>
          </w:rPr>
          <w:t>save</w:t>
        </w:r>
        <w:r w:rsidRPr="00E413EA">
          <w:rPr>
            <w:rFonts w:ascii="Times New Roman" w:eastAsia="Times New Roman" w:hAnsi="Times New Roman" w:cs="Times New Roman"/>
            <w:sz w:val="24"/>
            <w:szCs w:val="24"/>
          </w:rPr>
          <w:t xml:space="preserve"> file and exit</w:t>
        </w:r>
      </w:ins>
    </w:p>
    <w:p w:rsidR="00E413EA" w:rsidRPr="00E413EA" w:rsidRDefault="00E413EA" w:rsidP="00E413EA">
      <w:pPr>
        <w:spacing w:before="100" w:beforeAutospacing="1" w:after="100" w:afterAutospacing="1" w:line="240" w:lineRule="auto"/>
        <w:rPr>
          <w:ins w:id="732" w:author="Unknown"/>
          <w:rFonts w:ascii="Times New Roman" w:eastAsia="Times New Roman" w:hAnsi="Times New Roman" w:cs="Times New Roman"/>
          <w:sz w:val="24"/>
          <w:szCs w:val="24"/>
        </w:rPr>
      </w:pPr>
      <w:proofErr w:type="gramStart"/>
      <w:ins w:id="733" w:author="Unknown">
        <w:r w:rsidRPr="00E413EA">
          <w:rPr>
            <w:rFonts w:ascii="Times New Roman" w:eastAsia="Times New Roman" w:hAnsi="Times New Roman" w:cs="Times New Roman"/>
            <w:sz w:val="24"/>
            <w:szCs w:val="24"/>
          </w:rPr>
          <w:t>now</w:t>
        </w:r>
        <w:proofErr w:type="gramEnd"/>
        <w:r w:rsidRPr="00E413EA">
          <w:rPr>
            <w:rFonts w:ascii="Times New Roman" w:eastAsia="Times New Roman" w:hAnsi="Times New Roman" w:cs="Times New Roman"/>
            <w:sz w:val="24"/>
            <w:szCs w:val="24"/>
          </w:rPr>
          <w:t xml:space="preserve"> open</w:t>
        </w:r>
        <w:r w:rsidRPr="00E413EA">
          <w:rPr>
            <w:rFonts w:ascii="Times New Roman" w:eastAsia="Times New Roman" w:hAnsi="Times New Roman" w:cs="Times New Roman"/>
            <w:b/>
            <w:bCs/>
            <w:sz w:val="24"/>
            <w:szCs w:val="24"/>
          </w:rPr>
          <w:t xml:space="preserve"> /etc/hosts</w:t>
        </w:r>
        <w:r w:rsidRPr="00E413EA">
          <w:rPr>
            <w:rFonts w:ascii="Times New Roman" w:eastAsia="Times New Roman" w:hAnsi="Times New Roman" w:cs="Times New Roman"/>
            <w:sz w:val="24"/>
            <w:szCs w:val="24"/>
          </w:rPr>
          <w:t xml:space="preserve"> file and bind </w:t>
        </w:r>
        <w:r w:rsidRPr="00E413EA">
          <w:rPr>
            <w:rFonts w:ascii="Times New Roman" w:eastAsia="Times New Roman" w:hAnsi="Times New Roman" w:cs="Times New Roman"/>
            <w:b/>
            <w:bCs/>
            <w:sz w:val="24"/>
            <w:szCs w:val="24"/>
          </w:rPr>
          <w:t xml:space="preserve">system ip </w:t>
        </w:r>
        <w:r w:rsidRPr="00E413EA">
          <w:rPr>
            <w:rFonts w:ascii="Times New Roman" w:eastAsia="Times New Roman" w:hAnsi="Times New Roman" w:cs="Times New Roman"/>
            <w:sz w:val="24"/>
            <w:szCs w:val="24"/>
          </w:rPr>
          <w:t xml:space="preserve">with </w:t>
        </w:r>
        <w:r w:rsidRPr="00E413EA">
          <w:rPr>
            <w:rFonts w:ascii="Times New Roman" w:eastAsia="Times New Roman" w:hAnsi="Times New Roman" w:cs="Times New Roman"/>
            <w:b/>
            <w:bCs/>
            <w:sz w:val="24"/>
            <w:szCs w:val="24"/>
          </w:rPr>
          <w:t>www.nikita.com</w:t>
        </w:r>
        <w:r w:rsidRPr="00E413EA">
          <w:rPr>
            <w:rFonts w:ascii="Times New Roman" w:eastAsia="Times New Roman" w:hAnsi="Times New Roman" w:cs="Times New Roman"/>
            <w:sz w:val="24"/>
            <w:szCs w:val="24"/>
          </w:rPr>
          <w:br/>
        </w:r>
      </w:ins>
      <w:r>
        <w:rPr>
          <w:rFonts w:ascii="Times New Roman" w:eastAsia="Times New Roman" w:hAnsi="Times New Roman" w:cs="Times New Roman"/>
          <w:noProof/>
          <w:sz w:val="24"/>
          <w:szCs w:val="24"/>
        </w:rPr>
        <w:drawing>
          <wp:inline distT="0" distB="0" distL="0" distR="0">
            <wp:extent cx="4738370" cy="1412875"/>
            <wp:effectExtent l="19050" t="0" r="5080" b="0"/>
            <wp:docPr id="502" name="Picture 502" descr="hos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2" descr="hosts"/>
                    <pic:cNvPicPr>
                      <a:picLocks noChangeAspect="1" noChangeArrowheads="1"/>
                    </pic:cNvPicPr>
                  </pic:nvPicPr>
                  <pic:blipFill>
                    <a:blip r:embed="rId101"/>
                    <a:srcRect/>
                    <a:stretch>
                      <a:fillRect/>
                    </a:stretch>
                  </pic:blipFill>
                  <pic:spPr bwMode="auto">
                    <a:xfrm>
                      <a:off x="0" y="0"/>
                      <a:ext cx="4738370" cy="1412875"/>
                    </a:xfrm>
                    <a:prstGeom prst="rect">
                      <a:avLst/>
                    </a:prstGeom>
                    <a:noFill/>
                    <a:ln w="9525">
                      <a:noFill/>
                      <a:miter lim="800000"/>
                      <a:headEnd/>
                      <a:tailEnd/>
                    </a:ln>
                  </pic:spPr>
                </pic:pic>
              </a:graphicData>
            </a:graphic>
          </wp:inline>
        </w:drawing>
      </w:r>
    </w:p>
    <w:p w:rsidR="00E413EA" w:rsidRPr="00E413EA" w:rsidRDefault="00E413EA" w:rsidP="00E413EA">
      <w:pPr>
        <w:spacing w:before="100" w:beforeAutospacing="1" w:after="100" w:afterAutospacing="1" w:line="240" w:lineRule="auto"/>
        <w:rPr>
          <w:ins w:id="734" w:author="Unknown"/>
          <w:rFonts w:ascii="Times New Roman" w:eastAsia="Times New Roman" w:hAnsi="Times New Roman" w:cs="Times New Roman"/>
          <w:sz w:val="24"/>
          <w:szCs w:val="24"/>
        </w:rPr>
      </w:pPr>
      <w:proofErr w:type="gramStart"/>
      <w:ins w:id="735" w:author="Unknown">
        <w:r w:rsidRPr="00E413EA">
          <w:rPr>
            <w:rFonts w:ascii="Times New Roman" w:eastAsia="Times New Roman" w:hAnsi="Times New Roman" w:cs="Times New Roman"/>
            <w:sz w:val="24"/>
            <w:szCs w:val="24"/>
          </w:rPr>
          <w:t>now</w:t>
        </w:r>
        <w:proofErr w:type="gramEnd"/>
        <w:r w:rsidRPr="00E413EA">
          <w:rPr>
            <w:rFonts w:ascii="Times New Roman" w:eastAsia="Times New Roman" w:hAnsi="Times New Roman" w:cs="Times New Roman"/>
            <w:sz w:val="24"/>
            <w:szCs w:val="24"/>
          </w:rPr>
          <w:t xml:space="preserve"> open </w:t>
        </w:r>
        <w:r w:rsidRPr="00E413EA">
          <w:rPr>
            <w:rFonts w:ascii="Times New Roman" w:eastAsia="Times New Roman" w:hAnsi="Times New Roman" w:cs="Times New Roman"/>
            <w:b/>
            <w:bCs/>
            <w:sz w:val="24"/>
            <w:szCs w:val="24"/>
          </w:rPr>
          <w:t>/etc/httpd/conf/httpd.conf</w:t>
        </w:r>
        <w:r w:rsidRPr="00E413EA">
          <w:rPr>
            <w:rFonts w:ascii="Times New Roman" w:eastAsia="Times New Roman" w:hAnsi="Times New Roman" w:cs="Times New Roman"/>
            <w:sz w:val="24"/>
            <w:szCs w:val="24"/>
          </w:rPr>
          <w:t xml:space="preserve"> main configuration file of apache server </w:t>
        </w:r>
        <w:r w:rsidRPr="00E413EA">
          <w:rPr>
            <w:rFonts w:ascii="Times New Roman" w:eastAsia="Times New Roman" w:hAnsi="Times New Roman" w:cs="Times New Roman"/>
            <w:sz w:val="24"/>
            <w:szCs w:val="24"/>
          </w:rPr>
          <w:br/>
        </w:r>
      </w:ins>
      <w:r>
        <w:rPr>
          <w:rFonts w:ascii="Times New Roman" w:eastAsia="Times New Roman" w:hAnsi="Times New Roman" w:cs="Times New Roman"/>
          <w:noProof/>
          <w:sz w:val="24"/>
          <w:szCs w:val="24"/>
        </w:rPr>
        <w:drawing>
          <wp:inline distT="0" distB="0" distL="0" distR="0">
            <wp:extent cx="4156075" cy="260985"/>
            <wp:effectExtent l="19050" t="0" r="0" b="0"/>
            <wp:docPr id="503" name="Picture 503" descr="vi httpd.con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3" descr="vi httpd.conf"/>
                    <pic:cNvPicPr>
                      <a:picLocks noChangeAspect="1" noChangeArrowheads="1"/>
                    </pic:cNvPicPr>
                  </pic:nvPicPr>
                  <pic:blipFill>
                    <a:blip r:embed="rId91"/>
                    <a:srcRect/>
                    <a:stretch>
                      <a:fillRect/>
                    </a:stretch>
                  </pic:blipFill>
                  <pic:spPr bwMode="auto">
                    <a:xfrm>
                      <a:off x="0" y="0"/>
                      <a:ext cx="4156075" cy="260985"/>
                    </a:xfrm>
                    <a:prstGeom prst="rect">
                      <a:avLst/>
                    </a:prstGeom>
                    <a:noFill/>
                    <a:ln w="9525">
                      <a:noFill/>
                      <a:miter lim="800000"/>
                      <a:headEnd/>
                      <a:tailEnd/>
                    </a:ln>
                  </pic:spPr>
                </pic:pic>
              </a:graphicData>
            </a:graphic>
          </wp:inline>
        </w:drawing>
      </w:r>
      <w:ins w:id="736" w:author="Unknown">
        <w:r w:rsidRPr="00E413EA">
          <w:rPr>
            <w:rFonts w:ascii="Times New Roman" w:eastAsia="Times New Roman" w:hAnsi="Times New Roman" w:cs="Times New Roman"/>
            <w:sz w:val="24"/>
            <w:szCs w:val="24"/>
          </w:rPr>
          <w:br/>
          <w:t xml:space="preserve">Now go in the end of file and copy last seven line [ virtual host tag ] and paste them in the end of file. </w:t>
        </w:r>
        <w:proofErr w:type="gramStart"/>
        <w:r w:rsidRPr="00E413EA">
          <w:rPr>
            <w:rFonts w:ascii="Times New Roman" w:eastAsia="Times New Roman" w:hAnsi="Times New Roman" w:cs="Times New Roman"/>
            <w:b/>
            <w:bCs/>
            <w:sz w:val="24"/>
            <w:szCs w:val="24"/>
          </w:rPr>
          <w:t>change</w:t>
        </w:r>
        <w:proofErr w:type="gramEnd"/>
        <w:r w:rsidRPr="00E413EA">
          <w:rPr>
            <w:rFonts w:ascii="Times New Roman" w:eastAsia="Times New Roman" w:hAnsi="Times New Roman" w:cs="Times New Roman"/>
            <w:b/>
            <w:bCs/>
            <w:sz w:val="24"/>
            <w:szCs w:val="24"/>
          </w:rPr>
          <w:t xml:space="preserve"> these seven lines as shown in image</w:t>
        </w:r>
        <w:r w:rsidRPr="00E413EA">
          <w:rPr>
            <w:rFonts w:ascii="Times New Roman" w:eastAsia="Times New Roman" w:hAnsi="Times New Roman" w:cs="Times New Roman"/>
            <w:sz w:val="24"/>
            <w:szCs w:val="24"/>
          </w:rPr>
          <w:t xml:space="preserve"> </w:t>
        </w:r>
        <w:r w:rsidRPr="00E413EA">
          <w:rPr>
            <w:rFonts w:ascii="Times New Roman" w:eastAsia="Times New Roman" w:hAnsi="Times New Roman" w:cs="Times New Roman"/>
            <w:sz w:val="24"/>
            <w:szCs w:val="24"/>
          </w:rPr>
          <w:br/>
        </w:r>
      </w:ins>
      <w:r>
        <w:rPr>
          <w:rFonts w:ascii="Times New Roman" w:eastAsia="Times New Roman" w:hAnsi="Times New Roman" w:cs="Times New Roman"/>
          <w:noProof/>
          <w:sz w:val="24"/>
          <w:szCs w:val="24"/>
        </w:rPr>
        <w:lastRenderedPageBreak/>
        <w:drawing>
          <wp:inline distT="0" distB="0" distL="0" distR="0">
            <wp:extent cx="4940300" cy="2291715"/>
            <wp:effectExtent l="19050" t="0" r="0" b="0"/>
            <wp:docPr id="504" name="Picture 504" descr="httd.con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4" descr="httd.conf"/>
                    <pic:cNvPicPr>
                      <a:picLocks noChangeAspect="1" noChangeArrowheads="1"/>
                    </pic:cNvPicPr>
                  </pic:nvPicPr>
                  <pic:blipFill>
                    <a:blip r:embed="rId102"/>
                    <a:srcRect/>
                    <a:stretch>
                      <a:fillRect/>
                    </a:stretch>
                  </pic:blipFill>
                  <pic:spPr bwMode="auto">
                    <a:xfrm>
                      <a:off x="0" y="0"/>
                      <a:ext cx="4940300" cy="2291715"/>
                    </a:xfrm>
                    <a:prstGeom prst="rect">
                      <a:avLst/>
                    </a:prstGeom>
                    <a:noFill/>
                    <a:ln w="9525">
                      <a:noFill/>
                      <a:miter lim="800000"/>
                      <a:headEnd/>
                      <a:tailEnd/>
                    </a:ln>
                  </pic:spPr>
                </pic:pic>
              </a:graphicData>
            </a:graphic>
          </wp:inline>
        </w:drawing>
      </w:r>
      <w:ins w:id="737" w:author="Unknown">
        <w:r w:rsidRPr="00E413EA">
          <w:rPr>
            <w:rFonts w:ascii="Times New Roman" w:eastAsia="Times New Roman" w:hAnsi="Times New Roman" w:cs="Times New Roman"/>
            <w:sz w:val="24"/>
            <w:szCs w:val="24"/>
          </w:rPr>
          <w:br/>
          <w:t xml:space="preserve">now </w:t>
        </w:r>
        <w:r w:rsidRPr="00E413EA">
          <w:rPr>
            <w:rFonts w:ascii="Times New Roman" w:eastAsia="Times New Roman" w:hAnsi="Times New Roman" w:cs="Times New Roman"/>
            <w:b/>
            <w:bCs/>
            <w:sz w:val="24"/>
            <w:szCs w:val="24"/>
          </w:rPr>
          <w:t>save</w:t>
        </w:r>
        <w:r w:rsidRPr="00E413EA">
          <w:rPr>
            <w:rFonts w:ascii="Times New Roman" w:eastAsia="Times New Roman" w:hAnsi="Times New Roman" w:cs="Times New Roman"/>
            <w:sz w:val="24"/>
            <w:szCs w:val="24"/>
          </w:rPr>
          <w:t xml:space="preserve"> this file and exit from it</w:t>
        </w:r>
      </w:ins>
    </w:p>
    <w:p w:rsidR="00E413EA" w:rsidRPr="00E413EA" w:rsidRDefault="00E413EA" w:rsidP="00E413EA">
      <w:pPr>
        <w:spacing w:before="100" w:beforeAutospacing="1" w:after="100" w:afterAutospacing="1" w:line="240" w:lineRule="auto"/>
        <w:rPr>
          <w:ins w:id="738" w:author="Unknown"/>
          <w:rFonts w:ascii="Times New Roman" w:eastAsia="Times New Roman" w:hAnsi="Times New Roman" w:cs="Times New Roman"/>
          <w:sz w:val="24"/>
          <w:szCs w:val="24"/>
        </w:rPr>
      </w:pPr>
      <w:ins w:id="739" w:author="Unknown">
        <w:r w:rsidRPr="00E413EA">
          <w:rPr>
            <w:rFonts w:ascii="Times New Roman" w:eastAsia="Times New Roman" w:hAnsi="Times New Roman" w:cs="Times New Roman"/>
            <w:sz w:val="24"/>
            <w:szCs w:val="24"/>
          </w:rPr>
          <w:t xml:space="preserve">you have done necessary configuration now restart the </w:t>
        </w:r>
        <w:r w:rsidRPr="00E413EA">
          <w:rPr>
            <w:rFonts w:ascii="Times New Roman" w:eastAsia="Times New Roman" w:hAnsi="Times New Roman" w:cs="Times New Roman"/>
            <w:b/>
            <w:bCs/>
            <w:sz w:val="24"/>
            <w:szCs w:val="24"/>
          </w:rPr>
          <w:t>httpd service</w:t>
        </w:r>
        <w:r w:rsidRPr="00E413EA">
          <w:rPr>
            <w:rFonts w:ascii="Times New Roman" w:eastAsia="Times New Roman" w:hAnsi="Times New Roman" w:cs="Times New Roman"/>
            <w:sz w:val="24"/>
            <w:szCs w:val="24"/>
          </w:rPr>
          <w:t xml:space="preserve"> </w:t>
        </w:r>
        <w:r w:rsidRPr="00E413EA">
          <w:rPr>
            <w:rFonts w:ascii="Times New Roman" w:eastAsia="Times New Roman" w:hAnsi="Times New Roman" w:cs="Times New Roman"/>
            <w:sz w:val="24"/>
            <w:szCs w:val="24"/>
          </w:rPr>
          <w:br/>
        </w:r>
      </w:ins>
      <w:r>
        <w:rPr>
          <w:rFonts w:ascii="Times New Roman" w:eastAsia="Times New Roman" w:hAnsi="Times New Roman" w:cs="Times New Roman"/>
          <w:noProof/>
          <w:sz w:val="24"/>
          <w:szCs w:val="24"/>
        </w:rPr>
        <w:drawing>
          <wp:inline distT="0" distB="0" distL="0" distR="0">
            <wp:extent cx="5795010" cy="617220"/>
            <wp:effectExtent l="19050" t="0" r="0" b="0"/>
            <wp:docPr id="505" name="Picture 505" descr="service httpd rest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5" descr="service httpd restart"/>
                    <pic:cNvPicPr>
                      <a:picLocks noChangeAspect="1" noChangeArrowheads="1"/>
                    </pic:cNvPicPr>
                  </pic:nvPicPr>
                  <pic:blipFill>
                    <a:blip r:embed="rId103"/>
                    <a:srcRect/>
                    <a:stretch>
                      <a:fillRect/>
                    </a:stretch>
                  </pic:blipFill>
                  <pic:spPr bwMode="auto">
                    <a:xfrm>
                      <a:off x="0" y="0"/>
                      <a:ext cx="5795010" cy="617220"/>
                    </a:xfrm>
                    <a:prstGeom prst="rect">
                      <a:avLst/>
                    </a:prstGeom>
                    <a:noFill/>
                    <a:ln w="9525">
                      <a:noFill/>
                      <a:miter lim="800000"/>
                      <a:headEnd/>
                      <a:tailEnd/>
                    </a:ln>
                  </pic:spPr>
                </pic:pic>
              </a:graphicData>
            </a:graphic>
          </wp:inline>
        </w:drawing>
      </w:r>
      <w:ins w:id="740" w:author="Unknown">
        <w:r w:rsidRPr="00E413EA">
          <w:rPr>
            <w:rFonts w:ascii="Times New Roman" w:eastAsia="Times New Roman" w:hAnsi="Times New Roman" w:cs="Times New Roman"/>
            <w:sz w:val="24"/>
            <w:szCs w:val="24"/>
          </w:rPr>
          <w:br/>
          <w:t xml:space="preserve">test this configuration run </w:t>
        </w:r>
        <w:r w:rsidRPr="00E413EA">
          <w:rPr>
            <w:rFonts w:ascii="Times New Roman" w:eastAsia="Times New Roman" w:hAnsi="Times New Roman" w:cs="Times New Roman"/>
            <w:b/>
            <w:bCs/>
            <w:sz w:val="24"/>
            <w:szCs w:val="24"/>
          </w:rPr>
          <w:t>links</w:t>
        </w:r>
        <w:r w:rsidRPr="00E413EA">
          <w:rPr>
            <w:rFonts w:ascii="Times New Roman" w:eastAsia="Times New Roman" w:hAnsi="Times New Roman" w:cs="Times New Roman"/>
            <w:sz w:val="24"/>
            <w:szCs w:val="24"/>
          </w:rPr>
          <w:t xml:space="preserve"> command</w:t>
        </w:r>
        <w:r w:rsidRPr="00E413EA">
          <w:rPr>
            <w:rFonts w:ascii="Times New Roman" w:eastAsia="Times New Roman" w:hAnsi="Times New Roman" w:cs="Times New Roman"/>
            <w:sz w:val="24"/>
            <w:szCs w:val="24"/>
          </w:rPr>
          <w:br/>
        </w:r>
      </w:ins>
      <w:r>
        <w:rPr>
          <w:rFonts w:ascii="Times New Roman" w:eastAsia="Times New Roman" w:hAnsi="Times New Roman" w:cs="Times New Roman"/>
          <w:noProof/>
          <w:sz w:val="24"/>
          <w:szCs w:val="24"/>
        </w:rPr>
        <w:drawing>
          <wp:inline distT="0" distB="0" distL="0" distR="0">
            <wp:extent cx="3432175" cy="273050"/>
            <wp:effectExtent l="19050" t="0" r="0" b="0"/>
            <wp:docPr id="506" name="Picture 506" descr="lin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6" descr="links"/>
                    <pic:cNvPicPr>
                      <a:picLocks noChangeAspect="1" noChangeArrowheads="1"/>
                    </pic:cNvPicPr>
                  </pic:nvPicPr>
                  <pic:blipFill>
                    <a:blip r:embed="rId104"/>
                    <a:srcRect/>
                    <a:stretch>
                      <a:fillRect/>
                    </a:stretch>
                  </pic:blipFill>
                  <pic:spPr bwMode="auto">
                    <a:xfrm>
                      <a:off x="0" y="0"/>
                      <a:ext cx="3432175" cy="273050"/>
                    </a:xfrm>
                    <a:prstGeom prst="rect">
                      <a:avLst/>
                    </a:prstGeom>
                    <a:noFill/>
                    <a:ln w="9525">
                      <a:noFill/>
                      <a:miter lim="800000"/>
                      <a:headEnd/>
                      <a:tailEnd/>
                    </a:ln>
                  </pic:spPr>
                </pic:pic>
              </a:graphicData>
            </a:graphic>
          </wp:inline>
        </w:drawing>
      </w:r>
      <w:ins w:id="741" w:author="Unknown">
        <w:r w:rsidRPr="00E413EA">
          <w:rPr>
            <w:rFonts w:ascii="Times New Roman" w:eastAsia="Times New Roman" w:hAnsi="Times New Roman" w:cs="Times New Roman"/>
            <w:sz w:val="24"/>
            <w:szCs w:val="24"/>
          </w:rPr>
          <w:br/>
          <w:t xml:space="preserve">In output of </w:t>
        </w:r>
        <w:r w:rsidRPr="00E413EA">
          <w:rPr>
            <w:rFonts w:ascii="Times New Roman" w:eastAsia="Times New Roman" w:hAnsi="Times New Roman" w:cs="Times New Roman"/>
            <w:b/>
            <w:bCs/>
            <w:sz w:val="24"/>
            <w:szCs w:val="24"/>
          </w:rPr>
          <w:t>links command</w:t>
        </w:r>
        <w:r w:rsidRPr="00E413EA">
          <w:rPr>
            <w:rFonts w:ascii="Times New Roman" w:eastAsia="Times New Roman" w:hAnsi="Times New Roman" w:cs="Times New Roman"/>
            <w:sz w:val="24"/>
            <w:szCs w:val="24"/>
          </w:rPr>
          <w:t xml:space="preserve"> you should see the</w:t>
        </w:r>
        <w:r w:rsidRPr="00E413EA">
          <w:rPr>
            <w:rFonts w:ascii="Times New Roman" w:eastAsia="Times New Roman" w:hAnsi="Times New Roman" w:cs="Times New Roman"/>
            <w:b/>
            <w:bCs/>
            <w:sz w:val="24"/>
            <w:szCs w:val="24"/>
          </w:rPr>
          <w:t xml:space="preserve"> index page</w:t>
        </w:r>
        <w:r w:rsidRPr="00E413EA">
          <w:rPr>
            <w:rFonts w:ascii="Times New Roman" w:eastAsia="Times New Roman" w:hAnsi="Times New Roman" w:cs="Times New Roman"/>
            <w:sz w:val="24"/>
            <w:szCs w:val="24"/>
          </w:rPr>
          <w:t xml:space="preserve"> of site</w:t>
        </w:r>
      </w:ins>
    </w:p>
    <w:p w:rsidR="00E413EA" w:rsidRPr="00E413EA" w:rsidRDefault="00E413EA" w:rsidP="00E413EA">
      <w:pPr>
        <w:spacing w:before="100" w:beforeAutospacing="1" w:after="100" w:afterAutospacing="1" w:line="240" w:lineRule="auto"/>
        <w:outlineLvl w:val="2"/>
        <w:rPr>
          <w:ins w:id="742" w:author="Unknown"/>
          <w:rFonts w:ascii="Times New Roman" w:eastAsia="Times New Roman" w:hAnsi="Times New Roman" w:cs="Times New Roman"/>
          <w:b/>
          <w:bCs/>
          <w:sz w:val="27"/>
          <w:szCs w:val="27"/>
        </w:rPr>
      </w:pPr>
      <w:proofErr w:type="gramStart"/>
      <w:ins w:id="743" w:author="Unknown">
        <w:r w:rsidRPr="00E413EA">
          <w:rPr>
            <w:rFonts w:ascii="Times New Roman" w:eastAsia="Times New Roman" w:hAnsi="Times New Roman" w:cs="Times New Roman"/>
            <w:b/>
            <w:bCs/>
            <w:sz w:val="27"/>
            <w:szCs w:val="27"/>
          </w:rPr>
          <w:t>configure</w:t>
        </w:r>
        <w:proofErr w:type="gramEnd"/>
        <w:r w:rsidRPr="00E413EA">
          <w:rPr>
            <w:rFonts w:ascii="Times New Roman" w:eastAsia="Times New Roman" w:hAnsi="Times New Roman" w:cs="Times New Roman"/>
            <w:b/>
            <w:bCs/>
            <w:sz w:val="27"/>
            <w:szCs w:val="27"/>
          </w:rPr>
          <w:t xml:space="preserve"> multiple site with multiple ip address</w:t>
        </w:r>
      </w:ins>
    </w:p>
    <w:p w:rsidR="00E413EA" w:rsidRPr="00E413EA" w:rsidRDefault="00E413EA" w:rsidP="00E413EA">
      <w:pPr>
        <w:spacing w:before="100" w:beforeAutospacing="1" w:after="100" w:afterAutospacing="1" w:line="240" w:lineRule="auto"/>
        <w:rPr>
          <w:ins w:id="744" w:author="Unknown"/>
          <w:rFonts w:ascii="Times New Roman" w:eastAsia="Times New Roman" w:hAnsi="Times New Roman" w:cs="Times New Roman"/>
          <w:sz w:val="24"/>
          <w:szCs w:val="24"/>
        </w:rPr>
      </w:pPr>
      <w:ins w:id="745" w:author="Unknown">
        <w:r w:rsidRPr="00E413EA">
          <w:rPr>
            <w:rFonts w:ascii="Times New Roman" w:eastAsia="Times New Roman" w:hAnsi="Times New Roman" w:cs="Times New Roman"/>
            <w:sz w:val="24"/>
            <w:szCs w:val="24"/>
          </w:rPr>
          <w:t xml:space="preserve">Now we will host multiple sites with multiple ip address. Create a virtual </w:t>
        </w:r>
        <w:proofErr w:type="gramStart"/>
        <w:r w:rsidRPr="00E413EA">
          <w:rPr>
            <w:rFonts w:ascii="Times New Roman" w:eastAsia="Times New Roman" w:hAnsi="Times New Roman" w:cs="Times New Roman"/>
            <w:sz w:val="24"/>
            <w:szCs w:val="24"/>
          </w:rPr>
          <w:t>lan</w:t>
        </w:r>
        <w:proofErr w:type="gramEnd"/>
        <w:r w:rsidRPr="00E413EA">
          <w:rPr>
            <w:rFonts w:ascii="Times New Roman" w:eastAsia="Times New Roman" w:hAnsi="Times New Roman" w:cs="Times New Roman"/>
            <w:sz w:val="24"/>
            <w:szCs w:val="24"/>
          </w:rPr>
          <w:t xml:space="preserve"> card on server and assign its an ip address of </w:t>
        </w:r>
        <w:r w:rsidRPr="00E413EA">
          <w:rPr>
            <w:rFonts w:ascii="Times New Roman" w:eastAsia="Times New Roman" w:hAnsi="Times New Roman" w:cs="Times New Roman"/>
            <w:b/>
            <w:bCs/>
            <w:sz w:val="24"/>
            <w:szCs w:val="24"/>
          </w:rPr>
          <w:t>192.168.0.253.</w:t>
        </w:r>
        <w:r w:rsidRPr="00E413EA">
          <w:rPr>
            <w:rFonts w:ascii="Times New Roman" w:eastAsia="Times New Roman" w:hAnsi="Times New Roman" w:cs="Times New Roman"/>
            <w:sz w:val="24"/>
            <w:szCs w:val="24"/>
          </w:rPr>
          <w:t xml:space="preserve"> </w:t>
        </w:r>
        <w:proofErr w:type="gramStart"/>
        <w:r w:rsidRPr="00E413EA">
          <w:rPr>
            <w:rFonts w:ascii="Times New Roman" w:eastAsia="Times New Roman" w:hAnsi="Times New Roman" w:cs="Times New Roman"/>
            <w:sz w:val="24"/>
            <w:szCs w:val="24"/>
          </w:rPr>
          <w:t>we</w:t>
        </w:r>
        <w:proofErr w:type="gramEnd"/>
        <w:r w:rsidRPr="00E413EA">
          <w:rPr>
            <w:rFonts w:ascii="Times New Roman" w:eastAsia="Times New Roman" w:hAnsi="Times New Roman" w:cs="Times New Roman"/>
            <w:sz w:val="24"/>
            <w:szCs w:val="24"/>
          </w:rPr>
          <w:t xml:space="preserve"> will create a testing site </w:t>
        </w:r>
        <w:r w:rsidRPr="00E413EA">
          <w:rPr>
            <w:rFonts w:ascii="Times New Roman" w:eastAsia="Times New Roman" w:hAnsi="Times New Roman" w:cs="Times New Roman"/>
            <w:b/>
            <w:bCs/>
            <w:sz w:val="24"/>
            <w:szCs w:val="24"/>
          </w:rPr>
          <w:t>www.nidhi.com</w:t>
        </w:r>
        <w:r w:rsidRPr="00E413EA">
          <w:rPr>
            <w:rFonts w:ascii="Times New Roman" w:eastAsia="Times New Roman" w:hAnsi="Times New Roman" w:cs="Times New Roman"/>
            <w:sz w:val="24"/>
            <w:szCs w:val="24"/>
          </w:rPr>
          <w:t xml:space="preserve"> and will bind it with ip address of </w:t>
        </w:r>
        <w:r w:rsidRPr="00E413EA">
          <w:rPr>
            <w:rFonts w:ascii="Times New Roman" w:eastAsia="Times New Roman" w:hAnsi="Times New Roman" w:cs="Times New Roman"/>
            <w:b/>
            <w:bCs/>
            <w:sz w:val="24"/>
            <w:szCs w:val="24"/>
          </w:rPr>
          <w:t>192.168.0.253</w:t>
        </w:r>
      </w:ins>
    </w:p>
    <w:p w:rsidR="00E413EA" w:rsidRPr="00E413EA" w:rsidRDefault="00E413EA" w:rsidP="00E413EA">
      <w:pPr>
        <w:spacing w:before="100" w:beforeAutospacing="1" w:after="100" w:afterAutospacing="1" w:line="240" w:lineRule="auto"/>
        <w:rPr>
          <w:ins w:id="746" w:author="Unknown"/>
          <w:rFonts w:ascii="Times New Roman" w:eastAsia="Times New Roman" w:hAnsi="Times New Roman" w:cs="Times New Roman"/>
          <w:sz w:val="24"/>
          <w:szCs w:val="24"/>
        </w:rPr>
      </w:pPr>
      <w:proofErr w:type="gramStart"/>
      <w:ins w:id="747" w:author="Unknown">
        <w:r w:rsidRPr="00E413EA">
          <w:rPr>
            <w:rFonts w:ascii="Times New Roman" w:eastAsia="Times New Roman" w:hAnsi="Times New Roman" w:cs="Times New Roman"/>
            <w:sz w:val="24"/>
            <w:szCs w:val="24"/>
          </w:rPr>
          <w:t>create</w:t>
        </w:r>
        <w:proofErr w:type="gramEnd"/>
        <w:r w:rsidRPr="00E413EA">
          <w:rPr>
            <w:rFonts w:ascii="Times New Roman" w:eastAsia="Times New Roman" w:hAnsi="Times New Roman" w:cs="Times New Roman"/>
            <w:sz w:val="24"/>
            <w:szCs w:val="24"/>
          </w:rPr>
          <w:t xml:space="preserve"> a </w:t>
        </w:r>
        <w:r w:rsidRPr="00E413EA">
          <w:rPr>
            <w:rFonts w:ascii="Times New Roman" w:eastAsia="Times New Roman" w:hAnsi="Times New Roman" w:cs="Times New Roman"/>
            <w:b/>
            <w:bCs/>
            <w:sz w:val="24"/>
            <w:szCs w:val="24"/>
          </w:rPr>
          <w:t>documents root</w:t>
        </w:r>
        <w:r w:rsidRPr="00E413EA">
          <w:rPr>
            <w:rFonts w:ascii="Times New Roman" w:eastAsia="Times New Roman" w:hAnsi="Times New Roman" w:cs="Times New Roman"/>
            <w:sz w:val="24"/>
            <w:szCs w:val="24"/>
          </w:rPr>
          <w:t xml:space="preserve"> directory for </w:t>
        </w:r>
        <w:r w:rsidRPr="00E413EA">
          <w:rPr>
            <w:rFonts w:ascii="Times New Roman" w:eastAsia="Times New Roman" w:hAnsi="Times New Roman" w:cs="Times New Roman"/>
            <w:b/>
            <w:bCs/>
            <w:sz w:val="24"/>
            <w:szCs w:val="24"/>
          </w:rPr>
          <w:t>www.nidhi.com</w:t>
        </w:r>
        <w:r w:rsidRPr="00E413EA">
          <w:rPr>
            <w:rFonts w:ascii="Times New Roman" w:eastAsia="Times New Roman" w:hAnsi="Times New Roman" w:cs="Times New Roman"/>
            <w:sz w:val="24"/>
            <w:szCs w:val="24"/>
          </w:rPr>
          <w:t xml:space="preserve"> website and a index page</w:t>
        </w:r>
        <w:r w:rsidRPr="00E413EA">
          <w:rPr>
            <w:rFonts w:ascii="Times New Roman" w:eastAsia="Times New Roman" w:hAnsi="Times New Roman" w:cs="Times New Roman"/>
            <w:sz w:val="24"/>
            <w:szCs w:val="24"/>
          </w:rPr>
          <w:br/>
        </w:r>
      </w:ins>
      <w:r>
        <w:rPr>
          <w:rFonts w:ascii="Times New Roman" w:eastAsia="Times New Roman" w:hAnsi="Times New Roman" w:cs="Times New Roman"/>
          <w:noProof/>
          <w:sz w:val="24"/>
          <w:szCs w:val="24"/>
        </w:rPr>
        <w:drawing>
          <wp:inline distT="0" distB="0" distL="0" distR="0">
            <wp:extent cx="5771515" cy="379730"/>
            <wp:effectExtent l="19050" t="0" r="635" b="0"/>
            <wp:docPr id="507" name="Picture 507" descr="vi nidh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7" descr="vi nidhi"/>
                    <pic:cNvPicPr>
                      <a:picLocks noChangeAspect="1" noChangeArrowheads="1"/>
                    </pic:cNvPicPr>
                  </pic:nvPicPr>
                  <pic:blipFill>
                    <a:blip r:embed="rId105"/>
                    <a:srcRect/>
                    <a:stretch>
                      <a:fillRect/>
                    </a:stretch>
                  </pic:blipFill>
                  <pic:spPr bwMode="auto">
                    <a:xfrm>
                      <a:off x="0" y="0"/>
                      <a:ext cx="5771515" cy="379730"/>
                    </a:xfrm>
                    <a:prstGeom prst="rect">
                      <a:avLst/>
                    </a:prstGeom>
                    <a:noFill/>
                    <a:ln w="9525">
                      <a:noFill/>
                      <a:miter lim="800000"/>
                      <a:headEnd/>
                      <a:tailEnd/>
                    </a:ln>
                  </pic:spPr>
                </pic:pic>
              </a:graphicData>
            </a:graphic>
          </wp:inline>
        </w:drawing>
      </w:r>
      <w:ins w:id="748" w:author="Unknown">
        <w:r w:rsidRPr="00E413EA">
          <w:rPr>
            <w:rFonts w:ascii="Times New Roman" w:eastAsia="Times New Roman" w:hAnsi="Times New Roman" w:cs="Times New Roman"/>
            <w:sz w:val="24"/>
            <w:szCs w:val="24"/>
          </w:rPr>
          <w:br/>
          <w:t xml:space="preserve">for testing purpose we are writing </w:t>
        </w:r>
        <w:r w:rsidRPr="00E413EA">
          <w:rPr>
            <w:rFonts w:ascii="Times New Roman" w:eastAsia="Times New Roman" w:hAnsi="Times New Roman" w:cs="Times New Roman"/>
            <w:b/>
            <w:bCs/>
            <w:sz w:val="24"/>
            <w:szCs w:val="24"/>
          </w:rPr>
          <w:t>site name</w:t>
        </w:r>
        <w:r w:rsidRPr="00E413EA">
          <w:rPr>
            <w:rFonts w:ascii="Times New Roman" w:eastAsia="Times New Roman" w:hAnsi="Times New Roman" w:cs="Times New Roman"/>
            <w:sz w:val="24"/>
            <w:szCs w:val="24"/>
          </w:rPr>
          <w:t xml:space="preserve"> in its </w:t>
        </w:r>
        <w:r w:rsidRPr="00E413EA">
          <w:rPr>
            <w:rFonts w:ascii="Times New Roman" w:eastAsia="Times New Roman" w:hAnsi="Times New Roman" w:cs="Times New Roman"/>
            <w:b/>
            <w:bCs/>
            <w:sz w:val="24"/>
            <w:szCs w:val="24"/>
          </w:rPr>
          <w:t>index page</w:t>
        </w:r>
        <w:r w:rsidRPr="00E413EA">
          <w:rPr>
            <w:rFonts w:ascii="Times New Roman" w:eastAsia="Times New Roman" w:hAnsi="Times New Roman" w:cs="Times New Roman"/>
            <w:sz w:val="24"/>
            <w:szCs w:val="24"/>
          </w:rPr>
          <w:t xml:space="preserve"> </w:t>
        </w:r>
        <w:r w:rsidRPr="00E413EA">
          <w:rPr>
            <w:rFonts w:ascii="Times New Roman" w:eastAsia="Times New Roman" w:hAnsi="Times New Roman" w:cs="Times New Roman"/>
            <w:sz w:val="24"/>
            <w:szCs w:val="24"/>
          </w:rPr>
          <w:br/>
        </w:r>
      </w:ins>
      <w:r>
        <w:rPr>
          <w:rFonts w:ascii="Times New Roman" w:eastAsia="Times New Roman" w:hAnsi="Times New Roman" w:cs="Times New Roman"/>
          <w:noProof/>
          <w:sz w:val="24"/>
          <w:szCs w:val="24"/>
        </w:rPr>
        <w:drawing>
          <wp:inline distT="0" distB="0" distL="0" distR="0">
            <wp:extent cx="1852295" cy="213995"/>
            <wp:effectExtent l="19050" t="0" r="0" b="0"/>
            <wp:docPr id="508" name="Picture 508" descr="index.ht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8" descr="index.htm"/>
                    <pic:cNvPicPr>
                      <a:picLocks noChangeAspect="1" noChangeArrowheads="1"/>
                    </pic:cNvPicPr>
                  </pic:nvPicPr>
                  <pic:blipFill>
                    <a:blip r:embed="rId106"/>
                    <a:srcRect/>
                    <a:stretch>
                      <a:fillRect/>
                    </a:stretch>
                  </pic:blipFill>
                  <pic:spPr bwMode="auto">
                    <a:xfrm>
                      <a:off x="0" y="0"/>
                      <a:ext cx="1852295" cy="213995"/>
                    </a:xfrm>
                    <a:prstGeom prst="rect">
                      <a:avLst/>
                    </a:prstGeom>
                    <a:noFill/>
                    <a:ln w="9525">
                      <a:noFill/>
                      <a:miter lim="800000"/>
                      <a:headEnd/>
                      <a:tailEnd/>
                    </a:ln>
                  </pic:spPr>
                </pic:pic>
              </a:graphicData>
            </a:graphic>
          </wp:inline>
        </w:drawing>
      </w:r>
      <w:ins w:id="749" w:author="Unknown">
        <w:r w:rsidRPr="00E413EA">
          <w:rPr>
            <w:rFonts w:ascii="Times New Roman" w:eastAsia="Times New Roman" w:hAnsi="Times New Roman" w:cs="Times New Roman"/>
            <w:sz w:val="24"/>
            <w:szCs w:val="24"/>
          </w:rPr>
          <w:br/>
        </w:r>
        <w:r w:rsidRPr="00E413EA">
          <w:rPr>
            <w:rFonts w:ascii="Times New Roman" w:eastAsia="Times New Roman" w:hAnsi="Times New Roman" w:cs="Times New Roman"/>
            <w:b/>
            <w:bCs/>
            <w:sz w:val="24"/>
            <w:szCs w:val="24"/>
          </w:rPr>
          <w:t>save</w:t>
        </w:r>
        <w:r w:rsidRPr="00E413EA">
          <w:rPr>
            <w:rFonts w:ascii="Times New Roman" w:eastAsia="Times New Roman" w:hAnsi="Times New Roman" w:cs="Times New Roman"/>
            <w:sz w:val="24"/>
            <w:szCs w:val="24"/>
          </w:rPr>
          <w:t xml:space="preserve"> file and exit</w:t>
        </w:r>
      </w:ins>
    </w:p>
    <w:p w:rsidR="00E413EA" w:rsidRPr="00E413EA" w:rsidRDefault="00E413EA" w:rsidP="00E413EA">
      <w:pPr>
        <w:spacing w:before="100" w:beforeAutospacing="1" w:after="100" w:afterAutospacing="1" w:line="240" w:lineRule="auto"/>
        <w:rPr>
          <w:ins w:id="750" w:author="Unknown"/>
          <w:rFonts w:ascii="Times New Roman" w:eastAsia="Times New Roman" w:hAnsi="Times New Roman" w:cs="Times New Roman"/>
          <w:sz w:val="24"/>
          <w:szCs w:val="24"/>
        </w:rPr>
      </w:pPr>
      <w:proofErr w:type="gramStart"/>
      <w:ins w:id="751" w:author="Unknown">
        <w:r w:rsidRPr="00E413EA">
          <w:rPr>
            <w:rFonts w:ascii="Times New Roman" w:eastAsia="Times New Roman" w:hAnsi="Times New Roman" w:cs="Times New Roman"/>
            <w:sz w:val="24"/>
            <w:szCs w:val="24"/>
          </w:rPr>
          <w:lastRenderedPageBreak/>
          <w:t>now</w:t>
        </w:r>
        <w:proofErr w:type="gramEnd"/>
        <w:r w:rsidRPr="00E413EA">
          <w:rPr>
            <w:rFonts w:ascii="Times New Roman" w:eastAsia="Times New Roman" w:hAnsi="Times New Roman" w:cs="Times New Roman"/>
            <w:sz w:val="24"/>
            <w:szCs w:val="24"/>
          </w:rPr>
          <w:t xml:space="preserve"> open </w:t>
        </w:r>
        <w:r w:rsidRPr="00E413EA">
          <w:rPr>
            <w:rFonts w:ascii="Times New Roman" w:eastAsia="Times New Roman" w:hAnsi="Times New Roman" w:cs="Times New Roman"/>
            <w:b/>
            <w:bCs/>
            <w:sz w:val="24"/>
            <w:szCs w:val="24"/>
          </w:rPr>
          <w:t>/etc/hosts</w:t>
        </w:r>
        <w:r w:rsidRPr="00E413EA">
          <w:rPr>
            <w:rFonts w:ascii="Times New Roman" w:eastAsia="Times New Roman" w:hAnsi="Times New Roman" w:cs="Times New Roman"/>
            <w:sz w:val="24"/>
            <w:szCs w:val="24"/>
          </w:rPr>
          <w:t xml:space="preserve"> file and bind </w:t>
        </w:r>
        <w:r w:rsidRPr="00E413EA">
          <w:rPr>
            <w:rFonts w:ascii="Times New Roman" w:eastAsia="Times New Roman" w:hAnsi="Times New Roman" w:cs="Times New Roman"/>
            <w:b/>
            <w:bCs/>
            <w:sz w:val="24"/>
            <w:szCs w:val="24"/>
          </w:rPr>
          <w:t>system ip</w:t>
        </w:r>
        <w:r w:rsidRPr="00E413EA">
          <w:rPr>
            <w:rFonts w:ascii="Times New Roman" w:eastAsia="Times New Roman" w:hAnsi="Times New Roman" w:cs="Times New Roman"/>
            <w:sz w:val="24"/>
            <w:szCs w:val="24"/>
          </w:rPr>
          <w:t xml:space="preserve"> with </w:t>
        </w:r>
        <w:r w:rsidRPr="00E413EA">
          <w:rPr>
            <w:rFonts w:ascii="Times New Roman" w:eastAsia="Times New Roman" w:hAnsi="Times New Roman" w:cs="Times New Roman"/>
            <w:b/>
            <w:bCs/>
            <w:sz w:val="24"/>
            <w:szCs w:val="24"/>
          </w:rPr>
          <w:t>www.nidhi.com</w:t>
        </w:r>
        <w:r w:rsidRPr="00E413EA">
          <w:rPr>
            <w:rFonts w:ascii="Times New Roman" w:eastAsia="Times New Roman" w:hAnsi="Times New Roman" w:cs="Times New Roman"/>
            <w:sz w:val="24"/>
            <w:szCs w:val="24"/>
          </w:rPr>
          <w:br/>
        </w:r>
      </w:ins>
      <w:r>
        <w:rPr>
          <w:rFonts w:ascii="Times New Roman" w:eastAsia="Times New Roman" w:hAnsi="Times New Roman" w:cs="Times New Roman"/>
          <w:noProof/>
          <w:sz w:val="24"/>
          <w:szCs w:val="24"/>
        </w:rPr>
        <w:drawing>
          <wp:inline distT="0" distB="0" distL="0" distR="0">
            <wp:extent cx="4738370" cy="1567815"/>
            <wp:effectExtent l="19050" t="0" r="5080" b="0"/>
            <wp:docPr id="509" name="Picture 509" descr="hos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9" descr="hosts"/>
                    <pic:cNvPicPr>
                      <a:picLocks noChangeAspect="1" noChangeArrowheads="1"/>
                    </pic:cNvPicPr>
                  </pic:nvPicPr>
                  <pic:blipFill>
                    <a:blip r:embed="rId107"/>
                    <a:srcRect/>
                    <a:stretch>
                      <a:fillRect/>
                    </a:stretch>
                  </pic:blipFill>
                  <pic:spPr bwMode="auto">
                    <a:xfrm>
                      <a:off x="0" y="0"/>
                      <a:ext cx="4738370" cy="1567815"/>
                    </a:xfrm>
                    <a:prstGeom prst="rect">
                      <a:avLst/>
                    </a:prstGeom>
                    <a:noFill/>
                    <a:ln w="9525">
                      <a:noFill/>
                      <a:miter lim="800000"/>
                      <a:headEnd/>
                      <a:tailEnd/>
                    </a:ln>
                  </pic:spPr>
                </pic:pic>
              </a:graphicData>
            </a:graphic>
          </wp:inline>
        </w:drawing>
      </w:r>
    </w:p>
    <w:p w:rsidR="00E413EA" w:rsidRPr="00E413EA" w:rsidRDefault="00E413EA" w:rsidP="00E413EA">
      <w:pPr>
        <w:spacing w:before="100" w:beforeAutospacing="1" w:after="100" w:afterAutospacing="1" w:line="240" w:lineRule="auto"/>
        <w:rPr>
          <w:ins w:id="752" w:author="Unknown"/>
          <w:rFonts w:ascii="Times New Roman" w:eastAsia="Times New Roman" w:hAnsi="Times New Roman" w:cs="Times New Roman"/>
          <w:sz w:val="24"/>
          <w:szCs w:val="24"/>
        </w:rPr>
      </w:pPr>
      <w:proofErr w:type="gramStart"/>
      <w:ins w:id="753" w:author="Unknown">
        <w:r w:rsidRPr="00E413EA">
          <w:rPr>
            <w:rFonts w:ascii="Times New Roman" w:eastAsia="Times New Roman" w:hAnsi="Times New Roman" w:cs="Times New Roman"/>
            <w:sz w:val="24"/>
            <w:szCs w:val="24"/>
          </w:rPr>
          <w:t>now</w:t>
        </w:r>
        <w:proofErr w:type="gramEnd"/>
        <w:r w:rsidRPr="00E413EA">
          <w:rPr>
            <w:rFonts w:ascii="Times New Roman" w:eastAsia="Times New Roman" w:hAnsi="Times New Roman" w:cs="Times New Roman"/>
            <w:sz w:val="24"/>
            <w:szCs w:val="24"/>
          </w:rPr>
          <w:t xml:space="preserve"> open</w:t>
        </w:r>
        <w:r w:rsidRPr="00E413EA">
          <w:rPr>
            <w:rFonts w:ascii="Times New Roman" w:eastAsia="Times New Roman" w:hAnsi="Times New Roman" w:cs="Times New Roman"/>
            <w:b/>
            <w:bCs/>
            <w:sz w:val="24"/>
            <w:szCs w:val="24"/>
          </w:rPr>
          <w:t xml:space="preserve"> /etc/httpd/conf/httpd.conf</w:t>
        </w:r>
        <w:r w:rsidRPr="00E413EA">
          <w:rPr>
            <w:rFonts w:ascii="Times New Roman" w:eastAsia="Times New Roman" w:hAnsi="Times New Roman" w:cs="Times New Roman"/>
            <w:sz w:val="24"/>
            <w:szCs w:val="24"/>
          </w:rPr>
          <w:t xml:space="preserve"> main configuration file of apache server </w:t>
        </w:r>
        <w:r w:rsidRPr="00E413EA">
          <w:rPr>
            <w:rFonts w:ascii="Times New Roman" w:eastAsia="Times New Roman" w:hAnsi="Times New Roman" w:cs="Times New Roman"/>
            <w:sz w:val="24"/>
            <w:szCs w:val="24"/>
          </w:rPr>
          <w:br/>
        </w:r>
      </w:ins>
      <w:r>
        <w:rPr>
          <w:rFonts w:ascii="Times New Roman" w:eastAsia="Times New Roman" w:hAnsi="Times New Roman" w:cs="Times New Roman"/>
          <w:noProof/>
          <w:sz w:val="24"/>
          <w:szCs w:val="24"/>
        </w:rPr>
        <w:drawing>
          <wp:inline distT="0" distB="0" distL="0" distR="0">
            <wp:extent cx="4156075" cy="260985"/>
            <wp:effectExtent l="19050" t="0" r="0" b="0"/>
            <wp:docPr id="510" name="Picture 510" descr="vi httpd.con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descr="vi httpd.conf"/>
                    <pic:cNvPicPr>
                      <a:picLocks noChangeAspect="1" noChangeArrowheads="1"/>
                    </pic:cNvPicPr>
                  </pic:nvPicPr>
                  <pic:blipFill>
                    <a:blip r:embed="rId91"/>
                    <a:srcRect/>
                    <a:stretch>
                      <a:fillRect/>
                    </a:stretch>
                  </pic:blipFill>
                  <pic:spPr bwMode="auto">
                    <a:xfrm>
                      <a:off x="0" y="0"/>
                      <a:ext cx="4156075" cy="260985"/>
                    </a:xfrm>
                    <a:prstGeom prst="rect">
                      <a:avLst/>
                    </a:prstGeom>
                    <a:noFill/>
                    <a:ln w="9525">
                      <a:noFill/>
                      <a:miter lim="800000"/>
                      <a:headEnd/>
                      <a:tailEnd/>
                    </a:ln>
                  </pic:spPr>
                </pic:pic>
              </a:graphicData>
            </a:graphic>
          </wp:inline>
        </w:drawing>
      </w:r>
      <w:ins w:id="754" w:author="Unknown">
        <w:r w:rsidRPr="00E413EA">
          <w:rPr>
            <w:rFonts w:ascii="Times New Roman" w:eastAsia="Times New Roman" w:hAnsi="Times New Roman" w:cs="Times New Roman"/>
            <w:sz w:val="24"/>
            <w:szCs w:val="24"/>
          </w:rPr>
          <w:br/>
          <w:t xml:space="preserve">Now go in the end of file and copy last seven line [ virtual host tag ] and paste them in the end of file. </w:t>
        </w:r>
        <w:proofErr w:type="gramStart"/>
        <w:r w:rsidRPr="00E413EA">
          <w:rPr>
            <w:rFonts w:ascii="Times New Roman" w:eastAsia="Times New Roman" w:hAnsi="Times New Roman" w:cs="Times New Roman"/>
            <w:b/>
            <w:bCs/>
            <w:sz w:val="24"/>
            <w:szCs w:val="24"/>
          </w:rPr>
          <w:t>change</w:t>
        </w:r>
        <w:proofErr w:type="gramEnd"/>
        <w:r w:rsidRPr="00E413EA">
          <w:rPr>
            <w:rFonts w:ascii="Times New Roman" w:eastAsia="Times New Roman" w:hAnsi="Times New Roman" w:cs="Times New Roman"/>
            <w:b/>
            <w:bCs/>
            <w:sz w:val="24"/>
            <w:szCs w:val="24"/>
          </w:rPr>
          <w:t xml:space="preserve"> these seven lines as shown in image</w:t>
        </w:r>
        <w:r w:rsidRPr="00E413EA">
          <w:rPr>
            <w:rFonts w:ascii="Times New Roman" w:eastAsia="Times New Roman" w:hAnsi="Times New Roman" w:cs="Times New Roman"/>
            <w:sz w:val="24"/>
            <w:szCs w:val="24"/>
          </w:rPr>
          <w:t xml:space="preserve"> </w:t>
        </w:r>
        <w:r w:rsidRPr="00E413EA">
          <w:rPr>
            <w:rFonts w:ascii="Times New Roman" w:eastAsia="Times New Roman" w:hAnsi="Times New Roman" w:cs="Times New Roman"/>
            <w:sz w:val="24"/>
            <w:szCs w:val="24"/>
          </w:rPr>
          <w:br/>
        </w:r>
      </w:ins>
      <w:r>
        <w:rPr>
          <w:rFonts w:ascii="Times New Roman" w:eastAsia="Times New Roman" w:hAnsi="Times New Roman" w:cs="Times New Roman"/>
          <w:noProof/>
          <w:sz w:val="24"/>
          <w:szCs w:val="24"/>
        </w:rPr>
        <w:drawing>
          <wp:inline distT="0" distB="0" distL="0" distR="0">
            <wp:extent cx="4928235" cy="2458085"/>
            <wp:effectExtent l="19050" t="0" r="5715" b="0"/>
            <wp:docPr id="511" name="Picture 511" descr="httpd.con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1" descr="httpd.conf"/>
                    <pic:cNvPicPr>
                      <a:picLocks noChangeAspect="1" noChangeArrowheads="1"/>
                    </pic:cNvPicPr>
                  </pic:nvPicPr>
                  <pic:blipFill>
                    <a:blip r:embed="rId108"/>
                    <a:srcRect/>
                    <a:stretch>
                      <a:fillRect/>
                    </a:stretch>
                  </pic:blipFill>
                  <pic:spPr bwMode="auto">
                    <a:xfrm>
                      <a:off x="0" y="0"/>
                      <a:ext cx="4928235" cy="2458085"/>
                    </a:xfrm>
                    <a:prstGeom prst="rect">
                      <a:avLst/>
                    </a:prstGeom>
                    <a:noFill/>
                    <a:ln w="9525">
                      <a:noFill/>
                      <a:miter lim="800000"/>
                      <a:headEnd/>
                      <a:tailEnd/>
                    </a:ln>
                  </pic:spPr>
                </pic:pic>
              </a:graphicData>
            </a:graphic>
          </wp:inline>
        </w:drawing>
      </w:r>
      <w:ins w:id="755" w:author="Unknown">
        <w:r w:rsidRPr="00E413EA">
          <w:rPr>
            <w:rFonts w:ascii="Times New Roman" w:eastAsia="Times New Roman" w:hAnsi="Times New Roman" w:cs="Times New Roman"/>
            <w:sz w:val="24"/>
            <w:szCs w:val="24"/>
          </w:rPr>
          <w:br/>
          <w:t xml:space="preserve">now </w:t>
        </w:r>
        <w:r w:rsidRPr="00E413EA">
          <w:rPr>
            <w:rFonts w:ascii="Times New Roman" w:eastAsia="Times New Roman" w:hAnsi="Times New Roman" w:cs="Times New Roman"/>
            <w:b/>
            <w:bCs/>
            <w:sz w:val="24"/>
            <w:szCs w:val="24"/>
          </w:rPr>
          <w:t>save</w:t>
        </w:r>
        <w:r w:rsidRPr="00E413EA">
          <w:rPr>
            <w:rFonts w:ascii="Times New Roman" w:eastAsia="Times New Roman" w:hAnsi="Times New Roman" w:cs="Times New Roman"/>
            <w:sz w:val="24"/>
            <w:szCs w:val="24"/>
          </w:rPr>
          <w:t xml:space="preserve"> this file and exit from it</w:t>
        </w:r>
      </w:ins>
    </w:p>
    <w:p w:rsidR="00E413EA" w:rsidRPr="00E413EA" w:rsidRDefault="00E413EA" w:rsidP="00E413EA">
      <w:pPr>
        <w:spacing w:before="100" w:beforeAutospacing="1" w:after="100" w:afterAutospacing="1" w:line="240" w:lineRule="auto"/>
        <w:rPr>
          <w:ins w:id="756" w:author="Unknown"/>
          <w:rFonts w:ascii="Times New Roman" w:eastAsia="Times New Roman" w:hAnsi="Times New Roman" w:cs="Times New Roman"/>
          <w:sz w:val="24"/>
          <w:szCs w:val="24"/>
        </w:rPr>
      </w:pPr>
      <w:ins w:id="757" w:author="Unknown">
        <w:r w:rsidRPr="00E413EA">
          <w:rPr>
            <w:rFonts w:ascii="Times New Roman" w:eastAsia="Times New Roman" w:hAnsi="Times New Roman" w:cs="Times New Roman"/>
            <w:sz w:val="24"/>
            <w:szCs w:val="24"/>
          </w:rPr>
          <w:t xml:space="preserve">you have done necessary configuration now restart the </w:t>
        </w:r>
        <w:r w:rsidRPr="00E413EA">
          <w:rPr>
            <w:rFonts w:ascii="Times New Roman" w:eastAsia="Times New Roman" w:hAnsi="Times New Roman" w:cs="Times New Roman"/>
            <w:b/>
            <w:bCs/>
            <w:sz w:val="24"/>
            <w:szCs w:val="24"/>
          </w:rPr>
          <w:t>httpd service</w:t>
        </w:r>
        <w:r w:rsidRPr="00E413EA">
          <w:rPr>
            <w:rFonts w:ascii="Times New Roman" w:eastAsia="Times New Roman" w:hAnsi="Times New Roman" w:cs="Times New Roman"/>
            <w:sz w:val="24"/>
            <w:szCs w:val="24"/>
          </w:rPr>
          <w:t xml:space="preserve"> </w:t>
        </w:r>
        <w:r w:rsidRPr="00E413EA">
          <w:rPr>
            <w:rFonts w:ascii="Times New Roman" w:eastAsia="Times New Roman" w:hAnsi="Times New Roman" w:cs="Times New Roman"/>
            <w:sz w:val="24"/>
            <w:szCs w:val="24"/>
          </w:rPr>
          <w:br/>
        </w:r>
      </w:ins>
      <w:r>
        <w:rPr>
          <w:rFonts w:ascii="Times New Roman" w:eastAsia="Times New Roman" w:hAnsi="Times New Roman" w:cs="Times New Roman"/>
          <w:noProof/>
          <w:sz w:val="24"/>
          <w:szCs w:val="24"/>
        </w:rPr>
        <w:drawing>
          <wp:inline distT="0" distB="0" distL="0" distR="0">
            <wp:extent cx="5795010" cy="617220"/>
            <wp:effectExtent l="19050" t="0" r="0" b="0"/>
            <wp:docPr id="512" name="Picture 512" descr="service httpd rest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2" descr="service httpd restart"/>
                    <pic:cNvPicPr>
                      <a:picLocks noChangeAspect="1" noChangeArrowheads="1"/>
                    </pic:cNvPicPr>
                  </pic:nvPicPr>
                  <pic:blipFill>
                    <a:blip r:embed="rId103"/>
                    <a:srcRect/>
                    <a:stretch>
                      <a:fillRect/>
                    </a:stretch>
                  </pic:blipFill>
                  <pic:spPr bwMode="auto">
                    <a:xfrm>
                      <a:off x="0" y="0"/>
                      <a:ext cx="5795010" cy="617220"/>
                    </a:xfrm>
                    <a:prstGeom prst="rect">
                      <a:avLst/>
                    </a:prstGeom>
                    <a:noFill/>
                    <a:ln w="9525">
                      <a:noFill/>
                      <a:miter lim="800000"/>
                      <a:headEnd/>
                      <a:tailEnd/>
                    </a:ln>
                  </pic:spPr>
                </pic:pic>
              </a:graphicData>
            </a:graphic>
          </wp:inline>
        </w:drawing>
      </w:r>
      <w:ins w:id="758" w:author="Unknown">
        <w:r w:rsidRPr="00E413EA">
          <w:rPr>
            <w:rFonts w:ascii="Times New Roman" w:eastAsia="Times New Roman" w:hAnsi="Times New Roman" w:cs="Times New Roman"/>
            <w:sz w:val="24"/>
            <w:szCs w:val="24"/>
          </w:rPr>
          <w:br/>
          <w:t xml:space="preserve">test this configuration run </w:t>
        </w:r>
        <w:r w:rsidRPr="00E413EA">
          <w:rPr>
            <w:rFonts w:ascii="Times New Roman" w:eastAsia="Times New Roman" w:hAnsi="Times New Roman" w:cs="Times New Roman"/>
            <w:b/>
            <w:bCs/>
            <w:sz w:val="24"/>
            <w:szCs w:val="24"/>
          </w:rPr>
          <w:t>links</w:t>
        </w:r>
        <w:r w:rsidRPr="00E413EA">
          <w:rPr>
            <w:rFonts w:ascii="Times New Roman" w:eastAsia="Times New Roman" w:hAnsi="Times New Roman" w:cs="Times New Roman"/>
            <w:sz w:val="24"/>
            <w:szCs w:val="24"/>
          </w:rPr>
          <w:t xml:space="preserve"> command</w:t>
        </w:r>
        <w:r w:rsidRPr="00E413EA">
          <w:rPr>
            <w:rFonts w:ascii="Times New Roman" w:eastAsia="Times New Roman" w:hAnsi="Times New Roman" w:cs="Times New Roman"/>
            <w:sz w:val="24"/>
            <w:szCs w:val="24"/>
          </w:rPr>
          <w:br/>
        </w:r>
      </w:ins>
      <w:r>
        <w:rPr>
          <w:rFonts w:ascii="Times New Roman" w:eastAsia="Times New Roman" w:hAnsi="Times New Roman" w:cs="Times New Roman"/>
          <w:noProof/>
          <w:sz w:val="24"/>
          <w:szCs w:val="24"/>
        </w:rPr>
        <w:drawing>
          <wp:inline distT="0" distB="0" distL="0" distR="0">
            <wp:extent cx="5711825" cy="724535"/>
            <wp:effectExtent l="19050" t="0" r="3175" b="0"/>
            <wp:docPr id="513" name="Picture 513" descr="lin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3" descr="links"/>
                    <pic:cNvPicPr>
                      <a:picLocks noChangeAspect="1" noChangeArrowheads="1"/>
                    </pic:cNvPicPr>
                  </pic:nvPicPr>
                  <pic:blipFill>
                    <a:blip r:embed="rId109"/>
                    <a:srcRect/>
                    <a:stretch>
                      <a:fillRect/>
                    </a:stretch>
                  </pic:blipFill>
                  <pic:spPr bwMode="auto">
                    <a:xfrm>
                      <a:off x="0" y="0"/>
                      <a:ext cx="5711825" cy="724535"/>
                    </a:xfrm>
                    <a:prstGeom prst="rect">
                      <a:avLst/>
                    </a:prstGeom>
                    <a:noFill/>
                    <a:ln w="9525">
                      <a:noFill/>
                      <a:miter lim="800000"/>
                      <a:headEnd/>
                      <a:tailEnd/>
                    </a:ln>
                  </pic:spPr>
                </pic:pic>
              </a:graphicData>
            </a:graphic>
          </wp:inline>
        </w:drawing>
      </w:r>
      <w:ins w:id="759" w:author="Unknown">
        <w:r w:rsidRPr="00E413EA">
          <w:rPr>
            <w:rFonts w:ascii="Times New Roman" w:eastAsia="Times New Roman" w:hAnsi="Times New Roman" w:cs="Times New Roman"/>
            <w:sz w:val="24"/>
            <w:szCs w:val="24"/>
          </w:rPr>
          <w:br/>
          <w:t xml:space="preserve">In output of </w:t>
        </w:r>
        <w:r w:rsidRPr="00E413EA">
          <w:rPr>
            <w:rFonts w:ascii="Times New Roman" w:eastAsia="Times New Roman" w:hAnsi="Times New Roman" w:cs="Times New Roman"/>
            <w:b/>
            <w:bCs/>
            <w:sz w:val="24"/>
            <w:szCs w:val="24"/>
          </w:rPr>
          <w:t xml:space="preserve">links </w:t>
        </w:r>
        <w:r w:rsidRPr="00E413EA">
          <w:rPr>
            <w:rFonts w:ascii="Times New Roman" w:eastAsia="Times New Roman" w:hAnsi="Times New Roman" w:cs="Times New Roman"/>
            <w:sz w:val="24"/>
            <w:szCs w:val="24"/>
          </w:rPr>
          <w:t xml:space="preserve">command you should see the </w:t>
        </w:r>
        <w:r w:rsidRPr="00E413EA">
          <w:rPr>
            <w:rFonts w:ascii="Times New Roman" w:eastAsia="Times New Roman" w:hAnsi="Times New Roman" w:cs="Times New Roman"/>
            <w:b/>
            <w:bCs/>
            <w:sz w:val="24"/>
            <w:szCs w:val="24"/>
          </w:rPr>
          <w:t xml:space="preserve">index page </w:t>
        </w:r>
        <w:r w:rsidRPr="00E413EA">
          <w:rPr>
            <w:rFonts w:ascii="Times New Roman" w:eastAsia="Times New Roman" w:hAnsi="Times New Roman" w:cs="Times New Roman"/>
            <w:sz w:val="24"/>
            <w:szCs w:val="24"/>
          </w:rPr>
          <w:t>of site</w:t>
        </w:r>
      </w:ins>
    </w:p>
    <w:p w:rsidR="00E413EA" w:rsidRPr="00E413EA" w:rsidRDefault="00E413EA" w:rsidP="00E413EA">
      <w:pPr>
        <w:spacing w:before="100" w:beforeAutospacing="1" w:after="100" w:afterAutospacing="1" w:line="240" w:lineRule="auto"/>
        <w:outlineLvl w:val="2"/>
        <w:rPr>
          <w:ins w:id="760" w:author="Unknown"/>
          <w:rFonts w:ascii="Times New Roman" w:eastAsia="Times New Roman" w:hAnsi="Times New Roman" w:cs="Times New Roman"/>
          <w:b/>
          <w:bCs/>
          <w:sz w:val="27"/>
          <w:szCs w:val="27"/>
        </w:rPr>
      </w:pPr>
      <w:ins w:id="761" w:author="Unknown">
        <w:r w:rsidRPr="00E413EA">
          <w:rPr>
            <w:rFonts w:ascii="Times New Roman" w:eastAsia="Times New Roman" w:hAnsi="Times New Roman" w:cs="Times New Roman"/>
            <w:b/>
            <w:bCs/>
            <w:sz w:val="27"/>
            <w:szCs w:val="27"/>
          </w:rPr>
          <w:t>How to create site alias</w:t>
        </w:r>
      </w:ins>
    </w:p>
    <w:p w:rsidR="00E413EA" w:rsidRPr="00E413EA" w:rsidRDefault="00E413EA" w:rsidP="00E413EA">
      <w:pPr>
        <w:spacing w:before="100" w:beforeAutospacing="1" w:after="100" w:afterAutospacing="1" w:line="240" w:lineRule="auto"/>
        <w:rPr>
          <w:ins w:id="762" w:author="Unknown"/>
          <w:rFonts w:ascii="Times New Roman" w:eastAsia="Times New Roman" w:hAnsi="Times New Roman" w:cs="Times New Roman"/>
          <w:sz w:val="24"/>
          <w:szCs w:val="24"/>
        </w:rPr>
      </w:pPr>
      <w:ins w:id="763" w:author="Unknown">
        <w:r w:rsidRPr="00E413EA">
          <w:rPr>
            <w:rFonts w:ascii="Times New Roman" w:eastAsia="Times New Roman" w:hAnsi="Times New Roman" w:cs="Times New Roman"/>
            <w:sz w:val="24"/>
            <w:szCs w:val="24"/>
          </w:rPr>
          <w:lastRenderedPageBreak/>
          <w:t xml:space="preserve">Now I will show you that how can you use </w:t>
        </w:r>
        <w:r w:rsidRPr="00E413EA">
          <w:rPr>
            <w:rFonts w:ascii="Times New Roman" w:eastAsia="Times New Roman" w:hAnsi="Times New Roman" w:cs="Times New Roman"/>
            <w:b/>
            <w:bCs/>
            <w:sz w:val="24"/>
            <w:szCs w:val="24"/>
          </w:rPr>
          <w:t>site alias</w:t>
        </w:r>
        <w:r w:rsidRPr="00E413EA">
          <w:rPr>
            <w:rFonts w:ascii="Times New Roman" w:eastAsia="Times New Roman" w:hAnsi="Times New Roman" w:cs="Times New Roman"/>
            <w:sz w:val="24"/>
            <w:szCs w:val="24"/>
          </w:rPr>
          <w:t xml:space="preserve"> to configure more name of same site. </w:t>
        </w:r>
        <w:proofErr w:type="gramStart"/>
        <w:r w:rsidRPr="00E413EA">
          <w:rPr>
            <w:rFonts w:ascii="Times New Roman" w:eastAsia="Times New Roman" w:hAnsi="Times New Roman" w:cs="Times New Roman"/>
            <w:sz w:val="24"/>
            <w:szCs w:val="24"/>
          </w:rPr>
          <w:t>we</w:t>
        </w:r>
        <w:proofErr w:type="gramEnd"/>
        <w:r w:rsidRPr="00E413EA">
          <w:rPr>
            <w:rFonts w:ascii="Times New Roman" w:eastAsia="Times New Roman" w:hAnsi="Times New Roman" w:cs="Times New Roman"/>
            <w:sz w:val="24"/>
            <w:szCs w:val="24"/>
          </w:rPr>
          <w:t xml:space="preserve"> configure a site </w:t>
        </w:r>
        <w:r w:rsidRPr="00E413EA">
          <w:rPr>
            <w:rFonts w:ascii="Times New Roman" w:eastAsia="Times New Roman" w:hAnsi="Times New Roman" w:cs="Times New Roman"/>
            <w:b/>
            <w:bCs/>
            <w:sz w:val="24"/>
            <w:szCs w:val="24"/>
          </w:rPr>
          <w:t>www.vinita.com</w:t>
        </w:r>
        <w:r w:rsidRPr="00E413EA">
          <w:rPr>
            <w:rFonts w:ascii="Times New Roman" w:eastAsia="Times New Roman" w:hAnsi="Times New Roman" w:cs="Times New Roman"/>
            <w:sz w:val="24"/>
            <w:szCs w:val="24"/>
          </w:rPr>
          <w:t xml:space="preserve"> in stating of example. </w:t>
        </w:r>
        <w:proofErr w:type="gramStart"/>
        <w:r w:rsidRPr="00E413EA">
          <w:rPr>
            <w:rFonts w:ascii="Times New Roman" w:eastAsia="Times New Roman" w:hAnsi="Times New Roman" w:cs="Times New Roman"/>
            <w:sz w:val="24"/>
            <w:szCs w:val="24"/>
          </w:rPr>
          <w:t>now</w:t>
        </w:r>
        <w:proofErr w:type="gramEnd"/>
        <w:r w:rsidRPr="00E413EA">
          <w:rPr>
            <w:rFonts w:ascii="Times New Roman" w:eastAsia="Times New Roman" w:hAnsi="Times New Roman" w:cs="Times New Roman"/>
            <w:sz w:val="24"/>
            <w:szCs w:val="24"/>
          </w:rPr>
          <w:t xml:space="preserve"> we will create </w:t>
        </w:r>
        <w:r w:rsidRPr="00E413EA">
          <w:rPr>
            <w:rFonts w:ascii="Times New Roman" w:eastAsia="Times New Roman" w:hAnsi="Times New Roman" w:cs="Times New Roman"/>
            <w:b/>
            <w:bCs/>
            <w:sz w:val="24"/>
            <w:szCs w:val="24"/>
          </w:rPr>
          <w:t>www.goswami.com</w:t>
        </w:r>
        <w:r w:rsidRPr="00E413EA">
          <w:rPr>
            <w:rFonts w:ascii="Times New Roman" w:eastAsia="Times New Roman" w:hAnsi="Times New Roman" w:cs="Times New Roman"/>
            <w:sz w:val="24"/>
            <w:szCs w:val="24"/>
          </w:rPr>
          <w:t xml:space="preserve"> site alias for this site so this site can be access with both name.</w:t>
        </w:r>
      </w:ins>
    </w:p>
    <w:p w:rsidR="00E413EA" w:rsidRPr="00E413EA" w:rsidRDefault="00E413EA" w:rsidP="00E413EA">
      <w:pPr>
        <w:spacing w:before="100" w:beforeAutospacing="1" w:after="100" w:afterAutospacing="1" w:line="240" w:lineRule="auto"/>
        <w:rPr>
          <w:ins w:id="764" w:author="Unknown"/>
          <w:rFonts w:ascii="Times New Roman" w:eastAsia="Times New Roman" w:hAnsi="Times New Roman" w:cs="Times New Roman"/>
          <w:sz w:val="24"/>
          <w:szCs w:val="24"/>
        </w:rPr>
      </w:pPr>
      <w:ins w:id="765" w:author="Unknown">
        <w:r w:rsidRPr="00E413EA">
          <w:rPr>
            <w:rFonts w:ascii="Times New Roman" w:eastAsia="Times New Roman" w:hAnsi="Times New Roman" w:cs="Times New Roman"/>
            <w:sz w:val="24"/>
            <w:szCs w:val="24"/>
          </w:rPr>
          <w:t xml:space="preserve">To create </w:t>
        </w:r>
        <w:r w:rsidRPr="00E413EA">
          <w:rPr>
            <w:rFonts w:ascii="Times New Roman" w:eastAsia="Times New Roman" w:hAnsi="Times New Roman" w:cs="Times New Roman"/>
            <w:b/>
            <w:bCs/>
            <w:sz w:val="24"/>
            <w:szCs w:val="24"/>
          </w:rPr>
          <w:t>alias</w:t>
        </w:r>
        <w:r w:rsidRPr="00E413EA">
          <w:rPr>
            <w:rFonts w:ascii="Times New Roman" w:eastAsia="Times New Roman" w:hAnsi="Times New Roman" w:cs="Times New Roman"/>
            <w:sz w:val="24"/>
            <w:szCs w:val="24"/>
          </w:rPr>
          <w:t xml:space="preserve"> first make its entry in</w:t>
        </w:r>
        <w:r w:rsidRPr="00E413EA">
          <w:rPr>
            <w:rFonts w:ascii="Times New Roman" w:eastAsia="Times New Roman" w:hAnsi="Times New Roman" w:cs="Times New Roman"/>
            <w:b/>
            <w:bCs/>
            <w:sz w:val="24"/>
            <w:szCs w:val="24"/>
          </w:rPr>
          <w:t xml:space="preserve"> /etc/hosts</w:t>
        </w:r>
        <w:r w:rsidRPr="00E413EA">
          <w:rPr>
            <w:rFonts w:ascii="Times New Roman" w:eastAsia="Times New Roman" w:hAnsi="Times New Roman" w:cs="Times New Roman"/>
            <w:sz w:val="24"/>
            <w:szCs w:val="24"/>
          </w:rPr>
          <w:t xml:space="preserve"> file as shown here </w:t>
        </w:r>
        <w:r w:rsidRPr="00E413EA">
          <w:rPr>
            <w:rFonts w:ascii="Times New Roman" w:eastAsia="Times New Roman" w:hAnsi="Times New Roman" w:cs="Times New Roman"/>
            <w:sz w:val="24"/>
            <w:szCs w:val="24"/>
          </w:rPr>
          <w:br/>
        </w:r>
      </w:ins>
      <w:r>
        <w:rPr>
          <w:rFonts w:ascii="Times New Roman" w:eastAsia="Times New Roman" w:hAnsi="Times New Roman" w:cs="Times New Roman"/>
          <w:noProof/>
          <w:sz w:val="24"/>
          <w:szCs w:val="24"/>
        </w:rPr>
        <w:drawing>
          <wp:inline distT="0" distB="0" distL="0" distR="0">
            <wp:extent cx="4750435" cy="1555750"/>
            <wp:effectExtent l="19050" t="0" r="0" b="0"/>
            <wp:docPr id="514" name="Picture 514" descr="hos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4" descr="hosts"/>
                    <pic:cNvPicPr>
                      <a:picLocks noChangeAspect="1" noChangeArrowheads="1"/>
                    </pic:cNvPicPr>
                  </pic:nvPicPr>
                  <pic:blipFill>
                    <a:blip r:embed="rId110"/>
                    <a:srcRect/>
                    <a:stretch>
                      <a:fillRect/>
                    </a:stretch>
                  </pic:blipFill>
                  <pic:spPr bwMode="auto">
                    <a:xfrm>
                      <a:off x="0" y="0"/>
                      <a:ext cx="4750435" cy="1555750"/>
                    </a:xfrm>
                    <a:prstGeom prst="rect">
                      <a:avLst/>
                    </a:prstGeom>
                    <a:noFill/>
                    <a:ln w="9525">
                      <a:noFill/>
                      <a:miter lim="800000"/>
                      <a:headEnd/>
                      <a:tailEnd/>
                    </a:ln>
                  </pic:spPr>
                </pic:pic>
              </a:graphicData>
            </a:graphic>
          </wp:inline>
        </w:drawing>
      </w:r>
    </w:p>
    <w:p w:rsidR="00E413EA" w:rsidRPr="00E413EA" w:rsidRDefault="00E413EA" w:rsidP="00E413EA">
      <w:pPr>
        <w:spacing w:before="100" w:beforeAutospacing="1" w:after="100" w:afterAutospacing="1" w:line="240" w:lineRule="auto"/>
        <w:rPr>
          <w:ins w:id="766" w:author="Unknown"/>
          <w:rFonts w:ascii="Times New Roman" w:eastAsia="Times New Roman" w:hAnsi="Times New Roman" w:cs="Times New Roman"/>
          <w:sz w:val="24"/>
          <w:szCs w:val="24"/>
        </w:rPr>
      </w:pPr>
      <w:ins w:id="767" w:author="Unknown">
        <w:r w:rsidRPr="00E413EA">
          <w:rPr>
            <w:rFonts w:ascii="Times New Roman" w:eastAsia="Times New Roman" w:hAnsi="Times New Roman" w:cs="Times New Roman"/>
            <w:sz w:val="24"/>
            <w:szCs w:val="24"/>
          </w:rPr>
          <w:t xml:space="preserve">Now open main apache configuration </w:t>
        </w:r>
        <w:r w:rsidRPr="00E413EA">
          <w:rPr>
            <w:rFonts w:ascii="Times New Roman" w:eastAsia="Times New Roman" w:hAnsi="Times New Roman" w:cs="Times New Roman"/>
            <w:b/>
            <w:bCs/>
            <w:sz w:val="24"/>
            <w:szCs w:val="24"/>
          </w:rPr>
          <w:t>/etc/httpd/conf/httpd.conf</w:t>
        </w:r>
        <w:r w:rsidRPr="00E413EA">
          <w:rPr>
            <w:rFonts w:ascii="Times New Roman" w:eastAsia="Times New Roman" w:hAnsi="Times New Roman" w:cs="Times New Roman"/>
            <w:sz w:val="24"/>
            <w:szCs w:val="24"/>
          </w:rPr>
          <w:br/>
        </w:r>
      </w:ins>
      <w:r>
        <w:rPr>
          <w:rFonts w:ascii="Times New Roman" w:eastAsia="Times New Roman" w:hAnsi="Times New Roman" w:cs="Times New Roman"/>
          <w:noProof/>
          <w:sz w:val="24"/>
          <w:szCs w:val="24"/>
        </w:rPr>
        <w:drawing>
          <wp:inline distT="0" distB="0" distL="0" distR="0">
            <wp:extent cx="4156075" cy="260985"/>
            <wp:effectExtent l="19050" t="0" r="0" b="0"/>
            <wp:docPr id="515" name="Picture 515" descr="vi httpd.con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5" descr="vi httpd.conf"/>
                    <pic:cNvPicPr>
                      <a:picLocks noChangeAspect="1" noChangeArrowheads="1"/>
                    </pic:cNvPicPr>
                  </pic:nvPicPr>
                  <pic:blipFill>
                    <a:blip r:embed="rId91"/>
                    <a:srcRect/>
                    <a:stretch>
                      <a:fillRect/>
                    </a:stretch>
                  </pic:blipFill>
                  <pic:spPr bwMode="auto">
                    <a:xfrm>
                      <a:off x="0" y="0"/>
                      <a:ext cx="4156075" cy="260985"/>
                    </a:xfrm>
                    <a:prstGeom prst="rect">
                      <a:avLst/>
                    </a:prstGeom>
                    <a:noFill/>
                    <a:ln w="9525">
                      <a:noFill/>
                      <a:miter lim="800000"/>
                      <a:headEnd/>
                      <a:tailEnd/>
                    </a:ln>
                  </pic:spPr>
                </pic:pic>
              </a:graphicData>
            </a:graphic>
          </wp:inline>
        </w:drawing>
      </w:r>
      <w:ins w:id="768" w:author="Unknown">
        <w:r w:rsidRPr="00E413EA">
          <w:rPr>
            <w:rFonts w:ascii="Times New Roman" w:eastAsia="Times New Roman" w:hAnsi="Times New Roman" w:cs="Times New Roman"/>
            <w:sz w:val="24"/>
            <w:szCs w:val="24"/>
          </w:rPr>
          <w:br/>
          <w:t xml:space="preserve">Now go in the end of file and copy last seven line </w:t>
        </w:r>
        <w:proofErr w:type="gramStart"/>
        <w:r w:rsidRPr="00E413EA">
          <w:rPr>
            <w:rFonts w:ascii="Times New Roman" w:eastAsia="Times New Roman" w:hAnsi="Times New Roman" w:cs="Times New Roman"/>
            <w:sz w:val="24"/>
            <w:szCs w:val="24"/>
          </w:rPr>
          <w:t>[ virtual</w:t>
        </w:r>
        <w:proofErr w:type="gramEnd"/>
        <w:r w:rsidRPr="00E413EA">
          <w:rPr>
            <w:rFonts w:ascii="Times New Roman" w:eastAsia="Times New Roman" w:hAnsi="Times New Roman" w:cs="Times New Roman"/>
            <w:sz w:val="24"/>
            <w:szCs w:val="24"/>
          </w:rPr>
          <w:t xml:space="preserve"> host tag ] and paste them in the end of file. </w:t>
        </w:r>
        <w:proofErr w:type="gramStart"/>
        <w:r w:rsidRPr="00E413EA">
          <w:rPr>
            <w:rFonts w:ascii="Times New Roman" w:eastAsia="Times New Roman" w:hAnsi="Times New Roman" w:cs="Times New Roman"/>
            <w:b/>
            <w:bCs/>
            <w:sz w:val="24"/>
            <w:szCs w:val="24"/>
          </w:rPr>
          <w:t>change</w:t>
        </w:r>
        <w:proofErr w:type="gramEnd"/>
        <w:r w:rsidRPr="00E413EA">
          <w:rPr>
            <w:rFonts w:ascii="Times New Roman" w:eastAsia="Times New Roman" w:hAnsi="Times New Roman" w:cs="Times New Roman"/>
            <w:b/>
            <w:bCs/>
            <w:sz w:val="24"/>
            <w:szCs w:val="24"/>
          </w:rPr>
          <w:t xml:space="preserve"> these seven lines as shown in image</w:t>
        </w:r>
        <w:r w:rsidRPr="00E413EA">
          <w:rPr>
            <w:rFonts w:ascii="Times New Roman" w:eastAsia="Times New Roman" w:hAnsi="Times New Roman" w:cs="Times New Roman"/>
            <w:sz w:val="24"/>
            <w:szCs w:val="24"/>
          </w:rPr>
          <w:t xml:space="preserve"> </w:t>
        </w:r>
        <w:r w:rsidRPr="00E413EA">
          <w:rPr>
            <w:rFonts w:ascii="Times New Roman" w:eastAsia="Times New Roman" w:hAnsi="Times New Roman" w:cs="Times New Roman"/>
            <w:sz w:val="24"/>
            <w:szCs w:val="24"/>
          </w:rPr>
          <w:br/>
        </w:r>
      </w:ins>
      <w:r>
        <w:rPr>
          <w:rFonts w:ascii="Times New Roman" w:eastAsia="Times New Roman" w:hAnsi="Times New Roman" w:cs="Times New Roman"/>
          <w:noProof/>
          <w:sz w:val="24"/>
          <w:szCs w:val="24"/>
        </w:rPr>
        <w:drawing>
          <wp:inline distT="0" distB="0" distL="0" distR="0">
            <wp:extent cx="4940300" cy="1306195"/>
            <wp:effectExtent l="19050" t="0" r="0" b="0"/>
            <wp:docPr id="516" name="Picture 516" descr="httpd.con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6" descr="httpd.conf"/>
                    <pic:cNvPicPr>
                      <a:picLocks noChangeAspect="1" noChangeArrowheads="1"/>
                    </pic:cNvPicPr>
                  </pic:nvPicPr>
                  <pic:blipFill>
                    <a:blip r:embed="rId111"/>
                    <a:srcRect/>
                    <a:stretch>
                      <a:fillRect/>
                    </a:stretch>
                  </pic:blipFill>
                  <pic:spPr bwMode="auto">
                    <a:xfrm>
                      <a:off x="0" y="0"/>
                      <a:ext cx="4940300" cy="1306195"/>
                    </a:xfrm>
                    <a:prstGeom prst="rect">
                      <a:avLst/>
                    </a:prstGeom>
                    <a:noFill/>
                    <a:ln w="9525">
                      <a:noFill/>
                      <a:miter lim="800000"/>
                      <a:headEnd/>
                      <a:tailEnd/>
                    </a:ln>
                  </pic:spPr>
                </pic:pic>
              </a:graphicData>
            </a:graphic>
          </wp:inline>
        </w:drawing>
      </w:r>
      <w:ins w:id="769" w:author="Unknown">
        <w:r w:rsidRPr="00E413EA">
          <w:rPr>
            <w:rFonts w:ascii="Times New Roman" w:eastAsia="Times New Roman" w:hAnsi="Times New Roman" w:cs="Times New Roman"/>
            <w:sz w:val="24"/>
            <w:szCs w:val="24"/>
          </w:rPr>
          <w:br/>
          <w:t xml:space="preserve">now </w:t>
        </w:r>
        <w:r w:rsidRPr="00E413EA">
          <w:rPr>
            <w:rFonts w:ascii="Times New Roman" w:eastAsia="Times New Roman" w:hAnsi="Times New Roman" w:cs="Times New Roman"/>
            <w:b/>
            <w:bCs/>
            <w:sz w:val="24"/>
            <w:szCs w:val="24"/>
          </w:rPr>
          <w:t>save</w:t>
        </w:r>
        <w:r w:rsidRPr="00E413EA">
          <w:rPr>
            <w:rFonts w:ascii="Times New Roman" w:eastAsia="Times New Roman" w:hAnsi="Times New Roman" w:cs="Times New Roman"/>
            <w:sz w:val="24"/>
            <w:szCs w:val="24"/>
          </w:rPr>
          <w:t xml:space="preserve"> this file and exit from it</w:t>
        </w:r>
      </w:ins>
    </w:p>
    <w:p w:rsidR="00E413EA" w:rsidRPr="00E413EA" w:rsidRDefault="00E413EA" w:rsidP="00E413EA">
      <w:pPr>
        <w:spacing w:before="100" w:beforeAutospacing="1" w:after="100" w:afterAutospacing="1" w:line="240" w:lineRule="auto"/>
        <w:rPr>
          <w:ins w:id="770" w:author="Unknown"/>
          <w:rFonts w:ascii="Times New Roman" w:eastAsia="Times New Roman" w:hAnsi="Times New Roman" w:cs="Times New Roman"/>
          <w:sz w:val="24"/>
          <w:szCs w:val="24"/>
        </w:rPr>
      </w:pPr>
      <w:proofErr w:type="gramStart"/>
      <w:ins w:id="771" w:author="Unknown">
        <w:r w:rsidRPr="00E413EA">
          <w:rPr>
            <w:rFonts w:ascii="Times New Roman" w:eastAsia="Times New Roman" w:hAnsi="Times New Roman" w:cs="Times New Roman"/>
            <w:sz w:val="24"/>
            <w:szCs w:val="24"/>
          </w:rPr>
          <w:t>you</w:t>
        </w:r>
        <w:proofErr w:type="gramEnd"/>
        <w:r w:rsidRPr="00E413EA">
          <w:rPr>
            <w:rFonts w:ascii="Times New Roman" w:eastAsia="Times New Roman" w:hAnsi="Times New Roman" w:cs="Times New Roman"/>
            <w:sz w:val="24"/>
            <w:szCs w:val="24"/>
          </w:rPr>
          <w:t xml:space="preserve"> have done necessary configuration now restart the </w:t>
        </w:r>
        <w:r w:rsidRPr="00E413EA">
          <w:rPr>
            <w:rFonts w:ascii="Times New Roman" w:eastAsia="Times New Roman" w:hAnsi="Times New Roman" w:cs="Times New Roman"/>
            <w:b/>
            <w:bCs/>
            <w:sz w:val="24"/>
            <w:szCs w:val="24"/>
          </w:rPr>
          <w:t>httpd service</w:t>
        </w:r>
        <w:r w:rsidRPr="00E413EA">
          <w:rPr>
            <w:rFonts w:ascii="Times New Roman" w:eastAsia="Times New Roman" w:hAnsi="Times New Roman" w:cs="Times New Roman"/>
            <w:sz w:val="24"/>
            <w:szCs w:val="24"/>
          </w:rPr>
          <w:t xml:space="preserve"> and test this configuration run </w:t>
        </w:r>
        <w:r w:rsidRPr="00E413EA">
          <w:rPr>
            <w:rFonts w:ascii="Times New Roman" w:eastAsia="Times New Roman" w:hAnsi="Times New Roman" w:cs="Times New Roman"/>
            <w:b/>
            <w:bCs/>
            <w:sz w:val="24"/>
            <w:szCs w:val="24"/>
          </w:rPr>
          <w:t>links</w:t>
        </w:r>
        <w:r w:rsidRPr="00E413EA">
          <w:rPr>
            <w:rFonts w:ascii="Times New Roman" w:eastAsia="Times New Roman" w:hAnsi="Times New Roman" w:cs="Times New Roman"/>
            <w:sz w:val="24"/>
            <w:szCs w:val="24"/>
          </w:rPr>
          <w:t xml:space="preserve"> command</w:t>
        </w:r>
        <w:r w:rsidRPr="00E413EA">
          <w:rPr>
            <w:rFonts w:ascii="Times New Roman" w:eastAsia="Times New Roman" w:hAnsi="Times New Roman" w:cs="Times New Roman"/>
            <w:sz w:val="24"/>
            <w:szCs w:val="24"/>
          </w:rPr>
          <w:br/>
        </w:r>
      </w:ins>
      <w:r>
        <w:rPr>
          <w:rFonts w:ascii="Times New Roman" w:eastAsia="Times New Roman" w:hAnsi="Times New Roman" w:cs="Times New Roman"/>
          <w:noProof/>
          <w:sz w:val="24"/>
          <w:szCs w:val="24"/>
        </w:rPr>
        <w:drawing>
          <wp:inline distT="0" distB="0" distL="0" distR="0">
            <wp:extent cx="5783580" cy="676910"/>
            <wp:effectExtent l="19050" t="0" r="7620" b="0"/>
            <wp:docPr id="517" name="Picture 517" descr="lin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7" descr="links"/>
                    <pic:cNvPicPr>
                      <a:picLocks noChangeAspect="1" noChangeArrowheads="1"/>
                    </pic:cNvPicPr>
                  </pic:nvPicPr>
                  <pic:blipFill>
                    <a:blip r:embed="rId112"/>
                    <a:srcRect/>
                    <a:stretch>
                      <a:fillRect/>
                    </a:stretch>
                  </pic:blipFill>
                  <pic:spPr bwMode="auto">
                    <a:xfrm>
                      <a:off x="0" y="0"/>
                      <a:ext cx="5783580" cy="676910"/>
                    </a:xfrm>
                    <a:prstGeom prst="rect">
                      <a:avLst/>
                    </a:prstGeom>
                    <a:noFill/>
                    <a:ln w="9525">
                      <a:noFill/>
                      <a:miter lim="800000"/>
                      <a:headEnd/>
                      <a:tailEnd/>
                    </a:ln>
                  </pic:spPr>
                </pic:pic>
              </a:graphicData>
            </a:graphic>
          </wp:inline>
        </w:drawing>
      </w:r>
      <w:ins w:id="772" w:author="Unknown">
        <w:r w:rsidRPr="00E413EA">
          <w:rPr>
            <w:rFonts w:ascii="Times New Roman" w:eastAsia="Times New Roman" w:hAnsi="Times New Roman" w:cs="Times New Roman"/>
            <w:sz w:val="24"/>
            <w:szCs w:val="24"/>
          </w:rPr>
          <w:br/>
          <w:t xml:space="preserve">In output of </w:t>
        </w:r>
        <w:r w:rsidRPr="00E413EA">
          <w:rPr>
            <w:rFonts w:ascii="Times New Roman" w:eastAsia="Times New Roman" w:hAnsi="Times New Roman" w:cs="Times New Roman"/>
            <w:b/>
            <w:bCs/>
            <w:sz w:val="24"/>
            <w:szCs w:val="24"/>
          </w:rPr>
          <w:t xml:space="preserve">links </w:t>
        </w:r>
        <w:r w:rsidRPr="00E413EA">
          <w:rPr>
            <w:rFonts w:ascii="Times New Roman" w:eastAsia="Times New Roman" w:hAnsi="Times New Roman" w:cs="Times New Roman"/>
            <w:sz w:val="24"/>
            <w:szCs w:val="24"/>
          </w:rPr>
          <w:t xml:space="preserve">command you should see the </w:t>
        </w:r>
        <w:r w:rsidRPr="00E413EA">
          <w:rPr>
            <w:rFonts w:ascii="Times New Roman" w:eastAsia="Times New Roman" w:hAnsi="Times New Roman" w:cs="Times New Roman"/>
            <w:b/>
            <w:bCs/>
            <w:sz w:val="24"/>
            <w:szCs w:val="24"/>
          </w:rPr>
          <w:t>index page</w:t>
        </w:r>
        <w:r w:rsidRPr="00E413EA">
          <w:rPr>
            <w:rFonts w:ascii="Times New Roman" w:eastAsia="Times New Roman" w:hAnsi="Times New Roman" w:cs="Times New Roman"/>
            <w:sz w:val="24"/>
            <w:szCs w:val="24"/>
          </w:rPr>
          <w:t xml:space="preserve"> of site </w:t>
        </w:r>
        <w:r w:rsidRPr="00E413EA">
          <w:rPr>
            <w:rFonts w:ascii="Times New Roman" w:eastAsia="Times New Roman" w:hAnsi="Times New Roman" w:cs="Times New Roman"/>
            <w:sz w:val="24"/>
            <w:szCs w:val="24"/>
          </w:rPr>
          <w:br/>
        </w:r>
      </w:ins>
      <w:r>
        <w:rPr>
          <w:rFonts w:ascii="Times New Roman" w:eastAsia="Times New Roman" w:hAnsi="Times New Roman" w:cs="Times New Roman"/>
          <w:noProof/>
          <w:sz w:val="24"/>
          <w:szCs w:val="24"/>
        </w:rPr>
        <w:drawing>
          <wp:inline distT="0" distB="0" distL="0" distR="0">
            <wp:extent cx="6092190" cy="320675"/>
            <wp:effectExtent l="19050" t="0" r="3810" b="0"/>
            <wp:docPr id="518" name="Picture 518" descr="webpage of goswam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8" descr="webpage of goswami"/>
                    <pic:cNvPicPr>
                      <a:picLocks noChangeAspect="1" noChangeArrowheads="1"/>
                    </pic:cNvPicPr>
                  </pic:nvPicPr>
                  <pic:blipFill>
                    <a:blip r:embed="rId113"/>
                    <a:srcRect/>
                    <a:stretch>
                      <a:fillRect/>
                    </a:stretch>
                  </pic:blipFill>
                  <pic:spPr bwMode="auto">
                    <a:xfrm>
                      <a:off x="0" y="0"/>
                      <a:ext cx="6092190" cy="320675"/>
                    </a:xfrm>
                    <a:prstGeom prst="rect">
                      <a:avLst/>
                    </a:prstGeom>
                    <a:noFill/>
                    <a:ln w="9525">
                      <a:noFill/>
                      <a:miter lim="800000"/>
                      <a:headEnd/>
                      <a:tailEnd/>
                    </a:ln>
                  </pic:spPr>
                </pic:pic>
              </a:graphicData>
            </a:graphic>
          </wp:inline>
        </w:drawing>
      </w:r>
    </w:p>
    <w:p w:rsidR="00E413EA" w:rsidRPr="00E413EA" w:rsidRDefault="00E413EA" w:rsidP="00E413EA">
      <w:pPr>
        <w:spacing w:before="100" w:beforeAutospacing="1" w:after="100" w:afterAutospacing="1" w:line="240" w:lineRule="auto"/>
        <w:outlineLvl w:val="1"/>
        <w:rPr>
          <w:rFonts w:ascii="Times New Roman" w:eastAsia="Times New Roman" w:hAnsi="Times New Roman" w:cs="Times New Roman"/>
          <w:b/>
          <w:bCs/>
          <w:sz w:val="36"/>
          <w:szCs w:val="36"/>
        </w:rPr>
      </w:pPr>
      <w:hyperlink r:id="rId1336" w:history="1">
        <w:r w:rsidRPr="00E413EA">
          <w:rPr>
            <w:rFonts w:ascii="Times New Roman" w:eastAsia="Times New Roman" w:hAnsi="Times New Roman" w:cs="Times New Roman"/>
            <w:b/>
            <w:bCs/>
            <w:color w:val="0000FF"/>
            <w:sz w:val="36"/>
            <w:szCs w:val="36"/>
            <w:u w:val="single"/>
          </w:rPr>
          <w:t>How to configure samba server in Linux</w:t>
        </w:r>
      </w:hyperlink>
    </w:p>
    <w:p w:rsidR="00E413EA" w:rsidRPr="00E413EA" w:rsidRDefault="00E413EA" w:rsidP="00E413EA">
      <w:pPr>
        <w:numPr>
          <w:ilvl w:val="0"/>
          <w:numId w:val="88"/>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noProof/>
          <w:color w:val="0000FF"/>
          <w:sz w:val="24"/>
          <w:szCs w:val="24"/>
        </w:rPr>
        <w:drawing>
          <wp:inline distT="0" distB="0" distL="0" distR="0">
            <wp:extent cx="142240" cy="166370"/>
            <wp:effectExtent l="19050" t="0" r="0" b="0"/>
            <wp:docPr id="554" name="Picture 554" descr="Print">
              <a:hlinkClick xmlns:a="http://schemas.openxmlformats.org/drawingml/2006/main" r:id="rId1337" tooltip="&quot;Prin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4" descr="Print">
                      <a:hlinkClick r:id="rId1337" tooltip="&quot;Print&quot;"/>
                    </pic:cNvPr>
                    <pic:cNvPicPr>
                      <a:picLocks noChangeAspect="1" noChangeArrowheads="1"/>
                    </pic:cNvPicPr>
                  </pic:nvPicPr>
                  <pic:blipFill>
                    <a:blip r:embed="rId44"/>
                    <a:srcRect/>
                    <a:stretch>
                      <a:fillRect/>
                    </a:stretch>
                  </pic:blipFill>
                  <pic:spPr bwMode="auto">
                    <a:xfrm>
                      <a:off x="0" y="0"/>
                      <a:ext cx="142240" cy="166370"/>
                    </a:xfrm>
                    <a:prstGeom prst="rect">
                      <a:avLst/>
                    </a:prstGeom>
                    <a:noFill/>
                    <a:ln w="9525">
                      <a:noFill/>
                      <a:miter lim="800000"/>
                      <a:headEnd/>
                      <a:tailEnd/>
                    </a:ln>
                  </pic:spPr>
                </pic:pic>
              </a:graphicData>
            </a:graphic>
          </wp:inline>
        </w:drawing>
      </w:r>
    </w:p>
    <w:p w:rsidR="00E413EA" w:rsidRPr="00E413EA" w:rsidRDefault="00E413EA" w:rsidP="00E413EA">
      <w:pPr>
        <w:spacing w:before="100" w:beforeAutospacing="1" w:after="100" w:afterAutospacing="1" w:line="240" w:lineRule="auto"/>
        <w:rPr>
          <w:ins w:id="773" w:author="Unknown"/>
          <w:rFonts w:ascii="Times New Roman" w:eastAsia="Times New Roman" w:hAnsi="Times New Roman" w:cs="Times New Roman"/>
          <w:sz w:val="24"/>
          <w:szCs w:val="24"/>
        </w:rPr>
      </w:pPr>
      <w:ins w:id="774" w:author="Unknown">
        <w:r w:rsidRPr="00E413EA">
          <w:rPr>
            <w:rFonts w:ascii="Times New Roman" w:eastAsia="Times New Roman" w:hAnsi="Times New Roman" w:cs="Times New Roman"/>
            <w:sz w:val="24"/>
            <w:szCs w:val="24"/>
          </w:rPr>
          <w:t xml:space="preserve">Most Linux systems are the part of networks that also run Windows systems. Using Linux </w:t>
        </w:r>
        <w:r w:rsidRPr="00E413EA">
          <w:rPr>
            <w:rFonts w:ascii="Times New Roman" w:eastAsia="Times New Roman" w:hAnsi="Times New Roman" w:cs="Times New Roman"/>
            <w:b/>
            <w:bCs/>
            <w:sz w:val="24"/>
            <w:szCs w:val="24"/>
          </w:rPr>
          <w:t>Samba servers</w:t>
        </w:r>
        <w:r w:rsidRPr="00E413EA">
          <w:rPr>
            <w:rFonts w:ascii="Times New Roman" w:eastAsia="Times New Roman" w:hAnsi="Times New Roman" w:cs="Times New Roman"/>
            <w:sz w:val="24"/>
            <w:szCs w:val="24"/>
          </w:rPr>
          <w:t xml:space="preserve">, </w:t>
        </w:r>
        <w:proofErr w:type="gramStart"/>
        <w:r w:rsidRPr="00E413EA">
          <w:rPr>
            <w:rFonts w:ascii="Times New Roman" w:eastAsia="Times New Roman" w:hAnsi="Times New Roman" w:cs="Times New Roman"/>
            <w:sz w:val="24"/>
            <w:szCs w:val="24"/>
          </w:rPr>
          <w:t>your</w:t>
        </w:r>
        <w:proofErr w:type="gramEnd"/>
        <w:r w:rsidRPr="00E413EA">
          <w:rPr>
            <w:rFonts w:ascii="Times New Roman" w:eastAsia="Times New Roman" w:hAnsi="Times New Roman" w:cs="Times New Roman"/>
            <w:sz w:val="24"/>
            <w:szCs w:val="24"/>
          </w:rPr>
          <w:t xml:space="preserve"> Linux and Windows systems can share directories and printers. This is </w:t>
        </w:r>
        <w:r w:rsidRPr="00E413EA">
          <w:rPr>
            <w:rFonts w:ascii="Times New Roman" w:eastAsia="Times New Roman" w:hAnsi="Times New Roman" w:cs="Times New Roman"/>
            <w:sz w:val="24"/>
            <w:szCs w:val="24"/>
          </w:rPr>
          <w:lastRenderedPageBreak/>
          <w:t>most use full situation where your clients are window native and you want to use the linux security features.</w:t>
        </w:r>
      </w:ins>
    </w:p>
    <w:p w:rsidR="00E413EA" w:rsidRPr="00E413EA" w:rsidRDefault="00E413EA" w:rsidP="00E413EA">
      <w:pPr>
        <w:spacing w:before="100" w:beforeAutospacing="1" w:after="100" w:afterAutospacing="1" w:line="240" w:lineRule="auto"/>
        <w:rPr>
          <w:ins w:id="775" w:author="Unknown"/>
          <w:rFonts w:ascii="Times New Roman" w:eastAsia="Times New Roman" w:hAnsi="Times New Roman" w:cs="Times New Roman"/>
          <w:sz w:val="24"/>
          <w:szCs w:val="24"/>
        </w:rPr>
      </w:pPr>
      <w:ins w:id="776" w:author="Unknown">
        <w:r w:rsidRPr="00E413EA">
          <w:rPr>
            <w:rFonts w:ascii="Times New Roman" w:eastAsia="Times New Roman" w:hAnsi="Times New Roman" w:cs="Times New Roman"/>
            <w:b/>
            <w:bCs/>
            <w:sz w:val="24"/>
            <w:szCs w:val="24"/>
          </w:rPr>
          <w:t>Exam question</w:t>
        </w:r>
        <w:r w:rsidRPr="00E413EA">
          <w:rPr>
            <w:rFonts w:ascii="Times New Roman" w:eastAsia="Times New Roman" w:hAnsi="Times New Roman" w:cs="Times New Roman"/>
            <w:sz w:val="24"/>
            <w:szCs w:val="24"/>
          </w:rPr>
          <w:t xml:space="preserve"> There are mixed lots of System running on Linux and Windows OS. Some users are working on Windows Operating System. There is a </w:t>
        </w:r>
        <w:r w:rsidRPr="00E413EA">
          <w:rPr>
            <w:rFonts w:ascii="Times New Roman" w:eastAsia="Times New Roman" w:hAnsi="Times New Roman" w:cs="Times New Roman"/>
            <w:b/>
            <w:bCs/>
            <w:sz w:val="24"/>
            <w:szCs w:val="24"/>
          </w:rPr>
          <w:t>/data</w:t>
        </w:r>
        <w:r w:rsidRPr="00E413EA">
          <w:rPr>
            <w:rFonts w:ascii="Times New Roman" w:eastAsia="Times New Roman" w:hAnsi="Times New Roman" w:cs="Times New Roman"/>
            <w:sz w:val="24"/>
            <w:szCs w:val="24"/>
          </w:rPr>
          <w:t xml:space="preserve"> directory on linux server should make available on windows to only vinita should have right to connect with samba </w:t>
        </w:r>
        <w:proofErr w:type="gramStart"/>
        <w:r w:rsidRPr="00E413EA">
          <w:rPr>
            <w:rFonts w:ascii="Times New Roman" w:eastAsia="Times New Roman" w:hAnsi="Times New Roman" w:cs="Times New Roman"/>
            <w:sz w:val="24"/>
            <w:szCs w:val="24"/>
          </w:rPr>
          <w:t>server .</w:t>
        </w:r>
        <w:proofErr w:type="gramEnd"/>
        <w:r w:rsidRPr="00E413EA">
          <w:rPr>
            <w:rFonts w:ascii="Times New Roman" w:eastAsia="Times New Roman" w:hAnsi="Times New Roman" w:cs="Times New Roman"/>
            <w:sz w:val="24"/>
            <w:szCs w:val="24"/>
          </w:rPr>
          <w:t xml:space="preserve"> Configure to make available.</w:t>
        </w:r>
      </w:ins>
    </w:p>
    <w:p w:rsidR="00E413EA" w:rsidRPr="00E413EA" w:rsidRDefault="00E413EA" w:rsidP="00E413EA">
      <w:pPr>
        <w:spacing w:before="100" w:beforeAutospacing="1" w:after="100" w:afterAutospacing="1" w:line="240" w:lineRule="auto"/>
        <w:outlineLvl w:val="2"/>
        <w:rPr>
          <w:ins w:id="777" w:author="Unknown"/>
          <w:rFonts w:ascii="Times New Roman" w:eastAsia="Times New Roman" w:hAnsi="Times New Roman" w:cs="Times New Roman"/>
          <w:b/>
          <w:bCs/>
          <w:sz w:val="27"/>
          <w:szCs w:val="27"/>
        </w:rPr>
      </w:pPr>
      <w:ins w:id="778" w:author="Unknown">
        <w:r w:rsidRPr="00E413EA">
          <w:rPr>
            <w:rFonts w:ascii="Times New Roman" w:eastAsia="Times New Roman" w:hAnsi="Times New Roman" w:cs="Times New Roman"/>
            <w:b/>
            <w:bCs/>
            <w:sz w:val="27"/>
            <w:szCs w:val="27"/>
          </w:rPr>
          <w:t>Configure samba server</w:t>
        </w:r>
      </w:ins>
    </w:p>
    <w:p w:rsidR="00E413EA" w:rsidRPr="00E413EA" w:rsidRDefault="00E413EA" w:rsidP="00E413EA">
      <w:pPr>
        <w:spacing w:before="100" w:beforeAutospacing="1" w:after="100" w:afterAutospacing="1" w:line="240" w:lineRule="auto"/>
        <w:rPr>
          <w:ins w:id="779" w:author="Unknown"/>
          <w:rFonts w:ascii="Times New Roman" w:eastAsia="Times New Roman" w:hAnsi="Times New Roman" w:cs="Times New Roman"/>
          <w:sz w:val="24"/>
          <w:szCs w:val="24"/>
        </w:rPr>
      </w:pPr>
      <w:ins w:id="780" w:author="Unknown">
        <w:r w:rsidRPr="00E413EA">
          <w:rPr>
            <w:rFonts w:ascii="Times New Roman" w:eastAsia="Times New Roman" w:hAnsi="Times New Roman" w:cs="Times New Roman"/>
            <w:sz w:val="24"/>
            <w:szCs w:val="24"/>
          </w:rPr>
          <w:t xml:space="preserve">In this example we will configure a </w:t>
        </w:r>
        <w:r w:rsidRPr="00E413EA">
          <w:rPr>
            <w:rFonts w:ascii="Times New Roman" w:eastAsia="Times New Roman" w:hAnsi="Times New Roman" w:cs="Times New Roman"/>
            <w:b/>
            <w:bCs/>
            <w:sz w:val="24"/>
            <w:szCs w:val="24"/>
          </w:rPr>
          <w:t>samba</w:t>
        </w:r>
        <w:r w:rsidRPr="00E413EA">
          <w:rPr>
            <w:rFonts w:ascii="Times New Roman" w:eastAsia="Times New Roman" w:hAnsi="Times New Roman" w:cs="Times New Roman"/>
            <w:sz w:val="24"/>
            <w:szCs w:val="24"/>
          </w:rPr>
          <w:t xml:space="preserve"> server and will transfer files from client side.For this example we are using two systems one linux server one window clients.</w:t>
        </w:r>
      </w:ins>
    </w:p>
    <w:p w:rsidR="00E413EA" w:rsidRPr="00E413EA" w:rsidRDefault="00E413EA" w:rsidP="00E413EA">
      <w:pPr>
        <w:spacing w:before="100" w:beforeAutospacing="1" w:after="100" w:afterAutospacing="1" w:line="240" w:lineRule="auto"/>
        <w:rPr>
          <w:ins w:id="781" w:author="Unknown"/>
          <w:rFonts w:ascii="Times New Roman" w:eastAsia="Times New Roman" w:hAnsi="Times New Roman" w:cs="Times New Roman"/>
          <w:sz w:val="24"/>
          <w:szCs w:val="24"/>
        </w:rPr>
      </w:pPr>
      <w:proofErr w:type="gramStart"/>
      <w:ins w:id="782" w:author="Unknown">
        <w:r w:rsidRPr="00E413EA">
          <w:rPr>
            <w:rFonts w:ascii="Times New Roman" w:eastAsia="Times New Roman" w:hAnsi="Times New Roman" w:cs="Times New Roman"/>
            <w:sz w:val="24"/>
            <w:szCs w:val="24"/>
          </w:rPr>
          <w:t>per</w:t>
        </w:r>
        <w:proofErr w:type="gramEnd"/>
        <w:r w:rsidRPr="00E413EA">
          <w:rPr>
            <w:rFonts w:ascii="Times New Roman" w:eastAsia="Times New Roman" w:hAnsi="Times New Roman" w:cs="Times New Roman"/>
            <w:sz w:val="24"/>
            <w:szCs w:val="24"/>
          </w:rPr>
          <w:t xml:space="preserve"> quest of samba server</w:t>
        </w:r>
      </w:ins>
    </w:p>
    <w:p w:rsidR="00E413EA" w:rsidRPr="00E413EA" w:rsidRDefault="00E413EA" w:rsidP="00E413EA">
      <w:pPr>
        <w:numPr>
          <w:ilvl w:val="0"/>
          <w:numId w:val="89"/>
        </w:numPr>
        <w:spacing w:before="100" w:beforeAutospacing="1" w:after="100" w:afterAutospacing="1" w:line="240" w:lineRule="auto"/>
        <w:rPr>
          <w:ins w:id="783" w:author="Unknown"/>
          <w:rFonts w:ascii="Times New Roman" w:eastAsia="Times New Roman" w:hAnsi="Times New Roman" w:cs="Times New Roman"/>
          <w:sz w:val="24"/>
          <w:szCs w:val="24"/>
        </w:rPr>
      </w:pPr>
      <w:ins w:id="784" w:author="Unknown">
        <w:r w:rsidRPr="00E413EA">
          <w:rPr>
            <w:rFonts w:ascii="Times New Roman" w:eastAsia="Times New Roman" w:hAnsi="Times New Roman" w:cs="Times New Roman"/>
            <w:sz w:val="24"/>
            <w:szCs w:val="24"/>
          </w:rPr>
          <w:t>A linux server with ip address 192.168.0.254 and hostname Server</w:t>
        </w:r>
      </w:ins>
    </w:p>
    <w:p w:rsidR="00E413EA" w:rsidRPr="00E413EA" w:rsidRDefault="00E413EA" w:rsidP="00E413EA">
      <w:pPr>
        <w:numPr>
          <w:ilvl w:val="0"/>
          <w:numId w:val="89"/>
        </w:numPr>
        <w:spacing w:before="100" w:beforeAutospacing="1" w:after="100" w:afterAutospacing="1" w:line="240" w:lineRule="auto"/>
        <w:rPr>
          <w:ins w:id="785" w:author="Unknown"/>
          <w:rFonts w:ascii="Times New Roman" w:eastAsia="Times New Roman" w:hAnsi="Times New Roman" w:cs="Times New Roman"/>
          <w:sz w:val="24"/>
          <w:szCs w:val="24"/>
        </w:rPr>
      </w:pPr>
      <w:ins w:id="786" w:author="Unknown">
        <w:r w:rsidRPr="00E413EA">
          <w:rPr>
            <w:rFonts w:ascii="Times New Roman" w:eastAsia="Times New Roman" w:hAnsi="Times New Roman" w:cs="Times New Roman"/>
            <w:sz w:val="24"/>
            <w:szCs w:val="24"/>
          </w:rPr>
          <w:t>A window client with ip address 192.168.0.2 and hostname Client2</w:t>
        </w:r>
      </w:ins>
    </w:p>
    <w:p w:rsidR="00E413EA" w:rsidRPr="00E413EA" w:rsidRDefault="00E413EA" w:rsidP="00E413EA">
      <w:pPr>
        <w:numPr>
          <w:ilvl w:val="0"/>
          <w:numId w:val="89"/>
        </w:numPr>
        <w:spacing w:before="100" w:beforeAutospacing="1" w:after="100" w:afterAutospacing="1" w:line="240" w:lineRule="auto"/>
        <w:rPr>
          <w:ins w:id="787" w:author="Unknown"/>
          <w:rFonts w:ascii="Times New Roman" w:eastAsia="Times New Roman" w:hAnsi="Times New Roman" w:cs="Times New Roman"/>
          <w:sz w:val="24"/>
          <w:szCs w:val="24"/>
        </w:rPr>
      </w:pPr>
      <w:ins w:id="788" w:author="Unknown">
        <w:r w:rsidRPr="00E413EA">
          <w:rPr>
            <w:rFonts w:ascii="Times New Roman" w:eastAsia="Times New Roman" w:hAnsi="Times New Roman" w:cs="Times New Roman"/>
            <w:sz w:val="24"/>
            <w:szCs w:val="24"/>
          </w:rPr>
          <w:t>Updated /etc/hosts file on linux system</w:t>
        </w:r>
      </w:ins>
    </w:p>
    <w:p w:rsidR="00E413EA" w:rsidRPr="00E413EA" w:rsidRDefault="00E413EA" w:rsidP="00E413EA">
      <w:pPr>
        <w:numPr>
          <w:ilvl w:val="0"/>
          <w:numId w:val="89"/>
        </w:numPr>
        <w:spacing w:before="100" w:beforeAutospacing="1" w:after="100" w:afterAutospacing="1" w:line="240" w:lineRule="auto"/>
        <w:rPr>
          <w:ins w:id="789" w:author="Unknown"/>
          <w:rFonts w:ascii="Times New Roman" w:eastAsia="Times New Roman" w:hAnsi="Times New Roman" w:cs="Times New Roman"/>
          <w:sz w:val="24"/>
          <w:szCs w:val="24"/>
        </w:rPr>
      </w:pPr>
      <w:ins w:id="790" w:author="Unknown">
        <w:r w:rsidRPr="00E413EA">
          <w:rPr>
            <w:rFonts w:ascii="Times New Roman" w:eastAsia="Times New Roman" w:hAnsi="Times New Roman" w:cs="Times New Roman"/>
            <w:sz w:val="24"/>
            <w:szCs w:val="24"/>
          </w:rPr>
          <w:t>Running portmap and xinetd services</w:t>
        </w:r>
      </w:ins>
    </w:p>
    <w:p w:rsidR="00E413EA" w:rsidRPr="00E413EA" w:rsidRDefault="00E413EA" w:rsidP="00E413EA">
      <w:pPr>
        <w:numPr>
          <w:ilvl w:val="0"/>
          <w:numId w:val="89"/>
        </w:numPr>
        <w:spacing w:before="100" w:beforeAutospacing="1" w:after="100" w:afterAutospacing="1" w:line="240" w:lineRule="auto"/>
        <w:rPr>
          <w:ins w:id="791" w:author="Unknown"/>
          <w:rFonts w:ascii="Times New Roman" w:eastAsia="Times New Roman" w:hAnsi="Times New Roman" w:cs="Times New Roman"/>
          <w:sz w:val="24"/>
          <w:szCs w:val="24"/>
        </w:rPr>
      </w:pPr>
      <w:ins w:id="792" w:author="Unknown">
        <w:r w:rsidRPr="00E413EA">
          <w:rPr>
            <w:rFonts w:ascii="Times New Roman" w:eastAsia="Times New Roman" w:hAnsi="Times New Roman" w:cs="Times New Roman"/>
            <w:sz w:val="24"/>
            <w:szCs w:val="24"/>
          </w:rPr>
          <w:t>Firewall should be off on server</w:t>
        </w:r>
      </w:ins>
    </w:p>
    <w:p w:rsidR="00E413EA" w:rsidRPr="00E413EA" w:rsidRDefault="00E413EA" w:rsidP="00E413EA">
      <w:pPr>
        <w:spacing w:before="100" w:beforeAutospacing="1" w:after="100" w:afterAutospacing="1" w:line="240" w:lineRule="auto"/>
        <w:rPr>
          <w:ins w:id="793" w:author="Unknown"/>
          <w:rFonts w:ascii="Times New Roman" w:eastAsia="Times New Roman" w:hAnsi="Times New Roman" w:cs="Times New Roman"/>
          <w:sz w:val="24"/>
          <w:szCs w:val="24"/>
        </w:rPr>
      </w:pPr>
      <w:ins w:id="794" w:author="Unknown">
        <w:r w:rsidRPr="00E413EA">
          <w:rPr>
            <w:rFonts w:ascii="Times New Roman" w:eastAsia="Times New Roman" w:hAnsi="Times New Roman" w:cs="Times New Roman"/>
            <w:sz w:val="24"/>
            <w:szCs w:val="24"/>
          </w:rPr>
          <w:t>We have configured all these steps in our pervious article.</w:t>
        </w:r>
      </w:ins>
    </w:p>
    <w:p w:rsidR="00E413EA" w:rsidRPr="00E413EA" w:rsidRDefault="00E413EA" w:rsidP="00E413EA">
      <w:pPr>
        <w:spacing w:before="100" w:beforeAutospacing="1" w:after="100" w:afterAutospacing="1" w:line="240" w:lineRule="auto"/>
        <w:rPr>
          <w:ins w:id="795" w:author="Unknown"/>
          <w:rFonts w:ascii="Times New Roman" w:eastAsia="Times New Roman" w:hAnsi="Times New Roman" w:cs="Times New Roman"/>
          <w:sz w:val="24"/>
          <w:szCs w:val="24"/>
        </w:rPr>
      </w:pPr>
      <w:ins w:id="796" w:author="Unknown">
        <w:r w:rsidRPr="00E413EA">
          <w:rPr>
            <w:rFonts w:ascii="Times New Roman" w:eastAsia="Times New Roman" w:hAnsi="Times New Roman" w:cs="Times New Roman"/>
            <w:sz w:val="24"/>
            <w:szCs w:val="24"/>
          </w:rPr>
          <w:t>We suggest you to review that article before start configuration of samba server. Once you have completed the necessary steps follow this guide.</w:t>
        </w:r>
      </w:ins>
    </w:p>
    <w:p w:rsidR="00E413EA" w:rsidRPr="00E413EA" w:rsidRDefault="00E413EA" w:rsidP="00E413EA">
      <w:pPr>
        <w:spacing w:before="100" w:beforeAutospacing="1" w:after="100" w:afterAutospacing="1" w:line="240" w:lineRule="auto"/>
        <w:rPr>
          <w:ins w:id="797" w:author="Unknown"/>
          <w:rFonts w:ascii="Times New Roman" w:eastAsia="Times New Roman" w:hAnsi="Times New Roman" w:cs="Times New Roman"/>
          <w:sz w:val="24"/>
          <w:szCs w:val="24"/>
        </w:rPr>
      </w:pPr>
      <w:proofErr w:type="gramStart"/>
      <w:ins w:id="798" w:author="Unknown">
        <w:r w:rsidRPr="00E413EA">
          <w:rPr>
            <w:rFonts w:ascii="Times New Roman" w:eastAsia="Times New Roman" w:hAnsi="Times New Roman" w:cs="Times New Roman"/>
            <w:b/>
            <w:bCs/>
            <w:sz w:val="24"/>
            <w:szCs w:val="24"/>
          </w:rPr>
          <w:t>samba</w:t>
        </w:r>
        <w:proofErr w:type="gramEnd"/>
        <w:r w:rsidRPr="00E413EA">
          <w:rPr>
            <w:rFonts w:ascii="Times New Roman" w:eastAsia="Times New Roman" w:hAnsi="Times New Roman" w:cs="Times New Roman"/>
            <w:sz w:val="24"/>
            <w:szCs w:val="24"/>
          </w:rPr>
          <w:t xml:space="preserve"> rpm is required to configure samba server. </w:t>
        </w:r>
        <w:proofErr w:type="gramStart"/>
        <w:r w:rsidRPr="00E413EA">
          <w:rPr>
            <w:rFonts w:ascii="Times New Roman" w:eastAsia="Times New Roman" w:hAnsi="Times New Roman" w:cs="Times New Roman"/>
            <w:sz w:val="24"/>
            <w:szCs w:val="24"/>
          </w:rPr>
          <w:t>check</w:t>
        </w:r>
        <w:proofErr w:type="gramEnd"/>
        <w:r w:rsidRPr="00E413EA">
          <w:rPr>
            <w:rFonts w:ascii="Times New Roman" w:eastAsia="Times New Roman" w:hAnsi="Times New Roman" w:cs="Times New Roman"/>
            <w:sz w:val="24"/>
            <w:szCs w:val="24"/>
          </w:rPr>
          <w:t xml:space="preserve"> them if not found then install</w:t>
        </w:r>
        <w:r w:rsidRPr="00E413EA">
          <w:rPr>
            <w:rFonts w:ascii="Times New Roman" w:eastAsia="Times New Roman" w:hAnsi="Times New Roman" w:cs="Times New Roman"/>
            <w:sz w:val="24"/>
            <w:szCs w:val="24"/>
          </w:rPr>
          <w:br/>
        </w:r>
      </w:ins>
      <w:r>
        <w:rPr>
          <w:rFonts w:ascii="Times New Roman" w:eastAsia="Times New Roman" w:hAnsi="Times New Roman" w:cs="Times New Roman"/>
          <w:noProof/>
          <w:sz w:val="24"/>
          <w:szCs w:val="24"/>
        </w:rPr>
        <w:drawing>
          <wp:inline distT="0" distB="0" distL="0" distR="0">
            <wp:extent cx="2766695" cy="795655"/>
            <wp:effectExtent l="19050" t="0" r="0" b="0"/>
            <wp:docPr id="555" name="Picture 555" descr="rpm for samba 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5" descr="rpm for samba server"/>
                    <pic:cNvPicPr>
                      <a:picLocks noChangeAspect="1" noChangeArrowheads="1"/>
                    </pic:cNvPicPr>
                  </pic:nvPicPr>
                  <pic:blipFill>
                    <a:blip r:embed="rId1338"/>
                    <a:srcRect/>
                    <a:stretch>
                      <a:fillRect/>
                    </a:stretch>
                  </pic:blipFill>
                  <pic:spPr bwMode="auto">
                    <a:xfrm>
                      <a:off x="0" y="0"/>
                      <a:ext cx="2766695" cy="795655"/>
                    </a:xfrm>
                    <a:prstGeom prst="rect">
                      <a:avLst/>
                    </a:prstGeom>
                    <a:noFill/>
                    <a:ln w="9525">
                      <a:noFill/>
                      <a:miter lim="800000"/>
                      <a:headEnd/>
                      <a:tailEnd/>
                    </a:ln>
                  </pic:spPr>
                </pic:pic>
              </a:graphicData>
            </a:graphic>
          </wp:inline>
        </w:drawing>
      </w:r>
    </w:p>
    <w:p w:rsidR="00E413EA" w:rsidRPr="00E413EA" w:rsidRDefault="00E413EA" w:rsidP="00E413EA">
      <w:pPr>
        <w:spacing w:before="100" w:beforeAutospacing="1" w:after="100" w:afterAutospacing="1" w:line="240" w:lineRule="auto"/>
        <w:rPr>
          <w:ins w:id="799" w:author="Unknown"/>
          <w:rFonts w:ascii="Times New Roman" w:eastAsia="Times New Roman" w:hAnsi="Times New Roman" w:cs="Times New Roman"/>
          <w:sz w:val="24"/>
          <w:szCs w:val="24"/>
        </w:rPr>
      </w:pPr>
      <w:ins w:id="800" w:author="Unknown">
        <w:r w:rsidRPr="00E413EA">
          <w:rPr>
            <w:rFonts w:ascii="Times New Roman" w:eastAsia="Times New Roman" w:hAnsi="Times New Roman" w:cs="Times New Roman"/>
            <w:sz w:val="24"/>
            <w:szCs w:val="24"/>
          </w:rPr>
          <w:t xml:space="preserve">Now check </w:t>
        </w:r>
        <w:r w:rsidRPr="00E413EA">
          <w:rPr>
            <w:rFonts w:ascii="Times New Roman" w:eastAsia="Times New Roman" w:hAnsi="Times New Roman" w:cs="Times New Roman"/>
            <w:b/>
            <w:bCs/>
            <w:sz w:val="24"/>
            <w:szCs w:val="24"/>
          </w:rPr>
          <w:t>smb, portmap, xinetd</w:t>
        </w:r>
        <w:r w:rsidRPr="00E413EA">
          <w:rPr>
            <w:rFonts w:ascii="Times New Roman" w:eastAsia="Times New Roman" w:hAnsi="Times New Roman" w:cs="Times New Roman"/>
            <w:sz w:val="24"/>
            <w:szCs w:val="24"/>
          </w:rPr>
          <w:t xml:space="preserve"> service in system service it should be on</w:t>
        </w:r>
      </w:ins>
    </w:p>
    <w:p w:rsidR="00E413EA" w:rsidRPr="00E413EA" w:rsidRDefault="00E413EA" w:rsidP="00E413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ins w:id="801" w:author="Unknown"/>
          <w:rFonts w:ascii="Courier New" w:eastAsia="Times New Roman" w:hAnsi="Courier New" w:cs="Courier New"/>
          <w:sz w:val="20"/>
          <w:szCs w:val="20"/>
        </w:rPr>
      </w:pPr>
      <w:ins w:id="802" w:author="Unknown">
        <w:r w:rsidRPr="00E413EA">
          <w:rPr>
            <w:rFonts w:ascii="Courier New" w:eastAsia="Times New Roman" w:hAnsi="Courier New" w:cs="Courier New"/>
            <w:sz w:val="20"/>
            <w:szCs w:val="20"/>
          </w:rPr>
          <w:t xml:space="preserve"> #setup </w:t>
        </w:r>
        <w:proofErr w:type="gramStart"/>
        <w:r w:rsidRPr="00E413EA">
          <w:rPr>
            <w:rFonts w:ascii="Courier New" w:eastAsia="Times New Roman" w:hAnsi="Courier New" w:cs="Courier New"/>
            <w:sz w:val="20"/>
            <w:szCs w:val="20"/>
          </w:rPr>
          <w:t xml:space="preserve">Select </w:t>
        </w:r>
        <w:r w:rsidRPr="00E413EA">
          <w:rPr>
            <w:rFonts w:ascii="Courier New" w:eastAsia="Times New Roman" w:hAnsi="Courier New" w:cs="Courier New"/>
            <w:b/>
            <w:bCs/>
            <w:sz w:val="20"/>
            <w:szCs w:val="20"/>
          </w:rPr>
          <w:t xml:space="preserve"> System</w:t>
        </w:r>
        <w:proofErr w:type="gramEnd"/>
        <w:r w:rsidRPr="00E413EA">
          <w:rPr>
            <w:rFonts w:ascii="Courier New" w:eastAsia="Times New Roman" w:hAnsi="Courier New" w:cs="Courier New"/>
            <w:b/>
            <w:bCs/>
            <w:sz w:val="20"/>
            <w:szCs w:val="20"/>
          </w:rPr>
          <w:t xml:space="preserve"> service</w:t>
        </w:r>
        <w:r w:rsidRPr="00E413EA">
          <w:rPr>
            <w:rFonts w:ascii="Courier New" w:eastAsia="Times New Roman" w:hAnsi="Courier New" w:cs="Courier New"/>
            <w:sz w:val="20"/>
            <w:szCs w:val="20"/>
          </w:rPr>
          <w:t xml:space="preserve"> from list</w:t>
        </w:r>
      </w:ins>
    </w:p>
    <w:p w:rsidR="00E413EA" w:rsidRPr="00E413EA" w:rsidRDefault="00E413EA" w:rsidP="00E413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ins w:id="803" w:author="Unknown"/>
          <w:rFonts w:ascii="Courier New" w:eastAsia="Times New Roman" w:hAnsi="Courier New" w:cs="Courier New"/>
          <w:sz w:val="20"/>
          <w:szCs w:val="20"/>
        </w:rPr>
      </w:pPr>
      <w:ins w:id="804" w:author="Unknown">
        <w:r w:rsidRPr="00E413EA">
          <w:rPr>
            <w:rFonts w:ascii="Courier New" w:eastAsia="Times New Roman" w:hAnsi="Courier New" w:cs="Courier New"/>
            <w:sz w:val="20"/>
            <w:szCs w:val="20"/>
          </w:rPr>
          <w:t xml:space="preserve"> [*</w:t>
        </w:r>
        <w:proofErr w:type="gramStart"/>
        <w:r w:rsidRPr="00E413EA">
          <w:rPr>
            <w:rFonts w:ascii="Courier New" w:eastAsia="Times New Roman" w:hAnsi="Courier New" w:cs="Courier New"/>
            <w:sz w:val="20"/>
            <w:szCs w:val="20"/>
          </w:rPr>
          <w:t>]portmap</w:t>
        </w:r>
        <w:proofErr w:type="gramEnd"/>
      </w:ins>
    </w:p>
    <w:p w:rsidR="00E413EA" w:rsidRPr="00E413EA" w:rsidRDefault="00E413EA" w:rsidP="00E413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ins w:id="805" w:author="Unknown"/>
          <w:rFonts w:ascii="Courier New" w:eastAsia="Times New Roman" w:hAnsi="Courier New" w:cs="Courier New"/>
          <w:sz w:val="20"/>
          <w:szCs w:val="20"/>
        </w:rPr>
      </w:pPr>
      <w:ins w:id="806" w:author="Unknown">
        <w:r w:rsidRPr="00E413EA">
          <w:rPr>
            <w:rFonts w:ascii="Courier New" w:eastAsia="Times New Roman" w:hAnsi="Courier New" w:cs="Courier New"/>
            <w:sz w:val="20"/>
            <w:szCs w:val="20"/>
          </w:rPr>
          <w:t xml:space="preserve"> [*</w:t>
        </w:r>
        <w:proofErr w:type="gramStart"/>
        <w:r w:rsidRPr="00E413EA">
          <w:rPr>
            <w:rFonts w:ascii="Courier New" w:eastAsia="Times New Roman" w:hAnsi="Courier New" w:cs="Courier New"/>
            <w:sz w:val="20"/>
            <w:szCs w:val="20"/>
          </w:rPr>
          <w:t>]xinetd</w:t>
        </w:r>
        <w:proofErr w:type="gramEnd"/>
      </w:ins>
    </w:p>
    <w:p w:rsidR="00E413EA" w:rsidRPr="00E413EA" w:rsidRDefault="00E413EA" w:rsidP="00E413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ins w:id="807" w:author="Unknown"/>
          <w:rFonts w:ascii="Courier New" w:eastAsia="Times New Roman" w:hAnsi="Courier New" w:cs="Courier New"/>
          <w:sz w:val="20"/>
          <w:szCs w:val="20"/>
        </w:rPr>
      </w:pPr>
      <w:ins w:id="808" w:author="Unknown">
        <w:r w:rsidRPr="00E413EA">
          <w:rPr>
            <w:rFonts w:ascii="Courier New" w:eastAsia="Times New Roman" w:hAnsi="Courier New" w:cs="Courier New"/>
            <w:sz w:val="20"/>
            <w:szCs w:val="20"/>
          </w:rPr>
          <w:t xml:space="preserve"> [*</w:t>
        </w:r>
        <w:proofErr w:type="gramStart"/>
        <w:r w:rsidRPr="00E413EA">
          <w:rPr>
            <w:rFonts w:ascii="Courier New" w:eastAsia="Times New Roman" w:hAnsi="Courier New" w:cs="Courier New"/>
            <w:sz w:val="20"/>
            <w:szCs w:val="20"/>
          </w:rPr>
          <w:t>]smb</w:t>
        </w:r>
        <w:proofErr w:type="gramEnd"/>
      </w:ins>
    </w:p>
    <w:p w:rsidR="00E413EA" w:rsidRPr="00E413EA" w:rsidRDefault="00E413EA" w:rsidP="00E413EA">
      <w:pPr>
        <w:spacing w:before="100" w:beforeAutospacing="1" w:after="100" w:afterAutospacing="1" w:line="240" w:lineRule="auto"/>
        <w:rPr>
          <w:ins w:id="809" w:author="Unknown"/>
          <w:rFonts w:ascii="Times New Roman" w:eastAsia="Times New Roman" w:hAnsi="Times New Roman" w:cs="Times New Roman"/>
          <w:sz w:val="24"/>
          <w:szCs w:val="24"/>
        </w:rPr>
      </w:pPr>
      <w:ins w:id="810" w:author="Unknown">
        <w:r w:rsidRPr="00E413EA">
          <w:rPr>
            <w:rFonts w:ascii="Times New Roman" w:eastAsia="Times New Roman" w:hAnsi="Times New Roman" w:cs="Times New Roman"/>
            <w:sz w:val="24"/>
            <w:szCs w:val="24"/>
          </w:rPr>
          <w:t xml:space="preserve">Now restart </w:t>
        </w:r>
        <w:r w:rsidRPr="00E413EA">
          <w:rPr>
            <w:rFonts w:ascii="Times New Roman" w:eastAsia="Times New Roman" w:hAnsi="Times New Roman" w:cs="Times New Roman"/>
            <w:b/>
            <w:bCs/>
            <w:sz w:val="24"/>
            <w:szCs w:val="24"/>
          </w:rPr>
          <w:t>xinetd</w:t>
        </w:r>
        <w:r w:rsidRPr="00E413EA">
          <w:rPr>
            <w:rFonts w:ascii="Times New Roman" w:eastAsia="Times New Roman" w:hAnsi="Times New Roman" w:cs="Times New Roman"/>
            <w:sz w:val="24"/>
            <w:szCs w:val="24"/>
          </w:rPr>
          <w:t xml:space="preserve"> and </w:t>
        </w:r>
        <w:r w:rsidRPr="00E413EA">
          <w:rPr>
            <w:rFonts w:ascii="Times New Roman" w:eastAsia="Times New Roman" w:hAnsi="Times New Roman" w:cs="Times New Roman"/>
            <w:b/>
            <w:bCs/>
            <w:sz w:val="24"/>
            <w:szCs w:val="24"/>
          </w:rPr>
          <w:t>portmap</w:t>
        </w:r>
        <w:r w:rsidRPr="00E413EA">
          <w:rPr>
            <w:rFonts w:ascii="Times New Roman" w:eastAsia="Times New Roman" w:hAnsi="Times New Roman" w:cs="Times New Roman"/>
            <w:sz w:val="24"/>
            <w:szCs w:val="24"/>
          </w:rPr>
          <w:t xml:space="preserve"> and </w:t>
        </w:r>
        <w:r w:rsidRPr="00E413EA">
          <w:rPr>
            <w:rFonts w:ascii="Times New Roman" w:eastAsia="Times New Roman" w:hAnsi="Times New Roman" w:cs="Times New Roman"/>
            <w:b/>
            <w:bCs/>
            <w:sz w:val="24"/>
            <w:szCs w:val="24"/>
          </w:rPr>
          <w:t>smb</w:t>
        </w:r>
        <w:r w:rsidRPr="00E413EA">
          <w:rPr>
            <w:rFonts w:ascii="Times New Roman" w:eastAsia="Times New Roman" w:hAnsi="Times New Roman" w:cs="Times New Roman"/>
            <w:sz w:val="24"/>
            <w:szCs w:val="24"/>
          </w:rPr>
          <w:t xml:space="preserve"> service</w:t>
        </w:r>
        <w:r w:rsidRPr="00E413EA">
          <w:rPr>
            <w:rFonts w:ascii="Times New Roman" w:eastAsia="Times New Roman" w:hAnsi="Times New Roman" w:cs="Times New Roman"/>
            <w:sz w:val="24"/>
            <w:szCs w:val="24"/>
          </w:rPr>
          <w:br/>
        </w:r>
      </w:ins>
      <w:r>
        <w:rPr>
          <w:rFonts w:ascii="Times New Roman" w:eastAsia="Times New Roman" w:hAnsi="Times New Roman" w:cs="Times New Roman"/>
          <w:noProof/>
          <w:sz w:val="24"/>
          <w:szCs w:val="24"/>
        </w:rPr>
        <w:drawing>
          <wp:inline distT="0" distB="0" distL="0" distR="0">
            <wp:extent cx="5783580" cy="1128395"/>
            <wp:effectExtent l="19050" t="0" r="7620" b="0"/>
            <wp:docPr id="556" name="Picture 556" descr="service rest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6" descr="service restart"/>
                    <pic:cNvPicPr>
                      <a:picLocks noChangeAspect="1" noChangeArrowheads="1"/>
                    </pic:cNvPicPr>
                  </pic:nvPicPr>
                  <pic:blipFill>
                    <a:blip r:embed="rId46"/>
                    <a:srcRect/>
                    <a:stretch>
                      <a:fillRect/>
                    </a:stretch>
                  </pic:blipFill>
                  <pic:spPr bwMode="auto">
                    <a:xfrm>
                      <a:off x="0" y="0"/>
                      <a:ext cx="5783580" cy="1128395"/>
                    </a:xfrm>
                    <a:prstGeom prst="rect">
                      <a:avLst/>
                    </a:prstGeom>
                    <a:noFill/>
                    <a:ln w="9525">
                      <a:noFill/>
                      <a:miter lim="800000"/>
                      <a:headEnd/>
                      <a:tailEnd/>
                    </a:ln>
                  </pic:spPr>
                </pic:pic>
              </a:graphicData>
            </a:graphic>
          </wp:inline>
        </w:drawing>
      </w:r>
      <w:ins w:id="811" w:author="Unknown">
        <w:r w:rsidRPr="00E413EA">
          <w:rPr>
            <w:rFonts w:ascii="Times New Roman" w:eastAsia="Times New Roman" w:hAnsi="Times New Roman" w:cs="Times New Roman"/>
            <w:sz w:val="24"/>
            <w:szCs w:val="24"/>
          </w:rPr>
          <w:br/>
        </w:r>
        <w:proofErr w:type="gramStart"/>
        <w:r w:rsidRPr="00E413EA">
          <w:rPr>
            <w:rFonts w:ascii="Times New Roman" w:eastAsia="Times New Roman" w:hAnsi="Times New Roman" w:cs="Times New Roman"/>
            <w:sz w:val="24"/>
            <w:szCs w:val="24"/>
          </w:rPr>
          <w:lastRenderedPageBreak/>
          <w:t>To</w:t>
        </w:r>
        <w:proofErr w:type="gramEnd"/>
        <w:r w:rsidRPr="00E413EA">
          <w:rPr>
            <w:rFonts w:ascii="Times New Roman" w:eastAsia="Times New Roman" w:hAnsi="Times New Roman" w:cs="Times New Roman"/>
            <w:sz w:val="24"/>
            <w:szCs w:val="24"/>
          </w:rPr>
          <w:t xml:space="preserve"> keep on these services after reboot on then via </w:t>
        </w:r>
        <w:r w:rsidRPr="00E413EA">
          <w:rPr>
            <w:rFonts w:ascii="Times New Roman" w:eastAsia="Times New Roman" w:hAnsi="Times New Roman" w:cs="Times New Roman"/>
            <w:b/>
            <w:bCs/>
            <w:sz w:val="24"/>
            <w:szCs w:val="24"/>
          </w:rPr>
          <w:t>chkconfig</w:t>
        </w:r>
        <w:r w:rsidRPr="00E413EA">
          <w:rPr>
            <w:rFonts w:ascii="Times New Roman" w:eastAsia="Times New Roman" w:hAnsi="Times New Roman" w:cs="Times New Roman"/>
            <w:sz w:val="24"/>
            <w:szCs w:val="24"/>
          </w:rPr>
          <w:t xml:space="preserve"> command</w:t>
        </w:r>
        <w:r w:rsidRPr="00E413EA">
          <w:rPr>
            <w:rFonts w:ascii="Times New Roman" w:eastAsia="Times New Roman" w:hAnsi="Times New Roman" w:cs="Times New Roman"/>
            <w:sz w:val="24"/>
            <w:szCs w:val="24"/>
          </w:rPr>
          <w:br/>
        </w:r>
      </w:ins>
      <w:r>
        <w:rPr>
          <w:rFonts w:ascii="Times New Roman" w:eastAsia="Times New Roman" w:hAnsi="Times New Roman" w:cs="Times New Roman"/>
          <w:noProof/>
          <w:sz w:val="24"/>
          <w:szCs w:val="24"/>
        </w:rPr>
        <w:drawing>
          <wp:inline distT="0" distB="0" distL="0" distR="0">
            <wp:extent cx="3206115" cy="522605"/>
            <wp:effectExtent l="19050" t="0" r="0" b="0"/>
            <wp:docPr id="557" name="Picture 557" descr="chkcon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7" descr="chkconfig"/>
                    <pic:cNvPicPr>
                      <a:picLocks noChangeAspect="1" noChangeArrowheads="1"/>
                    </pic:cNvPicPr>
                  </pic:nvPicPr>
                  <pic:blipFill>
                    <a:blip r:embed="rId47"/>
                    <a:srcRect/>
                    <a:stretch>
                      <a:fillRect/>
                    </a:stretch>
                  </pic:blipFill>
                  <pic:spPr bwMode="auto">
                    <a:xfrm>
                      <a:off x="0" y="0"/>
                      <a:ext cx="3206115" cy="522605"/>
                    </a:xfrm>
                    <a:prstGeom prst="rect">
                      <a:avLst/>
                    </a:prstGeom>
                    <a:noFill/>
                    <a:ln w="9525">
                      <a:noFill/>
                      <a:miter lim="800000"/>
                      <a:headEnd/>
                      <a:tailEnd/>
                    </a:ln>
                  </pic:spPr>
                </pic:pic>
              </a:graphicData>
            </a:graphic>
          </wp:inline>
        </w:drawing>
      </w:r>
      <w:ins w:id="812" w:author="Unknown">
        <w:r w:rsidRPr="00E413EA">
          <w:rPr>
            <w:rFonts w:ascii="Times New Roman" w:eastAsia="Times New Roman" w:hAnsi="Times New Roman" w:cs="Times New Roman"/>
            <w:sz w:val="24"/>
            <w:szCs w:val="24"/>
          </w:rPr>
          <w:br/>
          <w:t>After reboot verify their status. It must be in running condition</w:t>
        </w:r>
        <w:r w:rsidRPr="00E413EA">
          <w:rPr>
            <w:rFonts w:ascii="Times New Roman" w:eastAsia="Times New Roman" w:hAnsi="Times New Roman" w:cs="Times New Roman"/>
            <w:sz w:val="24"/>
            <w:szCs w:val="24"/>
          </w:rPr>
          <w:br/>
        </w:r>
      </w:ins>
      <w:r>
        <w:rPr>
          <w:rFonts w:ascii="Times New Roman" w:eastAsia="Times New Roman" w:hAnsi="Times New Roman" w:cs="Times New Roman"/>
          <w:noProof/>
          <w:sz w:val="24"/>
          <w:szCs w:val="24"/>
        </w:rPr>
        <w:drawing>
          <wp:inline distT="0" distB="0" distL="0" distR="0">
            <wp:extent cx="3372485" cy="795655"/>
            <wp:effectExtent l="19050" t="0" r="0" b="0"/>
            <wp:docPr id="558" name="Picture 558" descr="service stat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8" descr="service status"/>
                    <pic:cNvPicPr>
                      <a:picLocks noChangeAspect="1" noChangeArrowheads="1"/>
                    </pic:cNvPicPr>
                  </pic:nvPicPr>
                  <pic:blipFill>
                    <a:blip r:embed="rId48"/>
                    <a:srcRect/>
                    <a:stretch>
                      <a:fillRect/>
                    </a:stretch>
                  </pic:blipFill>
                  <pic:spPr bwMode="auto">
                    <a:xfrm>
                      <a:off x="0" y="0"/>
                      <a:ext cx="3372485" cy="795655"/>
                    </a:xfrm>
                    <a:prstGeom prst="rect">
                      <a:avLst/>
                    </a:prstGeom>
                    <a:noFill/>
                    <a:ln w="9525">
                      <a:noFill/>
                      <a:miter lim="800000"/>
                      <a:headEnd/>
                      <a:tailEnd/>
                    </a:ln>
                  </pic:spPr>
                </pic:pic>
              </a:graphicData>
            </a:graphic>
          </wp:inline>
        </w:drawing>
      </w:r>
    </w:p>
    <w:p w:rsidR="00E413EA" w:rsidRPr="00E413EA" w:rsidRDefault="00E413EA" w:rsidP="00E413EA">
      <w:pPr>
        <w:spacing w:before="100" w:beforeAutospacing="1" w:after="100" w:afterAutospacing="1" w:line="240" w:lineRule="auto"/>
        <w:rPr>
          <w:ins w:id="813" w:author="Unknown"/>
          <w:rFonts w:ascii="Times New Roman" w:eastAsia="Times New Roman" w:hAnsi="Times New Roman" w:cs="Times New Roman"/>
          <w:sz w:val="24"/>
          <w:szCs w:val="24"/>
        </w:rPr>
      </w:pPr>
      <w:ins w:id="814" w:author="Unknown">
        <w:r w:rsidRPr="00E413EA">
          <w:rPr>
            <w:rFonts w:ascii="Times New Roman" w:eastAsia="Times New Roman" w:hAnsi="Times New Roman" w:cs="Times New Roman"/>
            <w:sz w:val="24"/>
            <w:szCs w:val="24"/>
          </w:rPr>
          <w:t>Create a normal user named</w:t>
        </w:r>
        <w:r w:rsidRPr="00E413EA">
          <w:rPr>
            <w:rFonts w:ascii="Times New Roman" w:eastAsia="Times New Roman" w:hAnsi="Times New Roman" w:cs="Times New Roman"/>
            <w:b/>
            <w:bCs/>
            <w:sz w:val="24"/>
            <w:szCs w:val="24"/>
          </w:rPr>
          <w:t xml:space="preserve"> vinita</w:t>
        </w:r>
        <w:r w:rsidRPr="00E413EA">
          <w:rPr>
            <w:rFonts w:ascii="Times New Roman" w:eastAsia="Times New Roman" w:hAnsi="Times New Roman" w:cs="Times New Roman"/>
            <w:sz w:val="24"/>
            <w:szCs w:val="24"/>
          </w:rPr>
          <w:t xml:space="preserve"> </w:t>
        </w:r>
        <w:r w:rsidRPr="00E413EA">
          <w:rPr>
            <w:rFonts w:ascii="Times New Roman" w:eastAsia="Times New Roman" w:hAnsi="Times New Roman" w:cs="Times New Roman"/>
            <w:sz w:val="24"/>
            <w:szCs w:val="24"/>
          </w:rPr>
          <w:br/>
        </w:r>
      </w:ins>
      <w:r>
        <w:rPr>
          <w:rFonts w:ascii="Times New Roman" w:eastAsia="Times New Roman" w:hAnsi="Times New Roman" w:cs="Times New Roman"/>
          <w:noProof/>
          <w:sz w:val="24"/>
          <w:szCs w:val="24"/>
        </w:rPr>
        <w:drawing>
          <wp:inline distT="0" distB="0" distL="0" distR="0">
            <wp:extent cx="4714240" cy="1223010"/>
            <wp:effectExtent l="19050" t="0" r="0" b="0"/>
            <wp:docPr id="559" name="Picture 559" descr="usera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9" descr="useradd"/>
                    <pic:cNvPicPr>
                      <a:picLocks noChangeAspect="1" noChangeArrowheads="1"/>
                    </pic:cNvPicPr>
                  </pic:nvPicPr>
                  <pic:blipFill>
                    <a:blip r:embed="rId1339"/>
                    <a:srcRect/>
                    <a:stretch>
                      <a:fillRect/>
                    </a:stretch>
                  </pic:blipFill>
                  <pic:spPr bwMode="auto">
                    <a:xfrm>
                      <a:off x="0" y="0"/>
                      <a:ext cx="4714240" cy="1223010"/>
                    </a:xfrm>
                    <a:prstGeom prst="rect">
                      <a:avLst/>
                    </a:prstGeom>
                    <a:noFill/>
                    <a:ln w="9525">
                      <a:noFill/>
                      <a:miter lim="800000"/>
                      <a:headEnd/>
                      <a:tailEnd/>
                    </a:ln>
                  </pic:spPr>
                </pic:pic>
              </a:graphicData>
            </a:graphic>
          </wp:inline>
        </w:drawing>
      </w:r>
    </w:p>
    <w:p w:rsidR="00E413EA" w:rsidRPr="00E413EA" w:rsidRDefault="00E413EA" w:rsidP="00E413EA">
      <w:pPr>
        <w:spacing w:before="100" w:beforeAutospacing="1" w:after="100" w:afterAutospacing="1" w:line="240" w:lineRule="auto"/>
        <w:rPr>
          <w:ins w:id="815" w:author="Unknown"/>
          <w:rFonts w:ascii="Times New Roman" w:eastAsia="Times New Roman" w:hAnsi="Times New Roman" w:cs="Times New Roman"/>
          <w:sz w:val="24"/>
          <w:szCs w:val="24"/>
        </w:rPr>
      </w:pPr>
      <w:proofErr w:type="gramStart"/>
      <w:ins w:id="816" w:author="Unknown">
        <w:r w:rsidRPr="00E413EA">
          <w:rPr>
            <w:rFonts w:ascii="Times New Roman" w:eastAsia="Times New Roman" w:hAnsi="Times New Roman" w:cs="Times New Roman"/>
            <w:sz w:val="24"/>
            <w:szCs w:val="24"/>
          </w:rPr>
          <w:t>now</w:t>
        </w:r>
        <w:proofErr w:type="gramEnd"/>
        <w:r w:rsidRPr="00E413EA">
          <w:rPr>
            <w:rFonts w:ascii="Times New Roman" w:eastAsia="Times New Roman" w:hAnsi="Times New Roman" w:cs="Times New Roman"/>
            <w:sz w:val="24"/>
            <w:szCs w:val="24"/>
          </w:rPr>
          <w:t xml:space="preserve"> create </w:t>
        </w:r>
        <w:r w:rsidRPr="00E413EA">
          <w:rPr>
            <w:rFonts w:ascii="Times New Roman" w:eastAsia="Times New Roman" w:hAnsi="Times New Roman" w:cs="Times New Roman"/>
            <w:b/>
            <w:bCs/>
            <w:sz w:val="24"/>
            <w:szCs w:val="24"/>
          </w:rPr>
          <w:t>/data</w:t>
        </w:r>
        <w:r w:rsidRPr="00E413EA">
          <w:rPr>
            <w:rFonts w:ascii="Times New Roman" w:eastAsia="Times New Roman" w:hAnsi="Times New Roman" w:cs="Times New Roman"/>
            <w:sz w:val="24"/>
            <w:szCs w:val="24"/>
          </w:rPr>
          <w:t xml:space="preserve"> directory and grant it </w:t>
        </w:r>
        <w:r w:rsidRPr="00E413EA">
          <w:rPr>
            <w:rFonts w:ascii="Times New Roman" w:eastAsia="Times New Roman" w:hAnsi="Times New Roman" w:cs="Times New Roman"/>
            <w:b/>
            <w:bCs/>
            <w:sz w:val="24"/>
            <w:szCs w:val="24"/>
          </w:rPr>
          <w:t>full permission</w:t>
        </w:r>
        <w:r w:rsidRPr="00E413EA">
          <w:rPr>
            <w:rFonts w:ascii="Times New Roman" w:eastAsia="Times New Roman" w:hAnsi="Times New Roman" w:cs="Times New Roman"/>
            <w:sz w:val="24"/>
            <w:szCs w:val="24"/>
          </w:rPr>
          <w:t xml:space="preserve"> </w:t>
        </w:r>
        <w:r w:rsidRPr="00E413EA">
          <w:rPr>
            <w:rFonts w:ascii="Times New Roman" w:eastAsia="Times New Roman" w:hAnsi="Times New Roman" w:cs="Times New Roman"/>
            <w:sz w:val="24"/>
            <w:szCs w:val="24"/>
          </w:rPr>
          <w:br/>
        </w:r>
      </w:ins>
      <w:r>
        <w:rPr>
          <w:rFonts w:ascii="Times New Roman" w:eastAsia="Times New Roman" w:hAnsi="Times New Roman" w:cs="Times New Roman"/>
          <w:noProof/>
          <w:sz w:val="24"/>
          <w:szCs w:val="24"/>
        </w:rPr>
        <w:drawing>
          <wp:inline distT="0" distB="0" distL="0" distR="0">
            <wp:extent cx="2849880" cy="534670"/>
            <wp:effectExtent l="19050" t="0" r="7620" b="0"/>
            <wp:docPr id="560" name="Picture 560" descr="mkd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0" descr="mkdir"/>
                    <pic:cNvPicPr>
                      <a:picLocks noChangeAspect="1" noChangeArrowheads="1"/>
                    </pic:cNvPicPr>
                  </pic:nvPicPr>
                  <pic:blipFill>
                    <a:blip r:embed="rId1340"/>
                    <a:srcRect/>
                    <a:stretch>
                      <a:fillRect/>
                    </a:stretch>
                  </pic:blipFill>
                  <pic:spPr bwMode="auto">
                    <a:xfrm>
                      <a:off x="0" y="0"/>
                      <a:ext cx="2849880" cy="534670"/>
                    </a:xfrm>
                    <a:prstGeom prst="rect">
                      <a:avLst/>
                    </a:prstGeom>
                    <a:noFill/>
                    <a:ln w="9525">
                      <a:noFill/>
                      <a:miter lim="800000"/>
                      <a:headEnd/>
                      <a:tailEnd/>
                    </a:ln>
                  </pic:spPr>
                </pic:pic>
              </a:graphicData>
            </a:graphic>
          </wp:inline>
        </w:drawing>
      </w:r>
    </w:p>
    <w:p w:rsidR="00E413EA" w:rsidRPr="00E413EA" w:rsidRDefault="00E413EA" w:rsidP="00E413EA">
      <w:pPr>
        <w:spacing w:before="100" w:beforeAutospacing="1" w:after="100" w:afterAutospacing="1" w:line="240" w:lineRule="auto"/>
        <w:rPr>
          <w:ins w:id="817" w:author="Unknown"/>
          <w:rFonts w:ascii="Times New Roman" w:eastAsia="Times New Roman" w:hAnsi="Times New Roman" w:cs="Times New Roman"/>
          <w:sz w:val="24"/>
          <w:szCs w:val="24"/>
        </w:rPr>
      </w:pPr>
      <w:proofErr w:type="gramStart"/>
      <w:ins w:id="818" w:author="Unknown">
        <w:r w:rsidRPr="00E413EA">
          <w:rPr>
            <w:rFonts w:ascii="Times New Roman" w:eastAsia="Times New Roman" w:hAnsi="Times New Roman" w:cs="Times New Roman"/>
            <w:sz w:val="24"/>
            <w:szCs w:val="24"/>
          </w:rPr>
          <w:t>open</w:t>
        </w:r>
        <w:proofErr w:type="gramEnd"/>
        <w:r w:rsidRPr="00E413EA">
          <w:rPr>
            <w:rFonts w:ascii="Times New Roman" w:eastAsia="Times New Roman" w:hAnsi="Times New Roman" w:cs="Times New Roman"/>
            <w:sz w:val="24"/>
            <w:szCs w:val="24"/>
          </w:rPr>
          <w:t xml:space="preserve"> </w:t>
        </w:r>
        <w:r w:rsidRPr="00E413EA">
          <w:rPr>
            <w:rFonts w:ascii="Times New Roman" w:eastAsia="Times New Roman" w:hAnsi="Times New Roman" w:cs="Times New Roman"/>
            <w:b/>
            <w:bCs/>
            <w:sz w:val="24"/>
            <w:szCs w:val="24"/>
          </w:rPr>
          <w:t>/etc/samba/smb.conf</w:t>
        </w:r>
        <w:r w:rsidRPr="00E413EA">
          <w:rPr>
            <w:rFonts w:ascii="Times New Roman" w:eastAsia="Times New Roman" w:hAnsi="Times New Roman" w:cs="Times New Roman"/>
            <w:sz w:val="24"/>
            <w:szCs w:val="24"/>
          </w:rPr>
          <w:t xml:space="preserve"> main samba configuration files </w:t>
        </w:r>
        <w:r w:rsidRPr="00E413EA">
          <w:rPr>
            <w:rFonts w:ascii="Times New Roman" w:eastAsia="Times New Roman" w:hAnsi="Times New Roman" w:cs="Times New Roman"/>
            <w:sz w:val="24"/>
            <w:szCs w:val="24"/>
          </w:rPr>
          <w:br/>
        </w:r>
      </w:ins>
      <w:r>
        <w:rPr>
          <w:rFonts w:ascii="Times New Roman" w:eastAsia="Times New Roman" w:hAnsi="Times New Roman" w:cs="Times New Roman"/>
          <w:noProof/>
          <w:sz w:val="24"/>
          <w:szCs w:val="24"/>
        </w:rPr>
        <w:drawing>
          <wp:inline distT="0" distB="0" distL="0" distR="0">
            <wp:extent cx="3622040" cy="201930"/>
            <wp:effectExtent l="19050" t="0" r="0" b="0"/>
            <wp:docPr id="561" name="Picture 561" descr="vi smb.con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1" descr="vi smb.conf"/>
                    <pic:cNvPicPr>
                      <a:picLocks noChangeAspect="1" noChangeArrowheads="1"/>
                    </pic:cNvPicPr>
                  </pic:nvPicPr>
                  <pic:blipFill>
                    <a:blip r:embed="rId1341"/>
                    <a:srcRect/>
                    <a:stretch>
                      <a:fillRect/>
                    </a:stretch>
                  </pic:blipFill>
                  <pic:spPr bwMode="auto">
                    <a:xfrm>
                      <a:off x="0" y="0"/>
                      <a:ext cx="3622040" cy="201930"/>
                    </a:xfrm>
                    <a:prstGeom prst="rect">
                      <a:avLst/>
                    </a:prstGeom>
                    <a:noFill/>
                    <a:ln w="9525">
                      <a:noFill/>
                      <a:miter lim="800000"/>
                      <a:headEnd/>
                      <a:tailEnd/>
                    </a:ln>
                  </pic:spPr>
                </pic:pic>
              </a:graphicData>
            </a:graphic>
          </wp:inline>
        </w:drawing>
      </w:r>
      <w:ins w:id="819" w:author="Unknown">
        <w:r w:rsidRPr="00E413EA">
          <w:rPr>
            <w:rFonts w:ascii="Times New Roman" w:eastAsia="Times New Roman" w:hAnsi="Times New Roman" w:cs="Times New Roman"/>
            <w:sz w:val="24"/>
            <w:szCs w:val="24"/>
          </w:rPr>
          <w:br/>
          <w:t xml:space="preserve">By default name of workgroup is </w:t>
        </w:r>
        <w:r w:rsidRPr="00E413EA">
          <w:rPr>
            <w:rFonts w:ascii="Times New Roman" w:eastAsia="Times New Roman" w:hAnsi="Times New Roman" w:cs="Times New Roman"/>
            <w:b/>
            <w:bCs/>
            <w:sz w:val="24"/>
            <w:szCs w:val="24"/>
          </w:rPr>
          <w:t>MYGROUP</w:t>
        </w:r>
        <w:r w:rsidRPr="00E413EA">
          <w:rPr>
            <w:rFonts w:ascii="Times New Roman" w:eastAsia="Times New Roman" w:hAnsi="Times New Roman" w:cs="Times New Roman"/>
            <w:sz w:val="24"/>
            <w:szCs w:val="24"/>
          </w:rPr>
          <w:t xml:space="preserve"> in </w:t>
        </w:r>
        <w:r w:rsidRPr="00E413EA">
          <w:rPr>
            <w:rFonts w:ascii="Times New Roman" w:eastAsia="Times New Roman" w:hAnsi="Times New Roman" w:cs="Times New Roman"/>
            <w:b/>
            <w:bCs/>
            <w:sz w:val="24"/>
            <w:szCs w:val="24"/>
          </w:rPr>
          <w:t>smb.conf</w:t>
        </w:r>
        <w:r w:rsidRPr="00E413EA">
          <w:rPr>
            <w:rFonts w:ascii="Times New Roman" w:eastAsia="Times New Roman" w:hAnsi="Times New Roman" w:cs="Times New Roman"/>
            <w:sz w:val="24"/>
            <w:szCs w:val="24"/>
          </w:rPr>
          <w:t xml:space="preserve"> file. </w:t>
        </w:r>
        <w:proofErr w:type="gramStart"/>
        <w:r w:rsidRPr="00E413EA">
          <w:rPr>
            <w:rFonts w:ascii="Times New Roman" w:eastAsia="Times New Roman" w:hAnsi="Times New Roman" w:cs="Times New Roman"/>
            <w:sz w:val="24"/>
            <w:szCs w:val="24"/>
          </w:rPr>
          <w:t>you</w:t>
        </w:r>
        <w:proofErr w:type="gramEnd"/>
        <w:r w:rsidRPr="00E413EA">
          <w:rPr>
            <w:rFonts w:ascii="Times New Roman" w:eastAsia="Times New Roman" w:hAnsi="Times New Roman" w:cs="Times New Roman"/>
            <w:sz w:val="24"/>
            <w:szCs w:val="24"/>
          </w:rPr>
          <w:t xml:space="preserve"> can change it with desire name </w:t>
        </w:r>
        <w:r w:rsidRPr="00E413EA">
          <w:rPr>
            <w:rFonts w:ascii="Times New Roman" w:eastAsia="Times New Roman" w:hAnsi="Times New Roman" w:cs="Times New Roman"/>
            <w:sz w:val="24"/>
            <w:szCs w:val="24"/>
          </w:rPr>
          <w:br/>
        </w:r>
      </w:ins>
      <w:r>
        <w:rPr>
          <w:rFonts w:ascii="Times New Roman" w:eastAsia="Times New Roman" w:hAnsi="Times New Roman" w:cs="Times New Roman"/>
          <w:noProof/>
          <w:sz w:val="24"/>
          <w:szCs w:val="24"/>
        </w:rPr>
        <w:drawing>
          <wp:inline distT="0" distB="0" distL="0" distR="0">
            <wp:extent cx="4156075" cy="866775"/>
            <wp:effectExtent l="19050" t="0" r="0" b="0"/>
            <wp:docPr id="562" name="Picture 562" descr="workgroup ta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2" descr="workgroup tag"/>
                    <pic:cNvPicPr>
                      <a:picLocks noChangeAspect="1" noChangeArrowheads="1"/>
                    </pic:cNvPicPr>
                  </pic:nvPicPr>
                  <pic:blipFill>
                    <a:blip r:embed="rId1342"/>
                    <a:srcRect/>
                    <a:stretch>
                      <a:fillRect/>
                    </a:stretch>
                  </pic:blipFill>
                  <pic:spPr bwMode="auto">
                    <a:xfrm>
                      <a:off x="0" y="0"/>
                      <a:ext cx="4156075" cy="866775"/>
                    </a:xfrm>
                    <a:prstGeom prst="rect">
                      <a:avLst/>
                    </a:prstGeom>
                    <a:noFill/>
                    <a:ln w="9525">
                      <a:noFill/>
                      <a:miter lim="800000"/>
                      <a:headEnd/>
                      <a:tailEnd/>
                    </a:ln>
                  </pic:spPr>
                </pic:pic>
              </a:graphicData>
            </a:graphic>
          </wp:inline>
        </w:drawing>
      </w:r>
      <w:ins w:id="820" w:author="Unknown">
        <w:r w:rsidRPr="00E413EA">
          <w:rPr>
            <w:rFonts w:ascii="Times New Roman" w:eastAsia="Times New Roman" w:hAnsi="Times New Roman" w:cs="Times New Roman"/>
            <w:sz w:val="24"/>
            <w:szCs w:val="24"/>
          </w:rPr>
          <w:br/>
          <w:t xml:space="preserve">our task is to share </w:t>
        </w:r>
        <w:r w:rsidRPr="00E413EA">
          <w:rPr>
            <w:rFonts w:ascii="Times New Roman" w:eastAsia="Times New Roman" w:hAnsi="Times New Roman" w:cs="Times New Roman"/>
            <w:b/>
            <w:bCs/>
            <w:sz w:val="24"/>
            <w:szCs w:val="24"/>
          </w:rPr>
          <w:t>data</w:t>
        </w:r>
        <w:r w:rsidRPr="00E413EA">
          <w:rPr>
            <w:rFonts w:ascii="Times New Roman" w:eastAsia="Times New Roman" w:hAnsi="Times New Roman" w:cs="Times New Roman"/>
            <w:sz w:val="24"/>
            <w:szCs w:val="24"/>
          </w:rPr>
          <w:t xml:space="preserve"> folder for </w:t>
        </w:r>
        <w:r w:rsidRPr="00E413EA">
          <w:rPr>
            <w:rFonts w:ascii="Times New Roman" w:eastAsia="Times New Roman" w:hAnsi="Times New Roman" w:cs="Times New Roman"/>
            <w:b/>
            <w:bCs/>
            <w:sz w:val="24"/>
            <w:szCs w:val="24"/>
          </w:rPr>
          <w:t>vinita</w:t>
        </w:r>
        <w:r w:rsidRPr="00E413EA">
          <w:rPr>
            <w:rFonts w:ascii="Times New Roman" w:eastAsia="Times New Roman" w:hAnsi="Times New Roman" w:cs="Times New Roman"/>
            <w:sz w:val="24"/>
            <w:szCs w:val="24"/>
          </w:rPr>
          <w:t xml:space="preserve"> user so go in the end of file and do editing as shown here in this image </w:t>
        </w:r>
        <w:r w:rsidRPr="00E413EA">
          <w:rPr>
            <w:rFonts w:ascii="Times New Roman" w:eastAsia="Times New Roman" w:hAnsi="Times New Roman" w:cs="Times New Roman"/>
            <w:sz w:val="24"/>
            <w:szCs w:val="24"/>
          </w:rPr>
          <w:br/>
        </w:r>
      </w:ins>
      <w:r>
        <w:rPr>
          <w:rFonts w:ascii="Times New Roman" w:eastAsia="Times New Roman" w:hAnsi="Times New Roman" w:cs="Times New Roman"/>
          <w:noProof/>
          <w:sz w:val="24"/>
          <w:szCs w:val="24"/>
        </w:rPr>
        <w:drawing>
          <wp:inline distT="0" distB="0" distL="0" distR="0">
            <wp:extent cx="2291715" cy="1520190"/>
            <wp:effectExtent l="19050" t="0" r="0" b="0"/>
            <wp:docPr id="563" name="Picture 563" descr="share data folder in smb.con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3" descr="share data folder in smb.conf"/>
                    <pic:cNvPicPr>
                      <a:picLocks noChangeAspect="1" noChangeArrowheads="1"/>
                    </pic:cNvPicPr>
                  </pic:nvPicPr>
                  <pic:blipFill>
                    <a:blip r:embed="rId1343"/>
                    <a:srcRect/>
                    <a:stretch>
                      <a:fillRect/>
                    </a:stretch>
                  </pic:blipFill>
                  <pic:spPr bwMode="auto">
                    <a:xfrm>
                      <a:off x="0" y="0"/>
                      <a:ext cx="2291715" cy="1520190"/>
                    </a:xfrm>
                    <a:prstGeom prst="rect">
                      <a:avLst/>
                    </a:prstGeom>
                    <a:noFill/>
                    <a:ln w="9525">
                      <a:noFill/>
                      <a:miter lim="800000"/>
                      <a:headEnd/>
                      <a:tailEnd/>
                    </a:ln>
                  </pic:spPr>
                </pic:pic>
              </a:graphicData>
            </a:graphic>
          </wp:inline>
        </w:drawing>
      </w:r>
      <w:ins w:id="821" w:author="Unknown">
        <w:r w:rsidRPr="00E413EA">
          <w:rPr>
            <w:rFonts w:ascii="Times New Roman" w:eastAsia="Times New Roman" w:hAnsi="Times New Roman" w:cs="Times New Roman"/>
            <w:sz w:val="24"/>
            <w:szCs w:val="24"/>
          </w:rPr>
          <w:br/>
          <w:t xml:space="preserve">save file with </w:t>
        </w:r>
        <w:r w:rsidRPr="00E413EA">
          <w:rPr>
            <w:rFonts w:ascii="Times New Roman" w:eastAsia="Times New Roman" w:hAnsi="Times New Roman" w:cs="Times New Roman"/>
            <w:b/>
            <w:bCs/>
            <w:sz w:val="24"/>
            <w:szCs w:val="24"/>
          </w:rPr>
          <w:t>:wq</w:t>
        </w:r>
        <w:r w:rsidRPr="00E413EA">
          <w:rPr>
            <w:rFonts w:ascii="Times New Roman" w:eastAsia="Times New Roman" w:hAnsi="Times New Roman" w:cs="Times New Roman"/>
            <w:sz w:val="24"/>
            <w:szCs w:val="24"/>
          </w:rPr>
          <w:t xml:space="preserve"> and exit</w:t>
        </w:r>
      </w:ins>
    </w:p>
    <w:p w:rsidR="00E413EA" w:rsidRPr="00E413EA" w:rsidRDefault="00E413EA" w:rsidP="00E413EA">
      <w:pPr>
        <w:spacing w:before="100" w:beforeAutospacing="1" w:after="100" w:afterAutospacing="1" w:line="240" w:lineRule="auto"/>
        <w:rPr>
          <w:ins w:id="822" w:author="Unknown"/>
          <w:rFonts w:ascii="Times New Roman" w:eastAsia="Times New Roman" w:hAnsi="Times New Roman" w:cs="Times New Roman"/>
          <w:sz w:val="24"/>
          <w:szCs w:val="24"/>
        </w:rPr>
      </w:pPr>
      <w:ins w:id="823" w:author="Unknown">
        <w:r w:rsidRPr="00E413EA">
          <w:rPr>
            <w:rFonts w:ascii="Times New Roman" w:eastAsia="Times New Roman" w:hAnsi="Times New Roman" w:cs="Times New Roman"/>
            <w:sz w:val="24"/>
            <w:szCs w:val="24"/>
          </w:rPr>
          <w:lastRenderedPageBreak/>
          <w:t xml:space="preserve">Now add vinita user to </w:t>
        </w:r>
        <w:r w:rsidRPr="00E413EA">
          <w:rPr>
            <w:rFonts w:ascii="Times New Roman" w:eastAsia="Times New Roman" w:hAnsi="Times New Roman" w:cs="Times New Roman"/>
            <w:b/>
            <w:bCs/>
            <w:sz w:val="24"/>
            <w:szCs w:val="24"/>
          </w:rPr>
          <w:t>samba user</w:t>
        </w:r>
        <w:r w:rsidRPr="00E413EA">
          <w:rPr>
            <w:rFonts w:ascii="Times New Roman" w:eastAsia="Times New Roman" w:hAnsi="Times New Roman" w:cs="Times New Roman"/>
            <w:sz w:val="24"/>
            <w:szCs w:val="24"/>
          </w:rPr>
          <w:br/>
        </w:r>
      </w:ins>
      <w:r>
        <w:rPr>
          <w:rFonts w:ascii="Times New Roman" w:eastAsia="Times New Roman" w:hAnsi="Times New Roman" w:cs="Times New Roman"/>
          <w:noProof/>
          <w:sz w:val="24"/>
          <w:szCs w:val="24"/>
        </w:rPr>
        <w:drawing>
          <wp:inline distT="0" distB="0" distL="0" distR="0">
            <wp:extent cx="3122930" cy="653415"/>
            <wp:effectExtent l="19050" t="0" r="1270" b="0"/>
            <wp:docPr id="564" name="Picture 564" descr="smbpassw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4" descr="smbpasswd"/>
                    <pic:cNvPicPr>
                      <a:picLocks noChangeAspect="1" noChangeArrowheads="1"/>
                    </pic:cNvPicPr>
                  </pic:nvPicPr>
                  <pic:blipFill>
                    <a:blip r:embed="rId1344"/>
                    <a:srcRect/>
                    <a:stretch>
                      <a:fillRect/>
                    </a:stretch>
                  </pic:blipFill>
                  <pic:spPr bwMode="auto">
                    <a:xfrm>
                      <a:off x="0" y="0"/>
                      <a:ext cx="3122930" cy="653415"/>
                    </a:xfrm>
                    <a:prstGeom prst="rect">
                      <a:avLst/>
                    </a:prstGeom>
                    <a:noFill/>
                    <a:ln w="9525">
                      <a:noFill/>
                      <a:miter lim="800000"/>
                      <a:headEnd/>
                      <a:tailEnd/>
                    </a:ln>
                  </pic:spPr>
                </pic:pic>
              </a:graphicData>
            </a:graphic>
          </wp:inline>
        </w:drawing>
      </w:r>
      <w:ins w:id="824" w:author="Unknown">
        <w:r w:rsidRPr="00E413EA">
          <w:rPr>
            <w:rFonts w:ascii="Times New Roman" w:eastAsia="Times New Roman" w:hAnsi="Times New Roman" w:cs="Times New Roman"/>
            <w:sz w:val="24"/>
            <w:szCs w:val="24"/>
          </w:rPr>
          <w:br/>
          <w:t xml:space="preserve">we have made necessary change now on </w:t>
        </w:r>
        <w:r w:rsidRPr="00E413EA">
          <w:rPr>
            <w:rFonts w:ascii="Times New Roman" w:eastAsia="Times New Roman" w:hAnsi="Times New Roman" w:cs="Times New Roman"/>
            <w:b/>
            <w:bCs/>
            <w:sz w:val="24"/>
            <w:szCs w:val="24"/>
          </w:rPr>
          <w:t>smb service</w:t>
        </w:r>
        <w:r w:rsidRPr="00E413EA">
          <w:rPr>
            <w:rFonts w:ascii="Times New Roman" w:eastAsia="Times New Roman" w:hAnsi="Times New Roman" w:cs="Times New Roman"/>
            <w:sz w:val="24"/>
            <w:szCs w:val="24"/>
          </w:rPr>
          <w:t xml:space="preserve"> and check it status </w:t>
        </w:r>
        <w:r w:rsidRPr="00E413EA">
          <w:rPr>
            <w:rFonts w:ascii="Times New Roman" w:eastAsia="Times New Roman" w:hAnsi="Times New Roman" w:cs="Times New Roman"/>
            <w:sz w:val="24"/>
            <w:szCs w:val="24"/>
          </w:rPr>
          <w:br/>
        </w:r>
      </w:ins>
      <w:r>
        <w:rPr>
          <w:rFonts w:ascii="Times New Roman" w:eastAsia="Times New Roman" w:hAnsi="Times New Roman" w:cs="Times New Roman"/>
          <w:noProof/>
          <w:sz w:val="24"/>
          <w:szCs w:val="24"/>
        </w:rPr>
        <w:drawing>
          <wp:inline distT="0" distB="0" distL="0" distR="0">
            <wp:extent cx="3087370" cy="1258570"/>
            <wp:effectExtent l="19050" t="0" r="0" b="0"/>
            <wp:docPr id="565" name="Picture 565" descr="service smb stat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5" descr="service smb status"/>
                    <pic:cNvPicPr>
                      <a:picLocks noChangeAspect="1" noChangeArrowheads="1"/>
                    </pic:cNvPicPr>
                  </pic:nvPicPr>
                  <pic:blipFill>
                    <a:blip r:embed="rId1345"/>
                    <a:srcRect/>
                    <a:stretch>
                      <a:fillRect/>
                    </a:stretch>
                  </pic:blipFill>
                  <pic:spPr bwMode="auto">
                    <a:xfrm>
                      <a:off x="0" y="0"/>
                      <a:ext cx="3087370" cy="1258570"/>
                    </a:xfrm>
                    <a:prstGeom prst="rect">
                      <a:avLst/>
                    </a:prstGeom>
                    <a:noFill/>
                    <a:ln w="9525">
                      <a:noFill/>
                      <a:miter lim="800000"/>
                      <a:headEnd/>
                      <a:tailEnd/>
                    </a:ln>
                  </pic:spPr>
                </pic:pic>
              </a:graphicData>
            </a:graphic>
          </wp:inline>
        </w:drawing>
      </w:r>
      <w:ins w:id="825" w:author="Unknown">
        <w:r w:rsidRPr="00E413EA">
          <w:rPr>
            <w:rFonts w:ascii="Times New Roman" w:eastAsia="Times New Roman" w:hAnsi="Times New Roman" w:cs="Times New Roman"/>
            <w:sz w:val="24"/>
            <w:szCs w:val="24"/>
          </w:rPr>
          <w:br/>
          <w:t xml:space="preserve">if you already have on this service then restart it with </w:t>
        </w:r>
        <w:r w:rsidRPr="00E413EA">
          <w:rPr>
            <w:rFonts w:ascii="Times New Roman" w:eastAsia="Times New Roman" w:hAnsi="Times New Roman" w:cs="Times New Roman"/>
            <w:b/>
            <w:bCs/>
            <w:sz w:val="24"/>
            <w:szCs w:val="24"/>
          </w:rPr>
          <w:t>service smb restart</w:t>
        </w:r>
        <w:r w:rsidRPr="00E413EA">
          <w:rPr>
            <w:rFonts w:ascii="Times New Roman" w:eastAsia="Times New Roman" w:hAnsi="Times New Roman" w:cs="Times New Roman"/>
            <w:sz w:val="24"/>
            <w:szCs w:val="24"/>
          </w:rPr>
          <w:t xml:space="preserve"> commands.</w:t>
        </w:r>
      </w:ins>
    </w:p>
    <w:p w:rsidR="00E413EA" w:rsidRPr="00E413EA" w:rsidRDefault="00E413EA" w:rsidP="00E413EA">
      <w:pPr>
        <w:spacing w:before="100" w:beforeAutospacing="1" w:after="100" w:afterAutospacing="1" w:line="240" w:lineRule="auto"/>
        <w:outlineLvl w:val="2"/>
        <w:rPr>
          <w:ins w:id="826" w:author="Unknown"/>
          <w:rFonts w:ascii="Times New Roman" w:eastAsia="Times New Roman" w:hAnsi="Times New Roman" w:cs="Times New Roman"/>
          <w:b/>
          <w:bCs/>
          <w:sz w:val="27"/>
          <w:szCs w:val="27"/>
        </w:rPr>
      </w:pPr>
      <w:ins w:id="827" w:author="Unknown">
        <w:r w:rsidRPr="00E413EA">
          <w:rPr>
            <w:rFonts w:ascii="Times New Roman" w:eastAsia="Times New Roman" w:hAnsi="Times New Roman" w:cs="Times New Roman"/>
            <w:b/>
            <w:bCs/>
            <w:sz w:val="27"/>
            <w:szCs w:val="27"/>
          </w:rPr>
          <w:t>Client configuration for samba server</w:t>
        </w:r>
      </w:ins>
    </w:p>
    <w:p w:rsidR="00E413EA" w:rsidRPr="00E413EA" w:rsidRDefault="00E413EA" w:rsidP="00E413EA">
      <w:pPr>
        <w:spacing w:before="100" w:beforeAutospacing="1" w:after="100" w:afterAutospacing="1" w:line="240" w:lineRule="auto"/>
        <w:rPr>
          <w:ins w:id="828" w:author="Unknown"/>
          <w:rFonts w:ascii="Times New Roman" w:eastAsia="Times New Roman" w:hAnsi="Times New Roman" w:cs="Times New Roman"/>
          <w:sz w:val="24"/>
          <w:szCs w:val="24"/>
        </w:rPr>
      </w:pPr>
      <w:ins w:id="829" w:author="Unknown">
        <w:r w:rsidRPr="00E413EA">
          <w:rPr>
            <w:rFonts w:ascii="Times New Roman" w:eastAsia="Times New Roman" w:hAnsi="Times New Roman" w:cs="Times New Roman"/>
            <w:sz w:val="24"/>
            <w:szCs w:val="24"/>
          </w:rPr>
          <w:t xml:space="preserve">Go on windows system and </w:t>
        </w:r>
        <w:r w:rsidRPr="00E413EA">
          <w:rPr>
            <w:rFonts w:ascii="Times New Roman" w:eastAsia="Times New Roman" w:hAnsi="Times New Roman" w:cs="Times New Roman"/>
            <w:b/>
            <w:bCs/>
            <w:sz w:val="24"/>
            <w:szCs w:val="24"/>
          </w:rPr>
          <w:t>ping</w:t>
        </w:r>
        <w:r w:rsidRPr="00E413EA">
          <w:rPr>
            <w:rFonts w:ascii="Times New Roman" w:eastAsia="Times New Roman" w:hAnsi="Times New Roman" w:cs="Times New Roman"/>
            <w:sz w:val="24"/>
            <w:szCs w:val="24"/>
          </w:rPr>
          <w:t xml:space="preserve"> samba server, change computer name to </w:t>
        </w:r>
        <w:r w:rsidRPr="00E413EA">
          <w:rPr>
            <w:rFonts w:ascii="Times New Roman" w:eastAsia="Times New Roman" w:hAnsi="Times New Roman" w:cs="Times New Roman"/>
            <w:b/>
            <w:bCs/>
            <w:sz w:val="24"/>
            <w:szCs w:val="24"/>
          </w:rPr>
          <w:t>client2</w:t>
        </w:r>
        <w:r w:rsidRPr="00E413EA">
          <w:rPr>
            <w:rFonts w:ascii="Times New Roman" w:eastAsia="Times New Roman" w:hAnsi="Times New Roman" w:cs="Times New Roman"/>
            <w:sz w:val="24"/>
            <w:szCs w:val="24"/>
          </w:rPr>
          <w:t xml:space="preserve"> and workgroup name to </w:t>
        </w:r>
        <w:r w:rsidRPr="00E413EA">
          <w:rPr>
            <w:rFonts w:ascii="Times New Roman" w:eastAsia="Times New Roman" w:hAnsi="Times New Roman" w:cs="Times New Roman"/>
            <w:b/>
            <w:bCs/>
            <w:sz w:val="24"/>
            <w:szCs w:val="24"/>
          </w:rPr>
          <w:t>MYGROUP</w:t>
        </w:r>
        <w:r w:rsidRPr="00E413EA">
          <w:rPr>
            <w:rFonts w:ascii="Times New Roman" w:eastAsia="Times New Roman" w:hAnsi="Times New Roman" w:cs="Times New Roman"/>
            <w:sz w:val="24"/>
            <w:szCs w:val="24"/>
          </w:rPr>
          <w:t xml:space="preserve"> </w:t>
        </w:r>
        <w:r w:rsidRPr="00E413EA">
          <w:rPr>
            <w:rFonts w:ascii="Times New Roman" w:eastAsia="Times New Roman" w:hAnsi="Times New Roman" w:cs="Times New Roman"/>
            <w:sz w:val="24"/>
            <w:szCs w:val="24"/>
          </w:rPr>
          <w:br/>
        </w:r>
      </w:ins>
      <w:r>
        <w:rPr>
          <w:rFonts w:ascii="Times New Roman" w:eastAsia="Times New Roman" w:hAnsi="Times New Roman" w:cs="Times New Roman"/>
          <w:noProof/>
          <w:sz w:val="24"/>
          <w:szCs w:val="24"/>
        </w:rPr>
        <w:drawing>
          <wp:inline distT="0" distB="0" distL="0" distR="0">
            <wp:extent cx="3004185" cy="3705225"/>
            <wp:effectExtent l="19050" t="0" r="5715" b="0"/>
            <wp:docPr id="566" name="Picture 566" descr="my computer propert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6" descr="my computer properties"/>
                    <pic:cNvPicPr>
                      <a:picLocks noChangeAspect="1" noChangeArrowheads="1"/>
                    </pic:cNvPicPr>
                  </pic:nvPicPr>
                  <pic:blipFill>
                    <a:blip r:embed="rId1346"/>
                    <a:srcRect/>
                    <a:stretch>
                      <a:fillRect/>
                    </a:stretch>
                  </pic:blipFill>
                  <pic:spPr bwMode="auto">
                    <a:xfrm>
                      <a:off x="0" y="0"/>
                      <a:ext cx="3004185" cy="3705225"/>
                    </a:xfrm>
                    <a:prstGeom prst="rect">
                      <a:avLst/>
                    </a:prstGeom>
                    <a:noFill/>
                    <a:ln w="9525">
                      <a:noFill/>
                      <a:miter lim="800000"/>
                      <a:headEnd/>
                      <a:tailEnd/>
                    </a:ln>
                  </pic:spPr>
                </pic:pic>
              </a:graphicData>
            </a:graphic>
          </wp:inline>
        </w:drawing>
      </w:r>
      <w:ins w:id="830" w:author="Unknown">
        <w:r w:rsidRPr="00E413EA">
          <w:rPr>
            <w:rFonts w:ascii="Times New Roman" w:eastAsia="Times New Roman" w:hAnsi="Times New Roman" w:cs="Times New Roman"/>
            <w:sz w:val="24"/>
            <w:szCs w:val="24"/>
          </w:rPr>
          <w:br/>
        </w:r>
        <w:r w:rsidRPr="00E413EA">
          <w:rPr>
            <w:rFonts w:ascii="Times New Roman" w:eastAsia="Times New Roman" w:hAnsi="Times New Roman" w:cs="Times New Roman"/>
            <w:b/>
            <w:bCs/>
            <w:sz w:val="24"/>
            <w:szCs w:val="24"/>
          </w:rPr>
          <w:t>reboot</w:t>
        </w:r>
        <w:r w:rsidRPr="00E413EA">
          <w:rPr>
            <w:rFonts w:ascii="Times New Roman" w:eastAsia="Times New Roman" w:hAnsi="Times New Roman" w:cs="Times New Roman"/>
            <w:sz w:val="24"/>
            <w:szCs w:val="24"/>
          </w:rPr>
          <w:t xml:space="preserve"> system after changing workgroup name</w:t>
        </w:r>
      </w:ins>
    </w:p>
    <w:p w:rsidR="00E413EA" w:rsidRPr="00E413EA" w:rsidRDefault="00E413EA" w:rsidP="00E413EA">
      <w:pPr>
        <w:spacing w:before="100" w:beforeAutospacing="1" w:after="100" w:afterAutospacing="1" w:line="240" w:lineRule="auto"/>
        <w:rPr>
          <w:ins w:id="831" w:author="Unknown"/>
          <w:rFonts w:ascii="Times New Roman" w:eastAsia="Times New Roman" w:hAnsi="Times New Roman" w:cs="Times New Roman"/>
          <w:sz w:val="24"/>
          <w:szCs w:val="24"/>
        </w:rPr>
      </w:pPr>
      <w:ins w:id="832" w:author="Unknown">
        <w:r w:rsidRPr="00E413EA">
          <w:rPr>
            <w:rFonts w:ascii="Times New Roman" w:eastAsia="Times New Roman" w:hAnsi="Times New Roman" w:cs="Times New Roman"/>
            <w:sz w:val="24"/>
            <w:szCs w:val="24"/>
          </w:rPr>
          <w:t xml:space="preserve">After reboot open my network place here you can see </w:t>
        </w:r>
        <w:r w:rsidRPr="00E413EA">
          <w:rPr>
            <w:rFonts w:ascii="Times New Roman" w:eastAsia="Times New Roman" w:hAnsi="Times New Roman" w:cs="Times New Roman"/>
            <w:b/>
            <w:bCs/>
            <w:sz w:val="24"/>
            <w:szCs w:val="24"/>
          </w:rPr>
          <w:t>samba server</w:t>
        </w:r>
        <w:r w:rsidRPr="00E413EA">
          <w:rPr>
            <w:rFonts w:ascii="Times New Roman" w:eastAsia="Times New Roman" w:hAnsi="Times New Roman" w:cs="Times New Roman"/>
            <w:sz w:val="24"/>
            <w:szCs w:val="24"/>
          </w:rPr>
          <w:t xml:space="preserve"> </w:t>
        </w:r>
        <w:proofErr w:type="gramStart"/>
        <w:r w:rsidRPr="00E413EA">
          <w:rPr>
            <w:rFonts w:ascii="Times New Roman" w:eastAsia="Times New Roman" w:hAnsi="Times New Roman" w:cs="Times New Roman"/>
            <w:sz w:val="24"/>
            <w:szCs w:val="24"/>
          </w:rPr>
          <w:t>[ if</w:t>
        </w:r>
        <w:proofErr w:type="gramEnd"/>
        <w:r w:rsidRPr="00E413EA">
          <w:rPr>
            <w:rFonts w:ascii="Times New Roman" w:eastAsia="Times New Roman" w:hAnsi="Times New Roman" w:cs="Times New Roman"/>
            <w:sz w:val="24"/>
            <w:szCs w:val="24"/>
          </w:rPr>
          <w:t xml:space="preserve"> not see then click on view workgroup computer in right pane, if still not see then use search button from tool bar and search computer samba server form ip ]</w:t>
        </w:r>
        <w:r w:rsidRPr="00E413EA">
          <w:rPr>
            <w:rFonts w:ascii="Times New Roman" w:eastAsia="Times New Roman" w:hAnsi="Times New Roman" w:cs="Times New Roman"/>
            <w:sz w:val="24"/>
            <w:szCs w:val="24"/>
          </w:rPr>
          <w:br/>
        </w:r>
      </w:ins>
      <w:r>
        <w:rPr>
          <w:rFonts w:ascii="Times New Roman" w:eastAsia="Times New Roman" w:hAnsi="Times New Roman" w:cs="Times New Roman"/>
          <w:noProof/>
          <w:sz w:val="24"/>
          <w:szCs w:val="24"/>
        </w:rPr>
        <w:lastRenderedPageBreak/>
        <w:drawing>
          <wp:inline distT="0" distB="0" distL="0" distR="0">
            <wp:extent cx="2101850" cy="937895"/>
            <wp:effectExtent l="19050" t="0" r="0" b="0"/>
            <wp:docPr id="567" name="Picture 567" descr="samba server in my network pl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7" descr="samba server in my network place"/>
                    <pic:cNvPicPr>
                      <a:picLocks noChangeAspect="1" noChangeArrowheads="1"/>
                    </pic:cNvPicPr>
                  </pic:nvPicPr>
                  <pic:blipFill>
                    <a:blip r:embed="rId1347"/>
                    <a:srcRect/>
                    <a:stretch>
                      <a:fillRect/>
                    </a:stretch>
                  </pic:blipFill>
                  <pic:spPr bwMode="auto">
                    <a:xfrm>
                      <a:off x="0" y="0"/>
                      <a:ext cx="2101850" cy="937895"/>
                    </a:xfrm>
                    <a:prstGeom prst="rect">
                      <a:avLst/>
                    </a:prstGeom>
                    <a:noFill/>
                    <a:ln w="9525">
                      <a:noFill/>
                      <a:miter lim="800000"/>
                      <a:headEnd/>
                      <a:tailEnd/>
                    </a:ln>
                  </pic:spPr>
                </pic:pic>
              </a:graphicData>
            </a:graphic>
          </wp:inline>
        </w:drawing>
      </w:r>
      <w:ins w:id="833" w:author="Unknown">
        <w:r w:rsidRPr="00E413EA">
          <w:rPr>
            <w:rFonts w:ascii="Times New Roman" w:eastAsia="Times New Roman" w:hAnsi="Times New Roman" w:cs="Times New Roman"/>
            <w:sz w:val="24"/>
            <w:szCs w:val="24"/>
          </w:rPr>
          <w:br/>
          <w:t xml:space="preserve">First try to login from user </w:t>
        </w:r>
        <w:r w:rsidRPr="00E413EA">
          <w:rPr>
            <w:rFonts w:ascii="Times New Roman" w:eastAsia="Times New Roman" w:hAnsi="Times New Roman" w:cs="Times New Roman"/>
            <w:b/>
            <w:bCs/>
            <w:sz w:val="24"/>
            <w:szCs w:val="24"/>
          </w:rPr>
          <w:t>nikita</w:t>
        </w:r>
        <w:r w:rsidRPr="00E413EA">
          <w:rPr>
            <w:rFonts w:ascii="Times New Roman" w:eastAsia="Times New Roman" w:hAnsi="Times New Roman" w:cs="Times New Roman"/>
            <w:sz w:val="24"/>
            <w:szCs w:val="24"/>
          </w:rPr>
          <w:t xml:space="preserve"> she will not successes as nikita have not permission to login </w:t>
        </w:r>
        <w:r w:rsidRPr="00E413EA">
          <w:rPr>
            <w:rFonts w:ascii="Times New Roman" w:eastAsia="Times New Roman" w:hAnsi="Times New Roman" w:cs="Times New Roman"/>
            <w:sz w:val="24"/>
            <w:szCs w:val="24"/>
          </w:rPr>
          <w:br/>
        </w:r>
      </w:ins>
      <w:r>
        <w:rPr>
          <w:rFonts w:ascii="Times New Roman" w:eastAsia="Times New Roman" w:hAnsi="Times New Roman" w:cs="Times New Roman"/>
          <w:noProof/>
          <w:sz w:val="24"/>
          <w:szCs w:val="24"/>
        </w:rPr>
        <w:drawing>
          <wp:inline distT="0" distB="0" distL="0" distR="0">
            <wp:extent cx="2541270" cy="2066290"/>
            <wp:effectExtent l="19050" t="0" r="0" b="0"/>
            <wp:docPr id="568" name="Picture 568" descr="user nikita de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8" descr="user nikita deny"/>
                    <pic:cNvPicPr>
                      <a:picLocks noChangeAspect="1" noChangeArrowheads="1"/>
                    </pic:cNvPicPr>
                  </pic:nvPicPr>
                  <pic:blipFill>
                    <a:blip r:embed="rId1348"/>
                    <a:srcRect/>
                    <a:stretch>
                      <a:fillRect/>
                    </a:stretch>
                  </pic:blipFill>
                  <pic:spPr bwMode="auto">
                    <a:xfrm>
                      <a:off x="0" y="0"/>
                      <a:ext cx="2541270" cy="2066290"/>
                    </a:xfrm>
                    <a:prstGeom prst="rect">
                      <a:avLst/>
                    </a:prstGeom>
                    <a:noFill/>
                    <a:ln w="9525">
                      <a:noFill/>
                      <a:miter lim="800000"/>
                      <a:headEnd/>
                      <a:tailEnd/>
                    </a:ln>
                  </pic:spPr>
                </pic:pic>
              </a:graphicData>
            </a:graphic>
          </wp:inline>
        </w:drawing>
      </w:r>
      <w:ins w:id="834" w:author="Unknown">
        <w:r w:rsidRPr="00E413EA">
          <w:rPr>
            <w:rFonts w:ascii="Times New Roman" w:eastAsia="Times New Roman" w:hAnsi="Times New Roman" w:cs="Times New Roman"/>
            <w:sz w:val="24"/>
            <w:szCs w:val="24"/>
          </w:rPr>
          <w:br/>
          <w:t xml:space="preserve">Now login from user </w:t>
        </w:r>
        <w:r w:rsidRPr="00E413EA">
          <w:rPr>
            <w:rFonts w:ascii="Times New Roman" w:eastAsia="Times New Roman" w:hAnsi="Times New Roman" w:cs="Times New Roman"/>
            <w:b/>
            <w:bCs/>
            <w:sz w:val="24"/>
            <w:szCs w:val="24"/>
          </w:rPr>
          <w:t>vinita</w:t>
        </w:r>
        <w:r w:rsidRPr="00E413EA">
          <w:rPr>
            <w:rFonts w:ascii="Times New Roman" w:eastAsia="Times New Roman" w:hAnsi="Times New Roman" w:cs="Times New Roman"/>
            <w:sz w:val="24"/>
            <w:szCs w:val="24"/>
          </w:rPr>
          <w:t xml:space="preserve"> [ give the password which you set with </w:t>
        </w:r>
        <w:r w:rsidRPr="00E413EA">
          <w:rPr>
            <w:rFonts w:ascii="Times New Roman" w:eastAsia="Times New Roman" w:hAnsi="Times New Roman" w:cs="Times New Roman"/>
            <w:b/>
            <w:bCs/>
            <w:sz w:val="24"/>
            <w:szCs w:val="24"/>
          </w:rPr>
          <w:t>smbpasswd</w:t>
        </w:r>
        <w:r w:rsidRPr="00E413EA">
          <w:rPr>
            <w:rFonts w:ascii="Times New Roman" w:eastAsia="Times New Roman" w:hAnsi="Times New Roman" w:cs="Times New Roman"/>
            <w:sz w:val="24"/>
            <w:szCs w:val="24"/>
          </w:rPr>
          <w:t xml:space="preserve"> command ]</w:t>
        </w:r>
      </w:ins>
    </w:p>
    <w:p w:rsidR="00E413EA" w:rsidRPr="00E413EA" w:rsidRDefault="00E413EA" w:rsidP="00E413EA">
      <w:pPr>
        <w:spacing w:before="100" w:beforeAutospacing="1" w:after="100" w:afterAutospacing="1" w:line="240" w:lineRule="auto"/>
        <w:rPr>
          <w:ins w:id="835" w:author="Unknown"/>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3336925" cy="2470150"/>
            <wp:effectExtent l="19050" t="0" r="0" b="0"/>
            <wp:docPr id="569" name="Picture 569" descr="user vini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9" descr="user vinita"/>
                    <pic:cNvPicPr>
                      <a:picLocks noChangeAspect="1" noChangeArrowheads="1"/>
                    </pic:cNvPicPr>
                  </pic:nvPicPr>
                  <pic:blipFill>
                    <a:blip r:embed="rId1349"/>
                    <a:srcRect/>
                    <a:stretch>
                      <a:fillRect/>
                    </a:stretch>
                  </pic:blipFill>
                  <pic:spPr bwMode="auto">
                    <a:xfrm>
                      <a:off x="0" y="0"/>
                      <a:ext cx="3336925" cy="2470150"/>
                    </a:xfrm>
                    <a:prstGeom prst="rect">
                      <a:avLst/>
                    </a:prstGeom>
                    <a:noFill/>
                    <a:ln w="9525">
                      <a:noFill/>
                      <a:miter lim="800000"/>
                      <a:headEnd/>
                      <a:tailEnd/>
                    </a:ln>
                  </pic:spPr>
                </pic:pic>
              </a:graphicData>
            </a:graphic>
          </wp:inline>
        </w:drawing>
      </w:r>
    </w:p>
    <w:p w:rsidR="00E413EA" w:rsidRPr="00E413EA" w:rsidRDefault="00E413EA" w:rsidP="00E413EA">
      <w:pPr>
        <w:spacing w:before="100" w:beforeAutospacing="1" w:after="100" w:afterAutospacing="1" w:line="240" w:lineRule="auto"/>
        <w:rPr>
          <w:ins w:id="836" w:author="Unknown"/>
          <w:rFonts w:ascii="Times New Roman" w:eastAsia="Times New Roman" w:hAnsi="Times New Roman" w:cs="Times New Roman"/>
          <w:sz w:val="24"/>
          <w:szCs w:val="24"/>
        </w:rPr>
      </w:pPr>
      <w:ins w:id="837" w:author="Unknown">
        <w:r w:rsidRPr="00E413EA">
          <w:rPr>
            <w:rFonts w:ascii="Times New Roman" w:eastAsia="Times New Roman" w:hAnsi="Times New Roman" w:cs="Times New Roman"/>
            <w:sz w:val="24"/>
            <w:szCs w:val="24"/>
          </w:rPr>
          <w:lastRenderedPageBreak/>
          <w:t xml:space="preserve">As you can see in image user vinita gets the </w:t>
        </w:r>
        <w:r w:rsidRPr="00E413EA">
          <w:rPr>
            <w:rFonts w:ascii="Times New Roman" w:eastAsia="Times New Roman" w:hAnsi="Times New Roman" w:cs="Times New Roman"/>
            <w:b/>
            <w:bCs/>
            <w:sz w:val="24"/>
            <w:szCs w:val="24"/>
          </w:rPr>
          <w:t>/data</w:t>
        </w:r>
        <w:r w:rsidRPr="00E413EA">
          <w:rPr>
            <w:rFonts w:ascii="Times New Roman" w:eastAsia="Times New Roman" w:hAnsi="Times New Roman" w:cs="Times New Roman"/>
            <w:sz w:val="24"/>
            <w:szCs w:val="24"/>
          </w:rPr>
          <w:t xml:space="preserve"> folder which we share from </w:t>
        </w:r>
        <w:r w:rsidRPr="00E413EA">
          <w:rPr>
            <w:rFonts w:ascii="Times New Roman" w:eastAsia="Times New Roman" w:hAnsi="Times New Roman" w:cs="Times New Roman"/>
            <w:b/>
            <w:bCs/>
            <w:sz w:val="24"/>
            <w:szCs w:val="24"/>
          </w:rPr>
          <w:t>samba server</w:t>
        </w:r>
        <w:r w:rsidRPr="00E413EA">
          <w:rPr>
            <w:rFonts w:ascii="Times New Roman" w:eastAsia="Times New Roman" w:hAnsi="Times New Roman" w:cs="Times New Roman"/>
            <w:sz w:val="24"/>
            <w:szCs w:val="24"/>
          </w:rPr>
          <w:t xml:space="preserve"> </w:t>
        </w:r>
        <w:r w:rsidRPr="00E413EA">
          <w:rPr>
            <w:rFonts w:ascii="Times New Roman" w:eastAsia="Times New Roman" w:hAnsi="Times New Roman" w:cs="Times New Roman"/>
            <w:sz w:val="24"/>
            <w:szCs w:val="24"/>
          </w:rPr>
          <w:br/>
        </w:r>
      </w:ins>
      <w:r>
        <w:rPr>
          <w:rFonts w:ascii="Times New Roman" w:eastAsia="Times New Roman" w:hAnsi="Times New Roman" w:cs="Times New Roman"/>
          <w:noProof/>
          <w:sz w:val="24"/>
          <w:szCs w:val="24"/>
        </w:rPr>
        <w:drawing>
          <wp:inline distT="0" distB="0" distL="0" distR="0">
            <wp:extent cx="5059045" cy="2101850"/>
            <wp:effectExtent l="19050" t="0" r="8255" b="0"/>
            <wp:docPr id="570" name="Picture 570" descr="data folder on wi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0" descr="data folder on widow"/>
                    <pic:cNvPicPr>
                      <a:picLocks noChangeAspect="1" noChangeArrowheads="1"/>
                    </pic:cNvPicPr>
                  </pic:nvPicPr>
                  <pic:blipFill>
                    <a:blip r:embed="rId1350"/>
                    <a:srcRect/>
                    <a:stretch>
                      <a:fillRect/>
                    </a:stretch>
                  </pic:blipFill>
                  <pic:spPr bwMode="auto">
                    <a:xfrm>
                      <a:off x="0" y="0"/>
                      <a:ext cx="5059045" cy="2101850"/>
                    </a:xfrm>
                    <a:prstGeom prst="rect">
                      <a:avLst/>
                    </a:prstGeom>
                    <a:noFill/>
                    <a:ln w="9525">
                      <a:noFill/>
                      <a:miter lim="800000"/>
                      <a:headEnd/>
                      <a:tailEnd/>
                    </a:ln>
                  </pic:spPr>
                </pic:pic>
              </a:graphicData>
            </a:graphic>
          </wp:inline>
        </w:drawing>
      </w:r>
      <w:ins w:id="838" w:author="Unknown">
        <w:r w:rsidRPr="00E413EA">
          <w:rPr>
            <w:rFonts w:ascii="Times New Roman" w:eastAsia="Times New Roman" w:hAnsi="Times New Roman" w:cs="Times New Roman"/>
            <w:sz w:val="24"/>
            <w:szCs w:val="24"/>
          </w:rPr>
          <w:br/>
          <w:t xml:space="preserve">Copy some window files in </w:t>
        </w:r>
        <w:r w:rsidRPr="00E413EA">
          <w:rPr>
            <w:rFonts w:ascii="Times New Roman" w:eastAsia="Times New Roman" w:hAnsi="Times New Roman" w:cs="Times New Roman"/>
            <w:b/>
            <w:bCs/>
            <w:sz w:val="24"/>
            <w:szCs w:val="24"/>
          </w:rPr>
          <w:t>data</w:t>
        </w:r>
        <w:r w:rsidRPr="00E413EA">
          <w:rPr>
            <w:rFonts w:ascii="Times New Roman" w:eastAsia="Times New Roman" w:hAnsi="Times New Roman" w:cs="Times New Roman"/>
            <w:sz w:val="24"/>
            <w:szCs w:val="24"/>
          </w:rPr>
          <w:t xml:space="preserve"> folder </w:t>
        </w:r>
        <w:r w:rsidRPr="00E413EA">
          <w:rPr>
            <w:rFonts w:ascii="Times New Roman" w:eastAsia="Times New Roman" w:hAnsi="Times New Roman" w:cs="Times New Roman"/>
            <w:sz w:val="24"/>
            <w:szCs w:val="24"/>
          </w:rPr>
          <w:br/>
        </w:r>
      </w:ins>
      <w:r>
        <w:rPr>
          <w:rFonts w:ascii="Times New Roman" w:eastAsia="Times New Roman" w:hAnsi="Times New Roman" w:cs="Times New Roman"/>
          <w:noProof/>
          <w:sz w:val="24"/>
          <w:szCs w:val="24"/>
        </w:rPr>
        <w:drawing>
          <wp:inline distT="0" distB="0" distL="0" distR="0">
            <wp:extent cx="3645535" cy="1805305"/>
            <wp:effectExtent l="19050" t="0" r="0" b="0"/>
            <wp:docPr id="571" name="Picture 571" descr="copy in data fol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1" descr="copy in data folder"/>
                    <pic:cNvPicPr>
                      <a:picLocks noChangeAspect="1" noChangeArrowheads="1"/>
                    </pic:cNvPicPr>
                  </pic:nvPicPr>
                  <pic:blipFill>
                    <a:blip r:embed="rId1351"/>
                    <a:srcRect/>
                    <a:stretch>
                      <a:fillRect/>
                    </a:stretch>
                  </pic:blipFill>
                  <pic:spPr bwMode="auto">
                    <a:xfrm>
                      <a:off x="0" y="0"/>
                      <a:ext cx="3645535" cy="1805305"/>
                    </a:xfrm>
                    <a:prstGeom prst="rect">
                      <a:avLst/>
                    </a:prstGeom>
                    <a:noFill/>
                    <a:ln w="9525">
                      <a:noFill/>
                      <a:miter lim="800000"/>
                      <a:headEnd/>
                      <a:tailEnd/>
                    </a:ln>
                  </pic:spPr>
                </pic:pic>
              </a:graphicData>
            </a:graphic>
          </wp:inline>
        </w:drawing>
      </w:r>
    </w:p>
    <w:p w:rsidR="00E413EA" w:rsidRPr="00E413EA" w:rsidRDefault="00E413EA" w:rsidP="00E413EA">
      <w:pPr>
        <w:spacing w:before="100" w:beforeAutospacing="1" w:after="100" w:afterAutospacing="1" w:line="240" w:lineRule="auto"/>
        <w:outlineLvl w:val="2"/>
        <w:rPr>
          <w:ins w:id="839" w:author="Unknown"/>
          <w:rFonts w:ascii="Times New Roman" w:eastAsia="Times New Roman" w:hAnsi="Times New Roman" w:cs="Times New Roman"/>
          <w:b/>
          <w:bCs/>
          <w:sz w:val="27"/>
          <w:szCs w:val="27"/>
        </w:rPr>
      </w:pPr>
      <w:ins w:id="840" w:author="Unknown">
        <w:r w:rsidRPr="00E413EA">
          <w:rPr>
            <w:rFonts w:ascii="Times New Roman" w:eastAsia="Times New Roman" w:hAnsi="Times New Roman" w:cs="Times New Roman"/>
            <w:b/>
            <w:bCs/>
            <w:sz w:val="27"/>
            <w:szCs w:val="27"/>
          </w:rPr>
          <w:t>Check status on samba server</w:t>
        </w:r>
      </w:ins>
    </w:p>
    <w:p w:rsidR="00E413EA" w:rsidRPr="00E413EA" w:rsidRDefault="00E413EA" w:rsidP="00E413EA">
      <w:pPr>
        <w:spacing w:before="100" w:beforeAutospacing="1" w:after="100" w:afterAutospacing="1" w:line="240" w:lineRule="auto"/>
        <w:rPr>
          <w:ins w:id="841" w:author="Unknown"/>
          <w:rFonts w:ascii="Times New Roman" w:eastAsia="Times New Roman" w:hAnsi="Times New Roman" w:cs="Times New Roman"/>
          <w:sz w:val="24"/>
          <w:szCs w:val="24"/>
        </w:rPr>
      </w:pPr>
      <w:proofErr w:type="gramStart"/>
      <w:ins w:id="842" w:author="Unknown">
        <w:r w:rsidRPr="00E413EA">
          <w:rPr>
            <w:rFonts w:ascii="Times New Roman" w:eastAsia="Times New Roman" w:hAnsi="Times New Roman" w:cs="Times New Roman"/>
            <w:sz w:val="24"/>
            <w:szCs w:val="24"/>
          </w:rPr>
          <w:t>on</w:t>
        </w:r>
        <w:proofErr w:type="gramEnd"/>
        <w:r w:rsidRPr="00E413EA">
          <w:rPr>
            <w:rFonts w:ascii="Times New Roman" w:eastAsia="Times New Roman" w:hAnsi="Times New Roman" w:cs="Times New Roman"/>
            <w:sz w:val="24"/>
            <w:szCs w:val="24"/>
          </w:rPr>
          <w:t xml:space="preserve"> </w:t>
        </w:r>
        <w:r w:rsidRPr="00E413EA">
          <w:rPr>
            <w:rFonts w:ascii="Times New Roman" w:eastAsia="Times New Roman" w:hAnsi="Times New Roman" w:cs="Times New Roman"/>
            <w:b/>
            <w:bCs/>
            <w:sz w:val="24"/>
            <w:szCs w:val="24"/>
          </w:rPr>
          <w:t>samba server</w:t>
        </w:r>
        <w:r w:rsidRPr="00E413EA">
          <w:rPr>
            <w:rFonts w:ascii="Times New Roman" w:eastAsia="Times New Roman" w:hAnsi="Times New Roman" w:cs="Times New Roman"/>
            <w:sz w:val="24"/>
            <w:szCs w:val="24"/>
          </w:rPr>
          <w:t xml:space="preserve"> you can check runtime status of samba server to check it run </w:t>
        </w:r>
        <w:r w:rsidRPr="00E413EA">
          <w:rPr>
            <w:rFonts w:ascii="Times New Roman" w:eastAsia="Times New Roman" w:hAnsi="Times New Roman" w:cs="Times New Roman"/>
            <w:b/>
            <w:bCs/>
            <w:sz w:val="24"/>
            <w:szCs w:val="24"/>
          </w:rPr>
          <w:t>smbstatus</w:t>
        </w:r>
        <w:r w:rsidRPr="00E413EA">
          <w:rPr>
            <w:rFonts w:ascii="Times New Roman" w:eastAsia="Times New Roman" w:hAnsi="Times New Roman" w:cs="Times New Roman"/>
            <w:sz w:val="24"/>
            <w:szCs w:val="24"/>
          </w:rPr>
          <w:t xml:space="preserve"> command </w:t>
        </w:r>
        <w:r w:rsidRPr="00E413EA">
          <w:rPr>
            <w:rFonts w:ascii="Times New Roman" w:eastAsia="Times New Roman" w:hAnsi="Times New Roman" w:cs="Times New Roman"/>
            <w:sz w:val="24"/>
            <w:szCs w:val="24"/>
          </w:rPr>
          <w:br/>
        </w:r>
      </w:ins>
      <w:r>
        <w:rPr>
          <w:rFonts w:ascii="Times New Roman" w:eastAsia="Times New Roman" w:hAnsi="Times New Roman" w:cs="Times New Roman"/>
          <w:noProof/>
          <w:sz w:val="24"/>
          <w:szCs w:val="24"/>
        </w:rPr>
        <w:drawing>
          <wp:inline distT="0" distB="0" distL="0" distR="0">
            <wp:extent cx="5711825" cy="2707640"/>
            <wp:effectExtent l="19050" t="0" r="3175" b="0"/>
            <wp:docPr id="572" name="Picture 572" descr="smbstat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2" descr="smbstatus"/>
                    <pic:cNvPicPr>
                      <a:picLocks noChangeAspect="1" noChangeArrowheads="1"/>
                    </pic:cNvPicPr>
                  </pic:nvPicPr>
                  <pic:blipFill>
                    <a:blip r:embed="rId1352"/>
                    <a:srcRect/>
                    <a:stretch>
                      <a:fillRect/>
                    </a:stretch>
                  </pic:blipFill>
                  <pic:spPr bwMode="auto">
                    <a:xfrm>
                      <a:off x="0" y="0"/>
                      <a:ext cx="5711825" cy="2707640"/>
                    </a:xfrm>
                    <a:prstGeom prst="rect">
                      <a:avLst/>
                    </a:prstGeom>
                    <a:noFill/>
                    <a:ln w="9525">
                      <a:noFill/>
                      <a:miter lim="800000"/>
                      <a:headEnd/>
                      <a:tailEnd/>
                    </a:ln>
                  </pic:spPr>
                </pic:pic>
              </a:graphicData>
            </a:graphic>
          </wp:inline>
        </w:drawing>
      </w:r>
      <w:ins w:id="843" w:author="Unknown">
        <w:r w:rsidRPr="00E413EA">
          <w:rPr>
            <w:rFonts w:ascii="Times New Roman" w:eastAsia="Times New Roman" w:hAnsi="Times New Roman" w:cs="Times New Roman"/>
            <w:sz w:val="24"/>
            <w:szCs w:val="24"/>
          </w:rPr>
          <w:br/>
          <w:t xml:space="preserve">in output you see that one </w:t>
        </w:r>
        <w:r w:rsidRPr="00E413EA">
          <w:rPr>
            <w:rFonts w:ascii="Times New Roman" w:eastAsia="Times New Roman" w:hAnsi="Times New Roman" w:cs="Times New Roman"/>
            <w:b/>
            <w:bCs/>
            <w:sz w:val="24"/>
            <w:szCs w:val="24"/>
          </w:rPr>
          <w:t>samba shared directory</w:t>
        </w:r>
        <w:r w:rsidRPr="00E413EA">
          <w:rPr>
            <w:rFonts w:ascii="Times New Roman" w:eastAsia="Times New Roman" w:hAnsi="Times New Roman" w:cs="Times New Roman"/>
            <w:sz w:val="24"/>
            <w:szCs w:val="24"/>
          </w:rPr>
          <w:t xml:space="preserve"> is used on window system</w:t>
        </w:r>
      </w:ins>
    </w:p>
    <w:p w:rsidR="009B6EA7" w:rsidRPr="009B6EA7" w:rsidRDefault="009B6EA7" w:rsidP="009B6EA7">
      <w:pPr>
        <w:spacing w:before="100" w:beforeAutospacing="1" w:after="100" w:afterAutospacing="1" w:line="240" w:lineRule="auto"/>
        <w:outlineLvl w:val="1"/>
        <w:rPr>
          <w:rFonts w:ascii="Times New Roman" w:eastAsia="Times New Roman" w:hAnsi="Times New Roman" w:cs="Times New Roman"/>
          <w:b/>
          <w:bCs/>
          <w:sz w:val="36"/>
          <w:szCs w:val="36"/>
        </w:rPr>
      </w:pPr>
      <w:hyperlink r:id="rId1353" w:history="1">
        <w:r w:rsidRPr="009B6EA7">
          <w:rPr>
            <w:rFonts w:ascii="Times New Roman" w:eastAsia="Times New Roman" w:hAnsi="Times New Roman" w:cs="Times New Roman"/>
            <w:b/>
            <w:bCs/>
            <w:color w:val="0000FF"/>
            <w:sz w:val="36"/>
            <w:szCs w:val="36"/>
            <w:u w:val="single"/>
          </w:rPr>
          <w:t xml:space="preserve">How to configure vnc server in Linux </w:t>
        </w:r>
      </w:hyperlink>
    </w:p>
    <w:p w:rsidR="009B6EA7" w:rsidRPr="009B6EA7" w:rsidRDefault="009B6EA7" w:rsidP="009B6EA7">
      <w:pPr>
        <w:numPr>
          <w:ilvl w:val="0"/>
          <w:numId w:val="90"/>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noProof/>
          <w:color w:val="0000FF"/>
          <w:sz w:val="24"/>
          <w:szCs w:val="24"/>
        </w:rPr>
        <w:drawing>
          <wp:inline distT="0" distB="0" distL="0" distR="0">
            <wp:extent cx="142240" cy="166370"/>
            <wp:effectExtent l="19050" t="0" r="0" b="0"/>
            <wp:docPr id="592" name="Picture 592" descr="Print">
              <a:hlinkClick xmlns:a="http://schemas.openxmlformats.org/drawingml/2006/main" r:id="rId1354" tooltip="&quot;Prin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2" descr="Print">
                      <a:hlinkClick r:id="rId1354" tooltip="&quot;Print&quot;"/>
                    </pic:cNvPr>
                    <pic:cNvPicPr>
                      <a:picLocks noChangeAspect="1" noChangeArrowheads="1"/>
                    </pic:cNvPicPr>
                  </pic:nvPicPr>
                  <pic:blipFill>
                    <a:blip r:embed="rId44"/>
                    <a:srcRect/>
                    <a:stretch>
                      <a:fillRect/>
                    </a:stretch>
                  </pic:blipFill>
                  <pic:spPr bwMode="auto">
                    <a:xfrm>
                      <a:off x="0" y="0"/>
                      <a:ext cx="142240" cy="166370"/>
                    </a:xfrm>
                    <a:prstGeom prst="rect">
                      <a:avLst/>
                    </a:prstGeom>
                    <a:noFill/>
                    <a:ln w="9525">
                      <a:noFill/>
                      <a:miter lim="800000"/>
                      <a:headEnd/>
                      <a:tailEnd/>
                    </a:ln>
                  </pic:spPr>
                </pic:pic>
              </a:graphicData>
            </a:graphic>
          </wp:inline>
        </w:drawing>
      </w:r>
    </w:p>
    <w:p w:rsidR="009B6EA7" w:rsidRPr="009B6EA7" w:rsidRDefault="009B6EA7" w:rsidP="009B6EA7">
      <w:pPr>
        <w:spacing w:before="100" w:beforeAutospacing="1" w:after="100" w:afterAutospacing="1" w:line="240" w:lineRule="auto"/>
        <w:rPr>
          <w:ins w:id="844" w:author="Unknown"/>
          <w:rFonts w:ascii="Times New Roman" w:eastAsia="Times New Roman" w:hAnsi="Times New Roman" w:cs="Times New Roman"/>
          <w:sz w:val="24"/>
          <w:szCs w:val="24"/>
        </w:rPr>
      </w:pPr>
      <w:ins w:id="845" w:author="Unknown">
        <w:r w:rsidRPr="009B6EA7">
          <w:rPr>
            <w:rFonts w:ascii="Times New Roman" w:eastAsia="Times New Roman" w:hAnsi="Times New Roman" w:cs="Times New Roman"/>
            <w:b/>
            <w:bCs/>
            <w:sz w:val="24"/>
            <w:szCs w:val="24"/>
          </w:rPr>
          <w:t>VNC server</w:t>
        </w:r>
        <w:r w:rsidRPr="009B6EA7">
          <w:rPr>
            <w:rFonts w:ascii="Times New Roman" w:eastAsia="Times New Roman" w:hAnsi="Times New Roman" w:cs="Times New Roman"/>
            <w:sz w:val="24"/>
            <w:szCs w:val="24"/>
          </w:rPr>
          <w:t xml:space="preserve"> is a used to share desktop with remote computer. VNC works on client server architecture. To share desktop you need </w:t>
        </w:r>
        <w:r w:rsidRPr="009B6EA7">
          <w:rPr>
            <w:rFonts w:ascii="Times New Roman" w:eastAsia="Times New Roman" w:hAnsi="Times New Roman" w:cs="Times New Roman"/>
            <w:b/>
            <w:bCs/>
            <w:sz w:val="24"/>
            <w:szCs w:val="24"/>
          </w:rPr>
          <w:t>vnc-server</w:t>
        </w:r>
        <w:r w:rsidRPr="009B6EA7">
          <w:rPr>
            <w:rFonts w:ascii="Times New Roman" w:eastAsia="Times New Roman" w:hAnsi="Times New Roman" w:cs="Times New Roman"/>
            <w:sz w:val="24"/>
            <w:szCs w:val="24"/>
          </w:rPr>
          <w:t xml:space="preserve"> package and to access from other computers you need vnc-viewer. In </w:t>
        </w:r>
        <w:proofErr w:type="gramStart"/>
        <w:r w:rsidRPr="009B6EA7">
          <w:rPr>
            <w:rFonts w:ascii="Times New Roman" w:eastAsia="Times New Roman" w:hAnsi="Times New Roman" w:cs="Times New Roman"/>
            <w:sz w:val="24"/>
            <w:szCs w:val="24"/>
          </w:rPr>
          <w:t>this tutorials</w:t>
        </w:r>
        <w:proofErr w:type="gramEnd"/>
        <w:r w:rsidRPr="009B6EA7">
          <w:rPr>
            <w:rFonts w:ascii="Times New Roman" w:eastAsia="Times New Roman" w:hAnsi="Times New Roman" w:cs="Times New Roman"/>
            <w:sz w:val="24"/>
            <w:szCs w:val="24"/>
          </w:rPr>
          <w:t xml:space="preserve"> I will show you how to configure </w:t>
        </w:r>
        <w:r w:rsidRPr="009B6EA7">
          <w:rPr>
            <w:rFonts w:ascii="Times New Roman" w:eastAsia="Times New Roman" w:hAnsi="Times New Roman" w:cs="Times New Roman"/>
            <w:b/>
            <w:bCs/>
            <w:sz w:val="24"/>
            <w:szCs w:val="24"/>
          </w:rPr>
          <w:t>vnc server</w:t>
        </w:r>
        <w:r w:rsidRPr="009B6EA7">
          <w:rPr>
            <w:rFonts w:ascii="Times New Roman" w:eastAsia="Times New Roman" w:hAnsi="Times New Roman" w:cs="Times New Roman"/>
            <w:sz w:val="24"/>
            <w:szCs w:val="24"/>
          </w:rPr>
          <w:t>.</w:t>
        </w:r>
      </w:ins>
    </w:p>
    <w:p w:rsidR="009B6EA7" w:rsidRPr="009B6EA7" w:rsidRDefault="009B6EA7" w:rsidP="009B6EA7">
      <w:pPr>
        <w:spacing w:before="100" w:beforeAutospacing="1" w:after="100" w:afterAutospacing="1" w:line="240" w:lineRule="auto"/>
        <w:rPr>
          <w:ins w:id="846" w:author="Unknown"/>
          <w:rFonts w:ascii="Times New Roman" w:eastAsia="Times New Roman" w:hAnsi="Times New Roman" w:cs="Times New Roman"/>
          <w:sz w:val="24"/>
          <w:szCs w:val="24"/>
        </w:rPr>
      </w:pPr>
      <w:ins w:id="847" w:author="Unknown">
        <w:r w:rsidRPr="009B6EA7">
          <w:rPr>
            <w:rFonts w:ascii="Times New Roman" w:eastAsia="Times New Roman" w:hAnsi="Times New Roman" w:cs="Times New Roman"/>
            <w:sz w:val="24"/>
            <w:szCs w:val="24"/>
          </w:rPr>
          <w:t>For demonstration purpose we will use two linux systems. Both systems should have graphics installed.</w:t>
        </w:r>
      </w:ins>
    </w:p>
    <w:p w:rsidR="009B6EA7" w:rsidRPr="009B6EA7" w:rsidRDefault="009B6EA7" w:rsidP="009B6EA7">
      <w:pPr>
        <w:spacing w:before="100" w:beforeAutospacing="1" w:after="100" w:afterAutospacing="1" w:line="240" w:lineRule="auto"/>
        <w:outlineLvl w:val="2"/>
        <w:rPr>
          <w:ins w:id="848" w:author="Unknown"/>
          <w:rFonts w:ascii="Times New Roman" w:eastAsia="Times New Roman" w:hAnsi="Times New Roman" w:cs="Times New Roman"/>
          <w:b/>
          <w:bCs/>
          <w:sz w:val="27"/>
          <w:szCs w:val="27"/>
        </w:rPr>
      </w:pPr>
      <w:ins w:id="849" w:author="Unknown">
        <w:r w:rsidRPr="009B6EA7">
          <w:rPr>
            <w:rFonts w:ascii="Times New Roman" w:eastAsia="Times New Roman" w:hAnsi="Times New Roman" w:cs="Times New Roman"/>
            <w:b/>
            <w:bCs/>
            <w:sz w:val="27"/>
            <w:szCs w:val="27"/>
          </w:rPr>
          <w:t>To configure VNC- Server</w:t>
        </w:r>
      </w:ins>
    </w:p>
    <w:p w:rsidR="009B6EA7" w:rsidRPr="009B6EA7" w:rsidRDefault="009B6EA7" w:rsidP="009B6EA7">
      <w:pPr>
        <w:spacing w:before="100" w:beforeAutospacing="1" w:after="100" w:afterAutospacing="1" w:line="240" w:lineRule="auto"/>
        <w:rPr>
          <w:ins w:id="850" w:author="Unknown"/>
          <w:rFonts w:ascii="Times New Roman" w:eastAsia="Times New Roman" w:hAnsi="Times New Roman" w:cs="Times New Roman"/>
          <w:sz w:val="24"/>
          <w:szCs w:val="24"/>
        </w:rPr>
      </w:pPr>
      <w:ins w:id="851" w:author="Unknown">
        <w:r w:rsidRPr="009B6EA7">
          <w:rPr>
            <w:rFonts w:ascii="Times New Roman" w:eastAsia="Times New Roman" w:hAnsi="Times New Roman" w:cs="Times New Roman"/>
            <w:sz w:val="24"/>
            <w:szCs w:val="24"/>
          </w:rPr>
          <w:t xml:space="preserve">Boot system in init 5 or graphic mode. </w:t>
        </w:r>
        <w:proofErr w:type="gramStart"/>
        <w:r w:rsidRPr="009B6EA7">
          <w:rPr>
            <w:rFonts w:ascii="Times New Roman" w:eastAsia="Times New Roman" w:hAnsi="Times New Roman" w:cs="Times New Roman"/>
            <w:b/>
            <w:bCs/>
            <w:sz w:val="24"/>
            <w:szCs w:val="24"/>
          </w:rPr>
          <w:t>vnc-server</w:t>
        </w:r>
        <w:proofErr w:type="gramEnd"/>
        <w:r w:rsidRPr="009B6EA7">
          <w:rPr>
            <w:rFonts w:ascii="Times New Roman" w:eastAsia="Times New Roman" w:hAnsi="Times New Roman" w:cs="Times New Roman"/>
            <w:sz w:val="24"/>
            <w:szCs w:val="24"/>
          </w:rPr>
          <w:t xml:space="preserve"> rpm is required to configure server check it if not found install it.</w:t>
        </w:r>
        <w:r w:rsidRPr="009B6EA7">
          <w:rPr>
            <w:rFonts w:ascii="Times New Roman" w:eastAsia="Times New Roman" w:hAnsi="Times New Roman" w:cs="Times New Roman"/>
            <w:sz w:val="24"/>
            <w:szCs w:val="24"/>
          </w:rPr>
          <w:br/>
        </w:r>
      </w:ins>
      <w:r>
        <w:rPr>
          <w:rFonts w:ascii="Times New Roman" w:eastAsia="Times New Roman" w:hAnsi="Times New Roman" w:cs="Times New Roman"/>
          <w:noProof/>
          <w:sz w:val="24"/>
          <w:szCs w:val="24"/>
        </w:rPr>
        <w:drawing>
          <wp:inline distT="0" distB="0" distL="0" distR="0">
            <wp:extent cx="3681095" cy="1139825"/>
            <wp:effectExtent l="19050" t="0" r="0" b="0"/>
            <wp:docPr id="593" name="Picture 593" descr="r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3" descr="rpm"/>
                    <pic:cNvPicPr>
                      <a:picLocks noChangeAspect="1" noChangeArrowheads="1"/>
                    </pic:cNvPicPr>
                  </pic:nvPicPr>
                  <pic:blipFill>
                    <a:blip r:embed="rId1355"/>
                    <a:srcRect/>
                    <a:stretch>
                      <a:fillRect/>
                    </a:stretch>
                  </pic:blipFill>
                  <pic:spPr bwMode="auto">
                    <a:xfrm>
                      <a:off x="0" y="0"/>
                      <a:ext cx="3681095" cy="1139825"/>
                    </a:xfrm>
                    <a:prstGeom prst="rect">
                      <a:avLst/>
                    </a:prstGeom>
                    <a:noFill/>
                    <a:ln w="9525">
                      <a:noFill/>
                      <a:miter lim="800000"/>
                      <a:headEnd/>
                      <a:tailEnd/>
                    </a:ln>
                  </pic:spPr>
                </pic:pic>
              </a:graphicData>
            </a:graphic>
          </wp:inline>
        </w:drawing>
      </w:r>
    </w:p>
    <w:p w:rsidR="009B6EA7" w:rsidRPr="009B6EA7" w:rsidRDefault="009B6EA7" w:rsidP="009B6EA7">
      <w:pPr>
        <w:spacing w:before="100" w:beforeAutospacing="1" w:after="100" w:afterAutospacing="1" w:line="240" w:lineRule="auto"/>
        <w:rPr>
          <w:ins w:id="852" w:author="Unknown"/>
          <w:rFonts w:ascii="Times New Roman" w:eastAsia="Times New Roman" w:hAnsi="Times New Roman" w:cs="Times New Roman"/>
          <w:sz w:val="24"/>
          <w:szCs w:val="24"/>
        </w:rPr>
      </w:pPr>
      <w:ins w:id="853" w:author="Unknown">
        <w:r w:rsidRPr="009B6EA7">
          <w:rPr>
            <w:rFonts w:ascii="Times New Roman" w:eastAsia="Times New Roman" w:hAnsi="Times New Roman" w:cs="Times New Roman"/>
            <w:sz w:val="24"/>
            <w:szCs w:val="24"/>
          </w:rPr>
          <w:t xml:space="preserve">now click on </w:t>
        </w:r>
        <w:r w:rsidRPr="009B6EA7">
          <w:rPr>
            <w:rFonts w:ascii="Times New Roman" w:eastAsia="Times New Roman" w:hAnsi="Times New Roman" w:cs="Times New Roman"/>
            <w:b/>
            <w:bCs/>
            <w:sz w:val="24"/>
            <w:szCs w:val="24"/>
          </w:rPr>
          <w:t>preferences</w:t>
        </w:r>
        <w:r w:rsidRPr="009B6EA7">
          <w:rPr>
            <w:rFonts w:ascii="Times New Roman" w:eastAsia="Times New Roman" w:hAnsi="Times New Roman" w:cs="Times New Roman"/>
            <w:sz w:val="24"/>
            <w:szCs w:val="24"/>
          </w:rPr>
          <w:t xml:space="preserve"> from system and select </w:t>
        </w:r>
        <w:r w:rsidRPr="009B6EA7">
          <w:rPr>
            <w:rFonts w:ascii="Times New Roman" w:eastAsia="Times New Roman" w:hAnsi="Times New Roman" w:cs="Times New Roman"/>
            <w:b/>
            <w:bCs/>
            <w:sz w:val="24"/>
            <w:szCs w:val="24"/>
          </w:rPr>
          <w:t>remote desktop</w:t>
        </w:r>
        <w:r w:rsidRPr="009B6EA7">
          <w:rPr>
            <w:rFonts w:ascii="Times New Roman" w:eastAsia="Times New Roman" w:hAnsi="Times New Roman" w:cs="Times New Roman"/>
            <w:sz w:val="24"/>
            <w:szCs w:val="24"/>
          </w:rPr>
          <w:t xml:space="preserve"> </w:t>
        </w:r>
        <w:r w:rsidRPr="009B6EA7">
          <w:rPr>
            <w:rFonts w:ascii="Times New Roman" w:eastAsia="Times New Roman" w:hAnsi="Times New Roman" w:cs="Times New Roman"/>
            <w:sz w:val="24"/>
            <w:szCs w:val="24"/>
          </w:rPr>
          <w:br/>
        </w:r>
      </w:ins>
      <w:r>
        <w:rPr>
          <w:rFonts w:ascii="Times New Roman" w:eastAsia="Times New Roman" w:hAnsi="Times New Roman" w:cs="Times New Roman"/>
          <w:noProof/>
          <w:sz w:val="24"/>
          <w:szCs w:val="24"/>
        </w:rPr>
        <w:drawing>
          <wp:inline distT="0" distB="0" distL="0" distR="0">
            <wp:extent cx="4643120" cy="3918585"/>
            <wp:effectExtent l="19050" t="0" r="5080" b="0"/>
            <wp:docPr id="594" name="Picture 594" descr="vn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4" descr="vnc"/>
                    <pic:cNvPicPr>
                      <a:picLocks noChangeAspect="1" noChangeArrowheads="1"/>
                    </pic:cNvPicPr>
                  </pic:nvPicPr>
                  <pic:blipFill>
                    <a:blip r:embed="rId1356"/>
                    <a:srcRect/>
                    <a:stretch>
                      <a:fillRect/>
                    </a:stretch>
                  </pic:blipFill>
                  <pic:spPr bwMode="auto">
                    <a:xfrm>
                      <a:off x="0" y="0"/>
                      <a:ext cx="4643120" cy="3918585"/>
                    </a:xfrm>
                    <a:prstGeom prst="rect">
                      <a:avLst/>
                    </a:prstGeom>
                    <a:noFill/>
                    <a:ln w="9525">
                      <a:noFill/>
                      <a:miter lim="800000"/>
                      <a:headEnd/>
                      <a:tailEnd/>
                    </a:ln>
                  </pic:spPr>
                </pic:pic>
              </a:graphicData>
            </a:graphic>
          </wp:inline>
        </w:drawing>
      </w:r>
      <w:ins w:id="854" w:author="Unknown">
        <w:r w:rsidRPr="009B6EA7">
          <w:rPr>
            <w:rFonts w:ascii="Times New Roman" w:eastAsia="Times New Roman" w:hAnsi="Times New Roman" w:cs="Times New Roman"/>
            <w:sz w:val="24"/>
            <w:szCs w:val="24"/>
          </w:rPr>
          <w:br/>
        </w:r>
        <w:r w:rsidRPr="009B6EA7">
          <w:rPr>
            <w:rFonts w:ascii="Times New Roman" w:eastAsia="Times New Roman" w:hAnsi="Times New Roman" w:cs="Times New Roman"/>
            <w:sz w:val="24"/>
            <w:szCs w:val="24"/>
          </w:rPr>
          <w:lastRenderedPageBreak/>
          <w:t xml:space="preserve">This will launch a new window where you can set </w:t>
        </w:r>
        <w:r w:rsidRPr="009B6EA7">
          <w:rPr>
            <w:rFonts w:ascii="Times New Roman" w:eastAsia="Times New Roman" w:hAnsi="Times New Roman" w:cs="Times New Roman"/>
            <w:b/>
            <w:bCs/>
            <w:sz w:val="24"/>
            <w:szCs w:val="24"/>
          </w:rPr>
          <w:t>sharing and security</w:t>
        </w:r>
        <w:r w:rsidRPr="009B6EA7">
          <w:rPr>
            <w:rFonts w:ascii="Times New Roman" w:eastAsia="Times New Roman" w:hAnsi="Times New Roman" w:cs="Times New Roman"/>
            <w:sz w:val="24"/>
            <w:szCs w:val="24"/>
          </w:rPr>
          <w:t xml:space="preserve"> for remote desktop</w:t>
        </w:r>
        <w:r w:rsidRPr="009B6EA7">
          <w:rPr>
            <w:rFonts w:ascii="Times New Roman" w:eastAsia="Times New Roman" w:hAnsi="Times New Roman" w:cs="Times New Roman"/>
            <w:sz w:val="24"/>
            <w:szCs w:val="24"/>
          </w:rPr>
          <w:br/>
        </w:r>
      </w:ins>
      <w:r>
        <w:rPr>
          <w:rFonts w:ascii="Times New Roman" w:eastAsia="Times New Roman" w:hAnsi="Times New Roman" w:cs="Times New Roman"/>
          <w:noProof/>
          <w:sz w:val="24"/>
          <w:szCs w:val="24"/>
        </w:rPr>
        <w:drawing>
          <wp:inline distT="0" distB="0" distL="0" distR="0">
            <wp:extent cx="3966210" cy="3467735"/>
            <wp:effectExtent l="19050" t="0" r="0" b="0"/>
            <wp:docPr id="595" name="Picture 595" descr="set password on 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5" descr="set password on server"/>
                    <pic:cNvPicPr>
                      <a:picLocks noChangeAspect="1" noChangeArrowheads="1"/>
                    </pic:cNvPicPr>
                  </pic:nvPicPr>
                  <pic:blipFill>
                    <a:blip r:embed="rId1357"/>
                    <a:srcRect/>
                    <a:stretch>
                      <a:fillRect/>
                    </a:stretch>
                  </pic:blipFill>
                  <pic:spPr bwMode="auto">
                    <a:xfrm>
                      <a:off x="0" y="0"/>
                      <a:ext cx="3966210" cy="3467735"/>
                    </a:xfrm>
                    <a:prstGeom prst="rect">
                      <a:avLst/>
                    </a:prstGeom>
                    <a:noFill/>
                    <a:ln w="9525">
                      <a:noFill/>
                      <a:miter lim="800000"/>
                      <a:headEnd/>
                      <a:tailEnd/>
                    </a:ln>
                  </pic:spPr>
                </pic:pic>
              </a:graphicData>
            </a:graphic>
          </wp:inline>
        </w:drawing>
      </w:r>
      <w:ins w:id="855" w:author="Unknown">
        <w:r w:rsidRPr="009B6EA7">
          <w:rPr>
            <w:rFonts w:ascii="Times New Roman" w:eastAsia="Times New Roman" w:hAnsi="Times New Roman" w:cs="Times New Roman"/>
            <w:sz w:val="24"/>
            <w:szCs w:val="24"/>
          </w:rPr>
          <w:br/>
        </w:r>
        <w:r w:rsidRPr="009B6EA7">
          <w:rPr>
            <w:rFonts w:ascii="Times New Roman" w:eastAsia="Times New Roman" w:hAnsi="Times New Roman" w:cs="Times New Roman"/>
            <w:b/>
            <w:bCs/>
            <w:sz w:val="24"/>
            <w:szCs w:val="24"/>
          </w:rPr>
          <w:t>Allow other users to view your desktop</w:t>
        </w:r>
        <w:r w:rsidRPr="009B6EA7">
          <w:rPr>
            <w:rFonts w:ascii="Times New Roman" w:eastAsia="Times New Roman" w:hAnsi="Times New Roman" w:cs="Times New Roman"/>
            <w:sz w:val="24"/>
            <w:szCs w:val="24"/>
          </w:rPr>
          <w:t xml:space="preserve"> check this option if you to present your desktop on other computer</w:t>
        </w:r>
        <w:r w:rsidRPr="009B6EA7">
          <w:rPr>
            <w:rFonts w:ascii="Times New Roman" w:eastAsia="Times New Roman" w:hAnsi="Times New Roman" w:cs="Times New Roman"/>
            <w:sz w:val="24"/>
            <w:szCs w:val="24"/>
          </w:rPr>
          <w:br/>
        </w:r>
        <w:r w:rsidRPr="009B6EA7">
          <w:rPr>
            <w:rFonts w:ascii="Times New Roman" w:eastAsia="Times New Roman" w:hAnsi="Times New Roman" w:cs="Times New Roman"/>
            <w:b/>
            <w:bCs/>
            <w:sz w:val="24"/>
            <w:szCs w:val="24"/>
          </w:rPr>
          <w:t>Allow other users to control your desktop</w:t>
        </w:r>
        <w:r w:rsidRPr="009B6EA7">
          <w:rPr>
            <w:rFonts w:ascii="Times New Roman" w:eastAsia="Times New Roman" w:hAnsi="Times New Roman" w:cs="Times New Roman"/>
            <w:sz w:val="24"/>
            <w:szCs w:val="24"/>
          </w:rPr>
          <w:t xml:space="preserve"> Check this options if you want to grant permission to control user desktop to other user</w:t>
        </w:r>
        <w:r w:rsidRPr="009B6EA7">
          <w:rPr>
            <w:rFonts w:ascii="Times New Roman" w:eastAsia="Times New Roman" w:hAnsi="Times New Roman" w:cs="Times New Roman"/>
            <w:sz w:val="24"/>
            <w:szCs w:val="24"/>
          </w:rPr>
          <w:br/>
          <w:t xml:space="preserve">In security tab you can </w:t>
        </w:r>
        <w:r w:rsidRPr="009B6EA7">
          <w:rPr>
            <w:rFonts w:ascii="Times New Roman" w:eastAsia="Times New Roman" w:hAnsi="Times New Roman" w:cs="Times New Roman"/>
            <w:b/>
            <w:bCs/>
            <w:sz w:val="24"/>
            <w:szCs w:val="24"/>
          </w:rPr>
          <w:t>set password</w:t>
        </w:r>
        <w:r w:rsidRPr="009B6EA7">
          <w:rPr>
            <w:rFonts w:ascii="Times New Roman" w:eastAsia="Times New Roman" w:hAnsi="Times New Roman" w:cs="Times New Roman"/>
            <w:sz w:val="24"/>
            <w:szCs w:val="24"/>
          </w:rPr>
          <w:t xml:space="preserve"> for the user who want to connect with server </w:t>
        </w:r>
        <w:r w:rsidRPr="009B6EA7">
          <w:rPr>
            <w:rFonts w:ascii="Times New Roman" w:eastAsia="Times New Roman" w:hAnsi="Times New Roman" w:cs="Times New Roman"/>
            <w:b/>
            <w:bCs/>
            <w:sz w:val="24"/>
            <w:szCs w:val="24"/>
          </w:rPr>
          <w:t>[Recommended]</w:t>
        </w:r>
      </w:ins>
    </w:p>
    <w:p w:rsidR="009B6EA7" w:rsidRPr="009B6EA7" w:rsidRDefault="009B6EA7" w:rsidP="009B6EA7">
      <w:pPr>
        <w:spacing w:before="100" w:beforeAutospacing="1" w:after="100" w:afterAutospacing="1" w:line="240" w:lineRule="auto"/>
        <w:outlineLvl w:val="1"/>
        <w:rPr>
          <w:ins w:id="856" w:author="Unknown"/>
          <w:rFonts w:ascii="Times New Roman" w:eastAsia="Times New Roman" w:hAnsi="Times New Roman" w:cs="Times New Roman"/>
          <w:b/>
          <w:bCs/>
          <w:sz w:val="36"/>
          <w:szCs w:val="36"/>
        </w:rPr>
      </w:pPr>
      <w:ins w:id="857" w:author="Unknown">
        <w:r w:rsidRPr="009B6EA7">
          <w:rPr>
            <w:rFonts w:ascii="Times New Roman" w:eastAsia="Times New Roman" w:hAnsi="Times New Roman" w:cs="Times New Roman"/>
            <w:b/>
            <w:bCs/>
            <w:sz w:val="36"/>
            <w:szCs w:val="36"/>
          </w:rPr>
          <w:t>Configure Linux client</w:t>
        </w:r>
      </w:ins>
    </w:p>
    <w:p w:rsidR="009B6EA7" w:rsidRPr="009B6EA7" w:rsidRDefault="009B6EA7" w:rsidP="009B6EA7">
      <w:pPr>
        <w:spacing w:before="100" w:beforeAutospacing="1" w:after="100" w:afterAutospacing="1" w:line="240" w:lineRule="auto"/>
        <w:rPr>
          <w:ins w:id="858" w:author="Unknown"/>
          <w:rFonts w:ascii="Times New Roman" w:eastAsia="Times New Roman" w:hAnsi="Times New Roman" w:cs="Times New Roman"/>
          <w:sz w:val="24"/>
          <w:szCs w:val="24"/>
        </w:rPr>
      </w:pPr>
      <w:ins w:id="859" w:author="Unknown">
        <w:r w:rsidRPr="009B6EA7">
          <w:rPr>
            <w:rFonts w:ascii="Times New Roman" w:eastAsia="Times New Roman" w:hAnsi="Times New Roman" w:cs="Times New Roman"/>
            <w:sz w:val="24"/>
            <w:szCs w:val="24"/>
          </w:rPr>
          <w:t xml:space="preserve">Go on client system and </w:t>
        </w:r>
        <w:r w:rsidRPr="009B6EA7">
          <w:rPr>
            <w:rFonts w:ascii="Times New Roman" w:eastAsia="Times New Roman" w:hAnsi="Times New Roman" w:cs="Times New Roman"/>
            <w:b/>
            <w:bCs/>
            <w:sz w:val="24"/>
            <w:szCs w:val="24"/>
          </w:rPr>
          <w:t>ping</w:t>
        </w:r>
        <w:r w:rsidRPr="009B6EA7">
          <w:rPr>
            <w:rFonts w:ascii="Times New Roman" w:eastAsia="Times New Roman" w:hAnsi="Times New Roman" w:cs="Times New Roman"/>
            <w:sz w:val="24"/>
            <w:szCs w:val="24"/>
          </w:rPr>
          <w:t xml:space="preserve"> server. </w:t>
        </w:r>
        <w:proofErr w:type="gramStart"/>
        <w:r w:rsidRPr="009B6EA7">
          <w:rPr>
            <w:rFonts w:ascii="Times New Roman" w:eastAsia="Times New Roman" w:hAnsi="Times New Roman" w:cs="Times New Roman"/>
            <w:b/>
            <w:bCs/>
            <w:sz w:val="24"/>
            <w:szCs w:val="24"/>
          </w:rPr>
          <w:t>vnc-viewer</w:t>
        </w:r>
        <w:proofErr w:type="gramEnd"/>
        <w:r w:rsidRPr="009B6EA7">
          <w:rPr>
            <w:rFonts w:ascii="Times New Roman" w:eastAsia="Times New Roman" w:hAnsi="Times New Roman" w:cs="Times New Roman"/>
            <w:sz w:val="24"/>
            <w:szCs w:val="24"/>
          </w:rPr>
          <w:t xml:space="preserve"> rpm is required to configure clients </w:t>
        </w:r>
        <w:r w:rsidRPr="009B6EA7">
          <w:rPr>
            <w:rFonts w:ascii="Times New Roman" w:eastAsia="Times New Roman" w:hAnsi="Times New Roman" w:cs="Times New Roman"/>
            <w:sz w:val="24"/>
            <w:szCs w:val="24"/>
          </w:rPr>
          <w:br/>
        </w:r>
      </w:ins>
      <w:r>
        <w:rPr>
          <w:rFonts w:ascii="Times New Roman" w:eastAsia="Times New Roman" w:hAnsi="Times New Roman" w:cs="Times New Roman"/>
          <w:noProof/>
          <w:sz w:val="24"/>
          <w:szCs w:val="24"/>
        </w:rPr>
        <w:drawing>
          <wp:inline distT="0" distB="0" distL="0" distR="0">
            <wp:extent cx="3669665" cy="1045210"/>
            <wp:effectExtent l="19050" t="0" r="6985" b="0"/>
            <wp:docPr id="596" name="Picture 596" descr="vnc view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6" descr="vnc viewer"/>
                    <pic:cNvPicPr>
                      <a:picLocks noChangeAspect="1" noChangeArrowheads="1"/>
                    </pic:cNvPicPr>
                  </pic:nvPicPr>
                  <pic:blipFill>
                    <a:blip r:embed="rId1358"/>
                    <a:srcRect/>
                    <a:stretch>
                      <a:fillRect/>
                    </a:stretch>
                  </pic:blipFill>
                  <pic:spPr bwMode="auto">
                    <a:xfrm>
                      <a:off x="0" y="0"/>
                      <a:ext cx="3669665" cy="1045210"/>
                    </a:xfrm>
                    <a:prstGeom prst="rect">
                      <a:avLst/>
                    </a:prstGeom>
                    <a:noFill/>
                    <a:ln w="9525">
                      <a:noFill/>
                      <a:miter lim="800000"/>
                      <a:headEnd/>
                      <a:tailEnd/>
                    </a:ln>
                  </pic:spPr>
                </pic:pic>
              </a:graphicData>
            </a:graphic>
          </wp:inline>
        </w:drawing>
      </w:r>
      <w:ins w:id="860" w:author="Unknown">
        <w:r w:rsidRPr="009B6EA7">
          <w:rPr>
            <w:rFonts w:ascii="Times New Roman" w:eastAsia="Times New Roman" w:hAnsi="Times New Roman" w:cs="Times New Roman"/>
            <w:sz w:val="24"/>
            <w:szCs w:val="24"/>
          </w:rPr>
          <w:br/>
          <w:t>check it and if not found install</w:t>
        </w:r>
      </w:ins>
    </w:p>
    <w:p w:rsidR="009B6EA7" w:rsidRPr="009B6EA7" w:rsidRDefault="009B6EA7" w:rsidP="009B6EA7">
      <w:pPr>
        <w:spacing w:before="100" w:beforeAutospacing="1" w:after="100" w:afterAutospacing="1" w:line="240" w:lineRule="auto"/>
        <w:rPr>
          <w:ins w:id="861" w:author="Unknown"/>
          <w:rFonts w:ascii="Times New Roman" w:eastAsia="Times New Roman" w:hAnsi="Times New Roman" w:cs="Times New Roman"/>
          <w:sz w:val="24"/>
          <w:szCs w:val="24"/>
        </w:rPr>
      </w:pPr>
      <w:ins w:id="862" w:author="Unknown">
        <w:r w:rsidRPr="009B6EA7">
          <w:rPr>
            <w:rFonts w:ascii="Times New Roman" w:eastAsia="Times New Roman" w:hAnsi="Times New Roman" w:cs="Times New Roman"/>
            <w:sz w:val="24"/>
            <w:szCs w:val="24"/>
          </w:rPr>
          <w:t xml:space="preserve">Now select </w:t>
        </w:r>
        <w:r w:rsidRPr="009B6EA7">
          <w:rPr>
            <w:rFonts w:ascii="Times New Roman" w:eastAsia="Times New Roman" w:hAnsi="Times New Roman" w:cs="Times New Roman"/>
            <w:b/>
            <w:bCs/>
            <w:sz w:val="24"/>
            <w:szCs w:val="24"/>
          </w:rPr>
          <w:t>accessories</w:t>
        </w:r>
        <w:r w:rsidRPr="009B6EA7">
          <w:rPr>
            <w:rFonts w:ascii="Times New Roman" w:eastAsia="Times New Roman" w:hAnsi="Times New Roman" w:cs="Times New Roman"/>
            <w:sz w:val="24"/>
            <w:szCs w:val="24"/>
          </w:rPr>
          <w:t xml:space="preserve"> from application menu and click on </w:t>
        </w:r>
        <w:r w:rsidRPr="009B6EA7">
          <w:rPr>
            <w:rFonts w:ascii="Times New Roman" w:eastAsia="Times New Roman" w:hAnsi="Times New Roman" w:cs="Times New Roman"/>
            <w:b/>
            <w:bCs/>
            <w:sz w:val="24"/>
            <w:szCs w:val="24"/>
          </w:rPr>
          <w:t xml:space="preserve">vnc viewer </w:t>
        </w:r>
      </w:ins>
    </w:p>
    <w:p w:rsidR="009B6EA7" w:rsidRPr="009B6EA7" w:rsidRDefault="009B6EA7" w:rsidP="009B6EA7">
      <w:pPr>
        <w:spacing w:before="100" w:beforeAutospacing="1" w:after="100" w:afterAutospacing="1" w:line="240" w:lineRule="auto"/>
        <w:rPr>
          <w:ins w:id="863" w:author="Unknown"/>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3811905" cy="2529205"/>
            <wp:effectExtent l="19050" t="0" r="0" b="0"/>
            <wp:docPr id="597" name="Picture 597" descr="vnc view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7" descr="vnc viewer"/>
                    <pic:cNvPicPr>
                      <a:picLocks noChangeAspect="1" noChangeArrowheads="1"/>
                    </pic:cNvPicPr>
                  </pic:nvPicPr>
                  <pic:blipFill>
                    <a:blip r:embed="rId1359"/>
                    <a:srcRect/>
                    <a:stretch>
                      <a:fillRect/>
                    </a:stretch>
                  </pic:blipFill>
                  <pic:spPr bwMode="auto">
                    <a:xfrm>
                      <a:off x="0" y="0"/>
                      <a:ext cx="3811905" cy="2529205"/>
                    </a:xfrm>
                    <a:prstGeom prst="rect">
                      <a:avLst/>
                    </a:prstGeom>
                    <a:noFill/>
                    <a:ln w="9525">
                      <a:noFill/>
                      <a:miter lim="800000"/>
                      <a:headEnd/>
                      <a:tailEnd/>
                    </a:ln>
                  </pic:spPr>
                </pic:pic>
              </a:graphicData>
            </a:graphic>
          </wp:inline>
        </w:drawing>
      </w:r>
    </w:p>
    <w:p w:rsidR="009B6EA7" w:rsidRPr="009B6EA7" w:rsidRDefault="009B6EA7" w:rsidP="009B6EA7">
      <w:pPr>
        <w:spacing w:before="100" w:beforeAutospacing="1" w:after="100" w:afterAutospacing="1" w:line="240" w:lineRule="auto"/>
        <w:rPr>
          <w:ins w:id="864" w:author="Unknown"/>
          <w:rFonts w:ascii="Times New Roman" w:eastAsia="Times New Roman" w:hAnsi="Times New Roman" w:cs="Times New Roman"/>
          <w:sz w:val="24"/>
          <w:szCs w:val="24"/>
        </w:rPr>
      </w:pPr>
      <w:proofErr w:type="gramStart"/>
      <w:ins w:id="865" w:author="Unknown">
        <w:r w:rsidRPr="009B6EA7">
          <w:rPr>
            <w:rFonts w:ascii="Times New Roman" w:eastAsia="Times New Roman" w:hAnsi="Times New Roman" w:cs="Times New Roman"/>
            <w:sz w:val="24"/>
            <w:szCs w:val="24"/>
          </w:rPr>
          <w:t>this</w:t>
        </w:r>
        <w:proofErr w:type="gramEnd"/>
        <w:r w:rsidRPr="009B6EA7">
          <w:rPr>
            <w:rFonts w:ascii="Times New Roman" w:eastAsia="Times New Roman" w:hAnsi="Times New Roman" w:cs="Times New Roman"/>
            <w:sz w:val="24"/>
            <w:szCs w:val="24"/>
          </w:rPr>
          <w:t xml:space="preserve"> will launch a window Give </w:t>
        </w:r>
        <w:r w:rsidRPr="009B6EA7">
          <w:rPr>
            <w:rFonts w:ascii="Times New Roman" w:eastAsia="Times New Roman" w:hAnsi="Times New Roman" w:cs="Times New Roman"/>
            <w:b/>
            <w:bCs/>
            <w:sz w:val="24"/>
            <w:szCs w:val="24"/>
          </w:rPr>
          <w:t>vnc server ip</w:t>
        </w:r>
        <w:r w:rsidRPr="009B6EA7">
          <w:rPr>
            <w:rFonts w:ascii="Times New Roman" w:eastAsia="Times New Roman" w:hAnsi="Times New Roman" w:cs="Times New Roman"/>
            <w:sz w:val="24"/>
            <w:szCs w:val="24"/>
          </w:rPr>
          <w:t xml:space="preserve"> in it and click on </w:t>
        </w:r>
        <w:r w:rsidRPr="009B6EA7">
          <w:rPr>
            <w:rFonts w:ascii="Times New Roman" w:eastAsia="Times New Roman" w:hAnsi="Times New Roman" w:cs="Times New Roman"/>
            <w:b/>
            <w:bCs/>
            <w:sz w:val="24"/>
            <w:szCs w:val="24"/>
          </w:rPr>
          <w:t>ok</w:t>
        </w:r>
        <w:r w:rsidRPr="009B6EA7">
          <w:rPr>
            <w:rFonts w:ascii="Times New Roman" w:eastAsia="Times New Roman" w:hAnsi="Times New Roman" w:cs="Times New Roman"/>
            <w:sz w:val="24"/>
            <w:szCs w:val="24"/>
          </w:rPr>
          <w:br/>
        </w:r>
      </w:ins>
      <w:r>
        <w:rPr>
          <w:rFonts w:ascii="Times New Roman" w:eastAsia="Times New Roman" w:hAnsi="Times New Roman" w:cs="Times New Roman"/>
          <w:noProof/>
          <w:sz w:val="24"/>
          <w:szCs w:val="24"/>
        </w:rPr>
        <w:drawing>
          <wp:inline distT="0" distB="0" distL="0" distR="0">
            <wp:extent cx="3455670" cy="1650365"/>
            <wp:effectExtent l="19050" t="0" r="0" b="0"/>
            <wp:docPr id="598" name="Picture 598" descr="give ip in vnc vieaw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8" descr="give ip in vnc vieawer"/>
                    <pic:cNvPicPr>
                      <a:picLocks noChangeAspect="1" noChangeArrowheads="1"/>
                    </pic:cNvPicPr>
                  </pic:nvPicPr>
                  <pic:blipFill>
                    <a:blip r:embed="rId1360"/>
                    <a:srcRect/>
                    <a:stretch>
                      <a:fillRect/>
                    </a:stretch>
                  </pic:blipFill>
                  <pic:spPr bwMode="auto">
                    <a:xfrm>
                      <a:off x="0" y="0"/>
                      <a:ext cx="3455670" cy="1650365"/>
                    </a:xfrm>
                    <a:prstGeom prst="rect">
                      <a:avLst/>
                    </a:prstGeom>
                    <a:noFill/>
                    <a:ln w="9525">
                      <a:noFill/>
                      <a:miter lim="800000"/>
                      <a:headEnd/>
                      <a:tailEnd/>
                    </a:ln>
                  </pic:spPr>
                </pic:pic>
              </a:graphicData>
            </a:graphic>
          </wp:inline>
        </w:drawing>
      </w:r>
    </w:p>
    <w:p w:rsidR="009B6EA7" w:rsidRPr="009B6EA7" w:rsidRDefault="009B6EA7" w:rsidP="009B6EA7">
      <w:pPr>
        <w:spacing w:before="100" w:beforeAutospacing="1" w:after="100" w:afterAutospacing="1" w:line="240" w:lineRule="auto"/>
        <w:rPr>
          <w:ins w:id="866" w:author="Unknown"/>
          <w:rFonts w:ascii="Times New Roman" w:eastAsia="Times New Roman" w:hAnsi="Times New Roman" w:cs="Times New Roman"/>
          <w:sz w:val="24"/>
          <w:szCs w:val="24"/>
        </w:rPr>
      </w:pPr>
      <w:ins w:id="867" w:author="Unknown">
        <w:r w:rsidRPr="009B6EA7">
          <w:rPr>
            <w:rFonts w:ascii="Times New Roman" w:eastAsia="Times New Roman" w:hAnsi="Times New Roman" w:cs="Times New Roman"/>
            <w:sz w:val="24"/>
            <w:szCs w:val="24"/>
          </w:rPr>
          <w:t xml:space="preserve">Once connected it will ask for </w:t>
        </w:r>
        <w:r w:rsidRPr="009B6EA7">
          <w:rPr>
            <w:rFonts w:ascii="Times New Roman" w:eastAsia="Times New Roman" w:hAnsi="Times New Roman" w:cs="Times New Roman"/>
            <w:b/>
            <w:bCs/>
            <w:sz w:val="24"/>
            <w:szCs w:val="24"/>
          </w:rPr>
          <w:t>password</w:t>
        </w:r>
        <w:r w:rsidRPr="009B6EA7">
          <w:rPr>
            <w:rFonts w:ascii="Times New Roman" w:eastAsia="Times New Roman" w:hAnsi="Times New Roman" w:cs="Times New Roman"/>
            <w:sz w:val="24"/>
            <w:szCs w:val="24"/>
          </w:rPr>
          <w:t xml:space="preserve"> Give the password which you set on </w:t>
        </w:r>
        <w:r w:rsidRPr="009B6EA7">
          <w:rPr>
            <w:rFonts w:ascii="Times New Roman" w:eastAsia="Times New Roman" w:hAnsi="Times New Roman" w:cs="Times New Roman"/>
            <w:b/>
            <w:bCs/>
            <w:sz w:val="24"/>
            <w:szCs w:val="24"/>
          </w:rPr>
          <w:t>server</w:t>
        </w:r>
        <w:r w:rsidRPr="009B6EA7">
          <w:rPr>
            <w:rFonts w:ascii="Times New Roman" w:eastAsia="Times New Roman" w:hAnsi="Times New Roman" w:cs="Times New Roman"/>
            <w:sz w:val="24"/>
            <w:szCs w:val="24"/>
          </w:rPr>
          <w:t xml:space="preserve"> </w:t>
        </w:r>
        <w:r w:rsidRPr="009B6EA7">
          <w:rPr>
            <w:rFonts w:ascii="Times New Roman" w:eastAsia="Times New Roman" w:hAnsi="Times New Roman" w:cs="Times New Roman"/>
            <w:sz w:val="24"/>
            <w:szCs w:val="24"/>
          </w:rPr>
          <w:br/>
        </w:r>
      </w:ins>
      <w:r>
        <w:rPr>
          <w:rFonts w:ascii="Times New Roman" w:eastAsia="Times New Roman" w:hAnsi="Times New Roman" w:cs="Times New Roman"/>
          <w:noProof/>
          <w:sz w:val="24"/>
          <w:szCs w:val="24"/>
        </w:rPr>
        <w:drawing>
          <wp:inline distT="0" distB="0" distL="0" distR="0">
            <wp:extent cx="3218180" cy="1306195"/>
            <wp:effectExtent l="19050" t="0" r="1270" b="0"/>
            <wp:docPr id="599" name="Picture 599" descr="enter password in vnc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9" descr="enter password in vnc "/>
                    <pic:cNvPicPr>
                      <a:picLocks noChangeAspect="1" noChangeArrowheads="1"/>
                    </pic:cNvPicPr>
                  </pic:nvPicPr>
                  <pic:blipFill>
                    <a:blip r:embed="rId1361"/>
                    <a:srcRect/>
                    <a:stretch>
                      <a:fillRect/>
                    </a:stretch>
                  </pic:blipFill>
                  <pic:spPr bwMode="auto">
                    <a:xfrm>
                      <a:off x="0" y="0"/>
                      <a:ext cx="3218180" cy="1306195"/>
                    </a:xfrm>
                    <a:prstGeom prst="rect">
                      <a:avLst/>
                    </a:prstGeom>
                    <a:noFill/>
                    <a:ln w="9525">
                      <a:noFill/>
                      <a:miter lim="800000"/>
                      <a:headEnd/>
                      <a:tailEnd/>
                    </a:ln>
                  </pic:spPr>
                </pic:pic>
              </a:graphicData>
            </a:graphic>
          </wp:inline>
        </w:drawing>
      </w:r>
    </w:p>
    <w:p w:rsidR="009B6EA7" w:rsidRPr="009B6EA7" w:rsidRDefault="009B6EA7" w:rsidP="009B6EA7">
      <w:pPr>
        <w:spacing w:before="100" w:beforeAutospacing="1" w:after="100" w:afterAutospacing="1" w:line="240" w:lineRule="auto"/>
        <w:rPr>
          <w:ins w:id="868" w:author="Unknown"/>
          <w:rFonts w:ascii="Times New Roman" w:eastAsia="Times New Roman" w:hAnsi="Times New Roman" w:cs="Times New Roman"/>
          <w:sz w:val="24"/>
          <w:szCs w:val="24"/>
        </w:rPr>
      </w:pPr>
      <w:ins w:id="869" w:author="Unknown">
        <w:r w:rsidRPr="009B6EA7">
          <w:rPr>
            <w:rFonts w:ascii="Times New Roman" w:eastAsia="Times New Roman" w:hAnsi="Times New Roman" w:cs="Times New Roman"/>
            <w:sz w:val="24"/>
            <w:szCs w:val="24"/>
          </w:rPr>
          <w:lastRenderedPageBreak/>
          <w:t xml:space="preserve">On </w:t>
        </w:r>
        <w:r w:rsidRPr="009B6EA7">
          <w:rPr>
            <w:rFonts w:ascii="Times New Roman" w:eastAsia="Times New Roman" w:hAnsi="Times New Roman" w:cs="Times New Roman"/>
            <w:b/>
            <w:bCs/>
            <w:sz w:val="24"/>
            <w:szCs w:val="24"/>
          </w:rPr>
          <w:t>server side</w:t>
        </w:r>
        <w:r w:rsidRPr="009B6EA7">
          <w:rPr>
            <w:rFonts w:ascii="Times New Roman" w:eastAsia="Times New Roman" w:hAnsi="Times New Roman" w:cs="Times New Roman"/>
            <w:sz w:val="24"/>
            <w:szCs w:val="24"/>
          </w:rPr>
          <w:t xml:space="preserve"> it will show a pop up and ask for permission click on </w:t>
        </w:r>
        <w:r w:rsidRPr="009B6EA7">
          <w:rPr>
            <w:rFonts w:ascii="Times New Roman" w:eastAsia="Times New Roman" w:hAnsi="Times New Roman" w:cs="Times New Roman"/>
            <w:b/>
            <w:bCs/>
            <w:sz w:val="24"/>
            <w:szCs w:val="24"/>
          </w:rPr>
          <w:t>allow</w:t>
        </w:r>
        <w:r w:rsidRPr="009B6EA7">
          <w:rPr>
            <w:rFonts w:ascii="Times New Roman" w:eastAsia="Times New Roman" w:hAnsi="Times New Roman" w:cs="Times New Roman"/>
            <w:sz w:val="24"/>
            <w:szCs w:val="24"/>
          </w:rPr>
          <w:br/>
        </w:r>
      </w:ins>
      <w:r>
        <w:rPr>
          <w:rFonts w:ascii="Times New Roman" w:eastAsia="Times New Roman" w:hAnsi="Times New Roman" w:cs="Times New Roman"/>
          <w:noProof/>
          <w:sz w:val="24"/>
          <w:szCs w:val="24"/>
        </w:rPr>
        <w:drawing>
          <wp:inline distT="0" distB="0" distL="0" distR="0">
            <wp:extent cx="4239260" cy="2113915"/>
            <wp:effectExtent l="19050" t="0" r="8890" b="0"/>
            <wp:docPr id="600" name="Picture 600" descr="grant permis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0" descr="grant permission"/>
                    <pic:cNvPicPr>
                      <a:picLocks noChangeAspect="1" noChangeArrowheads="1"/>
                    </pic:cNvPicPr>
                  </pic:nvPicPr>
                  <pic:blipFill>
                    <a:blip r:embed="rId1362"/>
                    <a:srcRect/>
                    <a:stretch>
                      <a:fillRect/>
                    </a:stretch>
                  </pic:blipFill>
                  <pic:spPr bwMode="auto">
                    <a:xfrm>
                      <a:off x="0" y="0"/>
                      <a:ext cx="4239260" cy="2113915"/>
                    </a:xfrm>
                    <a:prstGeom prst="rect">
                      <a:avLst/>
                    </a:prstGeom>
                    <a:noFill/>
                    <a:ln w="9525">
                      <a:noFill/>
                      <a:miter lim="800000"/>
                      <a:headEnd/>
                      <a:tailEnd/>
                    </a:ln>
                  </pic:spPr>
                </pic:pic>
              </a:graphicData>
            </a:graphic>
          </wp:inline>
        </w:drawing>
      </w:r>
    </w:p>
    <w:p w:rsidR="009B6EA7" w:rsidRPr="009B6EA7" w:rsidRDefault="009B6EA7" w:rsidP="009B6EA7">
      <w:pPr>
        <w:spacing w:before="100" w:beforeAutospacing="1" w:after="100" w:afterAutospacing="1" w:line="240" w:lineRule="auto"/>
        <w:rPr>
          <w:ins w:id="870" w:author="Unknown"/>
          <w:rFonts w:ascii="Times New Roman" w:eastAsia="Times New Roman" w:hAnsi="Times New Roman" w:cs="Times New Roman"/>
          <w:sz w:val="24"/>
          <w:szCs w:val="24"/>
        </w:rPr>
      </w:pPr>
      <w:ins w:id="871" w:author="Unknown">
        <w:r w:rsidRPr="009B6EA7">
          <w:rPr>
            <w:rFonts w:ascii="Times New Roman" w:eastAsia="Times New Roman" w:hAnsi="Times New Roman" w:cs="Times New Roman"/>
            <w:sz w:val="24"/>
            <w:szCs w:val="24"/>
          </w:rPr>
          <w:t xml:space="preserve">After getting permission from server side you can use </w:t>
        </w:r>
        <w:r w:rsidRPr="009B6EA7">
          <w:rPr>
            <w:rFonts w:ascii="Times New Roman" w:eastAsia="Times New Roman" w:hAnsi="Times New Roman" w:cs="Times New Roman"/>
            <w:b/>
            <w:bCs/>
            <w:sz w:val="24"/>
            <w:szCs w:val="24"/>
          </w:rPr>
          <w:t>server desktop</w:t>
        </w:r>
        <w:r w:rsidRPr="009B6EA7">
          <w:rPr>
            <w:rFonts w:ascii="Times New Roman" w:eastAsia="Times New Roman" w:hAnsi="Times New Roman" w:cs="Times New Roman"/>
            <w:sz w:val="24"/>
            <w:szCs w:val="24"/>
          </w:rPr>
          <w:t xml:space="preserve"> on client side </w:t>
        </w:r>
        <w:r w:rsidRPr="009B6EA7">
          <w:rPr>
            <w:rFonts w:ascii="Times New Roman" w:eastAsia="Times New Roman" w:hAnsi="Times New Roman" w:cs="Times New Roman"/>
            <w:sz w:val="24"/>
            <w:szCs w:val="24"/>
          </w:rPr>
          <w:br/>
        </w:r>
      </w:ins>
      <w:r>
        <w:rPr>
          <w:rFonts w:ascii="Times New Roman" w:eastAsia="Times New Roman" w:hAnsi="Times New Roman" w:cs="Times New Roman"/>
          <w:noProof/>
          <w:sz w:val="24"/>
          <w:szCs w:val="24"/>
        </w:rPr>
        <w:drawing>
          <wp:inline distT="0" distB="0" distL="0" distR="0">
            <wp:extent cx="4750435" cy="3194685"/>
            <wp:effectExtent l="19050" t="0" r="0" b="0"/>
            <wp:docPr id="601" name="Picture 601" descr="use server desk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1" descr="use server desktop"/>
                    <pic:cNvPicPr>
                      <a:picLocks noChangeAspect="1" noChangeArrowheads="1"/>
                    </pic:cNvPicPr>
                  </pic:nvPicPr>
                  <pic:blipFill>
                    <a:blip r:embed="rId1363"/>
                    <a:srcRect/>
                    <a:stretch>
                      <a:fillRect/>
                    </a:stretch>
                  </pic:blipFill>
                  <pic:spPr bwMode="auto">
                    <a:xfrm>
                      <a:off x="0" y="0"/>
                      <a:ext cx="4750435" cy="3194685"/>
                    </a:xfrm>
                    <a:prstGeom prst="rect">
                      <a:avLst/>
                    </a:prstGeom>
                    <a:noFill/>
                    <a:ln w="9525">
                      <a:noFill/>
                      <a:miter lim="800000"/>
                      <a:headEnd/>
                      <a:tailEnd/>
                    </a:ln>
                  </pic:spPr>
                </pic:pic>
              </a:graphicData>
            </a:graphic>
          </wp:inline>
        </w:drawing>
      </w:r>
    </w:p>
    <w:p w:rsidR="001B20A3" w:rsidRPr="001B20A3" w:rsidRDefault="001B20A3" w:rsidP="001B20A3">
      <w:pPr>
        <w:spacing w:before="100" w:beforeAutospacing="1" w:after="100" w:afterAutospacing="1" w:line="240" w:lineRule="auto"/>
        <w:outlineLvl w:val="1"/>
        <w:rPr>
          <w:rFonts w:ascii="Times New Roman" w:eastAsia="Times New Roman" w:hAnsi="Times New Roman" w:cs="Times New Roman"/>
          <w:b/>
          <w:bCs/>
          <w:sz w:val="36"/>
          <w:szCs w:val="36"/>
        </w:rPr>
      </w:pPr>
      <w:hyperlink r:id="rId1364" w:history="1">
        <w:r w:rsidRPr="001B20A3">
          <w:rPr>
            <w:rFonts w:ascii="Times New Roman" w:eastAsia="Times New Roman" w:hAnsi="Times New Roman" w:cs="Times New Roman"/>
            <w:b/>
            <w:bCs/>
            <w:color w:val="0000FF"/>
            <w:sz w:val="36"/>
            <w:szCs w:val="36"/>
            <w:u w:val="single"/>
          </w:rPr>
          <w:t>How to configure printer server in Linux</w:t>
        </w:r>
      </w:hyperlink>
    </w:p>
    <w:p w:rsidR="001B20A3" w:rsidRPr="001B20A3" w:rsidRDefault="001B20A3" w:rsidP="001B20A3">
      <w:pPr>
        <w:numPr>
          <w:ilvl w:val="0"/>
          <w:numId w:val="91"/>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noProof/>
          <w:color w:val="0000FF"/>
          <w:sz w:val="24"/>
          <w:szCs w:val="24"/>
        </w:rPr>
        <w:drawing>
          <wp:inline distT="0" distB="0" distL="0" distR="0">
            <wp:extent cx="142240" cy="166370"/>
            <wp:effectExtent l="19050" t="0" r="0" b="0"/>
            <wp:docPr id="612" name="Picture 612" descr="Print">
              <a:hlinkClick xmlns:a="http://schemas.openxmlformats.org/drawingml/2006/main" r:id="rId1365" tooltip="&quot;Prin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2" descr="Print">
                      <a:hlinkClick r:id="rId1365" tooltip="&quot;Print&quot;"/>
                    </pic:cNvPr>
                    <pic:cNvPicPr>
                      <a:picLocks noChangeAspect="1" noChangeArrowheads="1"/>
                    </pic:cNvPicPr>
                  </pic:nvPicPr>
                  <pic:blipFill>
                    <a:blip r:embed="rId44"/>
                    <a:srcRect/>
                    <a:stretch>
                      <a:fillRect/>
                    </a:stretch>
                  </pic:blipFill>
                  <pic:spPr bwMode="auto">
                    <a:xfrm>
                      <a:off x="0" y="0"/>
                      <a:ext cx="142240" cy="166370"/>
                    </a:xfrm>
                    <a:prstGeom prst="rect">
                      <a:avLst/>
                    </a:prstGeom>
                    <a:noFill/>
                    <a:ln w="9525">
                      <a:noFill/>
                      <a:miter lim="800000"/>
                      <a:headEnd/>
                      <a:tailEnd/>
                    </a:ln>
                  </pic:spPr>
                </pic:pic>
              </a:graphicData>
            </a:graphic>
          </wp:inline>
        </w:drawing>
      </w:r>
    </w:p>
    <w:p w:rsidR="001B20A3" w:rsidRPr="001B20A3" w:rsidRDefault="001B20A3" w:rsidP="001B20A3">
      <w:pPr>
        <w:spacing w:before="100" w:beforeAutospacing="1" w:after="100" w:afterAutospacing="1" w:line="240" w:lineRule="auto"/>
        <w:rPr>
          <w:ins w:id="872" w:author="Unknown"/>
          <w:rFonts w:ascii="Times New Roman" w:eastAsia="Times New Roman" w:hAnsi="Times New Roman" w:cs="Times New Roman"/>
          <w:sz w:val="24"/>
          <w:szCs w:val="24"/>
        </w:rPr>
      </w:pPr>
      <w:ins w:id="873" w:author="Unknown">
        <w:r w:rsidRPr="001B20A3">
          <w:rPr>
            <w:rFonts w:ascii="Times New Roman" w:eastAsia="Times New Roman" w:hAnsi="Times New Roman" w:cs="Times New Roman"/>
            <w:sz w:val="24"/>
            <w:szCs w:val="24"/>
          </w:rPr>
          <w:t xml:space="preserve">Linux uses the </w:t>
        </w:r>
        <w:r w:rsidRPr="001B20A3">
          <w:rPr>
            <w:rFonts w:ascii="Times New Roman" w:eastAsia="Times New Roman" w:hAnsi="Times New Roman" w:cs="Times New Roman"/>
            <w:b/>
            <w:bCs/>
            <w:sz w:val="24"/>
            <w:szCs w:val="24"/>
          </w:rPr>
          <w:t>Common UNIX Printing System</w:t>
        </w:r>
        <w:r w:rsidRPr="001B20A3">
          <w:rPr>
            <w:rFonts w:ascii="Times New Roman" w:eastAsia="Times New Roman" w:hAnsi="Times New Roman" w:cs="Times New Roman"/>
            <w:sz w:val="24"/>
            <w:szCs w:val="24"/>
          </w:rPr>
          <w:t xml:space="preserve">, also known as CUPS. </w:t>
        </w:r>
        <w:proofErr w:type="gramStart"/>
        <w:r w:rsidRPr="001B20A3">
          <w:rPr>
            <w:rFonts w:ascii="Times New Roman" w:eastAsia="Times New Roman" w:hAnsi="Times New Roman" w:cs="Times New Roman"/>
            <w:b/>
            <w:bCs/>
            <w:sz w:val="24"/>
            <w:szCs w:val="24"/>
          </w:rPr>
          <w:t>CUPS</w:t>
        </w:r>
        <w:r w:rsidRPr="001B20A3">
          <w:rPr>
            <w:rFonts w:ascii="Times New Roman" w:eastAsia="Times New Roman" w:hAnsi="Times New Roman" w:cs="Times New Roman"/>
            <w:sz w:val="24"/>
            <w:szCs w:val="24"/>
          </w:rPr>
          <w:t xml:space="preserve"> uses</w:t>
        </w:r>
        <w:proofErr w:type="gramEnd"/>
        <w:r w:rsidRPr="001B20A3">
          <w:rPr>
            <w:rFonts w:ascii="Times New Roman" w:eastAsia="Times New Roman" w:hAnsi="Times New Roman" w:cs="Times New Roman"/>
            <w:sz w:val="24"/>
            <w:szCs w:val="24"/>
          </w:rPr>
          <w:t xml:space="preserve"> the Internet Printing Protocol (IPP) to allow local printing and print sharing. The </w:t>
        </w:r>
        <w:r w:rsidRPr="001B20A3">
          <w:rPr>
            <w:rFonts w:ascii="Times New Roman" w:eastAsia="Times New Roman" w:hAnsi="Times New Roman" w:cs="Times New Roman"/>
            <w:b/>
            <w:bCs/>
            <w:sz w:val="24"/>
            <w:szCs w:val="24"/>
          </w:rPr>
          <w:t>/etc/cups/</w:t>
        </w:r>
        <w:r w:rsidRPr="001B20A3">
          <w:rPr>
            <w:rFonts w:ascii="Times New Roman" w:eastAsia="Times New Roman" w:hAnsi="Times New Roman" w:cs="Times New Roman"/>
            <w:sz w:val="24"/>
            <w:szCs w:val="24"/>
          </w:rPr>
          <w:t xml:space="preserve"> directory stores all the configuration files for printing. However, these files can be easily managed with the Printer Configuration Tool in Linux.</w:t>
        </w:r>
      </w:ins>
    </w:p>
    <w:p w:rsidR="001B20A3" w:rsidRPr="001B20A3" w:rsidRDefault="001B20A3" w:rsidP="001B20A3">
      <w:pPr>
        <w:spacing w:before="100" w:beforeAutospacing="1" w:after="100" w:afterAutospacing="1" w:line="240" w:lineRule="auto"/>
        <w:rPr>
          <w:ins w:id="874" w:author="Unknown"/>
          <w:rFonts w:ascii="Times New Roman" w:eastAsia="Times New Roman" w:hAnsi="Times New Roman" w:cs="Times New Roman"/>
          <w:sz w:val="24"/>
          <w:szCs w:val="24"/>
        </w:rPr>
      </w:pPr>
      <w:ins w:id="875" w:author="Unknown">
        <w:r w:rsidRPr="001B20A3">
          <w:rPr>
            <w:rFonts w:ascii="Times New Roman" w:eastAsia="Times New Roman" w:hAnsi="Times New Roman" w:cs="Times New Roman"/>
            <w:b/>
            <w:bCs/>
            <w:sz w:val="24"/>
            <w:szCs w:val="24"/>
          </w:rPr>
          <w:t>Exam question</w:t>
        </w:r>
        <w:r w:rsidRPr="001B20A3">
          <w:rPr>
            <w:rFonts w:ascii="Times New Roman" w:eastAsia="Times New Roman" w:hAnsi="Times New Roman" w:cs="Times New Roman"/>
            <w:sz w:val="24"/>
            <w:szCs w:val="24"/>
          </w:rPr>
          <w:t xml:space="preserve"> Raw (Model) printer named printer1 is installed and shared on 192.168.0.254. You should install the shared printer on your PC to connect shared printer using IPP Protocols.</w:t>
        </w:r>
      </w:ins>
    </w:p>
    <w:p w:rsidR="001B20A3" w:rsidRPr="001B20A3" w:rsidRDefault="001B20A3" w:rsidP="001B20A3">
      <w:pPr>
        <w:spacing w:before="100" w:beforeAutospacing="1" w:after="100" w:afterAutospacing="1" w:line="240" w:lineRule="auto"/>
        <w:rPr>
          <w:ins w:id="876" w:author="Unknown"/>
          <w:rFonts w:ascii="Times New Roman" w:eastAsia="Times New Roman" w:hAnsi="Times New Roman" w:cs="Times New Roman"/>
          <w:sz w:val="24"/>
          <w:szCs w:val="24"/>
        </w:rPr>
      </w:pPr>
      <w:ins w:id="877" w:author="Unknown">
        <w:r w:rsidRPr="001B20A3">
          <w:rPr>
            <w:rFonts w:ascii="Times New Roman" w:eastAsia="Times New Roman" w:hAnsi="Times New Roman" w:cs="Times New Roman"/>
            <w:b/>
            <w:bCs/>
            <w:sz w:val="24"/>
            <w:szCs w:val="24"/>
          </w:rPr>
          <w:lastRenderedPageBreak/>
          <w:t>Exam question</w:t>
        </w:r>
        <w:r w:rsidRPr="001B20A3">
          <w:rPr>
            <w:rFonts w:ascii="Times New Roman" w:eastAsia="Times New Roman" w:hAnsi="Times New Roman" w:cs="Times New Roman"/>
            <w:sz w:val="24"/>
            <w:szCs w:val="24"/>
          </w:rPr>
          <w:t xml:space="preserve"> Raw printer named printerx where x is your station number is installed and shared on server1.example.com. Install the shared printer on your PC to connect shared printer using IPP Protocols. Your server is 192.168.0.254.</w:t>
        </w:r>
      </w:ins>
    </w:p>
    <w:p w:rsidR="001B20A3" w:rsidRPr="001B20A3" w:rsidRDefault="001B20A3" w:rsidP="001B20A3">
      <w:pPr>
        <w:spacing w:before="100" w:beforeAutospacing="1" w:after="100" w:afterAutospacing="1" w:line="240" w:lineRule="auto"/>
        <w:rPr>
          <w:ins w:id="878" w:author="Unknown"/>
          <w:rFonts w:ascii="Times New Roman" w:eastAsia="Times New Roman" w:hAnsi="Times New Roman" w:cs="Times New Roman"/>
          <w:sz w:val="24"/>
          <w:szCs w:val="24"/>
        </w:rPr>
      </w:pPr>
      <w:ins w:id="879" w:author="Unknown">
        <w:r w:rsidRPr="001B20A3">
          <w:rPr>
            <w:rFonts w:ascii="Times New Roman" w:eastAsia="Times New Roman" w:hAnsi="Times New Roman" w:cs="Times New Roman"/>
            <w:sz w:val="24"/>
            <w:szCs w:val="24"/>
          </w:rPr>
          <w:t xml:space="preserve">Before you can use any printer, you first have to install it on a Linux system on your network. To start the Printer Configuration Tool, go to the </w:t>
        </w:r>
        <w:r w:rsidRPr="001B20A3">
          <w:rPr>
            <w:rFonts w:ascii="Times New Roman" w:eastAsia="Times New Roman" w:hAnsi="Times New Roman" w:cs="Times New Roman"/>
            <w:b/>
            <w:bCs/>
            <w:sz w:val="24"/>
            <w:szCs w:val="24"/>
          </w:rPr>
          <w:t>System menu</w:t>
        </w:r>
        <w:r w:rsidRPr="001B20A3">
          <w:rPr>
            <w:rFonts w:ascii="Times New Roman" w:eastAsia="Times New Roman" w:hAnsi="Times New Roman" w:cs="Times New Roman"/>
            <w:sz w:val="24"/>
            <w:szCs w:val="24"/>
          </w:rPr>
          <w:t xml:space="preserve"> on the top panel and select </w:t>
        </w:r>
        <w:r w:rsidRPr="001B20A3">
          <w:rPr>
            <w:rFonts w:ascii="Times New Roman" w:eastAsia="Times New Roman" w:hAnsi="Times New Roman" w:cs="Times New Roman"/>
            <w:b/>
            <w:bCs/>
            <w:sz w:val="24"/>
            <w:szCs w:val="24"/>
          </w:rPr>
          <w:t>Administration</w:t>
        </w:r>
        <w:r w:rsidRPr="001B20A3">
          <w:rPr>
            <w:rFonts w:ascii="Times New Roman" w:eastAsia="Times New Roman" w:hAnsi="Times New Roman" w:cs="Times New Roman"/>
            <w:sz w:val="24"/>
            <w:szCs w:val="24"/>
          </w:rPr>
          <w:t xml:space="preserve">, Printing or execute the command </w:t>
        </w:r>
        <w:r w:rsidRPr="001B20A3">
          <w:rPr>
            <w:rFonts w:ascii="Times New Roman" w:eastAsia="Times New Roman" w:hAnsi="Times New Roman" w:cs="Times New Roman"/>
            <w:b/>
            <w:bCs/>
            <w:sz w:val="24"/>
            <w:szCs w:val="24"/>
          </w:rPr>
          <w:t>system-config-printer</w:t>
        </w:r>
        <w:r w:rsidRPr="001B20A3">
          <w:rPr>
            <w:rFonts w:ascii="Times New Roman" w:eastAsia="Times New Roman" w:hAnsi="Times New Roman" w:cs="Times New Roman"/>
            <w:sz w:val="24"/>
            <w:szCs w:val="24"/>
          </w:rPr>
          <w:t>.</w:t>
        </w:r>
      </w:ins>
    </w:p>
    <w:p w:rsidR="001B20A3" w:rsidRPr="001B20A3" w:rsidRDefault="001B20A3" w:rsidP="001B20A3">
      <w:pPr>
        <w:spacing w:before="100" w:beforeAutospacing="1" w:after="100" w:afterAutospacing="1" w:line="240" w:lineRule="auto"/>
        <w:rPr>
          <w:ins w:id="880" w:author="Unknown"/>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3811905" cy="2933065"/>
            <wp:effectExtent l="19050" t="0" r="0" b="0"/>
            <wp:docPr id="613" name="Picture 613" descr="printer p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3" descr="printer path"/>
                    <pic:cNvPicPr>
                      <a:picLocks noChangeAspect="1" noChangeArrowheads="1"/>
                    </pic:cNvPicPr>
                  </pic:nvPicPr>
                  <pic:blipFill>
                    <a:blip r:embed="rId1366"/>
                    <a:srcRect/>
                    <a:stretch>
                      <a:fillRect/>
                    </a:stretch>
                  </pic:blipFill>
                  <pic:spPr bwMode="auto">
                    <a:xfrm>
                      <a:off x="0" y="0"/>
                      <a:ext cx="3811905" cy="2933065"/>
                    </a:xfrm>
                    <a:prstGeom prst="rect">
                      <a:avLst/>
                    </a:prstGeom>
                    <a:noFill/>
                    <a:ln w="9525">
                      <a:noFill/>
                      <a:miter lim="800000"/>
                      <a:headEnd/>
                      <a:tailEnd/>
                    </a:ln>
                  </pic:spPr>
                </pic:pic>
              </a:graphicData>
            </a:graphic>
          </wp:inline>
        </w:drawing>
      </w:r>
    </w:p>
    <w:p w:rsidR="001B20A3" w:rsidRPr="001B20A3" w:rsidRDefault="001B20A3" w:rsidP="001B20A3">
      <w:pPr>
        <w:spacing w:before="100" w:beforeAutospacing="1" w:after="100" w:afterAutospacing="1" w:line="240" w:lineRule="auto"/>
        <w:rPr>
          <w:ins w:id="881" w:author="Unknown"/>
          <w:rFonts w:ascii="Times New Roman" w:eastAsia="Times New Roman" w:hAnsi="Times New Roman" w:cs="Times New Roman"/>
          <w:sz w:val="24"/>
          <w:szCs w:val="24"/>
        </w:rPr>
      </w:pPr>
      <w:ins w:id="882" w:author="Unknown">
        <w:r w:rsidRPr="001B20A3">
          <w:rPr>
            <w:rFonts w:ascii="Times New Roman" w:eastAsia="Times New Roman" w:hAnsi="Times New Roman" w:cs="Times New Roman"/>
            <w:sz w:val="24"/>
            <w:szCs w:val="24"/>
          </w:rPr>
          <w:t xml:space="preserve">If no printers are available for the system, only the </w:t>
        </w:r>
        <w:r w:rsidRPr="001B20A3">
          <w:rPr>
            <w:rFonts w:ascii="Times New Roman" w:eastAsia="Times New Roman" w:hAnsi="Times New Roman" w:cs="Times New Roman"/>
            <w:b/>
            <w:bCs/>
            <w:sz w:val="24"/>
            <w:szCs w:val="24"/>
          </w:rPr>
          <w:t>Server Settings</w:t>
        </w:r>
        <w:r w:rsidRPr="001B20A3">
          <w:rPr>
            <w:rFonts w:ascii="Times New Roman" w:eastAsia="Times New Roman" w:hAnsi="Times New Roman" w:cs="Times New Roman"/>
            <w:sz w:val="24"/>
            <w:szCs w:val="24"/>
          </w:rPr>
          <w:t xml:space="preserve"> view is available for selection. If local printers are configured, a </w:t>
        </w:r>
        <w:r w:rsidRPr="001B20A3">
          <w:rPr>
            <w:rFonts w:ascii="Times New Roman" w:eastAsia="Times New Roman" w:hAnsi="Times New Roman" w:cs="Times New Roman"/>
            <w:b/>
            <w:bCs/>
            <w:sz w:val="24"/>
            <w:szCs w:val="24"/>
          </w:rPr>
          <w:t>Local Printers</w:t>
        </w:r>
        <w:r w:rsidRPr="001B20A3">
          <w:rPr>
            <w:rFonts w:ascii="Times New Roman" w:eastAsia="Times New Roman" w:hAnsi="Times New Roman" w:cs="Times New Roman"/>
            <w:sz w:val="24"/>
            <w:szCs w:val="24"/>
          </w:rPr>
          <w:t xml:space="preserve"> menu will available.</w:t>
        </w:r>
      </w:ins>
    </w:p>
    <w:p w:rsidR="001B20A3" w:rsidRPr="001B20A3" w:rsidRDefault="001B20A3" w:rsidP="001B20A3">
      <w:pPr>
        <w:spacing w:before="100" w:beforeAutospacing="1" w:after="100" w:afterAutospacing="1" w:line="240" w:lineRule="auto"/>
        <w:outlineLvl w:val="2"/>
        <w:rPr>
          <w:ins w:id="883" w:author="Unknown"/>
          <w:rFonts w:ascii="Times New Roman" w:eastAsia="Times New Roman" w:hAnsi="Times New Roman" w:cs="Times New Roman"/>
          <w:b/>
          <w:bCs/>
          <w:sz w:val="27"/>
          <w:szCs w:val="27"/>
        </w:rPr>
      </w:pPr>
      <w:ins w:id="884" w:author="Unknown">
        <w:r w:rsidRPr="001B20A3">
          <w:rPr>
            <w:rFonts w:ascii="Times New Roman" w:eastAsia="Times New Roman" w:hAnsi="Times New Roman" w:cs="Times New Roman"/>
            <w:b/>
            <w:bCs/>
            <w:sz w:val="27"/>
            <w:szCs w:val="27"/>
          </w:rPr>
          <w:t>Install new printer</w:t>
        </w:r>
      </w:ins>
    </w:p>
    <w:p w:rsidR="001B20A3" w:rsidRPr="001B20A3" w:rsidRDefault="001B20A3" w:rsidP="001B20A3">
      <w:pPr>
        <w:spacing w:before="100" w:beforeAutospacing="1" w:after="100" w:afterAutospacing="1" w:line="240" w:lineRule="auto"/>
        <w:rPr>
          <w:ins w:id="885" w:author="Unknown"/>
          <w:rFonts w:ascii="Times New Roman" w:eastAsia="Times New Roman" w:hAnsi="Times New Roman" w:cs="Times New Roman"/>
          <w:sz w:val="24"/>
          <w:szCs w:val="24"/>
        </w:rPr>
      </w:pPr>
      <w:proofErr w:type="gramStart"/>
      <w:ins w:id="886" w:author="Unknown">
        <w:r w:rsidRPr="001B20A3">
          <w:rPr>
            <w:rFonts w:ascii="Times New Roman" w:eastAsia="Times New Roman" w:hAnsi="Times New Roman" w:cs="Times New Roman"/>
            <w:sz w:val="24"/>
            <w:szCs w:val="24"/>
          </w:rPr>
          <w:t>click</w:t>
        </w:r>
        <w:proofErr w:type="gramEnd"/>
        <w:r w:rsidRPr="001B20A3">
          <w:rPr>
            <w:rFonts w:ascii="Times New Roman" w:eastAsia="Times New Roman" w:hAnsi="Times New Roman" w:cs="Times New Roman"/>
            <w:sz w:val="24"/>
            <w:szCs w:val="24"/>
          </w:rPr>
          <w:t xml:space="preserve"> </w:t>
        </w:r>
        <w:r w:rsidRPr="001B20A3">
          <w:rPr>
            <w:rFonts w:ascii="Times New Roman" w:eastAsia="Times New Roman" w:hAnsi="Times New Roman" w:cs="Times New Roman"/>
            <w:b/>
            <w:bCs/>
            <w:sz w:val="24"/>
            <w:szCs w:val="24"/>
          </w:rPr>
          <w:t>New Printer</w:t>
        </w:r>
        <w:r w:rsidRPr="001B20A3">
          <w:rPr>
            <w:rFonts w:ascii="Times New Roman" w:eastAsia="Times New Roman" w:hAnsi="Times New Roman" w:cs="Times New Roman"/>
            <w:sz w:val="24"/>
            <w:szCs w:val="24"/>
          </w:rPr>
          <w:t xml:space="preserve"> on the toolbar.</w:t>
        </w:r>
        <w:r w:rsidRPr="001B20A3">
          <w:rPr>
            <w:rFonts w:ascii="Times New Roman" w:eastAsia="Times New Roman" w:hAnsi="Times New Roman" w:cs="Times New Roman"/>
            <w:sz w:val="24"/>
            <w:szCs w:val="24"/>
          </w:rPr>
          <w:br/>
        </w:r>
      </w:ins>
      <w:r>
        <w:rPr>
          <w:rFonts w:ascii="Times New Roman" w:eastAsia="Times New Roman" w:hAnsi="Times New Roman" w:cs="Times New Roman"/>
          <w:noProof/>
          <w:sz w:val="24"/>
          <w:szCs w:val="24"/>
        </w:rPr>
        <w:drawing>
          <wp:inline distT="0" distB="0" distL="0" distR="0">
            <wp:extent cx="1828800" cy="1211580"/>
            <wp:effectExtent l="19050" t="0" r="0" b="0"/>
            <wp:docPr id="614" name="Picture 614" descr="new pri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4" descr="new printer"/>
                    <pic:cNvPicPr>
                      <a:picLocks noChangeAspect="1" noChangeArrowheads="1"/>
                    </pic:cNvPicPr>
                  </pic:nvPicPr>
                  <pic:blipFill>
                    <a:blip r:embed="rId1367"/>
                    <a:srcRect/>
                    <a:stretch>
                      <a:fillRect/>
                    </a:stretch>
                  </pic:blipFill>
                  <pic:spPr bwMode="auto">
                    <a:xfrm>
                      <a:off x="0" y="0"/>
                      <a:ext cx="1828800" cy="1211580"/>
                    </a:xfrm>
                    <a:prstGeom prst="rect">
                      <a:avLst/>
                    </a:prstGeom>
                    <a:noFill/>
                    <a:ln w="9525">
                      <a:noFill/>
                      <a:miter lim="800000"/>
                      <a:headEnd/>
                      <a:tailEnd/>
                    </a:ln>
                  </pic:spPr>
                </pic:pic>
              </a:graphicData>
            </a:graphic>
          </wp:inline>
        </w:drawing>
      </w:r>
      <w:ins w:id="887" w:author="Unknown">
        <w:r w:rsidRPr="001B20A3">
          <w:rPr>
            <w:rFonts w:ascii="Times New Roman" w:eastAsia="Times New Roman" w:hAnsi="Times New Roman" w:cs="Times New Roman"/>
            <w:sz w:val="24"/>
            <w:szCs w:val="24"/>
          </w:rPr>
          <w:br/>
          <w:t xml:space="preserve">In the dialog window that appears, accept the </w:t>
        </w:r>
        <w:r w:rsidRPr="001B20A3">
          <w:rPr>
            <w:rFonts w:ascii="Times New Roman" w:eastAsia="Times New Roman" w:hAnsi="Times New Roman" w:cs="Times New Roman"/>
            <w:b/>
            <w:bCs/>
            <w:sz w:val="24"/>
            <w:szCs w:val="24"/>
          </w:rPr>
          <w:t>default queue name</w:t>
        </w:r>
        <w:r w:rsidRPr="001B20A3">
          <w:rPr>
            <w:rFonts w:ascii="Times New Roman" w:eastAsia="Times New Roman" w:hAnsi="Times New Roman" w:cs="Times New Roman"/>
            <w:sz w:val="24"/>
            <w:szCs w:val="24"/>
          </w:rPr>
          <w:t xml:space="preserve"> or change it to a short, descriptive name that begins with a letter and does not contain spaces. Then select </w:t>
        </w:r>
        <w:r w:rsidRPr="001B20A3">
          <w:rPr>
            <w:rFonts w:ascii="Times New Roman" w:eastAsia="Times New Roman" w:hAnsi="Times New Roman" w:cs="Times New Roman"/>
            <w:b/>
            <w:bCs/>
            <w:sz w:val="24"/>
            <w:szCs w:val="24"/>
          </w:rPr>
          <w:t>printer</w:t>
        </w:r>
        <w:r w:rsidRPr="001B20A3">
          <w:rPr>
            <w:rFonts w:ascii="Times New Roman" w:eastAsia="Times New Roman" w:hAnsi="Times New Roman" w:cs="Times New Roman"/>
            <w:sz w:val="24"/>
            <w:szCs w:val="24"/>
          </w:rPr>
          <w:t xml:space="preserve"> from list and click on </w:t>
        </w:r>
        <w:r w:rsidRPr="001B20A3">
          <w:rPr>
            <w:rFonts w:ascii="Times New Roman" w:eastAsia="Times New Roman" w:hAnsi="Times New Roman" w:cs="Times New Roman"/>
            <w:b/>
            <w:bCs/>
            <w:sz w:val="24"/>
            <w:szCs w:val="24"/>
          </w:rPr>
          <w:t>forward</w:t>
        </w:r>
        <w:r w:rsidRPr="001B20A3">
          <w:rPr>
            <w:rFonts w:ascii="Times New Roman" w:eastAsia="Times New Roman" w:hAnsi="Times New Roman" w:cs="Times New Roman"/>
            <w:sz w:val="24"/>
            <w:szCs w:val="24"/>
          </w:rPr>
          <w:t xml:space="preserve"> and click on </w:t>
        </w:r>
        <w:r w:rsidRPr="001B20A3">
          <w:rPr>
            <w:rFonts w:ascii="Times New Roman" w:eastAsia="Times New Roman" w:hAnsi="Times New Roman" w:cs="Times New Roman"/>
            <w:b/>
            <w:bCs/>
            <w:sz w:val="24"/>
            <w:szCs w:val="24"/>
          </w:rPr>
          <w:t>finsh</w:t>
        </w:r>
        <w:r w:rsidRPr="001B20A3">
          <w:rPr>
            <w:rFonts w:ascii="Times New Roman" w:eastAsia="Times New Roman" w:hAnsi="Times New Roman" w:cs="Times New Roman"/>
            <w:sz w:val="24"/>
            <w:szCs w:val="24"/>
          </w:rPr>
          <w:t>.</w:t>
        </w:r>
      </w:ins>
    </w:p>
    <w:p w:rsidR="001B20A3" w:rsidRPr="001B20A3" w:rsidRDefault="001B20A3" w:rsidP="001B20A3">
      <w:pPr>
        <w:spacing w:before="100" w:beforeAutospacing="1" w:after="100" w:afterAutospacing="1" w:line="240" w:lineRule="auto"/>
        <w:rPr>
          <w:ins w:id="888" w:author="Unknown"/>
          <w:rFonts w:ascii="Times New Roman" w:eastAsia="Times New Roman" w:hAnsi="Times New Roman" w:cs="Times New Roman"/>
          <w:sz w:val="24"/>
          <w:szCs w:val="24"/>
        </w:rPr>
      </w:pPr>
      <w:proofErr w:type="gramStart"/>
      <w:ins w:id="889" w:author="Unknown">
        <w:r w:rsidRPr="001B20A3">
          <w:rPr>
            <w:rFonts w:ascii="Times New Roman" w:eastAsia="Times New Roman" w:hAnsi="Times New Roman" w:cs="Times New Roman"/>
            <w:b/>
            <w:bCs/>
            <w:sz w:val="24"/>
            <w:szCs w:val="24"/>
          </w:rPr>
          <w:t>spool</w:t>
        </w:r>
        <w:proofErr w:type="gramEnd"/>
        <w:r w:rsidRPr="001B20A3">
          <w:rPr>
            <w:rFonts w:ascii="Times New Roman" w:eastAsia="Times New Roman" w:hAnsi="Times New Roman" w:cs="Times New Roman"/>
            <w:b/>
            <w:bCs/>
            <w:sz w:val="24"/>
            <w:szCs w:val="24"/>
          </w:rPr>
          <w:t xml:space="preserve"> directories</w:t>
        </w:r>
        <w:r w:rsidRPr="001B20A3">
          <w:rPr>
            <w:rFonts w:ascii="Times New Roman" w:eastAsia="Times New Roman" w:hAnsi="Times New Roman" w:cs="Times New Roman"/>
            <w:sz w:val="24"/>
            <w:szCs w:val="24"/>
          </w:rPr>
          <w:br/>
          <w:t xml:space="preserve">When your system prints a file, it makes use of special directories called </w:t>
        </w:r>
        <w:r w:rsidRPr="001B20A3">
          <w:rPr>
            <w:rFonts w:ascii="Times New Roman" w:eastAsia="Times New Roman" w:hAnsi="Times New Roman" w:cs="Times New Roman"/>
            <w:b/>
            <w:bCs/>
            <w:sz w:val="24"/>
            <w:szCs w:val="24"/>
          </w:rPr>
          <w:t>spool directories.</w:t>
        </w:r>
        <w:r w:rsidRPr="001B20A3">
          <w:rPr>
            <w:rFonts w:ascii="Times New Roman" w:eastAsia="Times New Roman" w:hAnsi="Times New Roman" w:cs="Times New Roman"/>
            <w:sz w:val="24"/>
            <w:szCs w:val="24"/>
          </w:rPr>
          <w:t xml:space="preserve"> The location of the spool directory is obtained from the printer's entry in its configuration file. On </w:t>
        </w:r>
        <w:r w:rsidRPr="001B20A3">
          <w:rPr>
            <w:rFonts w:ascii="Times New Roman" w:eastAsia="Times New Roman" w:hAnsi="Times New Roman" w:cs="Times New Roman"/>
            <w:sz w:val="24"/>
            <w:szCs w:val="24"/>
          </w:rPr>
          <w:lastRenderedPageBreak/>
          <w:t xml:space="preserve">Linux, the spool directory is located at </w:t>
        </w:r>
        <w:r w:rsidRPr="001B20A3">
          <w:rPr>
            <w:rFonts w:ascii="Times New Roman" w:eastAsia="Times New Roman" w:hAnsi="Times New Roman" w:cs="Times New Roman"/>
            <w:b/>
            <w:bCs/>
            <w:sz w:val="24"/>
            <w:szCs w:val="24"/>
          </w:rPr>
          <w:t>/var/spool/cups</w:t>
        </w:r>
        <w:r w:rsidRPr="001B20A3">
          <w:rPr>
            <w:rFonts w:ascii="Times New Roman" w:eastAsia="Times New Roman" w:hAnsi="Times New Roman" w:cs="Times New Roman"/>
            <w:sz w:val="24"/>
            <w:szCs w:val="24"/>
          </w:rPr>
          <w:t xml:space="preserve"> under a directory with the name of the printer.</w:t>
        </w:r>
      </w:ins>
    </w:p>
    <w:p w:rsidR="001B20A3" w:rsidRPr="001B20A3" w:rsidRDefault="001B20A3" w:rsidP="001B20A3">
      <w:pPr>
        <w:spacing w:before="100" w:beforeAutospacing="1" w:after="100" w:afterAutospacing="1" w:line="240" w:lineRule="auto"/>
        <w:rPr>
          <w:ins w:id="890" w:author="Unknown"/>
          <w:rFonts w:ascii="Times New Roman" w:eastAsia="Times New Roman" w:hAnsi="Times New Roman" w:cs="Times New Roman"/>
          <w:sz w:val="24"/>
          <w:szCs w:val="24"/>
        </w:rPr>
      </w:pPr>
      <w:proofErr w:type="gramStart"/>
      <w:ins w:id="891" w:author="Unknown">
        <w:r w:rsidRPr="001B20A3">
          <w:rPr>
            <w:rFonts w:ascii="Times New Roman" w:eastAsia="Times New Roman" w:hAnsi="Times New Roman" w:cs="Times New Roman"/>
            <w:b/>
            <w:bCs/>
            <w:sz w:val="24"/>
            <w:szCs w:val="24"/>
          </w:rPr>
          <w:t>print</w:t>
        </w:r>
        <w:proofErr w:type="gramEnd"/>
        <w:r w:rsidRPr="001B20A3">
          <w:rPr>
            <w:rFonts w:ascii="Times New Roman" w:eastAsia="Times New Roman" w:hAnsi="Times New Roman" w:cs="Times New Roman"/>
            <w:b/>
            <w:bCs/>
            <w:sz w:val="24"/>
            <w:szCs w:val="24"/>
          </w:rPr>
          <w:t xml:space="preserve"> job</w:t>
        </w:r>
        <w:r w:rsidRPr="001B20A3">
          <w:rPr>
            <w:rFonts w:ascii="Times New Roman" w:eastAsia="Times New Roman" w:hAnsi="Times New Roman" w:cs="Times New Roman"/>
            <w:sz w:val="24"/>
            <w:szCs w:val="24"/>
          </w:rPr>
          <w:br/>
          <w:t>A print job is a file to be printed. When you send a file to a printer, a copy of it is made and placed in a spool directory set up for that printer.</w:t>
        </w:r>
      </w:ins>
    </w:p>
    <w:p w:rsidR="001B20A3" w:rsidRPr="001B20A3" w:rsidRDefault="001B20A3" w:rsidP="001B20A3">
      <w:pPr>
        <w:spacing w:before="100" w:beforeAutospacing="1" w:after="100" w:afterAutospacing="1" w:line="240" w:lineRule="auto"/>
        <w:rPr>
          <w:ins w:id="892" w:author="Unknown"/>
          <w:rFonts w:ascii="Times New Roman" w:eastAsia="Times New Roman" w:hAnsi="Times New Roman" w:cs="Times New Roman"/>
          <w:sz w:val="24"/>
          <w:szCs w:val="24"/>
        </w:rPr>
      </w:pPr>
      <w:proofErr w:type="gramStart"/>
      <w:ins w:id="893" w:author="Unknown">
        <w:r w:rsidRPr="001B20A3">
          <w:rPr>
            <w:rFonts w:ascii="Times New Roman" w:eastAsia="Times New Roman" w:hAnsi="Times New Roman" w:cs="Times New Roman"/>
            <w:b/>
            <w:bCs/>
            <w:sz w:val="24"/>
            <w:szCs w:val="24"/>
          </w:rPr>
          <w:t>classes</w:t>
        </w:r>
        <w:proofErr w:type="gramEnd"/>
        <w:r w:rsidRPr="001B20A3">
          <w:rPr>
            <w:rFonts w:ascii="Times New Roman" w:eastAsia="Times New Roman" w:hAnsi="Times New Roman" w:cs="Times New Roman"/>
            <w:sz w:val="24"/>
            <w:szCs w:val="24"/>
          </w:rPr>
          <w:br/>
          <w:t xml:space="preserve">CUPS features a way to let you select a group of printers to print a job instead of selecting just one. </w:t>
        </w:r>
        <w:proofErr w:type="gramStart"/>
        <w:r w:rsidRPr="001B20A3">
          <w:rPr>
            <w:rFonts w:ascii="Times New Roman" w:eastAsia="Times New Roman" w:hAnsi="Times New Roman" w:cs="Times New Roman"/>
            <w:sz w:val="24"/>
            <w:szCs w:val="24"/>
          </w:rPr>
          <w:t>That way, if one printer is busy or down, another printer can be automatically selected to perform the job.</w:t>
        </w:r>
        <w:proofErr w:type="gramEnd"/>
        <w:r w:rsidRPr="001B20A3">
          <w:rPr>
            <w:rFonts w:ascii="Times New Roman" w:eastAsia="Times New Roman" w:hAnsi="Times New Roman" w:cs="Times New Roman"/>
            <w:sz w:val="24"/>
            <w:szCs w:val="24"/>
          </w:rPr>
          <w:t xml:space="preserve"> Such groupings of printers are called </w:t>
        </w:r>
        <w:r w:rsidRPr="001B20A3">
          <w:rPr>
            <w:rFonts w:ascii="Times New Roman" w:eastAsia="Times New Roman" w:hAnsi="Times New Roman" w:cs="Times New Roman"/>
            <w:b/>
            <w:bCs/>
            <w:sz w:val="24"/>
            <w:szCs w:val="24"/>
          </w:rPr>
          <w:t>classes</w:t>
        </w:r>
        <w:r w:rsidRPr="001B20A3">
          <w:rPr>
            <w:rFonts w:ascii="Times New Roman" w:eastAsia="Times New Roman" w:hAnsi="Times New Roman" w:cs="Times New Roman"/>
            <w:sz w:val="24"/>
            <w:szCs w:val="24"/>
          </w:rPr>
          <w:t>. Once you have installed your printers, you can group them into different classes.</w:t>
        </w:r>
      </w:ins>
    </w:p>
    <w:p w:rsidR="001B20A3" w:rsidRPr="001B20A3" w:rsidRDefault="001B20A3" w:rsidP="001B20A3">
      <w:pPr>
        <w:spacing w:before="100" w:beforeAutospacing="1" w:after="100" w:afterAutospacing="1" w:line="240" w:lineRule="auto"/>
        <w:rPr>
          <w:ins w:id="894" w:author="Unknown"/>
          <w:rFonts w:ascii="Times New Roman" w:eastAsia="Times New Roman" w:hAnsi="Times New Roman" w:cs="Times New Roman"/>
          <w:sz w:val="24"/>
          <w:szCs w:val="24"/>
        </w:rPr>
      </w:pPr>
      <w:ins w:id="895" w:author="Unknown">
        <w:r w:rsidRPr="001B20A3">
          <w:rPr>
            <w:rFonts w:ascii="Times New Roman" w:eastAsia="Times New Roman" w:hAnsi="Times New Roman" w:cs="Times New Roman"/>
            <w:sz w:val="24"/>
            <w:szCs w:val="24"/>
          </w:rPr>
          <w:t xml:space="preserve">Once you have successfully installed local printer it will show in right pane. </w:t>
        </w:r>
        <w:proofErr w:type="gramStart"/>
        <w:r w:rsidRPr="001B20A3">
          <w:rPr>
            <w:rFonts w:ascii="Times New Roman" w:eastAsia="Times New Roman" w:hAnsi="Times New Roman" w:cs="Times New Roman"/>
            <w:sz w:val="24"/>
            <w:szCs w:val="24"/>
          </w:rPr>
          <w:t>and</w:t>
        </w:r>
        <w:proofErr w:type="gramEnd"/>
        <w:r w:rsidRPr="001B20A3">
          <w:rPr>
            <w:rFonts w:ascii="Times New Roman" w:eastAsia="Times New Roman" w:hAnsi="Times New Roman" w:cs="Times New Roman"/>
            <w:sz w:val="24"/>
            <w:szCs w:val="24"/>
          </w:rPr>
          <w:t xml:space="preserve"> in left pane you can see all </w:t>
        </w:r>
        <w:r w:rsidRPr="001B20A3">
          <w:rPr>
            <w:rFonts w:ascii="Times New Roman" w:eastAsia="Times New Roman" w:hAnsi="Times New Roman" w:cs="Times New Roman"/>
            <w:b/>
            <w:bCs/>
            <w:sz w:val="24"/>
            <w:szCs w:val="24"/>
          </w:rPr>
          <w:t>administrative options.</w:t>
        </w:r>
        <w:r w:rsidRPr="001B20A3">
          <w:rPr>
            <w:rFonts w:ascii="Times New Roman" w:eastAsia="Times New Roman" w:hAnsi="Times New Roman" w:cs="Times New Roman"/>
            <w:sz w:val="24"/>
            <w:szCs w:val="24"/>
          </w:rPr>
          <w:br/>
        </w:r>
      </w:ins>
      <w:r>
        <w:rPr>
          <w:rFonts w:ascii="Times New Roman" w:eastAsia="Times New Roman" w:hAnsi="Times New Roman" w:cs="Times New Roman"/>
          <w:noProof/>
          <w:sz w:val="24"/>
          <w:szCs w:val="24"/>
        </w:rPr>
        <w:drawing>
          <wp:inline distT="0" distB="0" distL="0" distR="0">
            <wp:extent cx="5118100" cy="3051810"/>
            <wp:effectExtent l="19050" t="0" r="6350" b="0"/>
            <wp:docPr id="615" name="Picture 615" descr="printer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5" descr="printer option"/>
                    <pic:cNvPicPr>
                      <a:picLocks noChangeAspect="1" noChangeArrowheads="1"/>
                    </pic:cNvPicPr>
                  </pic:nvPicPr>
                  <pic:blipFill>
                    <a:blip r:embed="rId1368"/>
                    <a:srcRect/>
                    <a:stretch>
                      <a:fillRect/>
                    </a:stretch>
                  </pic:blipFill>
                  <pic:spPr bwMode="auto">
                    <a:xfrm>
                      <a:off x="0" y="0"/>
                      <a:ext cx="5118100" cy="3051810"/>
                    </a:xfrm>
                    <a:prstGeom prst="rect">
                      <a:avLst/>
                    </a:prstGeom>
                    <a:noFill/>
                    <a:ln w="9525">
                      <a:noFill/>
                      <a:miter lim="800000"/>
                      <a:headEnd/>
                      <a:tailEnd/>
                    </a:ln>
                  </pic:spPr>
                </pic:pic>
              </a:graphicData>
            </a:graphic>
          </wp:inline>
        </w:drawing>
      </w:r>
    </w:p>
    <w:p w:rsidR="001B20A3" w:rsidRPr="001B20A3" w:rsidRDefault="001B20A3" w:rsidP="001B20A3">
      <w:pPr>
        <w:numPr>
          <w:ilvl w:val="0"/>
          <w:numId w:val="92"/>
        </w:numPr>
        <w:spacing w:before="100" w:beforeAutospacing="1" w:after="100" w:afterAutospacing="1" w:line="240" w:lineRule="auto"/>
        <w:rPr>
          <w:ins w:id="896" w:author="Unknown"/>
          <w:rFonts w:ascii="Times New Roman" w:eastAsia="Times New Roman" w:hAnsi="Times New Roman" w:cs="Times New Roman"/>
          <w:sz w:val="24"/>
          <w:szCs w:val="24"/>
        </w:rPr>
      </w:pPr>
      <w:ins w:id="897" w:author="Unknown">
        <w:r w:rsidRPr="001B20A3">
          <w:rPr>
            <w:rFonts w:ascii="Times New Roman" w:eastAsia="Times New Roman" w:hAnsi="Times New Roman" w:cs="Times New Roman"/>
            <w:sz w:val="24"/>
            <w:szCs w:val="24"/>
          </w:rPr>
          <w:t xml:space="preserve">To </w:t>
        </w:r>
        <w:r w:rsidRPr="001B20A3">
          <w:rPr>
            <w:rFonts w:ascii="Times New Roman" w:eastAsia="Times New Roman" w:hAnsi="Times New Roman" w:cs="Times New Roman"/>
            <w:b/>
            <w:bCs/>
            <w:sz w:val="24"/>
            <w:szCs w:val="24"/>
          </w:rPr>
          <w:t>view shared printer</w:t>
        </w:r>
        <w:r w:rsidRPr="001B20A3">
          <w:rPr>
            <w:rFonts w:ascii="Times New Roman" w:eastAsia="Times New Roman" w:hAnsi="Times New Roman" w:cs="Times New Roman"/>
            <w:sz w:val="24"/>
            <w:szCs w:val="24"/>
          </w:rPr>
          <w:t xml:space="preserve"> on other system Tick mark on first option</w:t>
        </w:r>
      </w:ins>
    </w:p>
    <w:p w:rsidR="001B20A3" w:rsidRPr="001B20A3" w:rsidRDefault="001B20A3" w:rsidP="001B20A3">
      <w:pPr>
        <w:numPr>
          <w:ilvl w:val="0"/>
          <w:numId w:val="92"/>
        </w:numPr>
        <w:spacing w:before="100" w:beforeAutospacing="1" w:after="100" w:afterAutospacing="1" w:line="240" w:lineRule="auto"/>
        <w:rPr>
          <w:ins w:id="898" w:author="Unknown"/>
          <w:rFonts w:ascii="Times New Roman" w:eastAsia="Times New Roman" w:hAnsi="Times New Roman" w:cs="Times New Roman"/>
          <w:sz w:val="24"/>
          <w:szCs w:val="24"/>
        </w:rPr>
      </w:pPr>
      <w:ins w:id="899" w:author="Unknown">
        <w:r w:rsidRPr="001B20A3">
          <w:rPr>
            <w:rFonts w:ascii="Times New Roman" w:eastAsia="Times New Roman" w:hAnsi="Times New Roman" w:cs="Times New Roman"/>
            <w:sz w:val="24"/>
            <w:szCs w:val="24"/>
          </w:rPr>
          <w:t xml:space="preserve">To </w:t>
        </w:r>
        <w:r w:rsidRPr="001B20A3">
          <w:rPr>
            <w:rFonts w:ascii="Times New Roman" w:eastAsia="Times New Roman" w:hAnsi="Times New Roman" w:cs="Times New Roman"/>
            <w:b/>
            <w:bCs/>
            <w:sz w:val="24"/>
            <w:szCs w:val="24"/>
          </w:rPr>
          <w:t>share</w:t>
        </w:r>
        <w:r w:rsidRPr="001B20A3">
          <w:rPr>
            <w:rFonts w:ascii="Times New Roman" w:eastAsia="Times New Roman" w:hAnsi="Times New Roman" w:cs="Times New Roman"/>
            <w:sz w:val="24"/>
            <w:szCs w:val="24"/>
          </w:rPr>
          <w:t xml:space="preserve"> locally attached printer tick mark on second option</w:t>
        </w:r>
      </w:ins>
    </w:p>
    <w:p w:rsidR="001B20A3" w:rsidRPr="001B20A3" w:rsidRDefault="001B20A3" w:rsidP="001B20A3">
      <w:pPr>
        <w:numPr>
          <w:ilvl w:val="0"/>
          <w:numId w:val="92"/>
        </w:numPr>
        <w:spacing w:before="100" w:beforeAutospacing="1" w:after="100" w:afterAutospacing="1" w:line="240" w:lineRule="auto"/>
        <w:rPr>
          <w:ins w:id="900" w:author="Unknown"/>
          <w:rFonts w:ascii="Times New Roman" w:eastAsia="Times New Roman" w:hAnsi="Times New Roman" w:cs="Times New Roman"/>
          <w:sz w:val="24"/>
          <w:szCs w:val="24"/>
        </w:rPr>
      </w:pPr>
      <w:ins w:id="901" w:author="Unknown">
        <w:r w:rsidRPr="001B20A3">
          <w:rPr>
            <w:rFonts w:ascii="Times New Roman" w:eastAsia="Times New Roman" w:hAnsi="Times New Roman" w:cs="Times New Roman"/>
            <w:sz w:val="24"/>
            <w:szCs w:val="24"/>
          </w:rPr>
          <w:t xml:space="preserve">To </w:t>
        </w:r>
        <w:r w:rsidRPr="001B20A3">
          <w:rPr>
            <w:rFonts w:ascii="Times New Roman" w:eastAsia="Times New Roman" w:hAnsi="Times New Roman" w:cs="Times New Roman"/>
            <w:b/>
            <w:bCs/>
            <w:sz w:val="24"/>
            <w:szCs w:val="24"/>
          </w:rPr>
          <w:t>allow remote administration</w:t>
        </w:r>
        <w:r w:rsidRPr="001B20A3">
          <w:rPr>
            <w:rFonts w:ascii="Times New Roman" w:eastAsia="Times New Roman" w:hAnsi="Times New Roman" w:cs="Times New Roman"/>
            <w:sz w:val="24"/>
            <w:szCs w:val="24"/>
          </w:rPr>
          <w:t xml:space="preserve"> of this printer check mark on third option</w:t>
        </w:r>
      </w:ins>
    </w:p>
    <w:p w:rsidR="001B20A3" w:rsidRPr="001B20A3" w:rsidRDefault="001B20A3" w:rsidP="001B20A3">
      <w:pPr>
        <w:spacing w:before="100" w:beforeAutospacing="1" w:after="100" w:afterAutospacing="1" w:line="240" w:lineRule="auto"/>
        <w:rPr>
          <w:ins w:id="902" w:author="Unknown"/>
          <w:rFonts w:ascii="Times New Roman" w:eastAsia="Times New Roman" w:hAnsi="Times New Roman" w:cs="Times New Roman"/>
          <w:sz w:val="24"/>
          <w:szCs w:val="24"/>
        </w:rPr>
      </w:pPr>
      <w:ins w:id="903" w:author="Unknown">
        <w:r w:rsidRPr="001B20A3">
          <w:rPr>
            <w:rFonts w:ascii="Times New Roman" w:eastAsia="Times New Roman" w:hAnsi="Times New Roman" w:cs="Times New Roman"/>
            <w:sz w:val="24"/>
            <w:szCs w:val="24"/>
          </w:rPr>
          <w:lastRenderedPageBreak/>
          <w:t xml:space="preserve">Tick mark on appropriate option and click on </w:t>
        </w:r>
        <w:r w:rsidRPr="001B20A3">
          <w:rPr>
            <w:rFonts w:ascii="Times New Roman" w:eastAsia="Times New Roman" w:hAnsi="Times New Roman" w:cs="Times New Roman"/>
            <w:b/>
            <w:bCs/>
            <w:sz w:val="24"/>
            <w:szCs w:val="24"/>
          </w:rPr>
          <w:t>apply</w:t>
        </w:r>
        <w:r w:rsidRPr="001B20A3">
          <w:rPr>
            <w:rFonts w:ascii="Times New Roman" w:eastAsia="Times New Roman" w:hAnsi="Times New Roman" w:cs="Times New Roman"/>
            <w:sz w:val="24"/>
            <w:szCs w:val="24"/>
          </w:rPr>
          <w:br/>
        </w:r>
      </w:ins>
      <w:r>
        <w:rPr>
          <w:rFonts w:ascii="Times New Roman" w:eastAsia="Times New Roman" w:hAnsi="Times New Roman" w:cs="Times New Roman"/>
          <w:noProof/>
          <w:sz w:val="24"/>
          <w:szCs w:val="24"/>
        </w:rPr>
        <w:drawing>
          <wp:inline distT="0" distB="0" distL="0" distR="0">
            <wp:extent cx="5260975" cy="3063875"/>
            <wp:effectExtent l="19050" t="0" r="0" b="0"/>
            <wp:docPr id="616" name="Picture 616" descr="share printer from 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6" descr="share printer from server"/>
                    <pic:cNvPicPr>
                      <a:picLocks noChangeAspect="1" noChangeArrowheads="1"/>
                    </pic:cNvPicPr>
                  </pic:nvPicPr>
                  <pic:blipFill>
                    <a:blip r:embed="rId1369"/>
                    <a:srcRect/>
                    <a:stretch>
                      <a:fillRect/>
                    </a:stretch>
                  </pic:blipFill>
                  <pic:spPr bwMode="auto">
                    <a:xfrm>
                      <a:off x="0" y="0"/>
                      <a:ext cx="5260975" cy="3063875"/>
                    </a:xfrm>
                    <a:prstGeom prst="rect">
                      <a:avLst/>
                    </a:prstGeom>
                    <a:noFill/>
                    <a:ln w="9525">
                      <a:noFill/>
                      <a:miter lim="800000"/>
                      <a:headEnd/>
                      <a:tailEnd/>
                    </a:ln>
                  </pic:spPr>
                </pic:pic>
              </a:graphicData>
            </a:graphic>
          </wp:inline>
        </w:drawing>
      </w:r>
    </w:p>
    <w:p w:rsidR="001B20A3" w:rsidRPr="001B20A3" w:rsidRDefault="001B20A3" w:rsidP="001B20A3">
      <w:pPr>
        <w:spacing w:before="100" w:beforeAutospacing="1" w:after="100" w:afterAutospacing="1" w:line="240" w:lineRule="auto"/>
        <w:outlineLvl w:val="2"/>
        <w:rPr>
          <w:ins w:id="904" w:author="Unknown"/>
          <w:rFonts w:ascii="Times New Roman" w:eastAsia="Times New Roman" w:hAnsi="Times New Roman" w:cs="Times New Roman"/>
          <w:b/>
          <w:bCs/>
          <w:sz w:val="27"/>
          <w:szCs w:val="27"/>
        </w:rPr>
      </w:pPr>
      <w:proofErr w:type="gramStart"/>
      <w:ins w:id="905" w:author="Unknown">
        <w:r w:rsidRPr="001B20A3">
          <w:rPr>
            <w:rFonts w:ascii="Times New Roman" w:eastAsia="Times New Roman" w:hAnsi="Times New Roman" w:cs="Times New Roman"/>
            <w:b/>
            <w:bCs/>
            <w:sz w:val="27"/>
            <w:szCs w:val="27"/>
          </w:rPr>
          <w:t>configure</w:t>
        </w:r>
        <w:proofErr w:type="gramEnd"/>
        <w:r w:rsidRPr="001B20A3">
          <w:rPr>
            <w:rFonts w:ascii="Times New Roman" w:eastAsia="Times New Roman" w:hAnsi="Times New Roman" w:cs="Times New Roman"/>
            <w:b/>
            <w:bCs/>
            <w:sz w:val="27"/>
            <w:szCs w:val="27"/>
          </w:rPr>
          <w:t xml:space="preserve"> window clients</w:t>
        </w:r>
      </w:ins>
    </w:p>
    <w:p w:rsidR="001B20A3" w:rsidRPr="001B20A3" w:rsidRDefault="001B20A3" w:rsidP="001B20A3">
      <w:pPr>
        <w:spacing w:before="100" w:beforeAutospacing="1" w:after="100" w:afterAutospacing="1" w:line="240" w:lineRule="auto"/>
        <w:rPr>
          <w:ins w:id="906" w:author="Unknown"/>
          <w:rFonts w:ascii="Times New Roman" w:eastAsia="Times New Roman" w:hAnsi="Times New Roman" w:cs="Times New Roman"/>
          <w:sz w:val="24"/>
          <w:szCs w:val="24"/>
        </w:rPr>
      </w:pPr>
      <w:ins w:id="907" w:author="Unknown">
        <w:r w:rsidRPr="001B20A3">
          <w:rPr>
            <w:rFonts w:ascii="Times New Roman" w:eastAsia="Times New Roman" w:hAnsi="Times New Roman" w:cs="Times New Roman"/>
            <w:sz w:val="24"/>
            <w:szCs w:val="24"/>
          </w:rPr>
          <w:t xml:space="preserve">Go on window system and </w:t>
        </w:r>
        <w:r w:rsidRPr="001B20A3">
          <w:rPr>
            <w:rFonts w:ascii="Times New Roman" w:eastAsia="Times New Roman" w:hAnsi="Times New Roman" w:cs="Times New Roman"/>
            <w:b/>
            <w:bCs/>
            <w:sz w:val="24"/>
            <w:szCs w:val="24"/>
          </w:rPr>
          <w:t>ping</w:t>
        </w:r>
        <w:r w:rsidRPr="001B20A3">
          <w:rPr>
            <w:rFonts w:ascii="Times New Roman" w:eastAsia="Times New Roman" w:hAnsi="Times New Roman" w:cs="Times New Roman"/>
            <w:sz w:val="24"/>
            <w:szCs w:val="24"/>
          </w:rPr>
          <w:t xml:space="preserve"> from printer server and open </w:t>
        </w:r>
        <w:r w:rsidRPr="001B20A3">
          <w:rPr>
            <w:rFonts w:ascii="Times New Roman" w:eastAsia="Times New Roman" w:hAnsi="Times New Roman" w:cs="Times New Roman"/>
            <w:b/>
            <w:bCs/>
            <w:sz w:val="24"/>
            <w:szCs w:val="24"/>
          </w:rPr>
          <w:t>internet explorer</w:t>
        </w:r>
        <w:r w:rsidRPr="001B20A3">
          <w:rPr>
            <w:rFonts w:ascii="Times New Roman" w:eastAsia="Times New Roman" w:hAnsi="Times New Roman" w:cs="Times New Roman"/>
            <w:sz w:val="24"/>
            <w:szCs w:val="24"/>
          </w:rPr>
          <w:t xml:space="preserve"> and give the </w:t>
        </w:r>
        <w:r w:rsidRPr="001B20A3">
          <w:rPr>
            <w:rFonts w:ascii="Times New Roman" w:eastAsia="Times New Roman" w:hAnsi="Times New Roman" w:cs="Times New Roman"/>
            <w:b/>
            <w:bCs/>
            <w:sz w:val="24"/>
            <w:szCs w:val="24"/>
          </w:rPr>
          <w:t>ip address</w:t>
        </w:r>
        <w:r w:rsidRPr="001B20A3">
          <w:rPr>
            <w:rFonts w:ascii="Times New Roman" w:eastAsia="Times New Roman" w:hAnsi="Times New Roman" w:cs="Times New Roman"/>
            <w:sz w:val="24"/>
            <w:szCs w:val="24"/>
          </w:rPr>
          <w:t xml:space="preserve"> of server with printer port </w:t>
        </w:r>
        <w:r w:rsidRPr="001B20A3">
          <w:rPr>
            <w:rFonts w:ascii="Times New Roman" w:eastAsia="Times New Roman" w:hAnsi="Times New Roman" w:cs="Times New Roman"/>
            <w:b/>
            <w:bCs/>
            <w:sz w:val="24"/>
            <w:szCs w:val="24"/>
          </w:rPr>
          <w:t>631</w:t>
        </w:r>
        <w:r w:rsidRPr="001B20A3">
          <w:rPr>
            <w:rFonts w:ascii="Times New Roman" w:eastAsia="Times New Roman" w:hAnsi="Times New Roman" w:cs="Times New Roman"/>
            <w:sz w:val="24"/>
            <w:szCs w:val="24"/>
          </w:rPr>
          <w:t xml:space="preserve"> </w:t>
        </w:r>
        <w:r w:rsidRPr="001B20A3">
          <w:rPr>
            <w:rFonts w:ascii="Times New Roman" w:eastAsia="Times New Roman" w:hAnsi="Times New Roman" w:cs="Times New Roman"/>
            <w:sz w:val="24"/>
            <w:szCs w:val="24"/>
          </w:rPr>
          <w:br/>
        </w:r>
      </w:ins>
      <w:r>
        <w:rPr>
          <w:rFonts w:ascii="Times New Roman" w:eastAsia="Times New Roman" w:hAnsi="Times New Roman" w:cs="Times New Roman"/>
          <w:noProof/>
          <w:sz w:val="24"/>
          <w:szCs w:val="24"/>
        </w:rPr>
        <w:drawing>
          <wp:inline distT="0" distB="0" distL="0" distR="0">
            <wp:extent cx="2957195" cy="1128395"/>
            <wp:effectExtent l="19050" t="0" r="0" b="0"/>
            <wp:docPr id="617" name="Picture 617" descr="internet explor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7" descr="internet explorer"/>
                    <pic:cNvPicPr>
                      <a:picLocks noChangeAspect="1" noChangeArrowheads="1"/>
                    </pic:cNvPicPr>
                  </pic:nvPicPr>
                  <pic:blipFill>
                    <a:blip r:embed="rId1370"/>
                    <a:srcRect/>
                    <a:stretch>
                      <a:fillRect/>
                    </a:stretch>
                  </pic:blipFill>
                  <pic:spPr bwMode="auto">
                    <a:xfrm>
                      <a:off x="0" y="0"/>
                      <a:ext cx="2957195" cy="1128395"/>
                    </a:xfrm>
                    <a:prstGeom prst="rect">
                      <a:avLst/>
                    </a:prstGeom>
                    <a:noFill/>
                    <a:ln w="9525">
                      <a:noFill/>
                      <a:miter lim="800000"/>
                      <a:headEnd/>
                      <a:tailEnd/>
                    </a:ln>
                  </pic:spPr>
                </pic:pic>
              </a:graphicData>
            </a:graphic>
          </wp:inline>
        </w:drawing>
      </w:r>
    </w:p>
    <w:p w:rsidR="001B20A3" w:rsidRPr="001B20A3" w:rsidRDefault="001B20A3" w:rsidP="001B20A3">
      <w:pPr>
        <w:spacing w:before="100" w:beforeAutospacing="1" w:after="100" w:afterAutospacing="1" w:line="240" w:lineRule="auto"/>
        <w:rPr>
          <w:ins w:id="908" w:author="Unknown"/>
          <w:rFonts w:ascii="Times New Roman" w:eastAsia="Times New Roman" w:hAnsi="Times New Roman" w:cs="Times New Roman"/>
          <w:sz w:val="24"/>
          <w:szCs w:val="24"/>
        </w:rPr>
      </w:pPr>
      <w:ins w:id="909" w:author="Unknown">
        <w:r w:rsidRPr="001B20A3">
          <w:rPr>
            <w:rFonts w:ascii="Times New Roman" w:eastAsia="Times New Roman" w:hAnsi="Times New Roman" w:cs="Times New Roman"/>
            <w:sz w:val="24"/>
            <w:szCs w:val="24"/>
          </w:rPr>
          <w:lastRenderedPageBreak/>
          <w:t xml:space="preserve">This will launch </w:t>
        </w:r>
        <w:r w:rsidRPr="001B20A3">
          <w:rPr>
            <w:rFonts w:ascii="Times New Roman" w:eastAsia="Times New Roman" w:hAnsi="Times New Roman" w:cs="Times New Roman"/>
            <w:b/>
            <w:bCs/>
            <w:sz w:val="24"/>
            <w:szCs w:val="24"/>
          </w:rPr>
          <w:t>CUPS web application</w:t>
        </w:r>
        <w:r w:rsidRPr="001B20A3">
          <w:rPr>
            <w:rFonts w:ascii="Times New Roman" w:eastAsia="Times New Roman" w:hAnsi="Times New Roman" w:cs="Times New Roman"/>
            <w:sz w:val="24"/>
            <w:szCs w:val="24"/>
          </w:rPr>
          <w:t xml:space="preserve"> click on </w:t>
        </w:r>
        <w:r w:rsidRPr="001B20A3">
          <w:rPr>
            <w:rFonts w:ascii="Times New Roman" w:eastAsia="Times New Roman" w:hAnsi="Times New Roman" w:cs="Times New Roman"/>
            <w:b/>
            <w:bCs/>
            <w:sz w:val="24"/>
            <w:szCs w:val="24"/>
          </w:rPr>
          <w:t>manage printer</w:t>
        </w:r>
        <w:r w:rsidRPr="001B20A3">
          <w:rPr>
            <w:rFonts w:ascii="Times New Roman" w:eastAsia="Times New Roman" w:hAnsi="Times New Roman" w:cs="Times New Roman"/>
            <w:sz w:val="24"/>
            <w:szCs w:val="24"/>
          </w:rPr>
          <w:t xml:space="preserve"> </w:t>
        </w:r>
        <w:r w:rsidRPr="001B20A3">
          <w:rPr>
            <w:rFonts w:ascii="Times New Roman" w:eastAsia="Times New Roman" w:hAnsi="Times New Roman" w:cs="Times New Roman"/>
            <w:sz w:val="24"/>
            <w:szCs w:val="24"/>
          </w:rPr>
          <w:br/>
        </w:r>
      </w:ins>
      <w:r>
        <w:rPr>
          <w:rFonts w:ascii="Times New Roman" w:eastAsia="Times New Roman" w:hAnsi="Times New Roman" w:cs="Times New Roman"/>
          <w:noProof/>
          <w:sz w:val="24"/>
          <w:szCs w:val="24"/>
        </w:rPr>
        <w:drawing>
          <wp:inline distT="0" distB="0" distL="0" distR="0">
            <wp:extent cx="5711825" cy="2624455"/>
            <wp:effectExtent l="19050" t="0" r="3175" b="0"/>
            <wp:docPr id="618" name="Picture 618" descr="manage pri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8" descr="manage printer"/>
                    <pic:cNvPicPr>
                      <a:picLocks noChangeAspect="1" noChangeArrowheads="1"/>
                    </pic:cNvPicPr>
                  </pic:nvPicPr>
                  <pic:blipFill>
                    <a:blip r:embed="rId1371"/>
                    <a:srcRect/>
                    <a:stretch>
                      <a:fillRect/>
                    </a:stretch>
                  </pic:blipFill>
                  <pic:spPr bwMode="auto">
                    <a:xfrm>
                      <a:off x="0" y="0"/>
                      <a:ext cx="5711825" cy="2624455"/>
                    </a:xfrm>
                    <a:prstGeom prst="rect">
                      <a:avLst/>
                    </a:prstGeom>
                    <a:noFill/>
                    <a:ln w="9525">
                      <a:noFill/>
                      <a:miter lim="800000"/>
                      <a:headEnd/>
                      <a:tailEnd/>
                    </a:ln>
                  </pic:spPr>
                </pic:pic>
              </a:graphicData>
            </a:graphic>
          </wp:inline>
        </w:drawing>
      </w:r>
    </w:p>
    <w:p w:rsidR="001B20A3" w:rsidRPr="001B20A3" w:rsidRDefault="001B20A3" w:rsidP="001B20A3">
      <w:pPr>
        <w:spacing w:before="100" w:beforeAutospacing="1" w:after="100" w:afterAutospacing="1" w:line="240" w:lineRule="auto"/>
        <w:rPr>
          <w:ins w:id="910" w:author="Unknown"/>
          <w:rFonts w:ascii="Times New Roman" w:eastAsia="Times New Roman" w:hAnsi="Times New Roman" w:cs="Times New Roman"/>
          <w:sz w:val="24"/>
          <w:szCs w:val="24"/>
        </w:rPr>
      </w:pPr>
      <w:proofErr w:type="gramStart"/>
      <w:ins w:id="911" w:author="Unknown">
        <w:r w:rsidRPr="001B20A3">
          <w:rPr>
            <w:rFonts w:ascii="Times New Roman" w:eastAsia="Times New Roman" w:hAnsi="Times New Roman" w:cs="Times New Roman"/>
            <w:sz w:val="24"/>
            <w:szCs w:val="24"/>
          </w:rPr>
          <w:t>now</w:t>
        </w:r>
        <w:proofErr w:type="gramEnd"/>
        <w:r w:rsidRPr="001B20A3">
          <w:rPr>
            <w:rFonts w:ascii="Times New Roman" w:eastAsia="Times New Roman" w:hAnsi="Times New Roman" w:cs="Times New Roman"/>
            <w:sz w:val="24"/>
            <w:szCs w:val="24"/>
          </w:rPr>
          <w:t xml:space="preserve"> you will see the </w:t>
        </w:r>
        <w:r w:rsidRPr="001B20A3">
          <w:rPr>
            <w:rFonts w:ascii="Times New Roman" w:eastAsia="Times New Roman" w:hAnsi="Times New Roman" w:cs="Times New Roman"/>
            <w:b/>
            <w:bCs/>
            <w:sz w:val="24"/>
            <w:szCs w:val="24"/>
          </w:rPr>
          <w:t>shared printer</w:t>
        </w:r>
        <w:r w:rsidRPr="001B20A3">
          <w:rPr>
            <w:rFonts w:ascii="Times New Roman" w:eastAsia="Times New Roman" w:hAnsi="Times New Roman" w:cs="Times New Roman"/>
            <w:sz w:val="24"/>
            <w:szCs w:val="24"/>
          </w:rPr>
          <w:t xml:space="preserve"> on server click on print </w:t>
        </w:r>
        <w:r w:rsidRPr="001B20A3">
          <w:rPr>
            <w:rFonts w:ascii="Times New Roman" w:eastAsia="Times New Roman" w:hAnsi="Times New Roman" w:cs="Times New Roman"/>
            <w:b/>
            <w:bCs/>
            <w:sz w:val="24"/>
            <w:szCs w:val="24"/>
          </w:rPr>
          <w:t>test page</w:t>
        </w:r>
        <w:r w:rsidRPr="001B20A3">
          <w:rPr>
            <w:rFonts w:ascii="Times New Roman" w:eastAsia="Times New Roman" w:hAnsi="Times New Roman" w:cs="Times New Roman"/>
            <w:sz w:val="24"/>
            <w:szCs w:val="24"/>
          </w:rPr>
          <w:t xml:space="preserve"> </w:t>
        </w:r>
        <w:r w:rsidRPr="001B20A3">
          <w:rPr>
            <w:rFonts w:ascii="Times New Roman" w:eastAsia="Times New Roman" w:hAnsi="Times New Roman" w:cs="Times New Roman"/>
            <w:sz w:val="24"/>
            <w:szCs w:val="24"/>
          </w:rPr>
          <w:br/>
        </w:r>
      </w:ins>
      <w:r>
        <w:rPr>
          <w:rFonts w:ascii="Times New Roman" w:eastAsia="Times New Roman" w:hAnsi="Times New Roman" w:cs="Times New Roman"/>
          <w:noProof/>
          <w:sz w:val="24"/>
          <w:szCs w:val="24"/>
        </w:rPr>
        <w:drawing>
          <wp:inline distT="0" distB="0" distL="0" distR="0">
            <wp:extent cx="3289300" cy="2814320"/>
            <wp:effectExtent l="19050" t="0" r="6350" b="0"/>
            <wp:docPr id="619" name="Picture 619" descr="print test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9" descr="print test page"/>
                    <pic:cNvPicPr>
                      <a:picLocks noChangeAspect="1" noChangeArrowheads="1"/>
                    </pic:cNvPicPr>
                  </pic:nvPicPr>
                  <pic:blipFill>
                    <a:blip r:embed="rId1372"/>
                    <a:srcRect/>
                    <a:stretch>
                      <a:fillRect/>
                    </a:stretch>
                  </pic:blipFill>
                  <pic:spPr bwMode="auto">
                    <a:xfrm>
                      <a:off x="0" y="0"/>
                      <a:ext cx="3289300" cy="2814320"/>
                    </a:xfrm>
                    <a:prstGeom prst="rect">
                      <a:avLst/>
                    </a:prstGeom>
                    <a:noFill/>
                    <a:ln w="9525">
                      <a:noFill/>
                      <a:miter lim="800000"/>
                      <a:headEnd/>
                      <a:tailEnd/>
                    </a:ln>
                  </pic:spPr>
                </pic:pic>
              </a:graphicData>
            </a:graphic>
          </wp:inline>
        </w:drawing>
      </w:r>
      <w:ins w:id="912" w:author="Unknown">
        <w:r w:rsidRPr="001B20A3">
          <w:rPr>
            <w:rFonts w:ascii="Times New Roman" w:eastAsia="Times New Roman" w:hAnsi="Times New Roman" w:cs="Times New Roman"/>
            <w:sz w:val="24"/>
            <w:szCs w:val="24"/>
          </w:rPr>
          <w:br/>
        </w:r>
        <w:r w:rsidRPr="001B20A3">
          <w:rPr>
            <w:rFonts w:ascii="Times New Roman" w:eastAsia="Times New Roman" w:hAnsi="Times New Roman" w:cs="Times New Roman"/>
            <w:sz w:val="24"/>
            <w:szCs w:val="24"/>
          </w:rPr>
          <w:lastRenderedPageBreak/>
          <w:t xml:space="preserve">A test page will be send on printer server copy this </w:t>
        </w:r>
        <w:r w:rsidRPr="001B20A3">
          <w:rPr>
            <w:rFonts w:ascii="Times New Roman" w:eastAsia="Times New Roman" w:hAnsi="Times New Roman" w:cs="Times New Roman"/>
            <w:b/>
            <w:bCs/>
            <w:sz w:val="24"/>
            <w:szCs w:val="24"/>
          </w:rPr>
          <w:t>url of printer</w:t>
        </w:r>
        <w:r w:rsidRPr="001B20A3">
          <w:rPr>
            <w:rFonts w:ascii="Times New Roman" w:eastAsia="Times New Roman" w:hAnsi="Times New Roman" w:cs="Times New Roman"/>
            <w:sz w:val="24"/>
            <w:szCs w:val="24"/>
          </w:rPr>
          <w:t xml:space="preserve"> </w:t>
        </w:r>
        <w:r w:rsidRPr="001B20A3">
          <w:rPr>
            <w:rFonts w:ascii="Times New Roman" w:eastAsia="Times New Roman" w:hAnsi="Times New Roman" w:cs="Times New Roman"/>
            <w:sz w:val="24"/>
            <w:szCs w:val="24"/>
          </w:rPr>
          <w:br/>
        </w:r>
      </w:ins>
      <w:r>
        <w:rPr>
          <w:rFonts w:ascii="Times New Roman" w:eastAsia="Times New Roman" w:hAnsi="Times New Roman" w:cs="Times New Roman"/>
          <w:noProof/>
          <w:sz w:val="24"/>
          <w:szCs w:val="24"/>
        </w:rPr>
        <w:drawing>
          <wp:inline distT="0" distB="0" distL="0" distR="0">
            <wp:extent cx="3776345" cy="2113915"/>
            <wp:effectExtent l="19050" t="0" r="0" b="0"/>
            <wp:docPr id="620" name="Picture 620" descr="copy ur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0" descr="copy url"/>
                    <pic:cNvPicPr>
                      <a:picLocks noChangeAspect="1" noChangeArrowheads="1"/>
                    </pic:cNvPicPr>
                  </pic:nvPicPr>
                  <pic:blipFill>
                    <a:blip r:embed="rId1373"/>
                    <a:srcRect/>
                    <a:stretch>
                      <a:fillRect/>
                    </a:stretch>
                  </pic:blipFill>
                  <pic:spPr bwMode="auto">
                    <a:xfrm>
                      <a:off x="0" y="0"/>
                      <a:ext cx="3776345" cy="2113915"/>
                    </a:xfrm>
                    <a:prstGeom prst="rect">
                      <a:avLst/>
                    </a:prstGeom>
                    <a:noFill/>
                    <a:ln w="9525">
                      <a:noFill/>
                      <a:miter lim="800000"/>
                      <a:headEnd/>
                      <a:tailEnd/>
                    </a:ln>
                  </pic:spPr>
                </pic:pic>
              </a:graphicData>
            </a:graphic>
          </wp:inline>
        </w:drawing>
      </w:r>
    </w:p>
    <w:p w:rsidR="001B20A3" w:rsidRPr="001B20A3" w:rsidRDefault="001B20A3" w:rsidP="001B20A3">
      <w:pPr>
        <w:spacing w:before="100" w:beforeAutospacing="1" w:after="100" w:afterAutospacing="1" w:line="240" w:lineRule="auto"/>
        <w:rPr>
          <w:ins w:id="913" w:author="Unknown"/>
          <w:rFonts w:ascii="Times New Roman" w:eastAsia="Times New Roman" w:hAnsi="Times New Roman" w:cs="Times New Roman"/>
          <w:sz w:val="24"/>
          <w:szCs w:val="24"/>
        </w:rPr>
      </w:pPr>
      <w:proofErr w:type="gramStart"/>
      <w:ins w:id="914" w:author="Unknown">
        <w:r w:rsidRPr="001B20A3">
          <w:rPr>
            <w:rFonts w:ascii="Times New Roman" w:eastAsia="Times New Roman" w:hAnsi="Times New Roman" w:cs="Times New Roman"/>
            <w:sz w:val="24"/>
            <w:szCs w:val="24"/>
          </w:rPr>
          <w:t>click</w:t>
        </w:r>
        <w:proofErr w:type="gramEnd"/>
        <w:r w:rsidRPr="001B20A3">
          <w:rPr>
            <w:rFonts w:ascii="Times New Roman" w:eastAsia="Times New Roman" w:hAnsi="Times New Roman" w:cs="Times New Roman"/>
            <w:sz w:val="24"/>
            <w:szCs w:val="24"/>
          </w:rPr>
          <w:t xml:space="preserve"> on </w:t>
        </w:r>
        <w:r w:rsidRPr="001B20A3">
          <w:rPr>
            <w:rFonts w:ascii="Times New Roman" w:eastAsia="Times New Roman" w:hAnsi="Times New Roman" w:cs="Times New Roman"/>
            <w:b/>
            <w:bCs/>
            <w:sz w:val="24"/>
            <w:szCs w:val="24"/>
          </w:rPr>
          <w:t>start</w:t>
        </w:r>
        <w:r w:rsidRPr="001B20A3">
          <w:rPr>
            <w:rFonts w:ascii="Times New Roman" w:eastAsia="Times New Roman" w:hAnsi="Times New Roman" w:cs="Times New Roman"/>
            <w:sz w:val="24"/>
            <w:szCs w:val="24"/>
          </w:rPr>
          <w:t xml:space="preserve"> button select </w:t>
        </w:r>
        <w:r w:rsidRPr="001B20A3">
          <w:rPr>
            <w:rFonts w:ascii="Times New Roman" w:eastAsia="Times New Roman" w:hAnsi="Times New Roman" w:cs="Times New Roman"/>
            <w:b/>
            <w:bCs/>
            <w:sz w:val="24"/>
            <w:szCs w:val="24"/>
          </w:rPr>
          <w:t>printer and fax</w:t>
        </w:r>
        <w:r w:rsidRPr="001B20A3">
          <w:rPr>
            <w:rFonts w:ascii="Times New Roman" w:eastAsia="Times New Roman" w:hAnsi="Times New Roman" w:cs="Times New Roman"/>
            <w:sz w:val="24"/>
            <w:szCs w:val="24"/>
          </w:rPr>
          <w:t xml:space="preserve"> and click on </w:t>
        </w:r>
        <w:r w:rsidRPr="001B20A3">
          <w:rPr>
            <w:rFonts w:ascii="Times New Roman" w:eastAsia="Times New Roman" w:hAnsi="Times New Roman" w:cs="Times New Roman"/>
            <w:b/>
            <w:bCs/>
            <w:sz w:val="24"/>
            <w:szCs w:val="24"/>
          </w:rPr>
          <w:t>add new printer</w:t>
        </w:r>
        <w:r w:rsidRPr="001B20A3">
          <w:rPr>
            <w:rFonts w:ascii="Times New Roman" w:eastAsia="Times New Roman" w:hAnsi="Times New Roman" w:cs="Times New Roman"/>
            <w:sz w:val="24"/>
            <w:szCs w:val="24"/>
          </w:rPr>
          <w:t xml:space="preserve">. this will launch add new printer wizard click </w:t>
        </w:r>
        <w:r w:rsidRPr="001B20A3">
          <w:rPr>
            <w:rFonts w:ascii="Times New Roman" w:eastAsia="Times New Roman" w:hAnsi="Times New Roman" w:cs="Times New Roman"/>
            <w:b/>
            <w:bCs/>
            <w:sz w:val="24"/>
            <w:szCs w:val="24"/>
          </w:rPr>
          <w:t>next</w:t>
        </w:r>
        <w:r w:rsidRPr="001B20A3">
          <w:rPr>
            <w:rFonts w:ascii="Times New Roman" w:eastAsia="Times New Roman" w:hAnsi="Times New Roman" w:cs="Times New Roman"/>
            <w:sz w:val="24"/>
            <w:szCs w:val="24"/>
          </w:rPr>
          <w:t xml:space="preserve"> on welcome screen and select </w:t>
        </w:r>
        <w:r w:rsidRPr="001B20A3">
          <w:rPr>
            <w:rFonts w:ascii="Times New Roman" w:eastAsia="Times New Roman" w:hAnsi="Times New Roman" w:cs="Times New Roman"/>
            <w:b/>
            <w:bCs/>
            <w:sz w:val="24"/>
            <w:szCs w:val="24"/>
          </w:rPr>
          <w:t>network printer</w:t>
        </w:r>
        <w:r w:rsidRPr="001B20A3">
          <w:rPr>
            <w:rFonts w:ascii="Times New Roman" w:eastAsia="Times New Roman" w:hAnsi="Times New Roman" w:cs="Times New Roman"/>
            <w:sz w:val="24"/>
            <w:szCs w:val="24"/>
          </w:rPr>
          <w:br/>
        </w:r>
      </w:ins>
      <w:r>
        <w:rPr>
          <w:rFonts w:ascii="Times New Roman" w:eastAsia="Times New Roman" w:hAnsi="Times New Roman" w:cs="Times New Roman"/>
          <w:noProof/>
          <w:sz w:val="24"/>
          <w:szCs w:val="24"/>
        </w:rPr>
        <w:drawing>
          <wp:inline distT="0" distB="0" distL="0" distR="0">
            <wp:extent cx="3289300" cy="1852295"/>
            <wp:effectExtent l="19050" t="0" r="6350" b="0"/>
            <wp:docPr id="621" name="Picture 621" descr="network pri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1" descr="network printer"/>
                    <pic:cNvPicPr>
                      <a:picLocks noChangeAspect="1" noChangeArrowheads="1"/>
                    </pic:cNvPicPr>
                  </pic:nvPicPr>
                  <pic:blipFill>
                    <a:blip r:embed="rId1374"/>
                    <a:srcRect/>
                    <a:stretch>
                      <a:fillRect/>
                    </a:stretch>
                  </pic:blipFill>
                  <pic:spPr bwMode="auto">
                    <a:xfrm>
                      <a:off x="0" y="0"/>
                      <a:ext cx="3289300" cy="1852295"/>
                    </a:xfrm>
                    <a:prstGeom prst="rect">
                      <a:avLst/>
                    </a:prstGeom>
                    <a:noFill/>
                    <a:ln w="9525">
                      <a:noFill/>
                      <a:miter lim="800000"/>
                      <a:headEnd/>
                      <a:tailEnd/>
                    </a:ln>
                  </pic:spPr>
                </pic:pic>
              </a:graphicData>
            </a:graphic>
          </wp:inline>
        </w:drawing>
      </w:r>
      <w:ins w:id="915" w:author="Unknown">
        <w:r w:rsidRPr="001B20A3">
          <w:rPr>
            <w:rFonts w:ascii="Times New Roman" w:eastAsia="Times New Roman" w:hAnsi="Times New Roman" w:cs="Times New Roman"/>
            <w:sz w:val="24"/>
            <w:szCs w:val="24"/>
          </w:rPr>
          <w:br/>
          <w:t xml:space="preserve">On this screen select </w:t>
        </w:r>
        <w:r w:rsidRPr="001B20A3">
          <w:rPr>
            <w:rFonts w:ascii="Times New Roman" w:eastAsia="Times New Roman" w:hAnsi="Times New Roman" w:cs="Times New Roman"/>
            <w:b/>
            <w:bCs/>
            <w:sz w:val="24"/>
            <w:szCs w:val="24"/>
          </w:rPr>
          <w:t>internet printer</w:t>
        </w:r>
        <w:r w:rsidRPr="001B20A3">
          <w:rPr>
            <w:rFonts w:ascii="Times New Roman" w:eastAsia="Times New Roman" w:hAnsi="Times New Roman" w:cs="Times New Roman"/>
            <w:sz w:val="24"/>
            <w:szCs w:val="24"/>
          </w:rPr>
          <w:t xml:space="preserve"> and </w:t>
        </w:r>
        <w:r w:rsidRPr="001B20A3">
          <w:rPr>
            <w:rFonts w:ascii="Times New Roman" w:eastAsia="Times New Roman" w:hAnsi="Times New Roman" w:cs="Times New Roman"/>
            <w:b/>
            <w:bCs/>
            <w:sz w:val="24"/>
            <w:szCs w:val="24"/>
          </w:rPr>
          <w:t>paste the url</w:t>
        </w:r>
        <w:r w:rsidRPr="001B20A3">
          <w:rPr>
            <w:rFonts w:ascii="Times New Roman" w:eastAsia="Times New Roman" w:hAnsi="Times New Roman" w:cs="Times New Roman"/>
            <w:sz w:val="24"/>
            <w:szCs w:val="24"/>
          </w:rPr>
          <w:t xml:space="preserve"> which you copied from </w:t>
        </w:r>
        <w:r w:rsidRPr="001B20A3">
          <w:rPr>
            <w:rFonts w:ascii="Times New Roman" w:eastAsia="Times New Roman" w:hAnsi="Times New Roman" w:cs="Times New Roman"/>
            <w:b/>
            <w:bCs/>
            <w:sz w:val="24"/>
            <w:szCs w:val="24"/>
          </w:rPr>
          <w:t>internet explorer</w:t>
        </w:r>
        <w:r w:rsidRPr="001B20A3">
          <w:rPr>
            <w:rFonts w:ascii="Times New Roman" w:eastAsia="Times New Roman" w:hAnsi="Times New Roman" w:cs="Times New Roman"/>
            <w:sz w:val="24"/>
            <w:szCs w:val="24"/>
          </w:rPr>
          <w:t xml:space="preserve"> </w:t>
        </w:r>
        <w:r w:rsidRPr="001B20A3">
          <w:rPr>
            <w:rFonts w:ascii="Times New Roman" w:eastAsia="Times New Roman" w:hAnsi="Times New Roman" w:cs="Times New Roman"/>
            <w:sz w:val="24"/>
            <w:szCs w:val="24"/>
          </w:rPr>
          <w:br/>
        </w:r>
      </w:ins>
      <w:r>
        <w:rPr>
          <w:rFonts w:ascii="Times New Roman" w:eastAsia="Times New Roman" w:hAnsi="Times New Roman" w:cs="Times New Roman"/>
          <w:noProof/>
          <w:sz w:val="24"/>
          <w:szCs w:val="24"/>
        </w:rPr>
        <w:drawing>
          <wp:inline distT="0" distB="0" distL="0" distR="0">
            <wp:extent cx="3491230" cy="2861945"/>
            <wp:effectExtent l="19050" t="0" r="0" b="0"/>
            <wp:docPr id="622" name="Picture 622" descr="internet pri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2" descr="internet printer"/>
                    <pic:cNvPicPr>
                      <a:picLocks noChangeAspect="1" noChangeArrowheads="1"/>
                    </pic:cNvPicPr>
                  </pic:nvPicPr>
                  <pic:blipFill>
                    <a:blip r:embed="rId1375"/>
                    <a:srcRect/>
                    <a:stretch>
                      <a:fillRect/>
                    </a:stretch>
                  </pic:blipFill>
                  <pic:spPr bwMode="auto">
                    <a:xfrm>
                      <a:off x="0" y="0"/>
                      <a:ext cx="3491230" cy="2861945"/>
                    </a:xfrm>
                    <a:prstGeom prst="rect">
                      <a:avLst/>
                    </a:prstGeom>
                    <a:noFill/>
                    <a:ln w="9525">
                      <a:noFill/>
                      <a:miter lim="800000"/>
                      <a:headEnd/>
                      <a:tailEnd/>
                    </a:ln>
                  </pic:spPr>
                </pic:pic>
              </a:graphicData>
            </a:graphic>
          </wp:inline>
        </w:drawing>
      </w:r>
      <w:ins w:id="916" w:author="Unknown">
        <w:r w:rsidRPr="001B20A3">
          <w:rPr>
            <w:rFonts w:ascii="Times New Roman" w:eastAsia="Times New Roman" w:hAnsi="Times New Roman" w:cs="Times New Roman"/>
            <w:sz w:val="24"/>
            <w:szCs w:val="24"/>
          </w:rPr>
          <w:br/>
          <w:t xml:space="preserve">Install appropriate driver from list or use have disk option you have drive cd and click next. On </w:t>
        </w:r>
        <w:r w:rsidRPr="001B20A3">
          <w:rPr>
            <w:rFonts w:ascii="Times New Roman" w:eastAsia="Times New Roman" w:hAnsi="Times New Roman" w:cs="Times New Roman"/>
            <w:sz w:val="24"/>
            <w:szCs w:val="24"/>
          </w:rPr>
          <w:lastRenderedPageBreak/>
          <w:t xml:space="preserve">next screen set this printer </w:t>
        </w:r>
        <w:r w:rsidRPr="001B20A3">
          <w:rPr>
            <w:rFonts w:ascii="Times New Roman" w:eastAsia="Times New Roman" w:hAnsi="Times New Roman" w:cs="Times New Roman"/>
            <w:b/>
            <w:bCs/>
            <w:sz w:val="24"/>
            <w:szCs w:val="24"/>
          </w:rPr>
          <w:t>defaults</w:t>
        </w:r>
        <w:r w:rsidRPr="001B20A3">
          <w:rPr>
            <w:rFonts w:ascii="Times New Roman" w:eastAsia="Times New Roman" w:hAnsi="Times New Roman" w:cs="Times New Roman"/>
            <w:sz w:val="24"/>
            <w:szCs w:val="24"/>
          </w:rPr>
          <w:t xml:space="preserve"> and click on next and </w:t>
        </w:r>
        <w:r w:rsidRPr="001B20A3">
          <w:rPr>
            <w:rFonts w:ascii="Times New Roman" w:eastAsia="Times New Roman" w:hAnsi="Times New Roman" w:cs="Times New Roman"/>
            <w:b/>
            <w:bCs/>
            <w:sz w:val="24"/>
            <w:szCs w:val="24"/>
          </w:rPr>
          <w:t>finish</w:t>
        </w:r>
        <w:r w:rsidRPr="001B20A3">
          <w:rPr>
            <w:rFonts w:ascii="Times New Roman" w:eastAsia="Times New Roman" w:hAnsi="Times New Roman" w:cs="Times New Roman"/>
            <w:sz w:val="24"/>
            <w:szCs w:val="24"/>
          </w:rPr>
          <w:t xml:space="preserve">. </w:t>
        </w:r>
        <w:r w:rsidRPr="001B20A3">
          <w:rPr>
            <w:rFonts w:ascii="Times New Roman" w:eastAsia="Times New Roman" w:hAnsi="Times New Roman" w:cs="Times New Roman"/>
            <w:sz w:val="24"/>
            <w:szCs w:val="24"/>
          </w:rPr>
          <w:br/>
        </w:r>
      </w:ins>
      <w:r>
        <w:rPr>
          <w:rFonts w:ascii="Times New Roman" w:eastAsia="Times New Roman" w:hAnsi="Times New Roman" w:cs="Times New Roman"/>
          <w:noProof/>
          <w:sz w:val="24"/>
          <w:szCs w:val="24"/>
        </w:rPr>
        <w:drawing>
          <wp:inline distT="0" distB="0" distL="0" distR="0">
            <wp:extent cx="3063875" cy="1579245"/>
            <wp:effectExtent l="19050" t="0" r="3175" b="0"/>
            <wp:docPr id="623" name="Picture 623" descr="set defaul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3" descr="set defaults"/>
                    <pic:cNvPicPr>
                      <a:picLocks noChangeAspect="1" noChangeArrowheads="1"/>
                    </pic:cNvPicPr>
                  </pic:nvPicPr>
                  <pic:blipFill>
                    <a:blip r:embed="rId1376"/>
                    <a:srcRect/>
                    <a:stretch>
                      <a:fillRect/>
                    </a:stretch>
                  </pic:blipFill>
                  <pic:spPr bwMode="auto">
                    <a:xfrm>
                      <a:off x="0" y="0"/>
                      <a:ext cx="3063875" cy="1579245"/>
                    </a:xfrm>
                    <a:prstGeom prst="rect">
                      <a:avLst/>
                    </a:prstGeom>
                    <a:noFill/>
                    <a:ln w="9525">
                      <a:noFill/>
                      <a:miter lim="800000"/>
                      <a:headEnd/>
                      <a:tailEnd/>
                    </a:ln>
                  </pic:spPr>
                </pic:pic>
              </a:graphicData>
            </a:graphic>
          </wp:inline>
        </w:drawing>
      </w:r>
    </w:p>
    <w:p w:rsidR="001B20A3" w:rsidRPr="001B20A3" w:rsidRDefault="001B20A3" w:rsidP="001B20A3">
      <w:pPr>
        <w:spacing w:before="100" w:beforeAutospacing="1" w:after="100" w:afterAutospacing="1" w:line="240" w:lineRule="auto"/>
        <w:outlineLvl w:val="2"/>
        <w:rPr>
          <w:ins w:id="917" w:author="Unknown"/>
          <w:rFonts w:ascii="Times New Roman" w:eastAsia="Times New Roman" w:hAnsi="Times New Roman" w:cs="Times New Roman"/>
          <w:b/>
          <w:bCs/>
          <w:sz w:val="27"/>
          <w:szCs w:val="27"/>
        </w:rPr>
      </w:pPr>
      <w:ins w:id="918" w:author="Unknown">
        <w:r w:rsidRPr="001B20A3">
          <w:rPr>
            <w:rFonts w:ascii="Times New Roman" w:eastAsia="Times New Roman" w:hAnsi="Times New Roman" w:cs="Times New Roman"/>
            <w:b/>
            <w:bCs/>
            <w:sz w:val="27"/>
            <w:szCs w:val="27"/>
          </w:rPr>
          <w:t>Remote administration of print server</w:t>
        </w:r>
      </w:ins>
    </w:p>
    <w:p w:rsidR="001B20A3" w:rsidRPr="001B20A3" w:rsidRDefault="001B20A3" w:rsidP="001B20A3">
      <w:pPr>
        <w:spacing w:before="100" w:beforeAutospacing="1" w:after="100" w:afterAutospacing="1" w:line="240" w:lineRule="auto"/>
        <w:rPr>
          <w:ins w:id="919" w:author="Unknown"/>
          <w:rFonts w:ascii="Times New Roman" w:eastAsia="Times New Roman" w:hAnsi="Times New Roman" w:cs="Times New Roman"/>
          <w:sz w:val="24"/>
          <w:szCs w:val="24"/>
        </w:rPr>
      </w:pPr>
      <w:ins w:id="920" w:author="Unknown">
        <w:r w:rsidRPr="001B20A3">
          <w:rPr>
            <w:rFonts w:ascii="Times New Roman" w:eastAsia="Times New Roman" w:hAnsi="Times New Roman" w:cs="Times New Roman"/>
            <w:sz w:val="24"/>
            <w:szCs w:val="24"/>
          </w:rPr>
          <w:t xml:space="preserve">Go on linux system and </w:t>
        </w:r>
        <w:r w:rsidRPr="001B20A3">
          <w:rPr>
            <w:rFonts w:ascii="Times New Roman" w:eastAsia="Times New Roman" w:hAnsi="Times New Roman" w:cs="Times New Roman"/>
            <w:b/>
            <w:bCs/>
            <w:sz w:val="24"/>
            <w:szCs w:val="24"/>
          </w:rPr>
          <w:t>ping</w:t>
        </w:r>
        <w:r w:rsidRPr="001B20A3">
          <w:rPr>
            <w:rFonts w:ascii="Times New Roman" w:eastAsia="Times New Roman" w:hAnsi="Times New Roman" w:cs="Times New Roman"/>
            <w:sz w:val="24"/>
            <w:szCs w:val="24"/>
          </w:rPr>
          <w:t xml:space="preserve"> from server and click on </w:t>
        </w:r>
        <w:r w:rsidRPr="001B20A3">
          <w:rPr>
            <w:rFonts w:ascii="Times New Roman" w:eastAsia="Times New Roman" w:hAnsi="Times New Roman" w:cs="Times New Roman"/>
            <w:b/>
            <w:bCs/>
            <w:sz w:val="24"/>
            <w:szCs w:val="24"/>
          </w:rPr>
          <w:t>printing</w:t>
        </w:r>
        <w:r w:rsidRPr="001B20A3">
          <w:rPr>
            <w:rFonts w:ascii="Times New Roman" w:eastAsia="Times New Roman" w:hAnsi="Times New Roman" w:cs="Times New Roman"/>
            <w:sz w:val="24"/>
            <w:szCs w:val="24"/>
          </w:rPr>
          <w:t xml:space="preserve"> from </w:t>
        </w:r>
        <w:r w:rsidRPr="001B20A3">
          <w:rPr>
            <w:rFonts w:ascii="Times New Roman" w:eastAsia="Times New Roman" w:hAnsi="Times New Roman" w:cs="Times New Roman"/>
            <w:b/>
            <w:bCs/>
            <w:sz w:val="24"/>
            <w:szCs w:val="24"/>
          </w:rPr>
          <w:t>administration menu</w:t>
        </w:r>
        <w:r w:rsidRPr="001B20A3">
          <w:rPr>
            <w:rFonts w:ascii="Times New Roman" w:eastAsia="Times New Roman" w:hAnsi="Times New Roman" w:cs="Times New Roman"/>
            <w:sz w:val="24"/>
            <w:szCs w:val="24"/>
          </w:rPr>
          <w:br/>
        </w:r>
      </w:ins>
      <w:r>
        <w:rPr>
          <w:rFonts w:ascii="Times New Roman" w:eastAsia="Times New Roman" w:hAnsi="Times New Roman" w:cs="Times New Roman"/>
          <w:noProof/>
          <w:sz w:val="24"/>
          <w:szCs w:val="24"/>
        </w:rPr>
        <w:drawing>
          <wp:inline distT="0" distB="0" distL="0" distR="0">
            <wp:extent cx="3823970" cy="2933065"/>
            <wp:effectExtent l="19050" t="0" r="5080" b="0"/>
            <wp:docPr id="624" name="Picture 624" descr="printer p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4" descr="printer path"/>
                    <pic:cNvPicPr>
                      <a:picLocks noChangeAspect="1" noChangeArrowheads="1"/>
                    </pic:cNvPicPr>
                  </pic:nvPicPr>
                  <pic:blipFill>
                    <a:blip r:embed="rId1366"/>
                    <a:srcRect/>
                    <a:stretch>
                      <a:fillRect/>
                    </a:stretch>
                  </pic:blipFill>
                  <pic:spPr bwMode="auto">
                    <a:xfrm>
                      <a:off x="0" y="0"/>
                      <a:ext cx="3823970" cy="2933065"/>
                    </a:xfrm>
                    <a:prstGeom prst="rect">
                      <a:avLst/>
                    </a:prstGeom>
                    <a:noFill/>
                    <a:ln w="9525">
                      <a:noFill/>
                      <a:miter lim="800000"/>
                      <a:headEnd/>
                      <a:tailEnd/>
                    </a:ln>
                  </pic:spPr>
                </pic:pic>
              </a:graphicData>
            </a:graphic>
          </wp:inline>
        </w:drawing>
      </w:r>
      <w:ins w:id="921" w:author="Unknown">
        <w:r w:rsidRPr="001B20A3">
          <w:rPr>
            <w:rFonts w:ascii="Times New Roman" w:eastAsia="Times New Roman" w:hAnsi="Times New Roman" w:cs="Times New Roman"/>
            <w:sz w:val="24"/>
            <w:szCs w:val="24"/>
          </w:rPr>
          <w:br/>
          <w:t xml:space="preserve">Now click on </w:t>
        </w:r>
        <w:r w:rsidRPr="001B20A3">
          <w:rPr>
            <w:rFonts w:ascii="Times New Roman" w:eastAsia="Times New Roman" w:hAnsi="Times New Roman" w:cs="Times New Roman"/>
            <w:b/>
            <w:bCs/>
            <w:sz w:val="24"/>
            <w:szCs w:val="24"/>
          </w:rPr>
          <w:t xml:space="preserve">go to server </w:t>
        </w:r>
        <w:r w:rsidRPr="001B20A3">
          <w:rPr>
            <w:rFonts w:ascii="Times New Roman" w:eastAsia="Times New Roman" w:hAnsi="Times New Roman" w:cs="Times New Roman"/>
            <w:sz w:val="24"/>
            <w:szCs w:val="24"/>
          </w:rPr>
          <w:br/>
        </w:r>
      </w:ins>
      <w:r>
        <w:rPr>
          <w:rFonts w:ascii="Times New Roman" w:eastAsia="Times New Roman" w:hAnsi="Times New Roman" w:cs="Times New Roman"/>
          <w:noProof/>
          <w:sz w:val="24"/>
          <w:szCs w:val="24"/>
        </w:rPr>
        <w:drawing>
          <wp:inline distT="0" distB="0" distL="0" distR="0">
            <wp:extent cx="5023485" cy="1460500"/>
            <wp:effectExtent l="19050" t="0" r="5715" b="0"/>
            <wp:docPr id="625" name="Picture 625" descr="go to printer 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5" descr="go to printer server"/>
                    <pic:cNvPicPr>
                      <a:picLocks noChangeAspect="1" noChangeArrowheads="1"/>
                    </pic:cNvPicPr>
                  </pic:nvPicPr>
                  <pic:blipFill>
                    <a:blip r:embed="rId1377"/>
                    <a:srcRect/>
                    <a:stretch>
                      <a:fillRect/>
                    </a:stretch>
                  </pic:blipFill>
                  <pic:spPr bwMode="auto">
                    <a:xfrm>
                      <a:off x="0" y="0"/>
                      <a:ext cx="5023485" cy="1460500"/>
                    </a:xfrm>
                    <a:prstGeom prst="rect">
                      <a:avLst/>
                    </a:prstGeom>
                    <a:noFill/>
                    <a:ln w="9525">
                      <a:noFill/>
                      <a:miter lim="800000"/>
                      <a:headEnd/>
                      <a:tailEnd/>
                    </a:ln>
                  </pic:spPr>
                </pic:pic>
              </a:graphicData>
            </a:graphic>
          </wp:inline>
        </w:drawing>
      </w:r>
      <w:ins w:id="922" w:author="Unknown">
        <w:r w:rsidRPr="001B20A3">
          <w:rPr>
            <w:rFonts w:ascii="Times New Roman" w:eastAsia="Times New Roman" w:hAnsi="Times New Roman" w:cs="Times New Roman"/>
            <w:sz w:val="24"/>
            <w:szCs w:val="24"/>
          </w:rPr>
          <w:br/>
          <w:t xml:space="preserve">Now give print server </w:t>
        </w:r>
        <w:r w:rsidRPr="001B20A3">
          <w:rPr>
            <w:rFonts w:ascii="Times New Roman" w:eastAsia="Times New Roman" w:hAnsi="Times New Roman" w:cs="Times New Roman"/>
            <w:b/>
            <w:bCs/>
            <w:sz w:val="24"/>
            <w:szCs w:val="24"/>
          </w:rPr>
          <w:t>ip address</w:t>
        </w:r>
        <w:r w:rsidRPr="001B20A3">
          <w:rPr>
            <w:rFonts w:ascii="Times New Roman" w:eastAsia="Times New Roman" w:hAnsi="Times New Roman" w:cs="Times New Roman"/>
            <w:sz w:val="24"/>
            <w:szCs w:val="24"/>
          </w:rPr>
          <w:t xml:space="preserve"> </w:t>
        </w:r>
        <w:r w:rsidRPr="001B20A3">
          <w:rPr>
            <w:rFonts w:ascii="Times New Roman" w:eastAsia="Times New Roman" w:hAnsi="Times New Roman" w:cs="Times New Roman"/>
            <w:sz w:val="24"/>
            <w:szCs w:val="24"/>
          </w:rPr>
          <w:br/>
        </w:r>
      </w:ins>
      <w:r>
        <w:rPr>
          <w:rFonts w:ascii="Times New Roman" w:eastAsia="Times New Roman" w:hAnsi="Times New Roman" w:cs="Times New Roman"/>
          <w:noProof/>
          <w:sz w:val="24"/>
          <w:szCs w:val="24"/>
        </w:rPr>
        <w:lastRenderedPageBreak/>
        <w:drawing>
          <wp:inline distT="0" distB="0" distL="0" distR="0">
            <wp:extent cx="3182620" cy="1816735"/>
            <wp:effectExtent l="19050" t="0" r="0" b="0"/>
            <wp:docPr id="626" name="Picture 626" descr="ip address of print 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6" descr="ip address of print server"/>
                    <pic:cNvPicPr>
                      <a:picLocks noChangeAspect="1" noChangeArrowheads="1"/>
                    </pic:cNvPicPr>
                  </pic:nvPicPr>
                  <pic:blipFill>
                    <a:blip r:embed="rId1378"/>
                    <a:srcRect/>
                    <a:stretch>
                      <a:fillRect/>
                    </a:stretch>
                  </pic:blipFill>
                  <pic:spPr bwMode="auto">
                    <a:xfrm>
                      <a:off x="0" y="0"/>
                      <a:ext cx="3182620" cy="1816735"/>
                    </a:xfrm>
                    <a:prstGeom prst="rect">
                      <a:avLst/>
                    </a:prstGeom>
                    <a:noFill/>
                    <a:ln w="9525">
                      <a:noFill/>
                      <a:miter lim="800000"/>
                      <a:headEnd/>
                      <a:tailEnd/>
                    </a:ln>
                  </pic:spPr>
                </pic:pic>
              </a:graphicData>
            </a:graphic>
          </wp:inline>
        </w:drawing>
      </w:r>
      <w:ins w:id="923" w:author="Unknown">
        <w:r w:rsidRPr="001B20A3">
          <w:rPr>
            <w:rFonts w:ascii="Times New Roman" w:eastAsia="Times New Roman" w:hAnsi="Times New Roman" w:cs="Times New Roman"/>
            <w:sz w:val="24"/>
            <w:szCs w:val="24"/>
          </w:rPr>
          <w:br/>
          <w:t>It will take few minute to connect from server depending on network speed</w:t>
        </w:r>
        <w:r w:rsidRPr="001B20A3">
          <w:rPr>
            <w:rFonts w:ascii="Times New Roman" w:eastAsia="Times New Roman" w:hAnsi="Times New Roman" w:cs="Times New Roman"/>
            <w:sz w:val="24"/>
            <w:szCs w:val="24"/>
          </w:rPr>
          <w:br/>
        </w:r>
      </w:ins>
      <w:r>
        <w:rPr>
          <w:rFonts w:ascii="Times New Roman" w:eastAsia="Times New Roman" w:hAnsi="Times New Roman" w:cs="Times New Roman"/>
          <w:noProof/>
          <w:sz w:val="24"/>
          <w:szCs w:val="24"/>
        </w:rPr>
        <w:drawing>
          <wp:inline distT="0" distB="0" distL="0" distR="0">
            <wp:extent cx="1995170" cy="1377315"/>
            <wp:effectExtent l="19050" t="0" r="5080" b="0"/>
            <wp:docPr id="627" name="Picture 627" descr="connec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7" descr="connecting"/>
                    <pic:cNvPicPr>
                      <a:picLocks noChangeAspect="1" noChangeArrowheads="1"/>
                    </pic:cNvPicPr>
                  </pic:nvPicPr>
                  <pic:blipFill>
                    <a:blip r:embed="rId1379"/>
                    <a:srcRect/>
                    <a:stretch>
                      <a:fillRect/>
                    </a:stretch>
                  </pic:blipFill>
                  <pic:spPr bwMode="auto">
                    <a:xfrm>
                      <a:off x="0" y="0"/>
                      <a:ext cx="1995170" cy="1377315"/>
                    </a:xfrm>
                    <a:prstGeom prst="rect">
                      <a:avLst/>
                    </a:prstGeom>
                    <a:noFill/>
                    <a:ln w="9525">
                      <a:noFill/>
                      <a:miter lim="800000"/>
                      <a:headEnd/>
                      <a:tailEnd/>
                    </a:ln>
                  </pic:spPr>
                </pic:pic>
              </a:graphicData>
            </a:graphic>
          </wp:inline>
        </w:drawing>
      </w:r>
      <w:ins w:id="924" w:author="Unknown">
        <w:r w:rsidRPr="001B20A3">
          <w:rPr>
            <w:rFonts w:ascii="Times New Roman" w:eastAsia="Times New Roman" w:hAnsi="Times New Roman" w:cs="Times New Roman"/>
            <w:sz w:val="24"/>
            <w:szCs w:val="24"/>
          </w:rPr>
          <w:br/>
          <w:t xml:space="preserve">Now give </w:t>
        </w:r>
        <w:r w:rsidRPr="001B20A3">
          <w:rPr>
            <w:rFonts w:ascii="Times New Roman" w:eastAsia="Times New Roman" w:hAnsi="Times New Roman" w:cs="Times New Roman"/>
            <w:b/>
            <w:bCs/>
            <w:sz w:val="24"/>
            <w:szCs w:val="24"/>
          </w:rPr>
          <w:t>root password</w:t>
        </w:r>
        <w:r w:rsidRPr="001B20A3">
          <w:rPr>
            <w:rFonts w:ascii="Times New Roman" w:eastAsia="Times New Roman" w:hAnsi="Times New Roman" w:cs="Times New Roman"/>
            <w:sz w:val="24"/>
            <w:szCs w:val="24"/>
          </w:rPr>
          <w:t xml:space="preserve"> to connect printer server </w:t>
        </w:r>
        <w:r w:rsidRPr="001B20A3">
          <w:rPr>
            <w:rFonts w:ascii="Times New Roman" w:eastAsia="Times New Roman" w:hAnsi="Times New Roman" w:cs="Times New Roman"/>
            <w:sz w:val="24"/>
            <w:szCs w:val="24"/>
          </w:rPr>
          <w:br/>
        </w:r>
      </w:ins>
      <w:r>
        <w:rPr>
          <w:rFonts w:ascii="Times New Roman" w:eastAsia="Times New Roman" w:hAnsi="Times New Roman" w:cs="Times New Roman"/>
          <w:noProof/>
          <w:sz w:val="24"/>
          <w:szCs w:val="24"/>
        </w:rPr>
        <w:drawing>
          <wp:inline distT="0" distB="0" distL="0" distR="0">
            <wp:extent cx="3194685" cy="1995170"/>
            <wp:effectExtent l="19050" t="0" r="5715" b="0"/>
            <wp:docPr id="628" name="Picture 628" descr="root passw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8" descr="root password"/>
                    <pic:cNvPicPr>
                      <a:picLocks noChangeAspect="1" noChangeArrowheads="1"/>
                    </pic:cNvPicPr>
                  </pic:nvPicPr>
                  <pic:blipFill>
                    <a:blip r:embed="rId1380"/>
                    <a:srcRect/>
                    <a:stretch>
                      <a:fillRect/>
                    </a:stretch>
                  </pic:blipFill>
                  <pic:spPr bwMode="auto">
                    <a:xfrm>
                      <a:off x="0" y="0"/>
                      <a:ext cx="3194685" cy="1995170"/>
                    </a:xfrm>
                    <a:prstGeom prst="rect">
                      <a:avLst/>
                    </a:prstGeom>
                    <a:noFill/>
                    <a:ln w="9525">
                      <a:noFill/>
                      <a:miter lim="800000"/>
                      <a:headEnd/>
                      <a:tailEnd/>
                    </a:ln>
                  </pic:spPr>
                </pic:pic>
              </a:graphicData>
            </a:graphic>
          </wp:inline>
        </w:drawing>
      </w:r>
      <w:ins w:id="925" w:author="Unknown">
        <w:r w:rsidRPr="001B20A3">
          <w:rPr>
            <w:rFonts w:ascii="Times New Roman" w:eastAsia="Times New Roman" w:hAnsi="Times New Roman" w:cs="Times New Roman"/>
            <w:sz w:val="24"/>
            <w:szCs w:val="24"/>
          </w:rPr>
          <w:br/>
        </w:r>
        <w:r w:rsidRPr="001B20A3">
          <w:rPr>
            <w:rFonts w:ascii="Times New Roman" w:eastAsia="Times New Roman" w:hAnsi="Times New Roman" w:cs="Times New Roman"/>
            <w:sz w:val="24"/>
            <w:szCs w:val="24"/>
          </w:rPr>
          <w:lastRenderedPageBreak/>
          <w:t xml:space="preserve">you can see all </w:t>
        </w:r>
        <w:r w:rsidRPr="001B20A3">
          <w:rPr>
            <w:rFonts w:ascii="Times New Roman" w:eastAsia="Times New Roman" w:hAnsi="Times New Roman" w:cs="Times New Roman"/>
            <w:b/>
            <w:bCs/>
            <w:sz w:val="24"/>
            <w:szCs w:val="24"/>
          </w:rPr>
          <w:t>print administrative Manu</w:t>
        </w:r>
        <w:r w:rsidRPr="001B20A3">
          <w:rPr>
            <w:rFonts w:ascii="Times New Roman" w:eastAsia="Times New Roman" w:hAnsi="Times New Roman" w:cs="Times New Roman"/>
            <w:sz w:val="24"/>
            <w:szCs w:val="24"/>
          </w:rPr>
          <w:t xml:space="preserve"> in right pane Once you have connected with sever </w:t>
        </w:r>
        <w:r w:rsidRPr="001B20A3">
          <w:rPr>
            <w:rFonts w:ascii="Times New Roman" w:eastAsia="Times New Roman" w:hAnsi="Times New Roman" w:cs="Times New Roman"/>
            <w:sz w:val="24"/>
            <w:szCs w:val="24"/>
          </w:rPr>
          <w:br/>
        </w:r>
      </w:ins>
      <w:r>
        <w:rPr>
          <w:rFonts w:ascii="Times New Roman" w:eastAsia="Times New Roman" w:hAnsi="Times New Roman" w:cs="Times New Roman"/>
          <w:noProof/>
          <w:sz w:val="24"/>
          <w:szCs w:val="24"/>
        </w:rPr>
        <w:drawing>
          <wp:inline distT="0" distB="0" distL="0" distR="0">
            <wp:extent cx="5320030" cy="3051810"/>
            <wp:effectExtent l="19050" t="0" r="0" b="0"/>
            <wp:docPr id="629" name="Picture 629" descr="print server op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9" descr="print server options"/>
                    <pic:cNvPicPr>
                      <a:picLocks noChangeAspect="1" noChangeArrowheads="1"/>
                    </pic:cNvPicPr>
                  </pic:nvPicPr>
                  <pic:blipFill>
                    <a:blip r:embed="rId1381"/>
                    <a:srcRect/>
                    <a:stretch>
                      <a:fillRect/>
                    </a:stretch>
                  </pic:blipFill>
                  <pic:spPr bwMode="auto">
                    <a:xfrm>
                      <a:off x="0" y="0"/>
                      <a:ext cx="5320030" cy="3051810"/>
                    </a:xfrm>
                    <a:prstGeom prst="rect">
                      <a:avLst/>
                    </a:prstGeom>
                    <a:noFill/>
                    <a:ln w="9525">
                      <a:noFill/>
                      <a:miter lim="800000"/>
                      <a:headEnd/>
                      <a:tailEnd/>
                    </a:ln>
                  </pic:spPr>
                </pic:pic>
              </a:graphicData>
            </a:graphic>
          </wp:inline>
        </w:drawing>
      </w:r>
    </w:p>
    <w:p w:rsidR="001B20A3" w:rsidRPr="001B20A3" w:rsidRDefault="001B20A3" w:rsidP="001B20A3">
      <w:pPr>
        <w:spacing w:before="100" w:beforeAutospacing="1" w:after="100" w:afterAutospacing="1" w:line="240" w:lineRule="auto"/>
        <w:outlineLvl w:val="2"/>
        <w:rPr>
          <w:ins w:id="926" w:author="Unknown"/>
          <w:rFonts w:ascii="Times New Roman" w:eastAsia="Times New Roman" w:hAnsi="Times New Roman" w:cs="Times New Roman"/>
          <w:b/>
          <w:bCs/>
          <w:sz w:val="27"/>
          <w:szCs w:val="27"/>
        </w:rPr>
      </w:pPr>
      <w:proofErr w:type="gramStart"/>
      <w:ins w:id="927" w:author="Unknown">
        <w:r w:rsidRPr="001B20A3">
          <w:rPr>
            <w:rFonts w:ascii="Times New Roman" w:eastAsia="Times New Roman" w:hAnsi="Times New Roman" w:cs="Times New Roman"/>
            <w:b/>
            <w:bCs/>
            <w:sz w:val="27"/>
            <w:szCs w:val="27"/>
          </w:rPr>
          <w:t>configure</w:t>
        </w:r>
        <w:proofErr w:type="gramEnd"/>
        <w:r w:rsidRPr="001B20A3">
          <w:rPr>
            <w:rFonts w:ascii="Times New Roman" w:eastAsia="Times New Roman" w:hAnsi="Times New Roman" w:cs="Times New Roman"/>
            <w:b/>
            <w:bCs/>
            <w:sz w:val="27"/>
            <w:szCs w:val="27"/>
          </w:rPr>
          <w:t xml:space="preserve"> Linux clients</w:t>
        </w:r>
      </w:ins>
    </w:p>
    <w:p w:rsidR="001B20A3" w:rsidRPr="001B20A3" w:rsidRDefault="001B20A3" w:rsidP="001B20A3">
      <w:pPr>
        <w:spacing w:before="100" w:beforeAutospacing="1" w:after="100" w:afterAutospacing="1" w:line="240" w:lineRule="auto"/>
        <w:rPr>
          <w:ins w:id="928" w:author="Unknown"/>
          <w:rFonts w:ascii="Times New Roman" w:eastAsia="Times New Roman" w:hAnsi="Times New Roman" w:cs="Times New Roman"/>
          <w:sz w:val="24"/>
          <w:szCs w:val="24"/>
        </w:rPr>
      </w:pPr>
      <w:ins w:id="929" w:author="Unknown">
        <w:r w:rsidRPr="001B20A3">
          <w:rPr>
            <w:rFonts w:ascii="Times New Roman" w:eastAsia="Times New Roman" w:hAnsi="Times New Roman" w:cs="Times New Roman"/>
            <w:sz w:val="24"/>
            <w:szCs w:val="24"/>
          </w:rPr>
          <w:t xml:space="preserve">Go on linux system and </w:t>
        </w:r>
        <w:r w:rsidRPr="001B20A3">
          <w:rPr>
            <w:rFonts w:ascii="Times New Roman" w:eastAsia="Times New Roman" w:hAnsi="Times New Roman" w:cs="Times New Roman"/>
            <w:b/>
            <w:bCs/>
            <w:sz w:val="24"/>
            <w:szCs w:val="24"/>
          </w:rPr>
          <w:t>ping</w:t>
        </w:r>
        <w:r w:rsidRPr="001B20A3">
          <w:rPr>
            <w:rFonts w:ascii="Times New Roman" w:eastAsia="Times New Roman" w:hAnsi="Times New Roman" w:cs="Times New Roman"/>
            <w:sz w:val="24"/>
            <w:szCs w:val="24"/>
          </w:rPr>
          <w:t xml:space="preserve"> from server and click on printing from </w:t>
        </w:r>
        <w:r w:rsidRPr="001B20A3">
          <w:rPr>
            <w:rFonts w:ascii="Times New Roman" w:eastAsia="Times New Roman" w:hAnsi="Times New Roman" w:cs="Times New Roman"/>
            <w:b/>
            <w:bCs/>
            <w:sz w:val="24"/>
            <w:szCs w:val="24"/>
          </w:rPr>
          <w:t>administration menu</w:t>
        </w:r>
        <w:r w:rsidRPr="001B20A3">
          <w:rPr>
            <w:rFonts w:ascii="Times New Roman" w:eastAsia="Times New Roman" w:hAnsi="Times New Roman" w:cs="Times New Roman"/>
            <w:sz w:val="24"/>
            <w:szCs w:val="24"/>
          </w:rPr>
          <w:br/>
        </w:r>
      </w:ins>
      <w:r>
        <w:rPr>
          <w:rFonts w:ascii="Times New Roman" w:eastAsia="Times New Roman" w:hAnsi="Times New Roman" w:cs="Times New Roman"/>
          <w:noProof/>
          <w:sz w:val="24"/>
          <w:szCs w:val="24"/>
        </w:rPr>
        <w:drawing>
          <wp:inline distT="0" distB="0" distL="0" distR="0">
            <wp:extent cx="3823970" cy="2933065"/>
            <wp:effectExtent l="19050" t="0" r="5080" b="0"/>
            <wp:docPr id="630" name="Picture 630" descr="printer p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0" descr="printer path"/>
                    <pic:cNvPicPr>
                      <a:picLocks noChangeAspect="1" noChangeArrowheads="1"/>
                    </pic:cNvPicPr>
                  </pic:nvPicPr>
                  <pic:blipFill>
                    <a:blip r:embed="rId1366"/>
                    <a:srcRect/>
                    <a:stretch>
                      <a:fillRect/>
                    </a:stretch>
                  </pic:blipFill>
                  <pic:spPr bwMode="auto">
                    <a:xfrm>
                      <a:off x="0" y="0"/>
                      <a:ext cx="3823970" cy="2933065"/>
                    </a:xfrm>
                    <a:prstGeom prst="rect">
                      <a:avLst/>
                    </a:prstGeom>
                    <a:noFill/>
                    <a:ln w="9525">
                      <a:noFill/>
                      <a:miter lim="800000"/>
                      <a:headEnd/>
                      <a:tailEnd/>
                    </a:ln>
                  </pic:spPr>
                </pic:pic>
              </a:graphicData>
            </a:graphic>
          </wp:inline>
        </w:drawing>
      </w:r>
      <w:ins w:id="930" w:author="Unknown">
        <w:r w:rsidRPr="001B20A3">
          <w:rPr>
            <w:rFonts w:ascii="Times New Roman" w:eastAsia="Times New Roman" w:hAnsi="Times New Roman" w:cs="Times New Roman"/>
            <w:sz w:val="24"/>
            <w:szCs w:val="24"/>
          </w:rPr>
          <w:br/>
          <w:t xml:space="preserve">Now click on </w:t>
        </w:r>
        <w:r w:rsidRPr="001B20A3">
          <w:rPr>
            <w:rFonts w:ascii="Times New Roman" w:eastAsia="Times New Roman" w:hAnsi="Times New Roman" w:cs="Times New Roman"/>
            <w:b/>
            <w:bCs/>
            <w:sz w:val="24"/>
            <w:szCs w:val="24"/>
          </w:rPr>
          <w:t>new printer</w:t>
        </w:r>
        <w:r w:rsidRPr="001B20A3">
          <w:rPr>
            <w:rFonts w:ascii="Times New Roman" w:eastAsia="Times New Roman" w:hAnsi="Times New Roman" w:cs="Times New Roman"/>
            <w:sz w:val="24"/>
            <w:szCs w:val="24"/>
          </w:rPr>
          <w:t xml:space="preserve"> </w:t>
        </w:r>
        <w:r w:rsidRPr="001B20A3">
          <w:rPr>
            <w:rFonts w:ascii="Times New Roman" w:eastAsia="Times New Roman" w:hAnsi="Times New Roman" w:cs="Times New Roman"/>
            <w:sz w:val="24"/>
            <w:szCs w:val="24"/>
          </w:rPr>
          <w:br/>
        </w:r>
      </w:ins>
      <w:r>
        <w:rPr>
          <w:rFonts w:ascii="Times New Roman" w:eastAsia="Times New Roman" w:hAnsi="Times New Roman" w:cs="Times New Roman"/>
          <w:noProof/>
          <w:sz w:val="24"/>
          <w:szCs w:val="24"/>
        </w:rPr>
        <w:lastRenderedPageBreak/>
        <w:drawing>
          <wp:inline distT="0" distB="0" distL="0" distR="0">
            <wp:extent cx="1828800" cy="1211580"/>
            <wp:effectExtent l="19050" t="0" r="0" b="0"/>
            <wp:docPr id="631" name="Picture 631" descr="new pri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1" descr="new printer"/>
                    <pic:cNvPicPr>
                      <a:picLocks noChangeAspect="1" noChangeArrowheads="1"/>
                    </pic:cNvPicPr>
                  </pic:nvPicPr>
                  <pic:blipFill>
                    <a:blip r:embed="rId1367"/>
                    <a:srcRect/>
                    <a:stretch>
                      <a:fillRect/>
                    </a:stretch>
                  </pic:blipFill>
                  <pic:spPr bwMode="auto">
                    <a:xfrm>
                      <a:off x="0" y="0"/>
                      <a:ext cx="1828800" cy="1211580"/>
                    </a:xfrm>
                    <a:prstGeom prst="rect">
                      <a:avLst/>
                    </a:prstGeom>
                    <a:noFill/>
                    <a:ln w="9525">
                      <a:noFill/>
                      <a:miter lim="800000"/>
                      <a:headEnd/>
                      <a:tailEnd/>
                    </a:ln>
                  </pic:spPr>
                </pic:pic>
              </a:graphicData>
            </a:graphic>
          </wp:inline>
        </w:drawing>
      </w:r>
      <w:ins w:id="931" w:author="Unknown">
        <w:r w:rsidRPr="001B20A3">
          <w:rPr>
            <w:rFonts w:ascii="Times New Roman" w:eastAsia="Times New Roman" w:hAnsi="Times New Roman" w:cs="Times New Roman"/>
            <w:sz w:val="24"/>
            <w:szCs w:val="24"/>
          </w:rPr>
          <w:br/>
          <w:t xml:space="preserve">Click on forward In the next New Printer screen, select the type of connection to </w:t>
        </w:r>
        <w:r w:rsidRPr="001B20A3">
          <w:rPr>
            <w:rFonts w:ascii="Times New Roman" w:eastAsia="Times New Roman" w:hAnsi="Times New Roman" w:cs="Times New Roman"/>
            <w:b/>
            <w:bCs/>
            <w:sz w:val="24"/>
            <w:szCs w:val="24"/>
          </w:rPr>
          <w:t>internet printing protocols</w:t>
        </w:r>
        <w:r w:rsidRPr="001B20A3">
          <w:rPr>
            <w:rFonts w:ascii="Times New Roman" w:eastAsia="Times New Roman" w:hAnsi="Times New Roman" w:cs="Times New Roman"/>
            <w:sz w:val="24"/>
            <w:szCs w:val="24"/>
          </w:rPr>
          <w:t xml:space="preserve"> and in hostname give </w:t>
        </w:r>
        <w:r w:rsidRPr="001B20A3">
          <w:rPr>
            <w:rFonts w:ascii="Times New Roman" w:eastAsia="Times New Roman" w:hAnsi="Times New Roman" w:cs="Times New Roman"/>
            <w:b/>
            <w:bCs/>
            <w:sz w:val="24"/>
            <w:szCs w:val="24"/>
          </w:rPr>
          <w:t>server ip</w:t>
        </w:r>
        <w:r w:rsidRPr="001B20A3">
          <w:rPr>
            <w:rFonts w:ascii="Times New Roman" w:eastAsia="Times New Roman" w:hAnsi="Times New Roman" w:cs="Times New Roman"/>
            <w:sz w:val="24"/>
            <w:szCs w:val="24"/>
          </w:rPr>
          <w:t xml:space="preserve"> and printer name in </w:t>
        </w:r>
        <w:r w:rsidRPr="001B20A3">
          <w:rPr>
            <w:rFonts w:ascii="Times New Roman" w:eastAsia="Times New Roman" w:hAnsi="Times New Roman" w:cs="Times New Roman"/>
            <w:b/>
            <w:bCs/>
            <w:sz w:val="24"/>
            <w:szCs w:val="24"/>
          </w:rPr>
          <w:t>printername</w:t>
        </w:r>
        <w:r w:rsidRPr="001B20A3">
          <w:rPr>
            <w:rFonts w:ascii="Times New Roman" w:eastAsia="Times New Roman" w:hAnsi="Times New Roman" w:cs="Times New Roman"/>
            <w:sz w:val="24"/>
            <w:szCs w:val="24"/>
          </w:rPr>
          <w:t xml:space="preserve"> </w:t>
        </w:r>
        <w:r w:rsidRPr="001B20A3">
          <w:rPr>
            <w:rFonts w:ascii="Times New Roman" w:eastAsia="Times New Roman" w:hAnsi="Times New Roman" w:cs="Times New Roman"/>
            <w:sz w:val="24"/>
            <w:szCs w:val="24"/>
          </w:rPr>
          <w:br/>
        </w:r>
      </w:ins>
      <w:r>
        <w:rPr>
          <w:rFonts w:ascii="Times New Roman" w:eastAsia="Times New Roman" w:hAnsi="Times New Roman" w:cs="Times New Roman"/>
          <w:noProof/>
          <w:sz w:val="24"/>
          <w:szCs w:val="24"/>
        </w:rPr>
        <w:drawing>
          <wp:inline distT="0" distB="0" distL="0" distR="0">
            <wp:extent cx="5059045" cy="2018665"/>
            <wp:effectExtent l="19050" t="0" r="8255" b="0"/>
            <wp:docPr id="632" name="Picture 632" descr="select i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2" descr="select ipp"/>
                    <pic:cNvPicPr>
                      <a:picLocks noChangeAspect="1" noChangeArrowheads="1"/>
                    </pic:cNvPicPr>
                  </pic:nvPicPr>
                  <pic:blipFill>
                    <a:blip r:embed="rId1382"/>
                    <a:srcRect/>
                    <a:stretch>
                      <a:fillRect/>
                    </a:stretch>
                  </pic:blipFill>
                  <pic:spPr bwMode="auto">
                    <a:xfrm>
                      <a:off x="0" y="0"/>
                      <a:ext cx="5059045" cy="2018665"/>
                    </a:xfrm>
                    <a:prstGeom prst="rect">
                      <a:avLst/>
                    </a:prstGeom>
                    <a:noFill/>
                    <a:ln w="9525">
                      <a:noFill/>
                      <a:miter lim="800000"/>
                      <a:headEnd/>
                      <a:tailEnd/>
                    </a:ln>
                  </pic:spPr>
                </pic:pic>
              </a:graphicData>
            </a:graphic>
          </wp:inline>
        </w:drawing>
      </w:r>
      <w:ins w:id="932" w:author="Unknown">
        <w:r w:rsidRPr="001B20A3">
          <w:rPr>
            <w:rFonts w:ascii="Times New Roman" w:eastAsia="Times New Roman" w:hAnsi="Times New Roman" w:cs="Times New Roman"/>
            <w:sz w:val="24"/>
            <w:szCs w:val="24"/>
          </w:rPr>
          <w:br/>
          <w:t xml:space="preserve">select the appropriate model. If multiple drivers are available, select the one most appropriate for your configuration. </w:t>
        </w:r>
        <w:proofErr w:type="gramStart"/>
        <w:r w:rsidRPr="001B20A3">
          <w:rPr>
            <w:rFonts w:ascii="Times New Roman" w:eastAsia="Times New Roman" w:hAnsi="Times New Roman" w:cs="Times New Roman"/>
            <w:sz w:val="24"/>
            <w:szCs w:val="24"/>
          </w:rPr>
          <w:t xml:space="preserve">If you do not want to choose the </w:t>
        </w:r>
        <w:r w:rsidRPr="001B20A3">
          <w:rPr>
            <w:rFonts w:ascii="Times New Roman" w:eastAsia="Times New Roman" w:hAnsi="Times New Roman" w:cs="Times New Roman"/>
            <w:b/>
            <w:bCs/>
            <w:sz w:val="24"/>
            <w:szCs w:val="24"/>
          </w:rPr>
          <w:t>default</w:t>
        </w:r>
        <w:r w:rsidRPr="001B20A3">
          <w:rPr>
            <w:rFonts w:ascii="Times New Roman" w:eastAsia="Times New Roman" w:hAnsi="Times New Roman" w:cs="Times New Roman"/>
            <w:sz w:val="24"/>
            <w:szCs w:val="24"/>
          </w:rPr>
          <w:t xml:space="preserve"> and click forward and finish.</w:t>
        </w:r>
        <w:proofErr w:type="gramEnd"/>
        <w:r w:rsidRPr="001B20A3">
          <w:rPr>
            <w:rFonts w:ascii="Times New Roman" w:eastAsia="Times New Roman" w:hAnsi="Times New Roman" w:cs="Times New Roman"/>
            <w:sz w:val="24"/>
            <w:szCs w:val="24"/>
          </w:rPr>
          <w:t xml:space="preserve"> The main Printer Configuration window should now include the name of your printer.</w:t>
        </w:r>
        <w:r w:rsidRPr="001B20A3">
          <w:rPr>
            <w:rFonts w:ascii="Times New Roman" w:eastAsia="Times New Roman" w:hAnsi="Times New Roman" w:cs="Times New Roman"/>
            <w:sz w:val="24"/>
            <w:szCs w:val="24"/>
          </w:rPr>
          <w:br/>
        </w:r>
      </w:ins>
      <w:r>
        <w:rPr>
          <w:rFonts w:ascii="Times New Roman" w:eastAsia="Times New Roman" w:hAnsi="Times New Roman" w:cs="Times New Roman"/>
          <w:noProof/>
          <w:sz w:val="24"/>
          <w:szCs w:val="24"/>
        </w:rPr>
        <w:drawing>
          <wp:inline distT="0" distB="0" distL="0" distR="0">
            <wp:extent cx="5866130" cy="2660015"/>
            <wp:effectExtent l="19050" t="0" r="1270" b="0"/>
            <wp:docPr id="633" name="Picture 633" descr="make defa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3" descr="make default"/>
                    <pic:cNvPicPr>
                      <a:picLocks noChangeAspect="1" noChangeArrowheads="1"/>
                    </pic:cNvPicPr>
                  </pic:nvPicPr>
                  <pic:blipFill>
                    <a:blip r:embed="rId1383"/>
                    <a:srcRect/>
                    <a:stretch>
                      <a:fillRect/>
                    </a:stretch>
                  </pic:blipFill>
                  <pic:spPr bwMode="auto">
                    <a:xfrm>
                      <a:off x="0" y="0"/>
                      <a:ext cx="5866130" cy="2660015"/>
                    </a:xfrm>
                    <a:prstGeom prst="rect">
                      <a:avLst/>
                    </a:prstGeom>
                    <a:noFill/>
                    <a:ln w="9525">
                      <a:noFill/>
                      <a:miter lim="800000"/>
                      <a:headEnd/>
                      <a:tailEnd/>
                    </a:ln>
                  </pic:spPr>
                </pic:pic>
              </a:graphicData>
            </a:graphic>
          </wp:inline>
        </w:drawing>
      </w:r>
      <w:ins w:id="933" w:author="Unknown">
        <w:r w:rsidRPr="001B20A3">
          <w:rPr>
            <w:rFonts w:ascii="Times New Roman" w:eastAsia="Times New Roman" w:hAnsi="Times New Roman" w:cs="Times New Roman"/>
            <w:sz w:val="24"/>
            <w:szCs w:val="24"/>
          </w:rPr>
          <w:br/>
        </w:r>
        <w:r w:rsidRPr="001B20A3">
          <w:rPr>
            <w:rFonts w:ascii="Times New Roman" w:eastAsia="Times New Roman" w:hAnsi="Times New Roman" w:cs="Times New Roman"/>
            <w:sz w:val="24"/>
            <w:szCs w:val="24"/>
          </w:rPr>
          <w:lastRenderedPageBreak/>
          <w:t xml:space="preserve">To print test page click on </w:t>
        </w:r>
        <w:r w:rsidRPr="001B20A3">
          <w:rPr>
            <w:rFonts w:ascii="Times New Roman" w:eastAsia="Times New Roman" w:hAnsi="Times New Roman" w:cs="Times New Roman"/>
            <w:b/>
            <w:bCs/>
            <w:sz w:val="24"/>
            <w:szCs w:val="24"/>
          </w:rPr>
          <w:t>print test page</w:t>
        </w:r>
        <w:r w:rsidRPr="001B20A3">
          <w:rPr>
            <w:rFonts w:ascii="Times New Roman" w:eastAsia="Times New Roman" w:hAnsi="Times New Roman" w:cs="Times New Roman"/>
            <w:sz w:val="24"/>
            <w:szCs w:val="24"/>
          </w:rPr>
          <w:t xml:space="preserve"> and a test page will send to print server </w:t>
        </w:r>
        <w:r w:rsidRPr="001B20A3">
          <w:rPr>
            <w:rFonts w:ascii="Times New Roman" w:eastAsia="Times New Roman" w:hAnsi="Times New Roman" w:cs="Times New Roman"/>
            <w:sz w:val="24"/>
            <w:szCs w:val="24"/>
          </w:rPr>
          <w:br/>
        </w:r>
      </w:ins>
      <w:r>
        <w:rPr>
          <w:rFonts w:ascii="Times New Roman" w:eastAsia="Times New Roman" w:hAnsi="Times New Roman" w:cs="Times New Roman"/>
          <w:noProof/>
          <w:sz w:val="24"/>
          <w:szCs w:val="24"/>
        </w:rPr>
        <w:drawing>
          <wp:inline distT="0" distB="0" distL="0" distR="0">
            <wp:extent cx="2672080" cy="1591310"/>
            <wp:effectExtent l="19050" t="0" r="0" b="0"/>
            <wp:docPr id="634" name="Picture 634" descr="print test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4" descr="print test page"/>
                    <pic:cNvPicPr>
                      <a:picLocks noChangeAspect="1" noChangeArrowheads="1"/>
                    </pic:cNvPicPr>
                  </pic:nvPicPr>
                  <pic:blipFill>
                    <a:blip r:embed="rId1384"/>
                    <a:srcRect/>
                    <a:stretch>
                      <a:fillRect/>
                    </a:stretch>
                  </pic:blipFill>
                  <pic:spPr bwMode="auto">
                    <a:xfrm>
                      <a:off x="0" y="0"/>
                      <a:ext cx="2672080" cy="1591310"/>
                    </a:xfrm>
                    <a:prstGeom prst="rect">
                      <a:avLst/>
                    </a:prstGeom>
                    <a:noFill/>
                    <a:ln w="9525">
                      <a:noFill/>
                      <a:miter lim="800000"/>
                      <a:headEnd/>
                      <a:tailEnd/>
                    </a:ln>
                  </pic:spPr>
                </pic:pic>
              </a:graphicData>
            </a:graphic>
          </wp:inline>
        </w:drawing>
      </w:r>
    </w:p>
    <w:p w:rsidR="001B20A3" w:rsidRPr="001B20A3" w:rsidRDefault="001B20A3" w:rsidP="001B20A3">
      <w:pPr>
        <w:spacing w:before="100" w:beforeAutospacing="1" w:after="100" w:afterAutospacing="1" w:line="240" w:lineRule="auto"/>
        <w:outlineLvl w:val="2"/>
        <w:rPr>
          <w:ins w:id="934" w:author="Unknown"/>
          <w:rFonts w:ascii="Times New Roman" w:eastAsia="Times New Roman" w:hAnsi="Times New Roman" w:cs="Times New Roman"/>
          <w:b/>
          <w:bCs/>
          <w:sz w:val="27"/>
          <w:szCs w:val="27"/>
        </w:rPr>
      </w:pPr>
      <w:ins w:id="935" w:author="Unknown">
        <w:r w:rsidRPr="001B20A3">
          <w:rPr>
            <w:rFonts w:ascii="Times New Roman" w:eastAsia="Times New Roman" w:hAnsi="Times New Roman" w:cs="Times New Roman"/>
            <w:b/>
            <w:bCs/>
            <w:sz w:val="27"/>
            <w:szCs w:val="27"/>
          </w:rPr>
          <w:t>Managing Printers from the Command-Line</w:t>
        </w:r>
      </w:ins>
    </w:p>
    <w:p w:rsidR="001B20A3" w:rsidRPr="001B20A3" w:rsidRDefault="001B20A3" w:rsidP="001B20A3">
      <w:pPr>
        <w:spacing w:before="100" w:beforeAutospacing="1" w:after="100" w:afterAutospacing="1" w:line="240" w:lineRule="auto"/>
        <w:rPr>
          <w:ins w:id="936" w:author="Unknown"/>
          <w:rFonts w:ascii="Times New Roman" w:eastAsia="Times New Roman" w:hAnsi="Times New Roman" w:cs="Times New Roman"/>
          <w:sz w:val="24"/>
          <w:szCs w:val="24"/>
        </w:rPr>
      </w:pPr>
      <w:ins w:id="937" w:author="Unknown">
        <w:r w:rsidRPr="001B20A3">
          <w:rPr>
            <w:rFonts w:ascii="Times New Roman" w:eastAsia="Times New Roman" w:hAnsi="Times New Roman" w:cs="Times New Roman"/>
            <w:sz w:val="24"/>
            <w:szCs w:val="24"/>
          </w:rPr>
          <w:t xml:space="preserve">The </w:t>
        </w:r>
        <w:r w:rsidRPr="001B20A3">
          <w:rPr>
            <w:rFonts w:ascii="Times New Roman" w:eastAsia="Times New Roman" w:hAnsi="Times New Roman" w:cs="Times New Roman"/>
            <w:b/>
            <w:bCs/>
            <w:sz w:val="24"/>
            <w:szCs w:val="24"/>
          </w:rPr>
          <w:t>lpadmin</w:t>
        </w:r>
        <w:r w:rsidRPr="001B20A3">
          <w:rPr>
            <w:rFonts w:ascii="Times New Roman" w:eastAsia="Times New Roman" w:hAnsi="Times New Roman" w:cs="Times New Roman"/>
            <w:sz w:val="24"/>
            <w:szCs w:val="24"/>
          </w:rPr>
          <w:t xml:space="preserve"> command enables you to perform most printer administration tasks from the command-line.</w:t>
        </w:r>
      </w:ins>
    </w:p>
    <w:p w:rsidR="001B20A3" w:rsidRPr="001B20A3" w:rsidRDefault="001B20A3" w:rsidP="001B20A3">
      <w:pPr>
        <w:spacing w:before="100" w:beforeAutospacing="1" w:after="100" w:afterAutospacing="1" w:line="240" w:lineRule="auto"/>
        <w:rPr>
          <w:ins w:id="938" w:author="Unknown"/>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723890" cy="1543685"/>
            <wp:effectExtent l="19050" t="0" r="0" b="0"/>
            <wp:docPr id="635" name="Picture 635" descr="lpad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5" descr="lpadmin"/>
                    <pic:cNvPicPr>
                      <a:picLocks noChangeAspect="1" noChangeArrowheads="1"/>
                    </pic:cNvPicPr>
                  </pic:nvPicPr>
                  <pic:blipFill>
                    <a:blip r:embed="rId1385"/>
                    <a:srcRect/>
                    <a:stretch>
                      <a:fillRect/>
                    </a:stretch>
                  </pic:blipFill>
                  <pic:spPr bwMode="auto">
                    <a:xfrm>
                      <a:off x="0" y="0"/>
                      <a:ext cx="5723890" cy="1543685"/>
                    </a:xfrm>
                    <a:prstGeom prst="rect">
                      <a:avLst/>
                    </a:prstGeom>
                    <a:noFill/>
                    <a:ln w="9525">
                      <a:noFill/>
                      <a:miter lim="800000"/>
                      <a:headEnd/>
                      <a:tailEnd/>
                    </a:ln>
                  </pic:spPr>
                </pic:pic>
              </a:graphicData>
            </a:graphic>
          </wp:inline>
        </w:drawing>
      </w:r>
    </w:p>
    <w:p w:rsidR="001B20A3" w:rsidRPr="001B20A3" w:rsidRDefault="001B20A3" w:rsidP="001B20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ins w:id="939" w:author="Unknown"/>
          <w:rFonts w:ascii="Courier New" w:eastAsia="Times New Roman" w:hAnsi="Courier New" w:cs="Courier New"/>
          <w:sz w:val="20"/>
          <w:szCs w:val="20"/>
        </w:rPr>
      </w:pPr>
      <w:ins w:id="940" w:author="Unknown">
        <w:r w:rsidRPr="001B20A3">
          <w:rPr>
            <w:rFonts w:ascii="Courier New" w:eastAsia="Times New Roman" w:hAnsi="Courier New" w:cs="Courier New"/>
            <w:i/>
            <w:iCs/>
            <w:sz w:val="20"/>
            <w:szCs w:val="20"/>
          </w:rPr>
          <w:t xml:space="preserve"> lpc</w:t>
        </w:r>
        <w:r w:rsidRPr="001B20A3">
          <w:rPr>
            <w:rFonts w:ascii="Courier New" w:eastAsia="Times New Roman" w:hAnsi="Courier New" w:cs="Courier New"/>
            <w:sz w:val="20"/>
            <w:szCs w:val="20"/>
          </w:rPr>
          <w:t xml:space="preserve"> To view all known queues</w:t>
        </w:r>
        <w:r w:rsidRPr="001B20A3">
          <w:rPr>
            <w:rFonts w:ascii="Courier New" w:eastAsia="Times New Roman" w:hAnsi="Courier New" w:cs="Courier New"/>
            <w:sz w:val="20"/>
            <w:szCs w:val="20"/>
          </w:rPr>
          <w:br/>
          <w:t xml:space="preserve"> </w:t>
        </w:r>
        <w:r w:rsidRPr="001B20A3">
          <w:rPr>
            <w:rFonts w:ascii="Courier New" w:eastAsia="Times New Roman" w:hAnsi="Courier New" w:cs="Courier New"/>
            <w:i/>
            <w:iCs/>
            <w:sz w:val="20"/>
            <w:szCs w:val="20"/>
          </w:rPr>
          <w:t>lpr</w:t>
        </w:r>
        <w:r w:rsidRPr="001B20A3">
          <w:rPr>
            <w:rFonts w:ascii="Courier New" w:eastAsia="Times New Roman" w:hAnsi="Courier New" w:cs="Courier New"/>
            <w:sz w:val="20"/>
            <w:szCs w:val="20"/>
          </w:rPr>
          <w:t xml:space="preserve"> To send print requests to any local print queue </w:t>
        </w:r>
        <w:r w:rsidRPr="001B20A3">
          <w:rPr>
            <w:rFonts w:ascii="Courier New" w:eastAsia="Times New Roman" w:hAnsi="Courier New" w:cs="Courier New"/>
            <w:sz w:val="20"/>
            <w:szCs w:val="20"/>
          </w:rPr>
          <w:br/>
        </w:r>
        <w:r w:rsidRPr="001B20A3">
          <w:rPr>
            <w:rFonts w:ascii="Courier New" w:eastAsia="Times New Roman" w:hAnsi="Courier New" w:cs="Courier New"/>
            <w:i/>
            <w:iCs/>
            <w:sz w:val="20"/>
            <w:szCs w:val="20"/>
          </w:rPr>
          <w:t xml:space="preserve"> lpq</w:t>
        </w:r>
        <w:r w:rsidRPr="001B20A3">
          <w:rPr>
            <w:rFonts w:ascii="Courier New" w:eastAsia="Times New Roman" w:hAnsi="Courier New" w:cs="Courier New"/>
            <w:sz w:val="20"/>
            <w:szCs w:val="20"/>
          </w:rPr>
          <w:t xml:space="preserve"> To see the print queue </w:t>
        </w:r>
        <w:r w:rsidRPr="001B20A3">
          <w:rPr>
            <w:rFonts w:ascii="Courier New" w:eastAsia="Times New Roman" w:hAnsi="Courier New" w:cs="Courier New"/>
            <w:i/>
            <w:iCs/>
            <w:sz w:val="20"/>
            <w:szCs w:val="20"/>
          </w:rPr>
          <w:t xml:space="preserve"> </w:t>
        </w:r>
        <w:r w:rsidRPr="001B20A3">
          <w:rPr>
            <w:rFonts w:ascii="Courier New" w:eastAsia="Times New Roman" w:hAnsi="Courier New" w:cs="Courier New"/>
            <w:i/>
            <w:iCs/>
            <w:sz w:val="20"/>
            <w:szCs w:val="20"/>
          </w:rPr>
          <w:br/>
          <w:t>lprm</w:t>
        </w:r>
        <w:r w:rsidRPr="001B20A3">
          <w:rPr>
            <w:rFonts w:ascii="Courier New" w:eastAsia="Times New Roman" w:hAnsi="Courier New" w:cs="Courier New"/>
            <w:sz w:val="20"/>
            <w:szCs w:val="20"/>
          </w:rPr>
          <w:t xml:space="preserve"> To delete the jobs of your choice use it with the job number </w:t>
        </w:r>
        <w:r w:rsidRPr="001B20A3">
          <w:rPr>
            <w:rFonts w:ascii="Courier New" w:eastAsia="Times New Roman" w:hAnsi="Courier New" w:cs="Courier New"/>
            <w:i/>
            <w:iCs/>
            <w:sz w:val="20"/>
            <w:szCs w:val="20"/>
          </w:rPr>
          <w:br/>
          <w:t xml:space="preserve"> lp</w:t>
        </w:r>
        <w:r w:rsidRPr="001B20A3">
          <w:rPr>
            <w:rFonts w:ascii="Courier New" w:eastAsia="Times New Roman" w:hAnsi="Courier New" w:cs="Courier New"/>
            <w:sz w:val="20"/>
            <w:szCs w:val="20"/>
          </w:rPr>
          <w:t xml:space="preserve"> To print any file. </w:t>
        </w:r>
      </w:ins>
    </w:p>
    <w:p w:rsidR="001B20A3" w:rsidRPr="001B20A3" w:rsidRDefault="001B20A3" w:rsidP="001B20A3">
      <w:pPr>
        <w:spacing w:before="100" w:beforeAutospacing="1" w:after="100" w:afterAutospacing="1" w:line="240" w:lineRule="auto"/>
        <w:rPr>
          <w:ins w:id="941" w:author="Unknown"/>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3384550" cy="688975"/>
            <wp:effectExtent l="19050" t="0" r="6350" b="0"/>
            <wp:docPr id="636" name="Picture 636" descr="lpad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6" descr="lpadmin"/>
                    <pic:cNvPicPr>
                      <a:picLocks noChangeAspect="1" noChangeArrowheads="1"/>
                    </pic:cNvPicPr>
                  </pic:nvPicPr>
                  <pic:blipFill>
                    <a:blip r:embed="rId1386"/>
                    <a:srcRect/>
                    <a:stretch>
                      <a:fillRect/>
                    </a:stretch>
                  </pic:blipFill>
                  <pic:spPr bwMode="auto">
                    <a:xfrm>
                      <a:off x="0" y="0"/>
                      <a:ext cx="3384550" cy="688975"/>
                    </a:xfrm>
                    <a:prstGeom prst="rect">
                      <a:avLst/>
                    </a:prstGeom>
                    <a:noFill/>
                    <a:ln w="9525">
                      <a:noFill/>
                      <a:miter lim="800000"/>
                      <a:headEnd/>
                      <a:tailEnd/>
                    </a:ln>
                  </pic:spPr>
                </pic:pic>
              </a:graphicData>
            </a:graphic>
          </wp:inline>
        </w:drawing>
      </w:r>
    </w:p>
    <w:p w:rsidR="00935250" w:rsidRPr="00935250" w:rsidRDefault="00935250" w:rsidP="00935250">
      <w:pPr>
        <w:spacing w:before="100" w:beforeAutospacing="1" w:after="100" w:afterAutospacing="1" w:line="240" w:lineRule="auto"/>
        <w:outlineLvl w:val="1"/>
        <w:rPr>
          <w:rFonts w:ascii="Times New Roman" w:eastAsia="Times New Roman" w:hAnsi="Times New Roman" w:cs="Times New Roman"/>
          <w:b/>
          <w:bCs/>
          <w:sz w:val="36"/>
          <w:szCs w:val="36"/>
        </w:rPr>
      </w:pPr>
      <w:hyperlink r:id="rId1387" w:history="1">
        <w:r w:rsidRPr="00935250">
          <w:rPr>
            <w:rFonts w:ascii="Times New Roman" w:eastAsia="Times New Roman" w:hAnsi="Times New Roman" w:cs="Times New Roman"/>
            <w:b/>
            <w:bCs/>
            <w:color w:val="0000FF"/>
            <w:sz w:val="36"/>
            <w:szCs w:val="36"/>
            <w:u w:val="single"/>
          </w:rPr>
          <w:t>How to configure dns server in Linux</w:t>
        </w:r>
      </w:hyperlink>
    </w:p>
    <w:p w:rsidR="00935250" w:rsidRPr="00935250" w:rsidRDefault="00935250" w:rsidP="00935250">
      <w:pPr>
        <w:numPr>
          <w:ilvl w:val="0"/>
          <w:numId w:val="93"/>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noProof/>
          <w:color w:val="0000FF"/>
          <w:sz w:val="24"/>
          <w:szCs w:val="24"/>
        </w:rPr>
        <w:drawing>
          <wp:inline distT="0" distB="0" distL="0" distR="0">
            <wp:extent cx="142240" cy="166370"/>
            <wp:effectExtent l="19050" t="0" r="0" b="0"/>
            <wp:docPr id="662" name="Picture 662" descr="Print">
              <a:hlinkClick xmlns:a="http://schemas.openxmlformats.org/drawingml/2006/main" r:id="rId1388" tooltip="&quot;Prin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2" descr="Print">
                      <a:hlinkClick r:id="rId1388" tooltip="&quot;Print&quot;"/>
                    </pic:cNvPr>
                    <pic:cNvPicPr>
                      <a:picLocks noChangeAspect="1" noChangeArrowheads="1"/>
                    </pic:cNvPicPr>
                  </pic:nvPicPr>
                  <pic:blipFill>
                    <a:blip r:embed="rId44"/>
                    <a:srcRect/>
                    <a:stretch>
                      <a:fillRect/>
                    </a:stretch>
                  </pic:blipFill>
                  <pic:spPr bwMode="auto">
                    <a:xfrm>
                      <a:off x="0" y="0"/>
                      <a:ext cx="142240" cy="166370"/>
                    </a:xfrm>
                    <a:prstGeom prst="rect">
                      <a:avLst/>
                    </a:prstGeom>
                    <a:noFill/>
                    <a:ln w="9525">
                      <a:noFill/>
                      <a:miter lim="800000"/>
                      <a:headEnd/>
                      <a:tailEnd/>
                    </a:ln>
                  </pic:spPr>
                </pic:pic>
              </a:graphicData>
            </a:graphic>
          </wp:inline>
        </w:drawing>
      </w:r>
    </w:p>
    <w:p w:rsidR="00935250" w:rsidRPr="00935250" w:rsidRDefault="00935250" w:rsidP="00935250">
      <w:pPr>
        <w:spacing w:before="100" w:beforeAutospacing="1" w:after="100" w:afterAutospacing="1" w:line="240" w:lineRule="auto"/>
        <w:rPr>
          <w:ins w:id="942" w:author="Unknown"/>
          <w:rFonts w:ascii="Times New Roman" w:eastAsia="Times New Roman" w:hAnsi="Times New Roman" w:cs="Times New Roman"/>
          <w:sz w:val="24"/>
          <w:szCs w:val="24"/>
        </w:rPr>
      </w:pPr>
      <w:ins w:id="943" w:author="Unknown">
        <w:r w:rsidRPr="00935250">
          <w:rPr>
            <w:rFonts w:ascii="Times New Roman" w:eastAsia="Times New Roman" w:hAnsi="Times New Roman" w:cs="Times New Roman"/>
            <w:sz w:val="24"/>
            <w:szCs w:val="24"/>
          </w:rPr>
          <w:t>A DNS server, or name server, is used to resolve an IP address to a hostname or vice versa.</w:t>
        </w:r>
        <w:r w:rsidRPr="00935250">
          <w:rPr>
            <w:rFonts w:ascii="Times New Roman" w:eastAsia="Times New Roman" w:hAnsi="Times New Roman" w:cs="Times New Roman"/>
            <w:sz w:val="24"/>
            <w:szCs w:val="24"/>
          </w:rPr>
          <w:br/>
          <w:t>You can set up four different types of DNS servers:</w:t>
        </w:r>
      </w:ins>
    </w:p>
    <w:p w:rsidR="00935250" w:rsidRPr="00935250" w:rsidRDefault="00935250" w:rsidP="00935250">
      <w:pPr>
        <w:numPr>
          <w:ilvl w:val="0"/>
          <w:numId w:val="94"/>
        </w:numPr>
        <w:spacing w:before="100" w:beforeAutospacing="1" w:after="100" w:afterAutospacing="1" w:line="240" w:lineRule="auto"/>
        <w:rPr>
          <w:ins w:id="944" w:author="Unknown"/>
          <w:rFonts w:ascii="Times New Roman" w:eastAsia="Times New Roman" w:hAnsi="Times New Roman" w:cs="Times New Roman"/>
          <w:sz w:val="24"/>
          <w:szCs w:val="24"/>
        </w:rPr>
      </w:pPr>
      <w:ins w:id="945" w:author="Unknown">
        <w:r w:rsidRPr="00935250">
          <w:rPr>
            <w:rFonts w:ascii="Times New Roman" w:eastAsia="Times New Roman" w:hAnsi="Times New Roman" w:cs="Times New Roman"/>
            <w:sz w:val="24"/>
            <w:szCs w:val="24"/>
          </w:rPr>
          <w:t xml:space="preserve">A </w:t>
        </w:r>
        <w:r w:rsidRPr="00935250">
          <w:rPr>
            <w:rFonts w:ascii="Times New Roman" w:eastAsia="Times New Roman" w:hAnsi="Times New Roman" w:cs="Times New Roman"/>
            <w:b/>
            <w:bCs/>
            <w:sz w:val="24"/>
            <w:szCs w:val="24"/>
          </w:rPr>
          <w:t>master DNS server for your domain(s),</w:t>
        </w:r>
        <w:r w:rsidRPr="00935250">
          <w:rPr>
            <w:rFonts w:ascii="Times New Roman" w:eastAsia="Times New Roman" w:hAnsi="Times New Roman" w:cs="Times New Roman"/>
            <w:sz w:val="24"/>
            <w:szCs w:val="24"/>
          </w:rPr>
          <w:t xml:space="preserve"> which stores authoritative records for your domain.</w:t>
        </w:r>
      </w:ins>
    </w:p>
    <w:p w:rsidR="00935250" w:rsidRPr="00935250" w:rsidRDefault="00935250" w:rsidP="00935250">
      <w:pPr>
        <w:numPr>
          <w:ilvl w:val="0"/>
          <w:numId w:val="94"/>
        </w:numPr>
        <w:spacing w:before="100" w:beforeAutospacing="1" w:after="100" w:afterAutospacing="1" w:line="240" w:lineRule="auto"/>
        <w:rPr>
          <w:ins w:id="946" w:author="Unknown"/>
          <w:rFonts w:ascii="Times New Roman" w:eastAsia="Times New Roman" w:hAnsi="Times New Roman" w:cs="Times New Roman"/>
          <w:sz w:val="24"/>
          <w:szCs w:val="24"/>
        </w:rPr>
      </w:pPr>
      <w:ins w:id="947" w:author="Unknown">
        <w:r w:rsidRPr="00935250">
          <w:rPr>
            <w:rFonts w:ascii="Times New Roman" w:eastAsia="Times New Roman" w:hAnsi="Times New Roman" w:cs="Times New Roman"/>
            <w:sz w:val="24"/>
            <w:szCs w:val="24"/>
          </w:rPr>
          <w:t xml:space="preserve">A </w:t>
        </w:r>
        <w:r w:rsidRPr="00935250">
          <w:rPr>
            <w:rFonts w:ascii="Times New Roman" w:eastAsia="Times New Roman" w:hAnsi="Times New Roman" w:cs="Times New Roman"/>
            <w:b/>
            <w:bCs/>
            <w:sz w:val="24"/>
            <w:szCs w:val="24"/>
          </w:rPr>
          <w:t>slave DNS server,</w:t>
        </w:r>
        <w:r w:rsidRPr="00935250">
          <w:rPr>
            <w:rFonts w:ascii="Times New Roman" w:eastAsia="Times New Roman" w:hAnsi="Times New Roman" w:cs="Times New Roman"/>
            <w:sz w:val="24"/>
            <w:szCs w:val="24"/>
          </w:rPr>
          <w:t xml:space="preserve"> which relies on a master DNS server for data.</w:t>
        </w:r>
      </w:ins>
    </w:p>
    <w:p w:rsidR="00935250" w:rsidRPr="00935250" w:rsidRDefault="00935250" w:rsidP="00935250">
      <w:pPr>
        <w:numPr>
          <w:ilvl w:val="0"/>
          <w:numId w:val="94"/>
        </w:numPr>
        <w:spacing w:before="100" w:beforeAutospacing="1" w:after="100" w:afterAutospacing="1" w:line="240" w:lineRule="auto"/>
        <w:rPr>
          <w:ins w:id="948" w:author="Unknown"/>
          <w:rFonts w:ascii="Times New Roman" w:eastAsia="Times New Roman" w:hAnsi="Times New Roman" w:cs="Times New Roman"/>
          <w:sz w:val="24"/>
          <w:szCs w:val="24"/>
        </w:rPr>
      </w:pPr>
      <w:ins w:id="949" w:author="Unknown">
        <w:r w:rsidRPr="00935250">
          <w:rPr>
            <w:rFonts w:ascii="Times New Roman" w:eastAsia="Times New Roman" w:hAnsi="Times New Roman" w:cs="Times New Roman"/>
            <w:sz w:val="24"/>
            <w:szCs w:val="24"/>
          </w:rPr>
          <w:lastRenderedPageBreak/>
          <w:t xml:space="preserve">A </w:t>
        </w:r>
        <w:r w:rsidRPr="00935250">
          <w:rPr>
            <w:rFonts w:ascii="Times New Roman" w:eastAsia="Times New Roman" w:hAnsi="Times New Roman" w:cs="Times New Roman"/>
            <w:b/>
            <w:bCs/>
            <w:sz w:val="24"/>
            <w:szCs w:val="24"/>
          </w:rPr>
          <w:t xml:space="preserve">caching-only DNS server, </w:t>
        </w:r>
        <w:r w:rsidRPr="00935250">
          <w:rPr>
            <w:rFonts w:ascii="Times New Roman" w:eastAsia="Times New Roman" w:hAnsi="Times New Roman" w:cs="Times New Roman"/>
            <w:sz w:val="24"/>
            <w:szCs w:val="24"/>
          </w:rPr>
          <w:t>which stores recent requests like a proxy server. It otherwise refers to other DNS servers.</w:t>
        </w:r>
      </w:ins>
    </w:p>
    <w:p w:rsidR="00935250" w:rsidRPr="00935250" w:rsidRDefault="00935250" w:rsidP="00935250">
      <w:pPr>
        <w:numPr>
          <w:ilvl w:val="0"/>
          <w:numId w:val="94"/>
        </w:numPr>
        <w:spacing w:before="100" w:beforeAutospacing="1" w:after="100" w:afterAutospacing="1" w:line="240" w:lineRule="auto"/>
        <w:rPr>
          <w:ins w:id="950" w:author="Unknown"/>
          <w:rFonts w:ascii="Times New Roman" w:eastAsia="Times New Roman" w:hAnsi="Times New Roman" w:cs="Times New Roman"/>
          <w:sz w:val="24"/>
          <w:szCs w:val="24"/>
        </w:rPr>
      </w:pPr>
      <w:ins w:id="951" w:author="Unknown">
        <w:r w:rsidRPr="00935250">
          <w:rPr>
            <w:rFonts w:ascii="Times New Roman" w:eastAsia="Times New Roman" w:hAnsi="Times New Roman" w:cs="Times New Roman"/>
            <w:sz w:val="24"/>
            <w:szCs w:val="24"/>
          </w:rPr>
          <w:t xml:space="preserve">A </w:t>
        </w:r>
        <w:r w:rsidRPr="00935250">
          <w:rPr>
            <w:rFonts w:ascii="Times New Roman" w:eastAsia="Times New Roman" w:hAnsi="Times New Roman" w:cs="Times New Roman"/>
            <w:b/>
            <w:bCs/>
            <w:sz w:val="24"/>
            <w:szCs w:val="24"/>
          </w:rPr>
          <w:t>forwarding-only DNS server,</w:t>
        </w:r>
        <w:r w:rsidRPr="00935250">
          <w:rPr>
            <w:rFonts w:ascii="Times New Roman" w:eastAsia="Times New Roman" w:hAnsi="Times New Roman" w:cs="Times New Roman"/>
            <w:sz w:val="24"/>
            <w:szCs w:val="24"/>
          </w:rPr>
          <w:t xml:space="preserve"> which refers </w:t>
        </w:r>
        <w:proofErr w:type="gramStart"/>
        <w:r w:rsidRPr="00935250">
          <w:rPr>
            <w:rFonts w:ascii="Times New Roman" w:eastAsia="Times New Roman" w:hAnsi="Times New Roman" w:cs="Times New Roman"/>
            <w:sz w:val="24"/>
            <w:szCs w:val="24"/>
          </w:rPr>
          <w:t>all</w:t>
        </w:r>
        <w:proofErr w:type="gramEnd"/>
        <w:r w:rsidRPr="00935250">
          <w:rPr>
            <w:rFonts w:ascii="Times New Roman" w:eastAsia="Times New Roman" w:hAnsi="Times New Roman" w:cs="Times New Roman"/>
            <w:sz w:val="24"/>
            <w:szCs w:val="24"/>
          </w:rPr>
          <w:t xml:space="preserve"> requests to other DNS servers.</w:t>
        </w:r>
      </w:ins>
    </w:p>
    <w:p w:rsidR="00935250" w:rsidRPr="00935250" w:rsidRDefault="00935250" w:rsidP="00935250">
      <w:pPr>
        <w:spacing w:before="100" w:beforeAutospacing="1" w:after="100" w:afterAutospacing="1" w:line="240" w:lineRule="auto"/>
        <w:rPr>
          <w:ins w:id="952" w:author="Unknown"/>
          <w:rFonts w:ascii="Times New Roman" w:eastAsia="Times New Roman" w:hAnsi="Times New Roman" w:cs="Times New Roman"/>
          <w:sz w:val="24"/>
          <w:szCs w:val="24"/>
        </w:rPr>
      </w:pPr>
      <w:ins w:id="953" w:author="Unknown">
        <w:r w:rsidRPr="00935250">
          <w:rPr>
            <w:rFonts w:ascii="Times New Roman" w:eastAsia="Times New Roman" w:hAnsi="Times New Roman" w:cs="Times New Roman"/>
            <w:sz w:val="24"/>
            <w:szCs w:val="24"/>
          </w:rPr>
          <w:t>Before configuring BIND to create a DNS server, you must understand some basic DNS concepts.</w:t>
        </w:r>
      </w:ins>
    </w:p>
    <w:p w:rsidR="00935250" w:rsidRPr="00935250" w:rsidRDefault="00935250" w:rsidP="00935250">
      <w:pPr>
        <w:spacing w:before="100" w:beforeAutospacing="1" w:after="100" w:afterAutospacing="1" w:line="240" w:lineRule="auto"/>
        <w:rPr>
          <w:ins w:id="954" w:author="Unknown"/>
          <w:rFonts w:ascii="Times New Roman" w:eastAsia="Times New Roman" w:hAnsi="Times New Roman" w:cs="Times New Roman"/>
          <w:sz w:val="24"/>
          <w:szCs w:val="24"/>
        </w:rPr>
      </w:pPr>
      <w:ins w:id="955" w:author="Unknown">
        <w:r w:rsidRPr="00935250">
          <w:rPr>
            <w:rFonts w:ascii="Times New Roman" w:eastAsia="Times New Roman" w:hAnsi="Times New Roman" w:cs="Times New Roman"/>
            <w:sz w:val="24"/>
            <w:szCs w:val="24"/>
          </w:rPr>
          <w:t xml:space="preserve">The entire hostname with its domain such as </w:t>
        </w:r>
        <w:r w:rsidRPr="00935250">
          <w:rPr>
            <w:rFonts w:ascii="Times New Roman" w:eastAsia="Times New Roman" w:hAnsi="Times New Roman" w:cs="Times New Roman"/>
            <w:b/>
            <w:bCs/>
            <w:i/>
            <w:iCs/>
            <w:sz w:val="24"/>
            <w:szCs w:val="24"/>
          </w:rPr>
          <w:t>server.example.com</w:t>
        </w:r>
        <w:r w:rsidRPr="00935250">
          <w:rPr>
            <w:rFonts w:ascii="Times New Roman" w:eastAsia="Times New Roman" w:hAnsi="Times New Roman" w:cs="Times New Roman"/>
            <w:sz w:val="24"/>
            <w:szCs w:val="24"/>
          </w:rPr>
          <w:t xml:space="preserve"> is called a fully qualified domain name (FQDN). The right-most part of the FQDN such as .com or .net is called the </w:t>
        </w:r>
        <w:r w:rsidRPr="00935250">
          <w:rPr>
            <w:rFonts w:ascii="Times New Roman" w:eastAsia="Times New Roman" w:hAnsi="Times New Roman" w:cs="Times New Roman"/>
            <w:b/>
            <w:bCs/>
            <w:i/>
            <w:iCs/>
            <w:sz w:val="24"/>
            <w:szCs w:val="24"/>
          </w:rPr>
          <w:t>top level domain,</w:t>
        </w:r>
        <w:r w:rsidRPr="00935250">
          <w:rPr>
            <w:rFonts w:ascii="Times New Roman" w:eastAsia="Times New Roman" w:hAnsi="Times New Roman" w:cs="Times New Roman"/>
            <w:sz w:val="24"/>
            <w:szCs w:val="24"/>
          </w:rPr>
          <w:t xml:space="preserve"> with the remaining parts of the FQDN, which are separated by periods, being sub-domains.</w:t>
        </w:r>
      </w:ins>
    </w:p>
    <w:p w:rsidR="00935250" w:rsidRPr="00935250" w:rsidRDefault="00935250" w:rsidP="00935250">
      <w:pPr>
        <w:spacing w:before="100" w:beforeAutospacing="1" w:after="100" w:afterAutospacing="1" w:line="240" w:lineRule="auto"/>
        <w:rPr>
          <w:ins w:id="956" w:author="Unknown"/>
          <w:rFonts w:ascii="Times New Roman" w:eastAsia="Times New Roman" w:hAnsi="Times New Roman" w:cs="Times New Roman"/>
          <w:sz w:val="24"/>
          <w:szCs w:val="24"/>
        </w:rPr>
      </w:pPr>
      <w:ins w:id="957" w:author="Unknown">
        <w:r w:rsidRPr="00935250">
          <w:rPr>
            <w:rFonts w:ascii="Times New Roman" w:eastAsia="Times New Roman" w:hAnsi="Times New Roman" w:cs="Times New Roman"/>
            <w:sz w:val="24"/>
            <w:szCs w:val="24"/>
          </w:rPr>
          <w:t xml:space="preserve">These sub-domains are used to divide FQDNs into zones, with the DNS information for each zone being maintained by at least one </w:t>
        </w:r>
        <w:r w:rsidRPr="00935250">
          <w:rPr>
            <w:rFonts w:ascii="Times New Roman" w:eastAsia="Times New Roman" w:hAnsi="Times New Roman" w:cs="Times New Roman"/>
            <w:b/>
            <w:bCs/>
            <w:i/>
            <w:iCs/>
            <w:sz w:val="24"/>
            <w:szCs w:val="24"/>
          </w:rPr>
          <w:t>authoritative name server.</w:t>
        </w:r>
      </w:ins>
    </w:p>
    <w:p w:rsidR="00935250" w:rsidRPr="00935250" w:rsidRDefault="00935250" w:rsidP="00935250">
      <w:pPr>
        <w:spacing w:before="100" w:beforeAutospacing="1" w:after="100" w:afterAutospacing="1" w:line="240" w:lineRule="auto"/>
        <w:rPr>
          <w:ins w:id="958" w:author="Unknown"/>
          <w:rFonts w:ascii="Times New Roman" w:eastAsia="Times New Roman" w:hAnsi="Times New Roman" w:cs="Times New Roman"/>
          <w:sz w:val="24"/>
          <w:szCs w:val="24"/>
        </w:rPr>
      </w:pPr>
      <w:ins w:id="959" w:author="Unknown">
        <w:r w:rsidRPr="00935250">
          <w:rPr>
            <w:rFonts w:ascii="Times New Roman" w:eastAsia="Times New Roman" w:hAnsi="Times New Roman" w:cs="Times New Roman"/>
            <w:sz w:val="24"/>
            <w:szCs w:val="24"/>
          </w:rPr>
          <w:t xml:space="preserve">The authoritative server that contains the master zone file, which can be modified to update DNS information about the zone, is called the </w:t>
        </w:r>
        <w:r w:rsidRPr="00935250">
          <w:rPr>
            <w:rFonts w:ascii="Times New Roman" w:eastAsia="Times New Roman" w:hAnsi="Times New Roman" w:cs="Times New Roman"/>
            <w:b/>
            <w:bCs/>
            <w:i/>
            <w:iCs/>
            <w:sz w:val="24"/>
            <w:szCs w:val="24"/>
          </w:rPr>
          <w:t>primary master server,</w:t>
        </w:r>
        <w:r w:rsidRPr="00935250">
          <w:rPr>
            <w:rFonts w:ascii="Times New Roman" w:eastAsia="Times New Roman" w:hAnsi="Times New Roman" w:cs="Times New Roman"/>
            <w:sz w:val="24"/>
            <w:szCs w:val="24"/>
          </w:rPr>
          <w:t xml:space="preserve"> or just </w:t>
        </w:r>
        <w:r w:rsidRPr="00935250">
          <w:rPr>
            <w:rFonts w:ascii="Times New Roman" w:eastAsia="Times New Roman" w:hAnsi="Times New Roman" w:cs="Times New Roman"/>
            <w:b/>
            <w:bCs/>
            <w:i/>
            <w:iCs/>
            <w:sz w:val="24"/>
            <w:szCs w:val="24"/>
          </w:rPr>
          <w:t>master server.</w:t>
        </w:r>
      </w:ins>
    </w:p>
    <w:p w:rsidR="00935250" w:rsidRPr="00935250" w:rsidRDefault="00935250" w:rsidP="00935250">
      <w:pPr>
        <w:spacing w:before="100" w:beforeAutospacing="1" w:after="100" w:afterAutospacing="1" w:line="240" w:lineRule="auto"/>
        <w:rPr>
          <w:ins w:id="960" w:author="Unknown"/>
          <w:rFonts w:ascii="Times New Roman" w:eastAsia="Times New Roman" w:hAnsi="Times New Roman" w:cs="Times New Roman"/>
          <w:sz w:val="24"/>
          <w:szCs w:val="24"/>
        </w:rPr>
      </w:pPr>
      <w:ins w:id="961" w:author="Unknown">
        <w:r w:rsidRPr="00935250">
          <w:rPr>
            <w:rFonts w:ascii="Times New Roman" w:eastAsia="Times New Roman" w:hAnsi="Times New Roman" w:cs="Times New Roman"/>
            <w:sz w:val="24"/>
            <w:szCs w:val="24"/>
          </w:rPr>
          <w:t xml:space="preserve">The additional name servers for the zone are called </w:t>
        </w:r>
        <w:r w:rsidRPr="00935250">
          <w:rPr>
            <w:rFonts w:ascii="Times New Roman" w:eastAsia="Times New Roman" w:hAnsi="Times New Roman" w:cs="Times New Roman"/>
            <w:b/>
            <w:bCs/>
            <w:i/>
            <w:iCs/>
            <w:sz w:val="24"/>
            <w:szCs w:val="24"/>
          </w:rPr>
          <w:t>secondary servers</w:t>
        </w:r>
        <w:r w:rsidRPr="00935250">
          <w:rPr>
            <w:rFonts w:ascii="Times New Roman" w:eastAsia="Times New Roman" w:hAnsi="Times New Roman" w:cs="Times New Roman"/>
            <w:sz w:val="24"/>
            <w:szCs w:val="24"/>
          </w:rPr>
          <w:t xml:space="preserve"> or </w:t>
        </w:r>
        <w:r w:rsidRPr="00935250">
          <w:rPr>
            <w:rFonts w:ascii="Times New Roman" w:eastAsia="Times New Roman" w:hAnsi="Times New Roman" w:cs="Times New Roman"/>
            <w:b/>
            <w:bCs/>
            <w:i/>
            <w:iCs/>
            <w:sz w:val="24"/>
            <w:szCs w:val="24"/>
          </w:rPr>
          <w:t>slave servers.</w:t>
        </w:r>
        <w:r w:rsidRPr="00935250">
          <w:rPr>
            <w:rFonts w:ascii="Times New Roman" w:eastAsia="Times New Roman" w:hAnsi="Times New Roman" w:cs="Times New Roman"/>
            <w:sz w:val="24"/>
            <w:szCs w:val="24"/>
          </w:rPr>
          <w:t xml:space="preserve"> Secondary servers retrieve information about the zone through a zone transfer from the master server or from another secondary server. DNS information about a zone is never modified directly on the secondary server</w:t>
        </w:r>
      </w:ins>
    </w:p>
    <w:p w:rsidR="00935250" w:rsidRPr="00935250" w:rsidRDefault="00935250" w:rsidP="00935250">
      <w:pPr>
        <w:spacing w:before="100" w:beforeAutospacing="1" w:after="100" w:afterAutospacing="1" w:line="240" w:lineRule="auto"/>
        <w:outlineLvl w:val="2"/>
        <w:rPr>
          <w:ins w:id="962" w:author="Unknown"/>
          <w:rFonts w:ascii="Times New Roman" w:eastAsia="Times New Roman" w:hAnsi="Times New Roman" w:cs="Times New Roman"/>
          <w:b/>
          <w:bCs/>
          <w:sz w:val="27"/>
          <w:szCs w:val="27"/>
        </w:rPr>
      </w:pPr>
      <w:proofErr w:type="gramStart"/>
      <w:ins w:id="963" w:author="Unknown">
        <w:r w:rsidRPr="00935250">
          <w:rPr>
            <w:rFonts w:ascii="Times New Roman" w:eastAsia="Times New Roman" w:hAnsi="Times New Roman" w:cs="Times New Roman"/>
            <w:b/>
            <w:bCs/>
            <w:sz w:val="27"/>
            <w:szCs w:val="27"/>
          </w:rPr>
          <w:t>chroot</w:t>
        </w:r>
        <w:proofErr w:type="gramEnd"/>
        <w:r w:rsidRPr="00935250">
          <w:rPr>
            <w:rFonts w:ascii="Times New Roman" w:eastAsia="Times New Roman" w:hAnsi="Times New Roman" w:cs="Times New Roman"/>
            <w:b/>
            <w:bCs/>
            <w:sz w:val="27"/>
            <w:szCs w:val="27"/>
          </w:rPr>
          <w:t xml:space="preserve"> features</w:t>
        </w:r>
      </w:ins>
    </w:p>
    <w:p w:rsidR="00935250" w:rsidRPr="00935250" w:rsidRDefault="00935250" w:rsidP="00935250">
      <w:pPr>
        <w:spacing w:before="100" w:beforeAutospacing="1" w:after="100" w:afterAutospacing="1" w:line="240" w:lineRule="auto"/>
        <w:rPr>
          <w:ins w:id="964" w:author="Unknown"/>
          <w:rFonts w:ascii="Times New Roman" w:eastAsia="Times New Roman" w:hAnsi="Times New Roman" w:cs="Times New Roman"/>
          <w:sz w:val="24"/>
          <w:szCs w:val="24"/>
        </w:rPr>
      </w:pPr>
      <w:proofErr w:type="gramStart"/>
      <w:ins w:id="965" w:author="Unknown">
        <w:r w:rsidRPr="00935250">
          <w:rPr>
            <w:rFonts w:ascii="Times New Roman" w:eastAsia="Times New Roman" w:hAnsi="Times New Roman" w:cs="Times New Roman"/>
            <w:sz w:val="24"/>
            <w:szCs w:val="24"/>
          </w:rPr>
          <w:t>chroot</w:t>
        </w:r>
        <w:proofErr w:type="gramEnd"/>
        <w:r w:rsidRPr="00935250">
          <w:rPr>
            <w:rFonts w:ascii="Times New Roman" w:eastAsia="Times New Roman" w:hAnsi="Times New Roman" w:cs="Times New Roman"/>
            <w:sz w:val="24"/>
            <w:szCs w:val="24"/>
          </w:rPr>
          <w:t xml:space="preserve"> feature is run named as user </w:t>
        </w:r>
        <w:r w:rsidRPr="00935250">
          <w:rPr>
            <w:rFonts w:ascii="Times New Roman" w:eastAsia="Times New Roman" w:hAnsi="Times New Roman" w:cs="Times New Roman"/>
            <w:b/>
            <w:bCs/>
            <w:sz w:val="24"/>
            <w:szCs w:val="24"/>
          </w:rPr>
          <w:t>named</w:t>
        </w:r>
        <w:r w:rsidRPr="00935250">
          <w:rPr>
            <w:rFonts w:ascii="Times New Roman" w:eastAsia="Times New Roman" w:hAnsi="Times New Roman" w:cs="Times New Roman"/>
            <w:sz w:val="24"/>
            <w:szCs w:val="24"/>
          </w:rPr>
          <w:t xml:space="preserve">, and it also limit the files named can see. When installed, </w:t>
        </w:r>
        <w:r w:rsidRPr="00935250">
          <w:rPr>
            <w:rFonts w:ascii="Times New Roman" w:eastAsia="Times New Roman" w:hAnsi="Times New Roman" w:cs="Times New Roman"/>
            <w:b/>
            <w:bCs/>
            <w:sz w:val="24"/>
            <w:szCs w:val="24"/>
          </w:rPr>
          <w:t>named</w:t>
        </w:r>
        <w:r w:rsidRPr="00935250">
          <w:rPr>
            <w:rFonts w:ascii="Times New Roman" w:eastAsia="Times New Roman" w:hAnsi="Times New Roman" w:cs="Times New Roman"/>
            <w:sz w:val="24"/>
            <w:szCs w:val="24"/>
          </w:rPr>
          <w:t xml:space="preserve"> is fooled into thinking that the directory </w:t>
        </w:r>
        <w:r w:rsidRPr="00935250">
          <w:rPr>
            <w:rFonts w:ascii="Times New Roman" w:eastAsia="Times New Roman" w:hAnsi="Times New Roman" w:cs="Times New Roman"/>
            <w:b/>
            <w:bCs/>
            <w:i/>
            <w:iCs/>
            <w:sz w:val="24"/>
            <w:szCs w:val="24"/>
          </w:rPr>
          <w:t>/var/named/chroot</w:t>
        </w:r>
        <w:r w:rsidRPr="00935250">
          <w:rPr>
            <w:rFonts w:ascii="Times New Roman" w:eastAsia="Times New Roman" w:hAnsi="Times New Roman" w:cs="Times New Roman"/>
            <w:sz w:val="24"/>
            <w:szCs w:val="24"/>
          </w:rPr>
          <w:t xml:space="preserve"> is actually the </w:t>
        </w:r>
        <w:r w:rsidRPr="00935250">
          <w:rPr>
            <w:rFonts w:ascii="Times New Roman" w:eastAsia="Times New Roman" w:hAnsi="Times New Roman" w:cs="Times New Roman"/>
            <w:b/>
            <w:bCs/>
            <w:sz w:val="24"/>
            <w:szCs w:val="24"/>
          </w:rPr>
          <w:t>root or /</w:t>
        </w:r>
        <w:r w:rsidRPr="00935250">
          <w:rPr>
            <w:rFonts w:ascii="Times New Roman" w:eastAsia="Times New Roman" w:hAnsi="Times New Roman" w:cs="Times New Roman"/>
            <w:sz w:val="24"/>
            <w:szCs w:val="24"/>
          </w:rPr>
          <w:t xml:space="preserve"> directory. Therefore, named files normally found in the </w:t>
        </w:r>
        <w:r w:rsidRPr="00935250">
          <w:rPr>
            <w:rFonts w:ascii="Times New Roman" w:eastAsia="Times New Roman" w:hAnsi="Times New Roman" w:cs="Times New Roman"/>
            <w:b/>
            <w:bCs/>
            <w:sz w:val="24"/>
            <w:szCs w:val="24"/>
          </w:rPr>
          <w:t>/etc</w:t>
        </w:r>
        <w:r w:rsidRPr="00935250">
          <w:rPr>
            <w:rFonts w:ascii="Times New Roman" w:eastAsia="Times New Roman" w:hAnsi="Times New Roman" w:cs="Times New Roman"/>
            <w:sz w:val="24"/>
            <w:szCs w:val="24"/>
          </w:rPr>
          <w:t xml:space="preserve"> directory are found in </w:t>
        </w:r>
        <w:r w:rsidRPr="00935250">
          <w:rPr>
            <w:rFonts w:ascii="Times New Roman" w:eastAsia="Times New Roman" w:hAnsi="Times New Roman" w:cs="Times New Roman"/>
            <w:b/>
            <w:bCs/>
            <w:sz w:val="24"/>
            <w:szCs w:val="24"/>
          </w:rPr>
          <w:t>/var/named/chroot/etc</w:t>
        </w:r>
        <w:r w:rsidRPr="00935250">
          <w:rPr>
            <w:rFonts w:ascii="Times New Roman" w:eastAsia="Times New Roman" w:hAnsi="Times New Roman" w:cs="Times New Roman"/>
            <w:sz w:val="24"/>
            <w:szCs w:val="24"/>
          </w:rPr>
          <w:t xml:space="preserve"> directory instead, and those you would expect to find in </w:t>
        </w:r>
        <w:r w:rsidRPr="00935250">
          <w:rPr>
            <w:rFonts w:ascii="Times New Roman" w:eastAsia="Times New Roman" w:hAnsi="Times New Roman" w:cs="Times New Roman"/>
            <w:b/>
            <w:bCs/>
            <w:sz w:val="24"/>
            <w:szCs w:val="24"/>
          </w:rPr>
          <w:t>/var/named</w:t>
        </w:r>
        <w:r w:rsidRPr="00935250">
          <w:rPr>
            <w:rFonts w:ascii="Times New Roman" w:eastAsia="Times New Roman" w:hAnsi="Times New Roman" w:cs="Times New Roman"/>
            <w:sz w:val="24"/>
            <w:szCs w:val="24"/>
          </w:rPr>
          <w:t xml:space="preserve"> are actually located in </w:t>
        </w:r>
        <w:r w:rsidRPr="00935250">
          <w:rPr>
            <w:rFonts w:ascii="Times New Roman" w:eastAsia="Times New Roman" w:hAnsi="Times New Roman" w:cs="Times New Roman"/>
            <w:b/>
            <w:bCs/>
            <w:sz w:val="24"/>
            <w:szCs w:val="24"/>
          </w:rPr>
          <w:t>/var/named/chroot/var/named.</w:t>
        </w:r>
      </w:ins>
    </w:p>
    <w:p w:rsidR="00935250" w:rsidRPr="00935250" w:rsidRDefault="00935250" w:rsidP="00935250">
      <w:pPr>
        <w:spacing w:before="100" w:beforeAutospacing="1" w:after="100" w:afterAutospacing="1" w:line="240" w:lineRule="auto"/>
        <w:rPr>
          <w:ins w:id="966" w:author="Unknown"/>
          <w:rFonts w:ascii="Times New Roman" w:eastAsia="Times New Roman" w:hAnsi="Times New Roman" w:cs="Times New Roman"/>
          <w:sz w:val="24"/>
          <w:szCs w:val="24"/>
        </w:rPr>
      </w:pPr>
      <w:ins w:id="967" w:author="Unknown">
        <w:r w:rsidRPr="00935250">
          <w:rPr>
            <w:rFonts w:ascii="Times New Roman" w:eastAsia="Times New Roman" w:hAnsi="Times New Roman" w:cs="Times New Roman"/>
            <w:sz w:val="24"/>
            <w:szCs w:val="24"/>
          </w:rPr>
          <w:t>The advantage of the chroot feature is that if a hacker enters your system via a BIND exploit, the hacker's access to the rest of your system is isolated to the files under the chroot directory and nothing else. This type of security is also known as a chroot jail.</w:t>
        </w:r>
      </w:ins>
    </w:p>
    <w:p w:rsidR="00935250" w:rsidRPr="00935250" w:rsidRDefault="00935250" w:rsidP="00935250">
      <w:pPr>
        <w:spacing w:before="100" w:beforeAutospacing="1" w:after="100" w:afterAutospacing="1" w:line="240" w:lineRule="auto"/>
        <w:outlineLvl w:val="2"/>
        <w:rPr>
          <w:ins w:id="968" w:author="Unknown"/>
          <w:rFonts w:ascii="Times New Roman" w:eastAsia="Times New Roman" w:hAnsi="Times New Roman" w:cs="Times New Roman"/>
          <w:b/>
          <w:bCs/>
          <w:sz w:val="27"/>
          <w:szCs w:val="27"/>
        </w:rPr>
      </w:pPr>
      <w:ins w:id="969" w:author="Unknown">
        <w:r w:rsidRPr="00935250">
          <w:rPr>
            <w:rFonts w:ascii="Times New Roman" w:eastAsia="Times New Roman" w:hAnsi="Times New Roman" w:cs="Times New Roman"/>
            <w:b/>
            <w:bCs/>
            <w:sz w:val="27"/>
            <w:szCs w:val="27"/>
          </w:rPr>
          <w:t>Configure dns server</w:t>
        </w:r>
      </w:ins>
    </w:p>
    <w:p w:rsidR="00935250" w:rsidRPr="00935250" w:rsidRDefault="00935250" w:rsidP="00935250">
      <w:pPr>
        <w:spacing w:before="100" w:beforeAutospacing="1" w:after="100" w:afterAutospacing="1" w:line="240" w:lineRule="auto"/>
        <w:rPr>
          <w:ins w:id="970" w:author="Unknown"/>
          <w:rFonts w:ascii="Times New Roman" w:eastAsia="Times New Roman" w:hAnsi="Times New Roman" w:cs="Times New Roman"/>
          <w:sz w:val="24"/>
          <w:szCs w:val="24"/>
        </w:rPr>
      </w:pPr>
      <w:ins w:id="971" w:author="Unknown">
        <w:r w:rsidRPr="00935250">
          <w:rPr>
            <w:rFonts w:ascii="Times New Roman" w:eastAsia="Times New Roman" w:hAnsi="Times New Roman" w:cs="Times New Roman"/>
            <w:sz w:val="24"/>
            <w:szCs w:val="24"/>
          </w:rPr>
          <w:t>In this example we will configure a dns server and will test from client side.</w:t>
        </w:r>
      </w:ins>
    </w:p>
    <w:p w:rsidR="00935250" w:rsidRPr="00935250" w:rsidRDefault="00935250" w:rsidP="00935250">
      <w:pPr>
        <w:spacing w:before="100" w:beforeAutospacing="1" w:after="100" w:afterAutospacing="1" w:line="240" w:lineRule="auto"/>
        <w:rPr>
          <w:ins w:id="972" w:author="Unknown"/>
          <w:rFonts w:ascii="Times New Roman" w:eastAsia="Times New Roman" w:hAnsi="Times New Roman" w:cs="Times New Roman"/>
          <w:sz w:val="24"/>
          <w:szCs w:val="24"/>
        </w:rPr>
      </w:pPr>
      <w:ins w:id="973" w:author="Unknown">
        <w:r w:rsidRPr="00935250">
          <w:rPr>
            <w:rFonts w:ascii="Times New Roman" w:eastAsia="Times New Roman" w:hAnsi="Times New Roman" w:cs="Times New Roman"/>
            <w:sz w:val="24"/>
            <w:szCs w:val="24"/>
          </w:rPr>
          <w:t>For this example we are using three systems one linux server one linux clients and one window clients.</w:t>
        </w:r>
      </w:ins>
    </w:p>
    <w:p w:rsidR="00935250" w:rsidRPr="00935250" w:rsidRDefault="00935250" w:rsidP="00935250">
      <w:pPr>
        <w:spacing w:before="100" w:beforeAutospacing="1" w:after="100" w:afterAutospacing="1" w:line="240" w:lineRule="auto"/>
        <w:rPr>
          <w:ins w:id="974" w:author="Unknown"/>
          <w:rFonts w:ascii="Times New Roman" w:eastAsia="Times New Roman" w:hAnsi="Times New Roman" w:cs="Times New Roman"/>
          <w:sz w:val="24"/>
          <w:szCs w:val="24"/>
        </w:rPr>
      </w:pPr>
      <w:proofErr w:type="gramStart"/>
      <w:ins w:id="975" w:author="Unknown">
        <w:r w:rsidRPr="00935250">
          <w:rPr>
            <w:rFonts w:ascii="Times New Roman" w:eastAsia="Times New Roman" w:hAnsi="Times New Roman" w:cs="Times New Roman"/>
            <w:b/>
            <w:bCs/>
            <w:sz w:val="24"/>
            <w:szCs w:val="24"/>
          </w:rPr>
          <w:t>bind</w:t>
        </w:r>
        <w:proofErr w:type="gramEnd"/>
        <w:r w:rsidRPr="00935250">
          <w:rPr>
            <w:rFonts w:ascii="Times New Roman" w:eastAsia="Times New Roman" w:hAnsi="Times New Roman" w:cs="Times New Roman"/>
            <w:sz w:val="24"/>
            <w:szCs w:val="24"/>
          </w:rPr>
          <w:t xml:space="preserve"> and </w:t>
        </w:r>
        <w:r w:rsidRPr="00935250">
          <w:rPr>
            <w:rFonts w:ascii="Times New Roman" w:eastAsia="Times New Roman" w:hAnsi="Times New Roman" w:cs="Times New Roman"/>
            <w:b/>
            <w:bCs/>
            <w:sz w:val="24"/>
            <w:szCs w:val="24"/>
          </w:rPr>
          <w:t>caching-nameserver</w:t>
        </w:r>
        <w:r w:rsidRPr="00935250">
          <w:rPr>
            <w:rFonts w:ascii="Times New Roman" w:eastAsia="Times New Roman" w:hAnsi="Times New Roman" w:cs="Times New Roman"/>
            <w:sz w:val="24"/>
            <w:szCs w:val="24"/>
          </w:rPr>
          <w:t xml:space="preserve"> rpm is required to configure dns. </w:t>
        </w:r>
        <w:proofErr w:type="gramStart"/>
        <w:r w:rsidRPr="00935250">
          <w:rPr>
            <w:rFonts w:ascii="Times New Roman" w:eastAsia="Times New Roman" w:hAnsi="Times New Roman" w:cs="Times New Roman"/>
            <w:sz w:val="24"/>
            <w:szCs w:val="24"/>
          </w:rPr>
          <w:t>check</w:t>
        </w:r>
        <w:proofErr w:type="gramEnd"/>
        <w:r w:rsidRPr="00935250">
          <w:rPr>
            <w:rFonts w:ascii="Times New Roman" w:eastAsia="Times New Roman" w:hAnsi="Times New Roman" w:cs="Times New Roman"/>
            <w:sz w:val="24"/>
            <w:szCs w:val="24"/>
          </w:rPr>
          <w:t xml:space="preserve"> them for install if not found install them.</w:t>
        </w:r>
        <w:r w:rsidRPr="00935250">
          <w:rPr>
            <w:rFonts w:ascii="Times New Roman" w:eastAsia="Times New Roman" w:hAnsi="Times New Roman" w:cs="Times New Roman"/>
            <w:sz w:val="24"/>
            <w:szCs w:val="24"/>
          </w:rPr>
          <w:br/>
        </w:r>
      </w:ins>
      <w:r>
        <w:rPr>
          <w:rFonts w:ascii="Times New Roman" w:eastAsia="Times New Roman" w:hAnsi="Times New Roman" w:cs="Times New Roman"/>
          <w:noProof/>
          <w:sz w:val="24"/>
          <w:szCs w:val="24"/>
        </w:rPr>
        <w:lastRenderedPageBreak/>
        <w:drawing>
          <wp:inline distT="0" distB="0" distL="0" distR="0">
            <wp:extent cx="2766695" cy="1888490"/>
            <wp:effectExtent l="19050" t="0" r="0" b="0"/>
            <wp:docPr id="663" name="Picture 663" descr="r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3" descr="rpm"/>
                    <pic:cNvPicPr>
                      <a:picLocks noChangeAspect="1" noChangeArrowheads="1"/>
                    </pic:cNvPicPr>
                  </pic:nvPicPr>
                  <pic:blipFill>
                    <a:blip r:embed="rId1389"/>
                    <a:srcRect/>
                    <a:stretch>
                      <a:fillRect/>
                    </a:stretch>
                  </pic:blipFill>
                  <pic:spPr bwMode="auto">
                    <a:xfrm>
                      <a:off x="0" y="0"/>
                      <a:ext cx="2766695" cy="1888490"/>
                    </a:xfrm>
                    <a:prstGeom prst="rect">
                      <a:avLst/>
                    </a:prstGeom>
                    <a:noFill/>
                    <a:ln w="9525">
                      <a:noFill/>
                      <a:miter lim="800000"/>
                      <a:headEnd/>
                      <a:tailEnd/>
                    </a:ln>
                  </pic:spPr>
                </pic:pic>
              </a:graphicData>
            </a:graphic>
          </wp:inline>
        </w:drawing>
      </w:r>
      <w:ins w:id="976" w:author="Unknown">
        <w:r w:rsidRPr="00935250">
          <w:rPr>
            <w:rFonts w:ascii="Times New Roman" w:eastAsia="Times New Roman" w:hAnsi="Times New Roman" w:cs="Times New Roman"/>
            <w:sz w:val="24"/>
            <w:szCs w:val="24"/>
          </w:rPr>
          <w:br/>
        </w:r>
        <w:proofErr w:type="gramStart"/>
        <w:r w:rsidRPr="00935250">
          <w:rPr>
            <w:rFonts w:ascii="Times New Roman" w:eastAsia="Times New Roman" w:hAnsi="Times New Roman" w:cs="Times New Roman"/>
            <w:sz w:val="24"/>
            <w:szCs w:val="24"/>
          </w:rPr>
          <w:t>set</w:t>
        </w:r>
        <w:proofErr w:type="gramEnd"/>
        <w:r w:rsidRPr="00935250">
          <w:rPr>
            <w:rFonts w:ascii="Times New Roman" w:eastAsia="Times New Roman" w:hAnsi="Times New Roman" w:cs="Times New Roman"/>
            <w:sz w:val="24"/>
            <w:szCs w:val="24"/>
          </w:rPr>
          <w:t xml:space="preserve"> hostname to </w:t>
        </w:r>
        <w:r w:rsidRPr="00935250">
          <w:rPr>
            <w:rFonts w:ascii="Times New Roman" w:eastAsia="Times New Roman" w:hAnsi="Times New Roman" w:cs="Times New Roman"/>
            <w:b/>
            <w:bCs/>
            <w:sz w:val="24"/>
            <w:szCs w:val="24"/>
          </w:rPr>
          <w:t>server.example.com</w:t>
        </w:r>
        <w:r w:rsidRPr="00935250">
          <w:rPr>
            <w:rFonts w:ascii="Times New Roman" w:eastAsia="Times New Roman" w:hAnsi="Times New Roman" w:cs="Times New Roman"/>
            <w:sz w:val="24"/>
            <w:szCs w:val="24"/>
          </w:rPr>
          <w:t xml:space="preserve"> and ip address to </w:t>
        </w:r>
        <w:r w:rsidRPr="00935250">
          <w:rPr>
            <w:rFonts w:ascii="Times New Roman" w:eastAsia="Times New Roman" w:hAnsi="Times New Roman" w:cs="Times New Roman"/>
            <w:b/>
            <w:bCs/>
            <w:sz w:val="24"/>
            <w:szCs w:val="24"/>
          </w:rPr>
          <w:t>192.168.0.254</w:t>
        </w:r>
        <w:r w:rsidRPr="00935250">
          <w:rPr>
            <w:rFonts w:ascii="Times New Roman" w:eastAsia="Times New Roman" w:hAnsi="Times New Roman" w:cs="Times New Roman"/>
            <w:sz w:val="24"/>
            <w:szCs w:val="24"/>
          </w:rPr>
          <w:br/>
        </w:r>
      </w:ins>
      <w:r>
        <w:rPr>
          <w:rFonts w:ascii="Times New Roman" w:eastAsia="Times New Roman" w:hAnsi="Times New Roman" w:cs="Times New Roman"/>
          <w:noProof/>
          <w:sz w:val="24"/>
          <w:szCs w:val="24"/>
        </w:rPr>
        <w:drawing>
          <wp:inline distT="0" distB="0" distL="0" distR="0">
            <wp:extent cx="5177790" cy="2339340"/>
            <wp:effectExtent l="19050" t="0" r="3810" b="0"/>
            <wp:docPr id="664" name="Picture 664" descr="set hostname and ipaddr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4" descr="set hostname and ipaddress"/>
                    <pic:cNvPicPr>
                      <a:picLocks noChangeAspect="1" noChangeArrowheads="1"/>
                    </pic:cNvPicPr>
                  </pic:nvPicPr>
                  <pic:blipFill>
                    <a:blip r:embed="rId1390"/>
                    <a:srcRect/>
                    <a:stretch>
                      <a:fillRect/>
                    </a:stretch>
                  </pic:blipFill>
                  <pic:spPr bwMode="auto">
                    <a:xfrm>
                      <a:off x="0" y="0"/>
                      <a:ext cx="5177790" cy="2339340"/>
                    </a:xfrm>
                    <a:prstGeom prst="rect">
                      <a:avLst/>
                    </a:prstGeom>
                    <a:noFill/>
                    <a:ln w="9525">
                      <a:noFill/>
                      <a:miter lim="800000"/>
                      <a:headEnd/>
                      <a:tailEnd/>
                    </a:ln>
                  </pic:spPr>
                </pic:pic>
              </a:graphicData>
            </a:graphic>
          </wp:inline>
        </w:drawing>
      </w:r>
    </w:p>
    <w:p w:rsidR="00935250" w:rsidRPr="00935250" w:rsidRDefault="00935250" w:rsidP="00935250">
      <w:pPr>
        <w:spacing w:before="100" w:beforeAutospacing="1" w:after="100" w:afterAutospacing="1" w:line="240" w:lineRule="auto"/>
        <w:rPr>
          <w:ins w:id="977" w:author="Unknown"/>
          <w:rFonts w:ascii="Times New Roman" w:eastAsia="Times New Roman" w:hAnsi="Times New Roman" w:cs="Times New Roman"/>
          <w:sz w:val="24"/>
          <w:szCs w:val="24"/>
        </w:rPr>
      </w:pPr>
      <w:proofErr w:type="gramStart"/>
      <w:ins w:id="978" w:author="Unknown">
        <w:r w:rsidRPr="00935250">
          <w:rPr>
            <w:rFonts w:ascii="Times New Roman" w:eastAsia="Times New Roman" w:hAnsi="Times New Roman" w:cs="Times New Roman"/>
            <w:sz w:val="24"/>
            <w:szCs w:val="24"/>
          </w:rPr>
          <w:t>main</w:t>
        </w:r>
        <w:proofErr w:type="gramEnd"/>
        <w:r w:rsidRPr="00935250">
          <w:rPr>
            <w:rFonts w:ascii="Times New Roman" w:eastAsia="Times New Roman" w:hAnsi="Times New Roman" w:cs="Times New Roman"/>
            <w:sz w:val="24"/>
            <w:szCs w:val="24"/>
          </w:rPr>
          <w:t xml:space="preserve"> configuration file for dns server is </w:t>
        </w:r>
        <w:r w:rsidRPr="00935250">
          <w:rPr>
            <w:rFonts w:ascii="Times New Roman" w:eastAsia="Times New Roman" w:hAnsi="Times New Roman" w:cs="Times New Roman"/>
            <w:b/>
            <w:bCs/>
            <w:sz w:val="24"/>
            <w:szCs w:val="24"/>
          </w:rPr>
          <w:t>named.conf.</w:t>
        </w:r>
        <w:r w:rsidRPr="00935250">
          <w:rPr>
            <w:rFonts w:ascii="Times New Roman" w:eastAsia="Times New Roman" w:hAnsi="Times New Roman" w:cs="Times New Roman"/>
            <w:sz w:val="24"/>
            <w:szCs w:val="24"/>
          </w:rPr>
          <w:t xml:space="preserve"> By default this file is not created in </w:t>
        </w:r>
        <w:r w:rsidRPr="00935250">
          <w:rPr>
            <w:rFonts w:ascii="Times New Roman" w:eastAsia="Times New Roman" w:hAnsi="Times New Roman" w:cs="Times New Roman"/>
            <w:b/>
            <w:bCs/>
            <w:sz w:val="24"/>
            <w:szCs w:val="24"/>
          </w:rPr>
          <w:t xml:space="preserve">/var/named/chroot/etc/ </w:t>
        </w:r>
        <w:r w:rsidRPr="00935250">
          <w:rPr>
            <w:rFonts w:ascii="Times New Roman" w:eastAsia="Times New Roman" w:hAnsi="Times New Roman" w:cs="Times New Roman"/>
            <w:sz w:val="24"/>
            <w:szCs w:val="24"/>
          </w:rPr>
          <w:t xml:space="preserve">directory. Instead of named.conf a sample file </w:t>
        </w:r>
        <w:r w:rsidRPr="00935250">
          <w:rPr>
            <w:rFonts w:ascii="Times New Roman" w:eastAsia="Times New Roman" w:hAnsi="Times New Roman" w:cs="Times New Roman"/>
            <w:b/>
            <w:bCs/>
            <w:sz w:val="24"/>
            <w:szCs w:val="24"/>
          </w:rPr>
          <w:t xml:space="preserve">/var/named/chroot/etc/named.caching-nameserver.conf </w:t>
        </w:r>
        <w:r w:rsidRPr="00935250">
          <w:rPr>
            <w:rFonts w:ascii="Times New Roman" w:eastAsia="Times New Roman" w:hAnsi="Times New Roman" w:cs="Times New Roman"/>
            <w:sz w:val="24"/>
            <w:szCs w:val="24"/>
          </w:rPr>
          <w:t xml:space="preserve">is created. This file is use to make a caching only name server. You can also do editing in this file after changing its name to </w:t>
        </w:r>
        <w:r w:rsidRPr="00935250">
          <w:rPr>
            <w:rFonts w:ascii="Times New Roman" w:eastAsia="Times New Roman" w:hAnsi="Times New Roman" w:cs="Times New Roman"/>
            <w:b/>
            <w:bCs/>
            <w:sz w:val="24"/>
            <w:szCs w:val="24"/>
          </w:rPr>
          <w:t>named.conf</w:t>
        </w:r>
        <w:r w:rsidRPr="00935250">
          <w:rPr>
            <w:rFonts w:ascii="Times New Roman" w:eastAsia="Times New Roman" w:hAnsi="Times New Roman" w:cs="Times New Roman"/>
            <w:sz w:val="24"/>
            <w:szCs w:val="24"/>
          </w:rPr>
          <w:t xml:space="preserve"> to configure master dns server or you can manually create a new </w:t>
        </w:r>
        <w:r w:rsidRPr="00935250">
          <w:rPr>
            <w:rFonts w:ascii="Times New Roman" w:eastAsia="Times New Roman" w:hAnsi="Times New Roman" w:cs="Times New Roman"/>
            <w:b/>
            <w:bCs/>
            <w:sz w:val="24"/>
            <w:szCs w:val="24"/>
          </w:rPr>
          <w:t>named.conf</w:t>
        </w:r>
        <w:r w:rsidRPr="00935250">
          <w:rPr>
            <w:rFonts w:ascii="Times New Roman" w:eastAsia="Times New Roman" w:hAnsi="Times New Roman" w:cs="Times New Roman"/>
            <w:sz w:val="24"/>
            <w:szCs w:val="24"/>
          </w:rPr>
          <w:t xml:space="preserve"> file.</w:t>
        </w:r>
      </w:ins>
    </w:p>
    <w:p w:rsidR="00935250" w:rsidRPr="00935250" w:rsidRDefault="00935250" w:rsidP="00935250">
      <w:pPr>
        <w:spacing w:before="100" w:beforeAutospacing="1" w:after="100" w:afterAutospacing="1" w:line="240" w:lineRule="auto"/>
        <w:rPr>
          <w:ins w:id="979" w:author="Unknown"/>
          <w:rFonts w:ascii="Times New Roman" w:eastAsia="Times New Roman" w:hAnsi="Times New Roman" w:cs="Times New Roman"/>
          <w:sz w:val="24"/>
          <w:szCs w:val="24"/>
        </w:rPr>
      </w:pPr>
      <w:ins w:id="980" w:author="Unknown">
        <w:r w:rsidRPr="00935250">
          <w:rPr>
            <w:rFonts w:ascii="Times New Roman" w:eastAsia="Times New Roman" w:hAnsi="Times New Roman" w:cs="Times New Roman"/>
            <w:sz w:val="24"/>
            <w:szCs w:val="24"/>
          </w:rPr>
          <w:t xml:space="preserve">In our example we are creating a new named.conf file </w:t>
        </w:r>
        <w:r w:rsidRPr="00935250">
          <w:rPr>
            <w:rFonts w:ascii="Times New Roman" w:eastAsia="Times New Roman" w:hAnsi="Times New Roman" w:cs="Times New Roman"/>
            <w:sz w:val="24"/>
            <w:szCs w:val="24"/>
          </w:rPr>
          <w:br/>
        </w:r>
      </w:ins>
      <w:r>
        <w:rPr>
          <w:rFonts w:ascii="Times New Roman" w:eastAsia="Times New Roman" w:hAnsi="Times New Roman" w:cs="Times New Roman"/>
          <w:noProof/>
          <w:sz w:val="24"/>
          <w:szCs w:val="24"/>
        </w:rPr>
        <w:drawing>
          <wp:inline distT="0" distB="0" distL="0" distR="0">
            <wp:extent cx="4845050" cy="260985"/>
            <wp:effectExtent l="19050" t="0" r="0" b="0"/>
            <wp:docPr id="665" name="Picture 665" descr="vi nam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5" descr="vi named"/>
                    <pic:cNvPicPr>
                      <a:picLocks noChangeAspect="1" noChangeArrowheads="1"/>
                    </pic:cNvPicPr>
                  </pic:nvPicPr>
                  <pic:blipFill>
                    <a:blip r:embed="rId1391"/>
                    <a:srcRect/>
                    <a:stretch>
                      <a:fillRect/>
                    </a:stretch>
                  </pic:blipFill>
                  <pic:spPr bwMode="auto">
                    <a:xfrm>
                      <a:off x="0" y="0"/>
                      <a:ext cx="4845050" cy="260985"/>
                    </a:xfrm>
                    <a:prstGeom prst="rect">
                      <a:avLst/>
                    </a:prstGeom>
                    <a:noFill/>
                    <a:ln w="9525">
                      <a:noFill/>
                      <a:miter lim="800000"/>
                      <a:headEnd/>
                      <a:tailEnd/>
                    </a:ln>
                  </pic:spPr>
                </pic:pic>
              </a:graphicData>
            </a:graphic>
          </wp:inline>
        </w:drawing>
      </w:r>
    </w:p>
    <w:p w:rsidR="00935250" w:rsidRPr="00935250" w:rsidRDefault="00935250" w:rsidP="00935250">
      <w:pPr>
        <w:spacing w:before="100" w:beforeAutospacing="1" w:after="100" w:afterAutospacing="1" w:line="240" w:lineRule="auto"/>
        <w:rPr>
          <w:ins w:id="981" w:author="Unknown"/>
          <w:rFonts w:ascii="Times New Roman" w:eastAsia="Times New Roman" w:hAnsi="Times New Roman" w:cs="Times New Roman"/>
          <w:sz w:val="24"/>
          <w:szCs w:val="24"/>
        </w:rPr>
      </w:pPr>
      <w:ins w:id="982" w:author="Unknown">
        <w:r w:rsidRPr="00935250">
          <w:rPr>
            <w:rFonts w:ascii="Times New Roman" w:eastAsia="Times New Roman" w:hAnsi="Times New Roman" w:cs="Times New Roman"/>
            <w:sz w:val="24"/>
            <w:szCs w:val="24"/>
          </w:rPr>
          <w:t xml:space="preserve">We are using bind's </w:t>
        </w:r>
        <w:r w:rsidRPr="00935250">
          <w:rPr>
            <w:rFonts w:ascii="Times New Roman" w:eastAsia="Times New Roman" w:hAnsi="Times New Roman" w:cs="Times New Roman"/>
            <w:b/>
            <w:bCs/>
            <w:sz w:val="24"/>
            <w:szCs w:val="24"/>
          </w:rPr>
          <w:t>chroot</w:t>
        </w:r>
        <w:r w:rsidRPr="00935250">
          <w:rPr>
            <w:rFonts w:ascii="Times New Roman" w:eastAsia="Times New Roman" w:hAnsi="Times New Roman" w:cs="Times New Roman"/>
            <w:sz w:val="24"/>
            <w:szCs w:val="24"/>
          </w:rPr>
          <w:t xml:space="preserve"> features so all our necessary files will be located in chroot directory. Set directory location to </w:t>
        </w:r>
        <w:r w:rsidRPr="00935250">
          <w:rPr>
            <w:rFonts w:ascii="Times New Roman" w:eastAsia="Times New Roman" w:hAnsi="Times New Roman" w:cs="Times New Roman"/>
            <w:b/>
            <w:bCs/>
            <w:sz w:val="24"/>
            <w:szCs w:val="24"/>
          </w:rPr>
          <w:t>/var/named.</w:t>
        </w:r>
        <w:r w:rsidRPr="00935250">
          <w:rPr>
            <w:rFonts w:ascii="Times New Roman" w:eastAsia="Times New Roman" w:hAnsi="Times New Roman" w:cs="Times New Roman"/>
            <w:sz w:val="24"/>
            <w:szCs w:val="24"/>
          </w:rPr>
          <w:t xml:space="preserve"> Further we will set the location of </w:t>
        </w:r>
        <w:r w:rsidRPr="00935250">
          <w:rPr>
            <w:rFonts w:ascii="Times New Roman" w:eastAsia="Times New Roman" w:hAnsi="Times New Roman" w:cs="Times New Roman"/>
            <w:b/>
            <w:bCs/>
            <w:sz w:val="24"/>
            <w:szCs w:val="24"/>
          </w:rPr>
          <w:t>forward zone</w:t>
        </w:r>
        <w:r w:rsidRPr="00935250">
          <w:rPr>
            <w:rFonts w:ascii="Times New Roman" w:eastAsia="Times New Roman" w:hAnsi="Times New Roman" w:cs="Times New Roman"/>
            <w:sz w:val="24"/>
            <w:szCs w:val="24"/>
          </w:rPr>
          <w:t xml:space="preserve"> and </w:t>
        </w:r>
        <w:r w:rsidRPr="00935250">
          <w:rPr>
            <w:rFonts w:ascii="Times New Roman" w:eastAsia="Times New Roman" w:hAnsi="Times New Roman" w:cs="Times New Roman"/>
            <w:b/>
            <w:bCs/>
            <w:sz w:val="24"/>
            <w:szCs w:val="24"/>
          </w:rPr>
          <w:t>reverse lookup zone</w:t>
        </w:r>
        <w:r w:rsidRPr="00935250">
          <w:rPr>
            <w:rFonts w:ascii="Times New Roman" w:eastAsia="Times New Roman" w:hAnsi="Times New Roman" w:cs="Times New Roman"/>
            <w:sz w:val="24"/>
            <w:szCs w:val="24"/>
          </w:rPr>
          <w:t xml:space="preserve"> files. If you cannot create this file manually then download this file and copy to </w:t>
        </w:r>
        <w:r w:rsidRPr="00935250">
          <w:rPr>
            <w:rFonts w:ascii="Times New Roman" w:eastAsia="Times New Roman" w:hAnsi="Times New Roman" w:cs="Times New Roman"/>
            <w:b/>
            <w:bCs/>
            <w:sz w:val="24"/>
            <w:szCs w:val="24"/>
          </w:rPr>
          <w:t>/var/named/chroot/etc/</w:t>
        </w:r>
      </w:ins>
    </w:p>
    <w:p w:rsidR="00935250" w:rsidRPr="00935250" w:rsidRDefault="00935250" w:rsidP="00935250">
      <w:pPr>
        <w:spacing w:before="100" w:beforeAutospacing="1" w:after="100" w:afterAutospacing="1" w:line="240" w:lineRule="auto"/>
        <w:rPr>
          <w:ins w:id="983" w:author="Unknown"/>
          <w:rFonts w:ascii="Times New Roman" w:eastAsia="Times New Roman" w:hAnsi="Times New Roman" w:cs="Times New Roman"/>
          <w:sz w:val="24"/>
          <w:szCs w:val="24"/>
        </w:rPr>
      </w:pPr>
      <w:ins w:id="984" w:author="Unknown">
        <w:r w:rsidRPr="00935250">
          <w:rPr>
            <w:rFonts w:ascii="Times New Roman" w:eastAsia="Times New Roman" w:hAnsi="Times New Roman" w:cs="Times New Roman"/>
            <w:sz w:val="24"/>
            <w:szCs w:val="24"/>
          </w:rPr>
          <w:fldChar w:fldCharType="begin"/>
        </w:r>
        <w:r w:rsidRPr="00935250">
          <w:rPr>
            <w:rFonts w:ascii="Times New Roman" w:eastAsia="Times New Roman" w:hAnsi="Times New Roman" w:cs="Times New Roman"/>
            <w:sz w:val="24"/>
            <w:szCs w:val="24"/>
          </w:rPr>
          <w:instrText xml:space="preserve"> HYPERLINK "http://computernetworkingnotes.com/images/rhce_certification/image/named.conf" </w:instrText>
        </w:r>
        <w:r w:rsidRPr="00935250">
          <w:rPr>
            <w:rFonts w:ascii="Times New Roman" w:eastAsia="Times New Roman" w:hAnsi="Times New Roman" w:cs="Times New Roman"/>
            <w:sz w:val="24"/>
            <w:szCs w:val="24"/>
          </w:rPr>
          <w:fldChar w:fldCharType="separate"/>
        </w:r>
        <w:r w:rsidRPr="00935250">
          <w:rPr>
            <w:rFonts w:ascii="Times New Roman" w:eastAsia="Times New Roman" w:hAnsi="Times New Roman" w:cs="Times New Roman"/>
            <w:color w:val="0000FF"/>
            <w:sz w:val="24"/>
            <w:szCs w:val="24"/>
            <w:u w:val="single"/>
          </w:rPr>
          <w:t>To download do right click here and choose save link As</w:t>
        </w:r>
        <w:proofErr w:type="gramStart"/>
        <w:r w:rsidRPr="00935250">
          <w:rPr>
            <w:rFonts w:ascii="Times New Roman" w:eastAsia="Times New Roman" w:hAnsi="Times New Roman" w:cs="Times New Roman"/>
            <w:color w:val="0000FF"/>
            <w:sz w:val="24"/>
            <w:szCs w:val="24"/>
            <w:u w:val="single"/>
          </w:rPr>
          <w:t>..</w:t>
        </w:r>
        <w:proofErr w:type="gramEnd"/>
        <w:r w:rsidRPr="00935250">
          <w:rPr>
            <w:rFonts w:ascii="Times New Roman" w:eastAsia="Times New Roman" w:hAnsi="Times New Roman" w:cs="Times New Roman"/>
            <w:color w:val="0000FF"/>
            <w:sz w:val="24"/>
            <w:szCs w:val="24"/>
            <w:u w:val="single"/>
          </w:rPr>
          <w:t xml:space="preserve"> </w:t>
        </w:r>
        <w:r w:rsidRPr="00935250">
          <w:rPr>
            <w:rFonts w:ascii="Times New Roman" w:eastAsia="Times New Roman" w:hAnsi="Times New Roman" w:cs="Times New Roman"/>
            <w:color w:val="0000FF"/>
            <w:sz w:val="24"/>
            <w:szCs w:val="24"/>
            <w:u w:val="single"/>
          </w:rPr>
          <w:br/>
          <w:t xml:space="preserve">named.conf </w:t>
        </w:r>
        <w:r w:rsidRPr="00935250">
          <w:rPr>
            <w:rFonts w:ascii="Times New Roman" w:eastAsia="Times New Roman" w:hAnsi="Times New Roman" w:cs="Times New Roman"/>
            <w:sz w:val="24"/>
            <w:szCs w:val="24"/>
          </w:rPr>
          <w:fldChar w:fldCharType="end"/>
        </w:r>
      </w:ins>
    </w:p>
    <w:p w:rsidR="00935250" w:rsidRPr="00935250" w:rsidRDefault="00935250" w:rsidP="00935250">
      <w:pPr>
        <w:spacing w:before="100" w:beforeAutospacing="1" w:after="100" w:afterAutospacing="1" w:line="240" w:lineRule="auto"/>
        <w:rPr>
          <w:ins w:id="985" w:author="Unknown"/>
          <w:rFonts w:ascii="Times New Roman" w:eastAsia="Times New Roman" w:hAnsi="Times New Roman" w:cs="Times New Roman"/>
          <w:sz w:val="24"/>
          <w:szCs w:val="24"/>
        </w:rPr>
      </w:pPr>
      <w:ins w:id="986" w:author="Unknown">
        <w:r w:rsidRPr="00935250">
          <w:rPr>
            <w:rFonts w:ascii="Times New Roman" w:eastAsia="Times New Roman" w:hAnsi="Times New Roman" w:cs="Times New Roman"/>
            <w:sz w:val="24"/>
            <w:szCs w:val="24"/>
          </w:rPr>
          <w:lastRenderedPageBreak/>
          <w:t xml:space="preserve">Or do editing exactly as shown here in image </w:t>
        </w:r>
        <w:r w:rsidRPr="00935250">
          <w:rPr>
            <w:rFonts w:ascii="Times New Roman" w:eastAsia="Times New Roman" w:hAnsi="Times New Roman" w:cs="Times New Roman"/>
            <w:sz w:val="24"/>
            <w:szCs w:val="24"/>
          </w:rPr>
          <w:br/>
        </w:r>
      </w:ins>
      <w:r>
        <w:rPr>
          <w:rFonts w:ascii="Times New Roman" w:eastAsia="Times New Roman" w:hAnsi="Times New Roman" w:cs="Times New Roman"/>
          <w:noProof/>
          <w:sz w:val="24"/>
          <w:szCs w:val="24"/>
        </w:rPr>
        <w:drawing>
          <wp:inline distT="0" distB="0" distL="0" distR="0">
            <wp:extent cx="3634105" cy="2078355"/>
            <wp:effectExtent l="19050" t="0" r="4445" b="0"/>
            <wp:docPr id="666" name="Picture 666" descr="named.conf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6" descr="named.conf "/>
                    <pic:cNvPicPr>
                      <a:picLocks noChangeAspect="1" noChangeArrowheads="1"/>
                    </pic:cNvPicPr>
                  </pic:nvPicPr>
                  <pic:blipFill>
                    <a:blip r:embed="rId1392"/>
                    <a:srcRect/>
                    <a:stretch>
                      <a:fillRect/>
                    </a:stretch>
                  </pic:blipFill>
                  <pic:spPr bwMode="auto">
                    <a:xfrm>
                      <a:off x="0" y="0"/>
                      <a:ext cx="3634105" cy="2078355"/>
                    </a:xfrm>
                    <a:prstGeom prst="rect">
                      <a:avLst/>
                    </a:prstGeom>
                    <a:noFill/>
                    <a:ln w="9525">
                      <a:noFill/>
                      <a:miter lim="800000"/>
                      <a:headEnd/>
                      <a:tailEnd/>
                    </a:ln>
                  </pic:spPr>
                </pic:pic>
              </a:graphicData>
            </a:graphic>
          </wp:inline>
        </w:drawing>
      </w:r>
      <w:ins w:id="987" w:author="Unknown">
        <w:r w:rsidRPr="00935250">
          <w:rPr>
            <w:rFonts w:ascii="Times New Roman" w:eastAsia="Times New Roman" w:hAnsi="Times New Roman" w:cs="Times New Roman"/>
            <w:sz w:val="24"/>
            <w:szCs w:val="24"/>
          </w:rPr>
          <w:br/>
          <w:t xml:space="preserve">save this file </w:t>
        </w:r>
        <w:proofErr w:type="gramStart"/>
        <w:r w:rsidRPr="00935250">
          <w:rPr>
            <w:rFonts w:ascii="Times New Roman" w:eastAsia="Times New Roman" w:hAnsi="Times New Roman" w:cs="Times New Roman"/>
            <w:sz w:val="24"/>
            <w:szCs w:val="24"/>
          </w:rPr>
          <w:t xml:space="preserve">with </w:t>
        </w:r>
        <w:r w:rsidRPr="00935250">
          <w:rPr>
            <w:rFonts w:ascii="Times New Roman" w:eastAsia="Times New Roman" w:hAnsi="Times New Roman" w:cs="Times New Roman"/>
            <w:b/>
            <w:bCs/>
            <w:sz w:val="24"/>
            <w:szCs w:val="24"/>
          </w:rPr>
          <w:t>:wq</w:t>
        </w:r>
        <w:proofErr w:type="gramEnd"/>
        <w:r w:rsidRPr="00935250">
          <w:rPr>
            <w:rFonts w:ascii="Times New Roman" w:eastAsia="Times New Roman" w:hAnsi="Times New Roman" w:cs="Times New Roman"/>
            <w:sz w:val="24"/>
            <w:szCs w:val="24"/>
          </w:rPr>
          <w:t xml:space="preserve"> and exit</w:t>
        </w:r>
      </w:ins>
    </w:p>
    <w:p w:rsidR="00935250" w:rsidRPr="00935250" w:rsidRDefault="00935250" w:rsidP="00935250">
      <w:pPr>
        <w:spacing w:before="100" w:beforeAutospacing="1" w:after="100" w:afterAutospacing="1" w:line="240" w:lineRule="auto"/>
        <w:outlineLvl w:val="2"/>
        <w:rPr>
          <w:ins w:id="988" w:author="Unknown"/>
          <w:rFonts w:ascii="Times New Roman" w:eastAsia="Times New Roman" w:hAnsi="Times New Roman" w:cs="Times New Roman"/>
          <w:b/>
          <w:bCs/>
          <w:sz w:val="27"/>
          <w:szCs w:val="27"/>
        </w:rPr>
      </w:pPr>
      <w:ins w:id="989" w:author="Unknown">
        <w:r w:rsidRPr="00935250">
          <w:rPr>
            <w:rFonts w:ascii="Times New Roman" w:eastAsia="Times New Roman" w:hAnsi="Times New Roman" w:cs="Times New Roman"/>
            <w:b/>
            <w:bCs/>
            <w:sz w:val="27"/>
            <w:szCs w:val="27"/>
          </w:rPr>
          <w:t>Configure zone file</w:t>
        </w:r>
      </w:ins>
    </w:p>
    <w:p w:rsidR="00935250" w:rsidRPr="00935250" w:rsidRDefault="00935250" w:rsidP="00935250">
      <w:pPr>
        <w:spacing w:before="100" w:beforeAutospacing="1" w:after="100" w:afterAutospacing="1" w:line="240" w:lineRule="auto"/>
        <w:rPr>
          <w:ins w:id="990" w:author="Unknown"/>
          <w:rFonts w:ascii="Times New Roman" w:eastAsia="Times New Roman" w:hAnsi="Times New Roman" w:cs="Times New Roman"/>
          <w:sz w:val="24"/>
          <w:szCs w:val="24"/>
        </w:rPr>
      </w:pPr>
      <w:ins w:id="991" w:author="Unknown">
        <w:r w:rsidRPr="00935250">
          <w:rPr>
            <w:rFonts w:ascii="Times New Roman" w:eastAsia="Times New Roman" w:hAnsi="Times New Roman" w:cs="Times New Roman"/>
            <w:sz w:val="24"/>
            <w:szCs w:val="24"/>
          </w:rPr>
          <w:t xml:space="preserve">We have defined two zone files </w:t>
        </w:r>
        <w:r w:rsidRPr="00935250">
          <w:rPr>
            <w:rFonts w:ascii="Times New Roman" w:eastAsia="Times New Roman" w:hAnsi="Times New Roman" w:cs="Times New Roman"/>
            <w:b/>
            <w:bCs/>
            <w:sz w:val="24"/>
            <w:szCs w:val="24"/>
          </w:rPr>
          <w:t>example.com.zone</w:t>
        </w:r>
        <w:r w:rsidRPr="00935250">
          <w:rPr>
            <w:rFonts w:ascii="Times New Roman" w:eastAsia="Times New Roman" w:hAnsi="Times New Roman" w:cs="Times New Roman"/>
            <w:sz w:val="24"/>
            <w:szCs w:val="24"/>
          </w:rPr>
          <w:t xml:space="preserve"> for forward zone and </w:t>
        </w:r>
        <w:r w:rsidRPr="00935250">
          <w:rPr>
            <w:rFonts w:ascii="Times New Roman" w:eastAsia="Times New Roman" w:hAnsi="Times New Roman" w:cs="Times New Roman"/>
            <w:b/>
            <w:bCs/>
            <w:sz w:val="24"/>
            <w:szCs w:val="24"/>
          </w:rPr>
          <w:t>0.168.192.in-addr.arpa</w:t>
        </w:r>
        <w:r w:rsidRPr="00935250">
          <w:rPr>
            <w:rFonts w:ascii="Times New Roman" w:eastAsia="Times New Roman" w:hAnsi="Times New Roman" w:cs="Times New Roman"/>
            <w:sz w:val="24"/>
            <w:szCs w:val="24"/>
          </w:rPr>
          <w:t xml:space="preserve"> for reverse zone. These files will be store in </w:t>
        </w:r>
        <w:r w:rsidRPr="00935250">
          <w:rPr>
            <w:rFonts w:ascii="Times New Roman" w:eastAsia="Times New Roman" w:hAnsi="Times New Roman" w:cs="Times New Roman"/>
            <w:b/>
            <w:bCs/>
            <w:sz w:val="24"/>
            <w:szCs w:val="24"/>
          </w:rPr>
          <w:t>/var/named/chroot/var/named/</w:t>
        </w:r>
        <w:r w:rsidRPr="00935250">
          <w:rPr>
            <w:rFonts w:ascii="Times New Roman" w:eastAsia="Times New Roman" w:hAnsi="Times New Roman" w:cs="Times New Roman"/>
            <w:sz w:val="24"/>
            <w:szCs w:val="24"/>
          </w:rPr>
          <w:t xml:space="preserve"> location. We will use two sample files for creating these files.</w:t>
        </w:r>
      </w:ins>
    </w:p>
    <w:p w:rsidR="00935250" w:rsidRPr="00935250" w:rsidRDefault="00935250" w:rsidP="00935250">
      <w:pPr>
        <w:spacing w:before="100" w:beforeAutospacing="1" w:after="100" w:afterAutospacing="1" w:line="240" w:lineRule="auto"/>
        <w:rPr>
          <w:ins w:id="992" w:author="Unknown"/>
          <w:rFonts w:ascii="Times New Roman" w:eastAsia="Times New Roman" w:hAnsi="Times New Roman" w:cs="Times New Roman"/>
          <w:sz w:val="24"/>
          <w:szCs w:val="24"/>
        </w:rPr>
      </w:pPr>
      <w:ins w:id="993" w:author="Unknown">
        <w:r w:rsidRPr="00935250">
          <w:rPr>
            <w:rFonts w:ascii="Times New Roman" w:eastAsia="Times New Roman" w:hAnsi="Times New Roman" w:cs="Times New Roman"/>
            <w:sz w:val="24"/>
            <w:szCs w:val="24"/>
          </w:rPr>
          <w:t xml:space="preserve">Change directory to </w:t>
        </w:r>
        <w:r w:rsidRPr="00935250">
          <w:rPr>
            <w:rFonts w:ascii="Times New Roman" w:eastAsia="Times New Roman" w:hAnsi="Times New Roman" w:cs="Times New Roman"/>
            <w:b/>
            <w:bCs/>
            <w:sz w:val="24"/>
            <w:szCs w:val="24"/>
          </w:rPr>
          <w:t>/var/named/chroot/var/named</w:t>
        </w:r>
        <w:r w:rsidRPr="00935250">
          <w:rPr>
            <w:rFonts w:ascii="Times New Roman" w:eastAsia="Times New Roman" w:hAnsi="Times New Roman" w:cs="Times New Roman"/>
            <w:sz w:val="24"/>
            <w:szCs w:val="24"/>
          </w:rPr>
          <w:t xml:space="preserve"> and copy the sample files to name which we have set in named.conf</w:t>
        </w:r>
        <w:r w:rsidRPr="00935250">
          <w:rPr>
            <w:rFonts w:ascii="Times New Roman" w:eastAsia="Times New Roman" w:hAnsi="Times New Roman" w:cs="Times New Roman"/>
            <w:sz w:val="24"/>
            <w:szCs w:val="24"/>
          </w:rPr>
          <w:br/>
        </w:r>
      </w:ins>
      <w:r>
        <w:rPr>
          <w:rFonts w:ascii="Times New Roman" w:eastAsia="Times New Roman" w:hAnsi="Times New Roman" w:cs="Times New Roman"/>
          <w:noProof/>
          <w:sz w:val="24"/>
          <w:szCs w:val="24"/>
        </w:rPr>
        <w:drawing>
          <wp:inline distT="0" distB="0" distL="0" distR="0">
            <wp:extent cx="5474335" cy="688975"/>
            <wp:effectExtent l="19050" t="0" r="0" b="0"/>
            <wp:docPr id="667" name="Picture 667" descr="copy sample fi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7" descr="copy sample files"/>
                    <pic:cNvPicPr>
                      <a:picLocks noChangeAspect="1" noChangeArrowheads="1"/>
                    </pic:cNvPicPr>
                  </pic:nvPicPr>
                  <pic:blipFill>
                    <a:blip r:embed="rId1393"/>
                    <a:srcRect/>
                    <a:stretch>
                      <a:fillRect/>
                    </a:stretch>
                  </pic:blipFill>
                  <pic:spPr bwMode="auto">
                    <a:xfrm>
                      <a:off x="0" y="0"/>
                      <a:ext cx="5474335" cy="688975"/>
                    </a:xfrm>
                    <a:prstGeom prst="rect">
                      <a:avLst/>
                    </a:prstGeom>
                    <a:noFill/>
                    <a:ln w="9525">
                      <a:noFill/>
                      <a:miter lim="800000"/>
                      <a:headEnd/>
                      <a:tailEnd/>
                    </a:ln>
                  </pic:spPr>
                </pic:pic>
              </a:graphicData>
            </a:graphic>
          </wp:inline>
        </w:drawing>
      </w:r>
    </w:p>
    <w:p w:rsidR="00935250" w:rsidRPr="00935250" w:rsidRDefault="00935250" w:rsidP="00935250">
      <w:pPr>
        <w:spacing w:before="100" w:beforeAutospacing="1" w:after="100" w:afterAutospacing="1" w:line="240" w:lineRule="auto"/>
        <w:rPr>
          <w:ins w:id="994" w:author="Unknown"/>
          <w:rFonts w:ascii="Times New Roman" w:eastAsia="Times New Roman" w:hAnsi="Times New Roman" w:cs="Times New Roman"/>
          <w:sz w:val="24"/>
          <w:szCs w:val="24"/>
        </w:rPr>
      </w:pPr>
      <w:ins w:id="995" w:author="Unknown">
        <w:r w:rsidRPr="00935250">
          <w:rPr>
            <w:rFonts w:ascii="Times New Roman" w:eastAsia="Times New Roman" w:hAnsi="Times New Roman" w:cs="Times New Roman"/>
            <w:sz w:val="24"/>
            <w:szCs w:val="24"/>
          </w:rPr>
          <w:t xml:space="preserve">Now open forward zone file </w:t>
        </w:r>
        <w:r w:rsidRPr="00935250">
          <w:rPr>
            <w:rFonts w:ascii="Times New Roman" w:eastAsia="Times New Roman" w:hAnsi="Times New Roman" w:cs="Times New Roman"/>
            <w:b/>
            <w:bCs/>
            <w:sz w:val="24"/>
            <w:szCs w:val="24"/>
          </w:rPr>
          <w:t>example.com.zone</w:t>
        </w:r>
        <w:r w:rsidRPr="00935250">
          <w:rPr>
            <w:rFonts w:ascii="Times New Roman" w:eastAsia="Times New Roman" w:hAnsi="Times New Roman" w:cs="Times New Roman"/>
            <w:sz w:val="24"/>
            <w:szCs w:val="24"/>
          </w:rPr>
          <w:br/>
        </w:r>
      </w:ins>
      <w:r>
        <w:rPr>
          <w:rFonts w:ascii="Times New Roman" w:eastAsia="Times New Roman" w:hAnsi="Times New Roman" w:cs="Times New Roman"/>
          <w:noProof/>
          <w:sz w:val="24"/>
          <w:szCs w:val="24"/>
        </w:rPr>
        <w:drawing>
          <wp:inline distT="0" distB="0" distL="0" distR="0">
            <wp:extent cx="3681095" cy="201930"/>
            <wp:effectExtent l="19050" t="0" r="0" b="0"/>
            <wp:docPr id="668" name="Picture 668" descr="example.com.z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8" descr="example.com.zone"/>
                    <pic:cNvPicPr>
                      <a:picLocks noChangeAspect="1" noChangeArrowheads="1"/>
                    </pic:cNvPicPr>
                  </pic:nvPicPr>
                  <pic:blipFill>
                    <a:blip r:embed="rId1394"/>
                    <a:srcRect/>
                    <a:stretch>
                      <a:fillRect/>
                    </a:stretch>
                  </pic:blipFill>
                  <pic:spPr bwMode="auto">
                    <a:xfrm>
                      <a:off x="0" y="0"/>
                      <a:ext cx="3681095" cy="201930"/>
                    </a:xfrm>
                    <a:prstGeom prst="rect">
                      <a:avLst/>
                    </a:prstGeom>
                    <a:noFill/>
                    <a:ln w="9525">
                      <a:noFill/>
                      <a:miter lim="800000"/>
                      <a:headEnd/>
                      <a:tailEnd/>
                    </a:ln>
                  </pic:spPr>
                </pic:pic>
              </a:graphicData>
            </a:graphic>
          </wp:inline>
        </w:drawing>
      </w:r>
      <w:ins w:id="996" w:author="Unknown">
        <w:r w:rsidRPr="00935250">
          <w:rPr>
            <w:rFonts w:ascii="Times New Roman" w:eastAsia="Times New Roman" w:hAnsi="Times New Roman" w:cs="Times New Roman"/>
            <w:sz w:val="24"/>
            <w:szCs w:val="24"/>
          </w:rPr>
          <w:br/>
          <w:t xml:space="preserve">By default this file will look like this </w:t>
        </w:r>
        <w:r w:rsidRPr="00935250">
          <w:rPr>
            <w:rFonts w:ascii="Times New Roman" w:eastAsia="Times New Roman" w:hAnsi="Times New Roman" w:cs="Times New Roman"/>
            <w:sz w:val="24"/>
            <w:szCs w:val="24"/>
          </w:rPr>
          <w:br/>
        </w:r>
      </w:ins>
      <w:r>
        <w:rPr>
          <w:rFonts w:ascii="Times New Roman" w:eastAsia="Times New Roman" w:hAnsi="Times New Roman" w:cs="Times New Roman"/>
          <w:noProof/>
          <w:sz w:val="24"/>
          <w:szCs w:val="24"/>
        </w:rPr>
        <w:drawing>
          <wp:inline distT="0" distB="0" distL="0" distR="0">
            <wp:extent cx="5581650" cy="1674495"/>
            <wp:effectExtent l="19050" t="0" r="0" b="0"/>
            <wp:docPr id="669" name="Picture 669" descr="forward look up zone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9" descr="forward look up zone file"/>
                    <pic:cNvPicPr>
                      <a:picLocks noChangeAspect="1" noChangeArrowheads="1"/>
                    </pic:cNvPicPr>
                  </pic:nvPicPr>
                  <pic:blipFill>
                    <a:blip r:embed="rId1395"/>
                    <a:srcRect/>
                    <a:stretch>
                      <a:fillRect/>
                    </a:stretch>
                  </pic:blipFill>
                  <pic:spPr bwMode="auto">
                    <a:xfrm>
                      <a:off x="0" y="0"/>
                      <a:ext cx="5581650" cy="1674495"/>
                    </a:xfrm>
                    <a:prstGeom prst="rect">
                      <a:avLst/>
                    </a:prstGeom>
                    <a:noFill/>
                    <a:ln w="9525">
                      <a:noFill/>
                      <a:miter lim="800000"/>
                      <a:headEnd/>
                      <a:tailEnd/>
                    </a:ln>
                  </pic:spPr>
                </pic:pic>
              </a:graphicData>
            </a:graphic>
          </wp:inline>
        </w:drawing>
      </w:r>
      <w:ins w:id="997" w:author="Unknown">
        <w:r w:rsidRPr="00935250">
          <w:rPr>
            <w:rFonts w:ascii="Times New Roman" w:eastAsia="Times New Roman" w:hAnsi="Times New Roman" w:cs="Times New Roman"/>
            <w:sz w:val="24"/>
            <w:szCs w:val="24"/>
          </w:rPr>
          <w:br/>
          <w:t>Change this file exactly as shown in image below</w:t>
        </w:r>
        <w:r w:rsidRPr="00935250">
          <w:rPr>
            <w:rFonts w:ascii="Times New Roman" w:eastAsia="Times New Roman" w:hAnsi="Times New Roman" w:cs="Times New Roman"/>
            <w:sz w:val="24"/>
            <w:szCs w:val="24"/>
          </w:rPr>
          <w:br/>
        </w:r>
      </w:ins>
      <w:r>
        <w:rPr>
          <w:rFonts w:ascii="Times New Roman" w:eastAsia="Times New Roman" w:hAnsi="Times New Roman" w:cs="Times New Roman"/>
          <w:noProof/>
          <w:sz w:val="24"/>
          <w:szCs w:val="24"/>
        </w:rPr>
        <w:lastRenderedPageBreak/>
        <w:drawing>
          <wp:inline distT="0" distB="0" distL="0" distR="0">
            <wp:extent cx="5569585" cy="1995170"/>
            <wp:effectExtent l="19050" t="0" r="0" b="0"/>
            <wp:docPr id="670" name="Picture 670" descr="forward lookup z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0" descr="forward lookup zone"/>
                    <pic:cNvPicPr>
                      <a:picLocks noChangeAspect="1" noChangeArrowheads="1"/>
                    </pic:cNvPicPr>
                  </pic:nvPicPr>
                  <pic:blipFill>
                    <a:blip r:embed="rId1396"/>
                    <a:srcRect/>
                    <a:stretch>
                      <a:fillRect/>
                    </a:stretch>
                  </pic:blipFill>
                  <pic:spPr bwMode="auto">
                    <a:xfrm>
                      <a:off x="0" y="0"/>
                      <a:ext cx="5569585" cy="1995170"/>
                    </a:xfrm>
                    <a:prstGeom prst="rect">
                      <a:avLst/>
                    </a:prstGeom>
                    <a:noFill/>
                    <a:ln w="9525">
                      <a:noFill/>
                      <a:miter lim="800000"/>
                      <a:headEnd/>
                      <a:tailEnd/>
                    </a:ln>
                  </pic:spPr>
                </pic:pic>
              </a:graphicData>
            </a:graphic>
          </wp:inline>
        </w:drawing>
      </w:r>
      <w:ins w:id="998" w:author="Unknown">
        <w:r w:rsidRPr="00935250">
          <w:rPr>
            <w:rFonts w:ascii="Times New Roman" w:eastAsia="Times New Roman" w:hAnsi="Times New Roman" w:cs="Times New Roman"/>
            <w:sz w:val="24"/>
            <w:szCs w:val="24"/>
          </w:rPr>
          <w:br/>
          <w:t xml:space="preserve">If you feel difficulty to modify this file then download this configured file and copy to </w:t>
        </w:r>
        <w:r w:rsidRPr="00935250">
          <w:rPr>
            <w:rFonts w:ascii="Times New Roman" w:eastAsia="Times New Roman" w:hAnsi="Times New Roman" w:cs="Times New Roman"/>
            <w:b/>
            <w:bCs/>
            <w:sz w:val="24"/>
            <w:szCs w:val="24"/>
          </w:rPr>
          <w:t>/var/named/chroot/var/named</w:t>
        </w:r>
      </w:ins>
    </w:p>
    <w:p w:rsidR="00935250" w:rsidRPr="00935250" w:rsidRDefault="00935250" w:rsidP="00935250">
      <w:pPr>
        <w:spacing w:before="100" w:beforeAutospacing="1" w:after="100" w:afterAutospacing="1" w:line="240" w:lineRule="auto"/>
        <w:rPr>
          <w:ins w:id="999" w:author="Unknown"/>
          <w:rFonts w:ascii="Times New Roman" w:eastAsia="Times New Roman" w:hAnsi="Times New Roman" w:cs="Times New Roman"/>
          <w:sz w:val="24"/>
          <w:szCs w:val="24"/>
        </w:rPr>
      </w:pPr>
      <w:ins w:id="1000" w:author="Unknown">
        <w:r w:rsidRPr="00935250">
          <w:rPr>
            <w:rFonts w:ascii="Times New Roman" w:eastAsia="Times New Roman" w:hAnsi="Times New Roman" w:cs="Times New Roman"/>
            <w:sz w:val="24"/>
            <w:szCs w:val="24"/>
          </w:rPr>
          <w:fldChar w:fldCharType="begin"/>
        </w:r>
        <w:r w:rsidRPr="00935250">
          <w:rPr>
            <w:rFonts w:ascii="Times New Roman" w:eastAsia="Times New Roman" w:hAnsi="Times New Roman" w:cs="Times New Roman"/>
            <w:sz w:val="24"/>
            <w:szCs w:val="24"/>
          </w:rPr>
          <w:instrText xml:space="preserve"> HYPERLINK "http://computernetworkingnotes.com/images/rhce_certification/image/example.com.zone" </w:instrText>
        </w:r>
        <w:r w:rsidRPr="00935250">
          <w:rPr>
            <w:rFonts w:ascii="Times New Roman" w:eastAsia="Times New Roman" w:hAnsi="Times New Roman" w:cs="Times New Roman"/>
            <w:sz w:val="24"/>
            <w:szCs w:val="24"/>
          </w:rPr>
          <w:fldChar w:fldCharType="separate"/>
        </w:r>
        <w:r w:rsidRPr="00935250">
          <w:rPr>
            <w:rFonts w:ascii="Times New Roman" w:eastAsia="Times New Roman" w:hAnsi="Times New Roman" w:cs="Times New Roman"/>
            <w:color w:val="0000FF"/>
            <w:sz w:val="24"/>
            <w:szCs w:val="24"/>
            <w:u w:val="single"/>
          </w:rPr>
          <w:t>To download do right click here and choose save link As</w:t>
        </w:r>
        <w:proofErr w:type="gramStart"/>
        <w:r w:rsidRPr="00935250">
          <w:rPr>
            <w:rFonts w:ascii="Times New Roman" w:eastAsia="Times New Roman" w:hAnsi="Times New Roman" w:cs="Times New Roman"/>
            <w:color w:val="0000FF"/>
            <w:sz w:val="24"/>
            <w:szCs w:val="24"/>
            <w:u w:val="single"/>
          </w:rPr>
          <w:t>..</w:t>
        </w:r>
        <w:proofErr w:type="gramEnd"/>
        <w:r w:rsidRPr="00935250">
          <w:rPr>
            <w:rFonts w:ascii="Times New Roman" w:eastAsia="Times New Roman" w:hAnsi="Times New Roman" w:cs="Times New Roman"/>
            <w:color w:val="0000FF"/>
            <w:sz w:val="24"/>
            <w:szCs w:val="24"/>
            <w:u w:val="single"/>
          </w:rPr>
          <w:t xml:space="preserve"> </w:t>
        </w:r>
        <w:r w:rsidRPr="00935250">
          <w:rPr>
            <w:rFonts w:ascii="Times New Roman" w:eastAsia="Times New Roman" w:hAnsi="Times New Roman" w:cs="Times New Roman"/>
            <w:color w:val="0000FF"/>
            <w:sz w:val="24"/>
            <w:szCs w:val="24"/>
            <w:u w:val="single"/>
          </w:rPr>
          <w:br/>
          <w:t xml:space="preserve">example.com.zone </w:t>
        </w:r>
        <w:r w:rsidRPr="00935250">
          <w:rPr>
            <w:rFonts w:ascii="Times New Roman" w:eastAsia="Times New Roman" w:hAnsi="Times New Roman" w:cs="Times New Roman"/>
            <w:sz w:val="24"/>
            <w:szCs w:val="24"/>
          </w:rPr>
          <w:fldChar w:fldCharType="end"/>
        </w:r>
      </w:ins>
    </w:p>
    <w:p w:rsidR="00935250" w:rsidRPr="00935250" w:rsidRDefault="00935250" w:rsidP="00935250">
      <w:pPr>
        <w:spacing w:before="100" w:beforeAutospacing="1" w:after="100" w:afterAutospacing="1" w:line="240" w:lineRule="auto"/>
        <w:rPr>
          <w:ins w:id="1001" w:author="Unknown"/>
          <w:rFonts w:ascii="Times New Roman" w:eastAsia="Times New Roman" w:hAnsi="Times New Roman" w:cs="Times New Roman"/>
          <w:sz w:val="24"/>
          <w:szCs w:val="24"/>
        </w:rPr>
      </w:pPr>
      <w:ins w:id="1002" w:author="Unknown">
        <w:r w:rsidRPr="00935250">
          <w:rPr>
            <w:rFonts w:ascii="Times New Roman" w:eastAsia="Times New Roman" w:hAnsi="Times New Roman" w:cs="Times New Roman"/>
            <w:sz w:val="24"/>
            <w:szCs w:val="24"/>
          </w:rPr>
          <w:t xml:space="preserve">Now open reverse lookup zone file </w:t>
        </w:r>
        <w:r w:rsidRPr="00935250">
          <w:rPr>
            <w:rFonts w:ascii="Times New Roman" w:eastAsia="Times New Roman" w:hAnsi="Times New Roman" w:cs="Times New Roman"/>
            <w:b/>
            <w:bCs/>
            <w:sz w:val="24"/>
            <w:szCs w:val="24"/>
          </w:rPr>
          <w:t>0.168.192.in-addr.arpa</w:t>
        </w:r>
        <w:r w:rsidRPr="00935250">
          <w:rPr>
            <w:rFonts w:ascii="Times New Roman" w:eastAsia="Times New Roman" w:hAnsi="Times New Roman" w:cs="Times New Roman"/>
            <w:sz w:val="24"/>
            <w:szCs w:val="24"/>
          </w:rPr>
          <w:t xml:space="preserve"> </w:t>
        </w:r>
        <w:r w:rsidRPr="00935250">
          <w:rPr>
            <w:rFonts w:ascii="Times New Roman" w:eastAsia="Times New Roman" w:hAnsi="Times New Roman" w:cs="Times New Roman"/>
            <w:sz w:val="24"/>
            <w:szCs w:val="24"/>
          </w:rPr>
          <w:br/>
        </w:r>
      </w:ins>
      <w:r>
        <w:rPr>
          <w:rFonts w:ascii="Times New Roman" w:eastAsia="Times New Roman" w:hAnsi="Times New Roman" w:cs="Times New Roman"/>
          <w:noProof/>
          <w:sz w:val="24"/>
          <w:szCs w:val="24"/>
        </w:rPr>
        <w:drawing>
          <wp:inline distT="0" distB="0" distL="0" distR="0">
            <wp:extent cx="4667250" cy="213995"/>
            <wp:effectExtent l="19050" t="0" r="0" b="0"/>
            <wp:docPr id="671" name="Picture 671" descr="reverse lookup z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1" descr="reverse lookup zone"/>
                    <pic:cNvPicPr>
                      <a:picLocks noChangeAspect="1" noChangeArrowheads="1"/>
                    </pic:cNvPicPr>
                  </pic:nvPicPr>
                  <pic:blipFill>
                    <a:blip r:embed="rId1397"/>
                    <a:srcRect/>
                    <a:stretch>
                      <a:fillRect/>
                    </a:stretch>
                  </pic:blipFill>
                  <pic:spPr bwMode="auto">
                    <a:xfrm>
                      <a:off x="0" y="0"/>
                      <a:ext cx="4667250" cy="213995"/>
                    </a:xfrm>
                    <a:prstGeom prst="rect">
                      <a:avLst/>
                    </a:prstGeom>
                    <a:noFill/>
                    <a:ln w="9525">
                      <a:noFill/>
                      <a:miter lim="800000"/>
                      <a:headEnd/>
                      <a:tailEnd/>
                    </a:ln>
                  </pic:spPr>
                </pic:pic>
              </a:graphicData>
            </a:graphic>
          </wp:inline>
        </w:drawing>
      </w:r>
      <w:ins w:id="1003" w:author="Unknown">
        <w:r w:rsidRPr="00935250">
          <w:rPr>
            <w:rFonts w:ascii="Times New Roman" w:eastAsia="Times New Roman" w:hAnsi="Times New Roman" w:cs="Times New Roman"/>
            <w:sz w:val="24"/>
            <w:szCs w:val="24"/>
          </w:rPr>
          <w:br/>
          <w:t xml:space="preserve">By default this file will look like this </w:t>
        </w:r>
        <w:r w:rsidRPr="00935250">
          <w:rPr>
            <w:rFonts w:ascii="Times New Roman" w:eastAsia="Times New Roman" w:hAnsi="Times New Roman" w:cs="Times New Roman"/>
            <w:sz w:val="24"/>
            <w:szCs w:val="24"/>
          </w:rPr>
          <w:br/>
        </w:r>
      </w:ins>
      <w:r>
        <w:rPr>
          <w:rFonts w:ascii="Times New Roman" w:eastAsia="Times New Roman" w:hAnsi="Times New Roman" w:cs="Times New Roman"/>
          <w:noProof/>
          <w:sz w:val="24"/>
          <w:szCs w:val="24"/>
        </w:rPr>
        <w:drawing>
          <wp:inline distT="0" distB="0" distL="0" distR="0">
            <wp:extent cx="5094605" cy="1484630"/>
            <wp:effectExtent l="19050" t="0" r="0" b="0"/>
            <wp:docPr id="672" name="Picture 672" descr="reverse lookup z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2" descr="reverse lookup zone"/>
                    <pic:cNvPicPr>
                      <a:picLocks noChangeAspect="1" noChangeArrowheads="1"/>
                    </pic:cNvPicPr>
                  </pic:nvPicPr>
                  <pic:blipFill>
                    <a:blip r:embed="rId1398"/>
                    <a:srcRect/>
                    <a:stretch>
                      <a:fillRect/>
                    </a:stretch>
                  </pic:blipFill>
                  <pic:spPr bwMode="auto">
                    <a:xfrm>
                      <a:off x="0" y="0"/>
                      <a:ext cx="5094605" cy="1484630"/>
                    </a:xfrm>
                    <a:prstGeom prst="rect">
                      <a:avLst/>
                    </a:prstGeom>
                    <a:noFill/>
                    <a:ln w="9525">
                      <a:noFill/>
                      <a:miter lim="800000"/>
                      <a:headEnd/>
                      <a:tailEnd/>
                    </a:ln>
                  </pic:spPr>
                </pic:pic>
              </a:graphicData>
            </a:graphic>
          </wp:inline>
        </w:drawing>
      </w:r>
      <w:ins w:id="1004" w:author="Unknown">
        <w:r w:rsidRPr="00935250">
          <w:rPr>
            <w:rFonts w:ascii="Times New Roman" w:eastAsia="Times New Roman" w:hAnsi="Times New Roman" w:cs="Times New Roman"/>
            <w:sz w:val="24"/>
            <w:szCs w:val="24"/>
          </w:rPr>
          <w:br/>
          <w:t>Change this file exactly as shown in image below</w:t>
        </w:r>
        <w:r w:rsidRPr="00935250">
          <w:rPr>
            <w:rFonts w:ascii="Times New Roman" w:eastAsia="Times New Roman" w:hAnsi="Times New Roman" w:cs="Times New Roman"/>
            <w:sz w:val="24"/>
            <w:szCs w:val="24"/>
          </w:rPr>
          <w:br/>
        </w:r>
      </w:ins>
      <w:r>
        <w:rPr>
          <w:rFonts w:ascii="Times New Roman" w:eastAsia="Times New Roman" w:hAnsi="Times New Roman" w:cs="Times New Roman"/>
          <w:noProof/>
          <w:sz w:val="24"/>
          <w:szCs w:val="24"/>
        </w:rPr>
        <w:drawing>
          <wp:inline distT="0" distB="0" distL="0" distR="0">
            <wp:extent cx="5486400" cy="1864360"/>
            <wp:effectExtent l="19050" t="0" r="0" b="0"/>
            <wp:docPr id="673" name="Picture 673" descr="reverse lookup zone file configu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3" descr="reverse lookup zone file configured"/>
                    <pic:cNvPicPr>
                      <a:picLocks noChangeAspect="1" noChangeArrowheads="1"/>
                    </pic:cNvPicPr>
                  </pic:nvPicPr>
                  <pic:blipFill>
                    <a:blip r:embed="rId1399"/>
                    <a:srcRect/>
                    <a:stretch>
                      <a:fillRect/>
                    </a:stretch>
                  </pic:blipFill>
                  <pic:spPr bwMode="auto">
                    <a:xfrm>
                      <a:off x="0" y="0"/>
                      <a:ext cx="5486400" cy="1864360"/>
                    </a:xfrm>
                    <a:prstGeom prst="rect">
                      <a:avLst/>
                    </a:prstGeom>
                    <a:noFill/>
                    <a:ln w="9525">
                      <a:noFill/>
                      <a:miter lim="800000"/>
                      <a:headEnd/>
                      <a:tailEnd/>
                    </a:ln>
                  </pic:spPr>
                </pic:pic>
              </a:graphicData>
            </a:graphic>
          </wp:inline>
        </w:drawing>
      </w:r>
      <w:ins w:id="1005" w:author="Unknown">
        <w:r w:rsidRPr="00935250">
          <w:rPr>
            <w:rFonts w:ascii="Times New Roman" w:eastAsia="Times New Roman" w:hAnsi="Times New Roman" w:cs="Times New Roman"/>
            <w:sz w:val="24"/>
            <w:szCs w:val="24"/>
          </w:rPr>
          <w:br/>
          <w:t xml:space="preserve">If you feel difficulty to modify this file then download this configured file and copy to </w:t>
        </w:r>
        <w:r w:rsidRPr="00935250">
          <w:rPr>
            <w:rFonts w:ascii="Times New Roman" w:eastAsia="Times New Roman" w:hAnsi="Times New Roman" w:cs="Times New Roman"/>
            <w:b/>
            <w:bCs/>
            <w:sz w:val="24"/>
            <w:szCs w:val="24"/>
          </w:rPr>
          <w:t>/var/named/chroot/var/named</w:t>
        </w:r>
      </w:ins>
    </w:p>
    <w:p w:rsidR="00935250" w:rsidRPr="00935250" w:rsidRDefault="00935250" w:rsidP="00935250">
      <w:pPr>
        <w:spacing w:before="100" w:beforeAutospacing="1" w:after="100" w:afterAutospacing="1" w:line="240" w:lineRule="auto"/>
        <w:rPr>
          <w:ins w:id="1006" w:author="Unknown"/>
          <w:rFonts w:ascii="Times New Roman" w:eastAsia="Times New Roman" w:hAnsi="Times New Roman" w:cs="Times New Roman"/>
          <w:sz w:val="24"/>
          <w:szCs w:val="24"/>
        </w:rPr>
      </w:pPr>
      <w:ins w:id="1007" w:author="Unknown">
        <w:r w:rsidRPr="00935250">
          <w:rPr>
            <w:rFonts w:ascii="Times New Roman" w:eastAsia="Times New Roman" w:hAnsi="Times New Roman" w:cs="Times New Roman"/>
            <w:sz w:val="24"/>
            <w:szCs w:val="24"/>
          </w:rPr>
          <w:fldChar w:fldCharType="begin"/>
        </w:r>
        <w:r w:rsidRPr="00935250">
          <w:rPr>
            <w:rFonts w:ascii="Times New Roman" w:eastAsia="Times New Roman" w:hAnsi="Times New Roman" w:cs="Times New Roman"/>
            <w:sz w:val="24"/>
            <w:szCs w:val="24"/>
          </w:rPr>
          <w:instrText xml:space="preserve"> HYPERLINK "http://computernetworkingnotes.com/images/rhce_certification/image/0.168.192.in-addr.arpa.zone" </w:instrText>
        </w:r>
        <w:r w:rsidRPr="00935250">
          <w:rPr>
            <w:rFonts w:ascii="Times New Roman" w:eastAsia="Times New Roman" w:hAnsi="Times New Roman" w:cs="Times New Roman"/>
            <w:sz w:val="24"/>
            <w:szCs w:val="24"/>
          </w:rPr>
          <w:fldChar w:fldCharType="separate"/>
        </w:r>
        <w:r w:rsidRPr="00935250">
          <w:rPr>
            <w:rFonts w:ascii="Times New Roman" w:eastAsia="Times New Roman" w:hAnsi="Times New Roman" w:cs="Times New Roman"/>
            <w:color w:val="0000FF"/>
            <w:sz w:val="24"/>
            <w:szCs w:val="24"/>
            <w:u w:val="single"/>
          </w:rPr>
          <w:t>To download do right click here and choose save link As</w:t>
        </w:r>
        <w:proofErr w:type="gramStart"/>
        <w:r w:rsidRPr="00935250">
          <w:rPr>
            <w:rFonts w:ascii="Times New Roman" w:eastAsia="Times New Roman" w:hAnsi="Times New Roman" w:cs="Times New Roman"/>
            <w:color w:val="0000FF"/>
            <w:sz w:val="24"/>
            <w:szCs w:val="24"/>
            <w:u w:val="single"/>
          </w:rPr>
          <w:t>..</w:t>
        </w:r>
        <w:proofErr w:type="gramEnd"/>
        <w:r w:rsidRPr="00935250">
          <w:rPr>
            <w:rFonts w:ascii="Times New Roman" w:eastAsia="Times New Roman" w:hAnsi="Times New Roman" w:cs="Times New Roman"/>
            <w:color w:val="0000FF"/>
            <w:sz w:val="24"/>
            <w:szCs w:val="24"/>
            <w:u w:val="single"/>
          </w:rPr>
          <w:t xml:space="preserve"> </w:t>
        </w:r>
        <w:r w:rsidRPr="00935250">
          <w:rPr>
            <w:rFonts w:ascii="Times New Roman" w:eastAsia="Times New Roman" w:hAnsi="Times New Roman" w:cs="Times New Roman"/>
            <w:color w:val="0000FF"/>
            <w:sz w:val="24"/>
            <w:szCs w:val="24"/>
            <w:u w:val="single"/>
          </w:rPr>
          <w:br/>
          <w:t>0.168.192</w:t>
        </w:r>
        <w:proofErr w:type="gramStart"/>
        <w:r w:rsidRPr="00935250">
          <w:rPr>
            <w:rFonts w:ascii="Times New Roman" w:eastAsia="Times New Roman" w:hAnsi="Times New Roman" w:cs="Times New Roman"/>
            <w:color w:val="0000FF"/>
            <w:sz w:val="24"/>
            <w:szCs w:val="24"/>
            <w:u w:val="single"/>
          </w:rPr>
          <w:t>.in</w:t>
        </w:r>
        <w:proofErr w:type="gramEnd"/>
        <w:r w:rsidRPr="00935250">
          <w:rPr>
            <w:rFonts w:ascii="Times New Roman" w:eastAsia="Times New Roman" w:hAnsi="Times New Roman" w:cs="Times New Roman"/>
            <w:color w:val="0000FF"/>
            <w:sz w:val="24"/>
            <w:szCs w:val="24"/>
            <w:u w:val="single"/>
          </w:rPr>
          <w:t>-addr.arpa</w:t>
        </w:r>
        <w:r w:rsidRPr="00935250">
          <w:rPr>
            <w:rFonts w:ascii="Times New Roman" w:eastAsia="Times New Roman" w:hAnsi="Times New Roman" w:cs="Times New Roman"/>
            <w:sz w:val="24"/>
            <w:szCs w:val="24"/>
          </w:rPr>
          <w:fldChar w:fldCharType="end"/>
        </w:r>
      </w:ins>
    </w:p>
    <w:p w:rsidR="00935250" w:rsidRPr="00935250" w:rsidRDefault="00935250" w:rsidP="00935250">
      <w:pPr>
        <w:spacing w:before="100" w:beforeAutospacing="1" w:after="100" w:afterAutospacing="1" w:line="240" w:lineRule="auto"/>
        <w:rPr>
          <w:ins w:id="1008" w:author="Unknown"/>
          <w:rFonts w:ascii="Times New Roman" w:eastAsia="Times New Roman" w:hAnsi="Times New Roman" w:cs="Times New Roman"/>
          <w:sz w:val="24"/>
          <w:szCs w:val="24"/>
        </w:rPr>
      </w:pPr>
      <w:ins w:id="1009" w:author="Unknown">
        <w:r w:rsidRPr="00935250">
          <w:rPr>
            <w:rFonts w:ascii="Times New Roman" w:eastAsia="Times New Roman" w:hAnsi="Times New Roman" w:cs="Times New Roman"/>
            <w:sz w:val="24"/>
            <w:szCs w:val="24"/>
          </w:rPr>
          <w:lastRenderedPageBreak/>
          <w:t xml:space="preserve">Now changed the ownership of these zone files to </w:t>
        </w:r>
        <w:r w:rsidRPr="00935250">
          <w:rPr>
            <w:rFonts w:ascii="Times New Roman" w:eastAsia="Times New Roman" w:hAnsi="Times New Roman" w:cs="Times New Roman"/>
            <w:b/>
            <w:bCs/>
            <w:sz w:val="24"/>
            <w:szCs w:val="24"/>
          </w:rPr>
          <w:t>named</w:t>
        </w:r>
        <w:r w:rsidRPr="00935250">
          <w:rPr>
            <w:rFonts w:ascii="Times New Roman" w:eastAsia="Times New Roman" w:hAnsi="Times New Roman" w:cs="Times New Roman"/>
            <w:sz w:val="24"/>
            <w:szCs w:val="24"/>
          </w:rPr>
          <w:t xml:space="preserve"> group </w:t>
        </w:r>
        <w:r w:rsidRPr="00935250">
          <w:rPr>
            <w:rFonts w:ascii="Times New Roman" w:eastAsia="Times New Roman" w:hAnsi="Times New Roman" w:cs="Times New Roman"/>
            <w:sz w:val="24"/>
            <w:szCs w:val="24"/>
          </w:rPr>
          <w:br/>
        </w:r>
      </w:ins>
      <w:r>
        <w:rPr>
          <w:rFonts w:ascii="Times New Roman" w:eastAsia="Times New Roman" w:hAnsi="Times New Roman" w:cs="Times New Roman"/>
          <w:noProof/>
          <w:sz w:val="24"/>
          <w:szCs w:val="24"/>
        </w:rPr>
        <w:drawing>
          <wp:inline distT="0" distB="0" distL="0" distR="0">
            <wp:extent cx="5189220" cy="487045"/>
            <wp:effectExtent l="19050" t="0" r="0" b="0"/>
            <wp:docPr id="674" name="Picture 674" descr="chgr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4" descr="chgrp"/>
                    <pic:cNvPicPr>
                      <a:picLocks noChangeAspect="1" noChangeArrowheads="1"/>
                    </pic:cNvPicPr>
                  </pic:nvPicPr>
                  <pic:blipFill>
                    <a:blip r:embed="rId1400"/>
                    <a:srcRect/>
                    <a:stretch>
                      <a:fillRect/>
                    </a:stretch>
                  </pic:blipFill>
                  <pic:spPr bwMode="auto">
                    <a:xfrm>
                      <a:off x="0" y="0"/>
                      <a:ext cx="5189220" cy="487045"/>
                    </a:xfrm>
                    <a:prstGeom prst="rect">
                      <a:avLst/>
                    </a:prstGeom>
                    <a:noFill/>
                    <a:ln w="9525">
                      <a:noFill/>
                      <a:miter lim="800000"/>
                      <a:headEnd/>
                      <a:tailEnd/>
                    </a:ln>
                  </pic:spPr>
                </pic:pic>
              </a:graphicData>
            </a:graphic>
          </wp:inline>
        </w:drawing>
      </w:r>
    </w:p>
    <w:p w:rsidR="00935250" w:rsidRPr="00935250" w:rsidRDefault="00935250" w:rsidP="00935250">
      <w:pPr>
        <w:spacing w:before="100" w:beforeAutospacing="1" w:after="100" w:afterAutospacing="1" w:line="240" w:lineRule="auto"/>
        <w:rPr>
          <w:ins w:id="1010" w:author="Unknown"/>
          <w:rFonts w:ascii="Times New Roman" w:eastAsia="Times New Roman" w:hAnsi="Times New Roman" w:cs="Times New Roman"/>
          <w:sz w:val="24"/>
          <w:szCs w:val="24"/>
        </w:rPr>
      </w:pPr>
      <w:ins w:id="1011" w:author="Unknown">
        <w:r w:rsidRPr="00935250">
          <w:rPr>
            <w:rFonts w:ascii="Times New Roman" w:eastAsia="Times New Roman" w:hAnsi="Times New Roman" w:cs="Times New Roman"/>
            <w:sz w:val="24"/>
            <w:szCs w:val="24"/>
          </w:rPr>
          <w:t xml:space="preserve">Now start the named service </w:t>
        </w:r>
        <w:r w:rsidRPr="00935250">
          <w:rPr>
            <w:rFonts w:ascii="Times New Roman" w:eastAsia="Times New Roman" w:hAnsi="Times New Roman" w:cs="Times New Roman"/>
            <w:sz w:val="24"/>
            <w:szCs w:val="24"/>
          </w:rPr>
          <w:br/>
        </w:r>
      </w:ins>
      <w:r>
        <w:rPr>
          <w:rFonts w:ascii="Times New Roman" w:eastAsia="Times New Roman" w:hAnsi="Times New Roman" w:cs="Times New Roman"/>
          <w:noProof/>
          <w:sz w:val="24"/>
          <w:szCs w:val="24"/>
        </w:rPr>
        <w:drawing>
          <wp:inline distT="0" distB="0" distL="0" distR="0">
            <wp:extent cx="5807075" cy="831215"/>
            <wp:effectExtent l="19050" t="0" r="3175" b="0"/>
            <wp:docPr id="675" name="Picture 675" descr="service named rest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5" descr="service named restart"/>
                    <pic:cNvPicPr>
                      <a:picLocks noChangeAspect="1" noChangeArrowheads="1"/>
                    </pic:cNvPicPr>
                  </pic:nvPicPr>
                  <pic:blipFill>
                    <a:blip r:embed="rId1401"/>
                    <a:srcRect/>
                    <a:stretch>
                      <a:fillRect/>
                    </a:stretch>
                  </pic:blipFill>
                  <pic:spPr bwMode="auto">
                    <a:xfrm>
                      <a:off x="0" y="0"/>
                      <a:ext cx="5807075" cy="831215"/>
                    </a:xfrm>
                    <a:prstGeom prst="rect">
                      <a:avLst/>
                    </a:prstGeom>
                    <a:noFill/>
                    <a:ln w="9525">
                      <a:noFill/>
                      <a:miter lim="800000"/>
                      <a:headEnd/>
                      <a:tailEnd/>
                    </a:ln>
                  </pic:spPr>
                </pic:pic>
              </a:graphicData>
            </a:graphic>
          </wp:inline>
        </w:drawing>
      </w:r>
    </w:p>
    <w:p w:rsidR="00935250" w:rsidRPr="00935250" w:rsidRDefault="00935250" w:rsidP="00935250">
      <w:pPr>
        <w:spacing w:before="100" w:beforeAutospacing="1" w:after="100" w:afterAutospacing="1" w:line="240" w:lineRule="auto"/>
        <w:rPr>
          <w:ins w:id="1012" w:author="Unknown"/>
          <w:rFonts w:ascii="Times New Roman" w:eastAsia="Times New Roman" w:hAnsi="Times New Roman" w:cs="Times New Roman"/>
          <w:sz w:val="24"/>
          <w:szCs w:val="24"/>
        </w:rPr>
      </w:pPr>
      <w:ins w:id="1013" w:author="Unknown">
        <w:r w:rsidRPr="00935250">
          <w:rPr>
            <w:rFonts w:ascii="Times New Roman" w:eastAsia="Times New Roman" w:hAnsi="Times New Roman" w:cs="Times New Roman"/>
            <w:sz w:val="24"/>
            <w:szCs w:val="24"/>
          </w:rPr>
          <w:t>If service restart without any error means you have successfully configured master name server in our next article we will learn how to configure salve dns server and test it.</w:t>
        </w:r>
      </w:ins>
    </w:p>
    <w:p w:rsidR="00935250" w:rsidRPr="00935250" w:rsidRDefault="00935250" w:rsidP="00935250">
      <w:pPr>
        <w:spacing w:before="100" w:beforeAutospacing="1" w:after="100" w:afterAutospacing="1" w:line="240" w:lineRule="auto"/>
        <w:outlineLvl w:val="1"/>
        <w:rPr>
          <w:rFonts w:ascii="Times New Roman" w:eastAsia="Times New Roman" w:hAnsi="Times New Roman" w:cs="Times New Roman"/>
          <w:b/>
          <w:bCs/>
          <w:sz w:val="36"/>
          <w:szCs w:val="36"/>
        </w:rPr>
      </w:pPr>
      <w:hyperlink r:id="rId1402" w:history="1">
        <w:r w:rsidRPr="00935250">
          <w:rPr>
            <w:rFonts w:ascii="Times New Roman" w:eastAsia="Times New Roman" w:hAnsi="Times New Roman" w:cs="Times New Roman"/>
            <w:b/>
            <w:bCs/>
            <w:color w:val="0000FF"/>
            <w:sz w:val="36"/>
            <w:szCs w:val="36"/>
            <w:u w:val="single"/>
          </w:rPr>
          <w:t xml:space="preserve">How to configure dns slave server in Linux </w:t>
        </w:r>
      </w:hyperlink>
    </w:p>
    <w:p w:rsidR="00935250" w:rsidRPr="00935250" w:rsidRDefault="00935250" w:rsidP="00935250">
      <w:pPr>
        <w:numPr>
          <w:ilvl w:val="0"/>
          <w:numId w:val="95"/>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noProof/>
          <w:color w:val="0000FF"/>
          <w:sz w:val="24"/>
          <w:szCs w:val="24"/>
        </w:rPr>
        <w:drawing>
          <wp:inline distT="0" distB="0" distL="0" distR="0">
            <wp:extent cx="142240" cy="166370"/>
            <wp:effectExtent l="19050" t="0" r="0" b="0"/>
            <wp:docPr id="690" name="Picture 690" descr="Print">
              <a:hlinkClick xmlns:a="http://schemas.openxmlformats.org/drawingml/2006/main" r:id="rId1403" tooltip="&quot;Prin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0" descr="Print">
                      <a:hlinkClick r:id="rId1403" tooltip="&quot;Print&quot;"/>
                    </pic:cNvPr>
                    <pic:cNvPicPr>
                      <a:picLocks noChangeAspect="1" noChangeArrowheads="1"/>
                    </pic:cNvPicPr>
                  </pic:nvPicPr>
                  <pic:blipFill>
                    <a:blip r:embed="rId44"/>
                    <a:srcRect/>
                    <a:stretch>
                      <a:fillRect/>
                    </a:stretch>
                  </pic:blipFill>
                  <pic:spPr bwMode="auto">
                    <a:xfrm>
                      <a:off x="0" y="0"/>
                      <a:ext cx="142240" cy="166370"/>
                    </a:xfrm>
                    <a:prstGeom prst="rect">
                      <a:avLst/>
                    </a:prstGeom>
                    <a:noFill/>
                    <a:ln w="9525">
                      <a:noFill/>
                      <a:miter lim="800000"/>
                      <a:headEnd/>
                      <a:tailEnd/>
                    </a:ln>
                  </pic:spPr>
                </pic:pic>
              </a:graphicData>
            </a:graphic>
          </wp:inline>
        </w:drawing>
      </w:r>
    </w:p>
    <w:p w:rsidR="00935250" w:rsidRPr="00935250" w:rsidRDefault="00935250" w:rsidP="00935250">
      <w:pPr>
        <w:spacing w:before="100" w:beforeAutospacing="1" w:after="100" w:afterAutospacing="1" w:line="240" w:lineRule="auto"/>
        <w:rPr>
          <w:ins w:id="1014" w:author="Unknown"/>
          <w:rFonts w:ascii="Times New Roman" w:eastAsia="Times New Roman" w:hAnsi="Times New Roman" w:cs="Times New Roman"/>
          <w:sz w:val="24"/>
          <w:szCs w:val="24"/>
        </w:rPr>
      </w:pPr>
      <w:ins w:id="1015" w:author="Unknown">
        <w:r w:rsidRPr="00935250">
          <w:rPr>
            <w:rFonts w:ascii="Times New Roman" w:eastAsia="Times New Roman" w:hAnsi="Times New Roman" w:cs="Times New Roman"/>
            <w:sz w:val="24"/>
            <w:szCs w:val="24"/>
          </w:rPr>
          <w:t>A DNS server, or name server, is used to resolve an IP address to a hostname or vice versa.</w:t>
        </w:r>
        <w:r w:rsidRPr="00935250">
          <w:rPr>
            <w:rFonts w:ascii="Times New Roman" w:eastAsia="Times New Roman" w:hAnsi="Times New Roman" w:cs="Times New Roman"/>
            <w:sz w:val="24"/>
            <w:szCs w:val="24"/>
          </w:rPr>
          <w:br/>
          <w:t>You can set up four different types of DNS servers:</w:t>
        </w:r>
      </w:ins>
    </w:p>
    <w:p w:rsidR="00935250" w:rsidRPr="00935250" w:rsidRDefault="00935250" w:rsidP="00935250">
      <w:pPr>
        <w:numPr>
          <w:ilvl w:val="0"/>
          <w:numId w:val="96"/>
        </w:numPr>
        <w:spacing w:before="100" w:beforeAutospacing="1" w:after="100" w:afterAutospacing="1" w:line="240" w:lineRule="auto"/>
        <w:rPr>
          <w:ins w:id="1016" w:author="Unknown"/>
          <w:rFonts w:ascii="Times New Roman" w:eastAsia="Times New Roman" w:hAnsi="Times New Roman" w:cs="Times New Roman"/>
          <w:sz w:val="24"/>
          <w:szCs w:val="24"/>
        </w:rPr>
      </w:pPr>
      <w:ins w:id="1017" w:author="Unknown">
        <w:r w:rsidRPr="00935250">
          <w:rPr>
            <w:rFonts w:ascii="Times New Roman" w:eastAsia="Times New Roman" w:hAnsi="Times New Roman" w:cs="Times New Roman"/>
            <w:sz w:val="24"/>
            <w:szCs w:val="24"/>
          </w:rPr>
          <w:t xml:space="preserve">A </w:t>
        </w:r>
        <w:r w:rsidRPr="00935250">
          <w:rPr>
            <w:rFonts w:ascii="Times New Roman" w:eastAsia="Times New Roman" w:hAnsi="Times New Roman" w:cs="Times New Roman"/>
            <w:b/>
            <w:bCs/>
            <w:sz w:val="24"/>
            <w:szCs w:val="24"/>
          </w:rPr>
          <w:t>master DNS server for your domain(s),</w:t>
        </w:r>
        <w:r w:rsidRPr="00935250">
          <w:rPr>
            <w:rFonts w:ascii="Times New Roman" w:eastAsia="Times New Roman" w:hAnsi="Times New Roman" w:cs="Times New Roman"/>
            <w:sz w:val="24"/>
            <w:szCs w:val="24"/>
          </w:rPr>
          <w:t xml:space="preserve"> which stores authoritative records for your domain.</w:t>
        </w:r>
      </w:ins>
    </w:p>
    <w:p w:rsidR="00935250" w:rsidRPr="00935250" w:rsidRDefault="00935250" w:rsidP="00935250">
      <w:pPr>
        <w:numPr>
          <w:ilvl w:val="0"/>
          <w:numId w:val="96"/>
        </w:numPr>
        <w:spacing w:before="100" w:beforeAutospacing="1" w:after="100" w:afterAutospacing="1" w:line="240" w:lineRule="auto"/>
        <w:rPr>
          <w:ins w:id="1018" w:author="Unknown"/>
          <w:rFonts w:ascii="Times New Roman" w:eastAsia="Times New Roman" w:hAnsi="Times New Roman" w:cs="Times New Roman"/>
          <w:sz w:val="24"/>
          <w:szCs w:val="24"/>
        </w:rPr>
      </w:pPr>
      <w:ins w:id="1019" w:author="Unknown">
        <w:r w:rsidRPr="00935250">
          <w:rPr>
            <w:rFonts w:ascii="Times New Roman" w:eastAsia="Times New Roman" w:hAnsi="Times New Roman" w:cs="Times New Roman"/>
            <w:sz w:val="24"/>
            <w:szCs w:val="24"/>
          </w:rPr>
          <w:t xml:space="preserve">A </w:t>
        </w:r>
        <w:r w:rsidRPr="00935250">
          <w:rPr>
            <w:rFonts w:ascii="Times New Roman" w:eastAsia="Times New Roman" w:hAnsi="Times New Roman" w:cs="Times New Roman"/>
            <w:b/>
            <w:bCs/>
            <w:sz w:val="24"/>
            <w:szCs w:val="24"/>
          </w:rPr>
          <w:t>slave DNS server,</w:t>
        </w:r>
        <w:r w:rsidRPr="00935250">
          <w:rPr>
            <w:rFonts w:ascii="Times New Roman" w:eastAsia="Times New Roman" w:hAnsi="Times New Roman" w:cs="Times New Roman"/>
            <w:sz w:val="24"/>
            <w:szCs w:val="24"/>
          </w:rPr>
          <w:t xml:space="preserve"> which relies on a master DNS server for data.</w:t>
        </w:r>
      </w:ins>
    </w:p>
    <w:p w:rsidR="00935250" w:rsidRPr="00935250" w:rsidRDefault="00935250" w:rsidP="00935250">
      <w:pPr>
        <w:numPr>
          <w:ilvl w:val="0"/>
          <w:numId w:val="96"/>
        </w:numPr>
        <w:spacing w:before="100" w:beforeAutospacing="1" w:after="100" w:afterAutospacing="1" w:line="240" w:lineRule="auto"/>
        <w:rPr>
          <w:ins w:id="1020" w:author="Unknown"/>
          <w:rFonts w:ascii="Times New Roman" w:eastAsia="Times New Roman" w:hAnsi="Times New Roman" w:cs="Times New Roman"/>
          <w:sz w:val="24"/>
          <w:szCs w:val="24"/>
        </w:rPr>
      </w:pPr>
      <w:ins w:id="1021" w:author="Unknown">
        <w:r w:rsidRPr="00935250">
          <w:rPr>
            <w:rFonts w:ascii="Times New Roman" w:eastAsia="Times New Roman" w:hAnsi="Times New Roman" w:cs="Times New Roman"/>
            <w:sz w:val="24"/>
            <w:szCs w:val="24"/>
          </w:rPr>
          <w:t xml:space="preserve">A </w:t>
        </w:r>
        <w:r w:rsidRPr="00935250">
          <w:rPr>
            <w:rFonts w:ascii="Times New Roman" w:eastAsia="Times New Roman" w:hAnsi="Times New Roman" w:cs="Times New Roman"/>
            <w:b/>
            <w:bCs/>
            <w:sz w:val="24"/>
            <w:szCs w:val="24"/>
          </w:rPr>
          <w:t xml:space="preserve">caching-only DNS server, </w:t>
        </w:r>
        <w:r w:rsidRPr="00935250">
          <w:rPr>
            <w:rFonts w:ascii="Times New Roman" w:eastAsia="Times New Roman" w:hAnsi="Times New Roman" w:cs="Times New Roman"/>
            <w:sz w:val="24"/>
            <w:szCs w:val="24"/>
          </w:rPr>
          <w:t>which stores recent requests like a proxy server. It otherwise refers to other DNS servers.</w:t>
        </w:r>
      </w:ins>
    </w:p>
    <w:p w:rsidR="00935250" w:rsidRPr="00935250" w:rsidRDefault="00935250" w:rsidP="00935250">
      <w:pPr>
        <w:numPr>
          <w:ilvl w:val="0"/>
          <w:numId w:val="96"/>
        </w:numPr>
        <w:spacing w:before="100" w:beforeAutospacing="1" w:after="100" w:afterAutospacing="1" w:line="240" w:lineRule="auto"/>
        <w:rPr>
          <w:ins w:id="1022" w:author="Unknown"/>
          <w:rFonts w:ascii="Times New Roman" w:eastAsia="Times New Roman" w:hAnsi="Times New Roman" w:cs="Times New Roman"/>
          <w:sz w:val="24"/>
          <w:szCs w:val="24"/>
        </w:rPr>
      </w:pPr>
      <w:ins w:id="1023" w:author="Unknown">
        <w:r w:rsidRPr="00935250">
          <w:rPr>
            <w:rFonts w:ascii="Times New Roman" w:eastAsia="Times New Roman" w:hAnsi="Times New Roman" w:cs="Times New Roman"/>
            <w:sz w:val="24"/>
            <w:szCs w:val="24"/>
          </w:rPr>
          <w:t xml:space="preserve">A </w:t>
        </w:r>
        <w:r w:rsidRPr="00935250">
          <w:rPr>
            <w:rFonts w:ascii="Times New Roman" w:eastAsia="Times New Roman" w:hAnsi="Times New Roman" w:cs="Times New Roman"/>
            <w:b/>
            <w:bCs/>
            <w:sz w:val="24"/>
            <w:szCs w:val="24"/>
          </w:rPr>
          <w:t>forwarding-only DNS server,</w:t>
        </w:r>
        <w:r w:rsidRPr="00935250">
          <w:rPr>
            <w:rFonts w:ascii="Times New Roman" w:eastAsia="Times New Roman" w:hAnsi="Times New Roman" w:cs="Times New Roman"/>
            <w:sz w:val="24"/>
            <w:szCs w:val="24"/>
          </w:rPr>
          <w:t xml:space="preserve"> which refers </w:t>
        </w:r>
        <w:proofErr w:type="gramStart"/>
        <w:r w:rsidRPr="00935250">
          <w:rPr>
            <w:rFonts w:ascii="Times New Roman" w:eastAsia="Times New Roman" w:hAnsi="Times New Roman" w:cs="Times New Roman"/>
            <w:sz w:val="24"/>
            <w:szCs w:val="24"/>
          </w:rPr>
          <w:t>all</w:t>
        </w:r>
        <w:proofErr w:type="gramEnd"/>
        <w:r w:rsidRPr="00935250">
          <w:rPr>
            <w:rFonts w:ascii="Times New Roman" w:eastAsia="Times New Roman" w:hAnsi="Times New Roman" w:cs="Times New Roman"/>
            <w:sz w:val="24"/>
            <w:szCs w:val="24"/>
          </w:rPr>
          <w:t xml:space="preserve"> requests to other DNS servers.</w:t>
        </w:r>
      </w:ins>
    </w:p>
    <w:p w:rsidR="00935250" w:rsidRPr="00935250" w:rsidRDefault="00935250" w:rsidP="00935250">
      <w:pPr>
        <w:spacing w:before="100" w:beforeAutospacing="1" w:after="100" w:afterAutospacing="1" w:line="240" w:lineRule="auto"/>
        <w:rPr>
          <w:ins w:id="1024" w:author="Unknown"/>
          <w:rFonts w:ascii="Times New Roman" w:eastAsia="Times New Roman" w:hAnsi="Times New Roman" w:cs="Times New Roman"/>
          <w:sz w:val="24"/>
          <w:szCs w:val="24"/>
        </w:rPr>
      </w:pPr>
      <w:ins w:id="1025" w:author="Unknown">
        <w:r w:rsidRPr="00935250">
          <w:rPr>
            <w:rFonts w:ascii="Times New Roman" w:eastAsia="Times New Roman" w:hAnsi="Times New Roman" w:cs="Times New Roman"/>
            <w:sz w:val="24"/>
            <w:szCs w:val="24"/>
          </w:rPr>
          <w:t xml:space="preserve">In our pervious article we have configured </w:t>
        </w:r>
        <w:r w:rsidRPr="00935250">
          <w:rPr>
            <w:rFonts w:ascii="Times New Roman" w:eastAsia="Times New Roman" w:hAnsi="Times New Roman" w:cs="Times New Roman"/>
            <w:b/>
            <w:bCs/>
            <w:sz w:val="24"/>
            <w:szCs w:val="24"/>
          </w:rPr>
          <w:t xml:space="preserve">Master </w:t>
        </w:r>
        <w:proofErr w:type="gramStart"/>
        <w:r w:rsidRPr="00935250">
          <w:rPr>
            <w:rFonts w:ascii="Times New Roman" w:eastAsia="Times New Roman" w:hAnsi="Times New Roman" w:cs="Times New Roman"/>
            <w:b/>
            <w:bCs/>
            <w:sz w:val="24"/>
            <w:szCs w:val="24"/>
          </w:rPr>
          <w:t>dns</w:t>
        </w:r>
        <w:proofErr w:type="gramEnd"/>
        <w:r w:rsidRPr="00935250">
          <w:rPr>
            <w:rFonts w:ascii="Times New Roman" w:eastAsia="Times New Roman" w:hAnsi="Times New Roman" w:cs="Times New Roman"/>
            <w:b/>
            <w:bCs/>
            <w:sz w:val="24"/>
            <w:szCs w:val="24"/>
          </w:rPr>
          <w:t xml:space="preserve"> server</w:t>
        </w:r>
        <w:r w:rsidRPr="00935250">
          <w:rPr>
            <w:rFonts w:ascii="Times New Roman" w:eastAsia="Times New Roman" w:hAnsi="Times New Roman" w:cs="Times New Roman"/>
            <w:sz w:val="24"/>
            <w:szCs w:val="24"/>
          </w:rPr>
          <w:t xml:space="preserve">. In this tutorial we will extended pervious article and configure </w:t>
        </w:r>
        <w:r w:rsidRPr="00935250">
          <w:rPr>
            <w:rFonts w:ascii="Times New Roman" w:eastAsia="Times New Roman" w:hAnsi="Times New Roman" w:cs="Times New Roman"/>
            <w:b/>
            <w:bCs/>
            <w:sz w:val="24"/>
            <w:szCs w:val="24"/>
          </w:rPr>
          <w:t>salve dns server.</w:t>
        </w:r>
        <w:r w:rsidRPr="00935250">
          <w:rPr>
            <w:rFonts w:ascii="Times New Roman" w:eastAsia="Times New Roman" w:hAnsi="Times New Roman" w:cs="Times New Roman"/>
            <w:sz w:val="24"/>
            <w:szCs w:val="24"/>
          </w:rPr>
          <w:t xml:space="preserve"> This article is the second part of How to configure dns server step by step guide. We suggest you to review pervious article before starting it.</w:t>
        </w:r>
      </w:ins>
    </w:p>
    <w:p w:rsidR="00935250" w:rsidRPr="00935250" w:rsidRDefault="00935250" w:rsidP="00935250">
      <w:pPr>
        <w:spacing w:before="100" w:beforeAutospacing="1" w:after="100" w:afterAutospacing="1" w:line="240" w:lineRule="auto"/>
        <w:outlineLvl w:val="2"/>
        <w:rPr>
          <w:ins w:id="1026" w:author="Unknown"/>
          <w:rFonts w:ascii="Times New Roman" w:eastAsia="Times New Roman" w:hAnsi="Times New Roman" w:cs="Times New Roman"/>
          <w:b/>
          <w:bCs/>
          <w:sz w:val="27"/>
          <w:szCs w:val="27"/>
        </w:rPr>
      </w:pPr>
      <w:ins w:id="1027" w:author="Unknown">
        <w:r w:rsidRPr="00935250">
          <w:rPr>
            <w:rFonts w:ascii="Times New Roman" w:eastAsia="Times New Roman" w:hAnsi="Times New Roman" w:cs="Times New Roman"/>
            <w:b/>
            <w:bCs/>
            <w:sz w:val="27"/>
            <w:szCs w:val="27"/>
          </w:rPr>
          <w:t>Configure dns slave server</w:t>
        </w:r>
      </w:ins>
    </w:p>
    <w:p w:rsidR="00935250" w:rsidRPr="00935250" w:rsidRDefault="00935250" w:rsidP="00935250">
      <w:pPr>
        <w:spacing w:before="100" w:beforeAutospacing="1" w:after="100" w:afterAutospacing="1" w:line="240" w:lineRule="auto"/>
        <w:rPr>
          <w:ins w:id="1028" w:author="Unknown"/>
          <w:rFonts w:ascii="Times New Roman" w:eastAsia="Times New Roman" w:hAnsi="Times New Roman" w:cs="Times New Roman"/>
          <w:sz w:val="24"/>
          <w:szCs w:val="24"/>
        </w:rPr>
      </w:pPr>
      <w:ins w:id="1029" w:author="Unknown">
        <w:r w:rsidRPr="00935250">
          <w:rPr>
            <w:rFonts w:ascii="Times New Roman" w:eastAsia="Times New Roman" w:hAnsi="Times New Roman" w:cs="Times New Roman"/>
            <w:sz w:val="24"/>
            <w:szCs w:val="24"/>
          </w:rPr>
          <w:t>For this example we are using three systems one linux server one linux clients and one window clients.</w:t>
        </w:r>
      </w:ins>
    </w:p>
    <w:p w:rsidR="00935250" w:rsidRPr="00935250" w:rsidRDefault="00935250" w:rsidP="00935250">
      <w:pPr>
        <w:spacing w:before="100" w:beforeAutospacing="1" w:after="100" w:afterAutospacing="1" w:line="240" w:lineRule="auto"/>
        <w:rPr>
          <w:ins w:id="1030" w:author="Unknown"/>
          <w:rFonts w:ascii="Times New Roman" w:eastAsia="Times New Roman" w:hAnsi="Times New Roman" w:cs="Times New Roman"/>
          <w:sz w:val="24"/>
          <w:szCs w:val="24"/>
        </w:rPr>
      </w:pPr>
      <w:ins w:id="1031" w:author="Unknown">
        <w:r w:rsidRPr="00935250">
          <w:rPr>
            <w:rFonts w:ascii="Times New Roman" w:eastAsia="Times New Roman" w:hAnsi="Times New Roman" w:cs="Times New Roman"/>
            <w:sz w:val="24"/>
            <w:szCs w:val="24"/>
          </w:rPr>
          <w:t xml:space="preserve">We have configured master DNS server with ip address of </w:t>
        </w:r>
        <w:r w:rsidRPr="00935250">
          <w:rPr>
            <w:rFonts w:ascii="Times New Roman" w:eastAsia="Times New Roman" w:hAnsi="Times New Roman" w:cs="Times New Roman"/>
            <w:b/>
            <w:bCs/>
            <w:sz w:val="24"/>
            <w:szCs w:val="24"/>
          </w:rPr>
          <w:t>192.168.0.254</w:t>
        </w:r>
        <w:r w:rsidRPr="00935250">
          <w:rPr>
            <w:rFonts w:ascii="Times New Roman" w:eastAsia="Times New Roman" w:hAnsi="Times New Roman" w:cs="Times New Roman"/>
            <w:sz w:val="24"/>
            <w:szCs w:val="24"/>
          </w:rPr>
          <w:t xml:space="preserve"> and hostname </w:t>
        </w:r>
        <w:r w:rsidRPr="00935250">
          <w:rPr>
            <w:rFonts w:ascii="Times New Roman" w:eastAsia="Times New Roman" w:hAnsi="Times New Roman" w:cs="Times New Roman"/>
            <w:b/>
            <w:bCs/>
            <w:sz w:val="24"/>
            <w:szCs w:val="24"/>
          </w:rPr>
          <w:t>server.example.com</w:t>
        </w:r>
        <w:r w:rsidRPr="00935250">
          <w:rPr>
            <w:rFonts w:ascii="Times New Roman" w:eastAsia="Times New Roman" w:hAnsi="Times New Roman" w:cs="Times New Roman"/>
            <w:sz w:val="24"/>
            <w:szCs w:val="24"/>
          </w:rPr>
          <w:t xml:space="preserve"> on linux server. Now we will configure </w:t>
        </w:r>
        <w:r w:rsidRPr="00935250">
          <w:rPr>
            <w:rFonts w:ascii="Times New Roman" w:eastAsia="Times New Roman" w:hAnsi="Times New Roman" w:cs="Times New Roman"/>
            <w:b/>
            <w:bCs/>
            <w:sz w:val="24"/>
            <w:szCs w:val="24"/>
          </w:rPr>
          <w:t>slave DNS server</w:t>
        </w:r>
        <w:r w:rsidRPr="00935250">
          <w:rPr>
            <w:rFonts w:ascii="Times New Roman" w:eastAsia="Times New Roman" w:hAnsi="Times New Roman" w:cs="Times New Roman"/>
            <w:sz w:val="24"/>
            <w:szCs w:val="24"/>
          </w:rPr>
          <w:t xml:space="preserve"> on linux clients</w:t>
        </w:r>
      </w:ins>
    </w:p>
    <w:p w:rsidR="00935250" w:rsidRPr="00935250" w:rsidRDefault="00935250" w:rsidP="00935250">
      <w:pPr>
        <w:spacing w:before="100" w:beforeAutospacing="1" w:after="100" w:afterAutospacing="1" w:line="240" w:lineRule="auto"/>
        <w:rPr>
          <w:ins w:id="1032" w:author="Unknown"/>
          <w:rFonts w:ascii="Times New Roman" w:eastAsia="Times New Roman" w:hAnsi="Times New Roman" w:cs="Times New Roman"/>
          <w:sz w:val="24"/>
          <w:szCs w:val="24"/>
        </w:rPr>
      </w:pPr>
      <w:ins w:id="1033" w:author="Unknown">
        <w:r w:rsidRPr="00935250">
          <w:rPr>
            <w:rFonts w:ascii="Times New Roman" w:eastAsia="Times New Roman" w:hAnsi="Times New Roman" w:cs="Times New Roman"/>
            <w:sz w:val="24"/>
            <w:szCs w:val="24"/>
          </w:rPr>
          <w:t>To configure slave DNS server go on client1 system.</w:t>
        </w:r>
      </w:ins>
    </w:p>
    <w:p w:rsidR="00935250" w:rsidRPr="00935250" w:rsidRDefault="00935250" w:rsidP="00935250">
      <w:pPr>
        <w:spacing w:before="100" w:beforeAutospacing="1" w:after="100" w:afterAutospacing="1" w:line="240" w:lineRule="auto"/>
        <w:rPr>
          <w:ins w:id="1034" w:author="Unknown"/>
          <w:rFonts w:ascii="Times New Roman" w:eastAsia="Times New Roman" w:hAnsi="Times New Roman" w:cs="Times New Roman"/>
          <w:sz w:val="24"/>
          <w:szCs w:val="24"/>
        </w:rPr>
      </w:pPr>
      <w:ins w:id="1035" w:author="Unknown">
        <w:r w:rsidRPr="00935250">
          <w:rPr>
            <w:rFonts w:ascii="Times New Roman" w:eastAsia="Times New Roman" w:hAnsi="Times New Roman" w:cs="Times New Roman"/>
            <w:sz w:val="24"/>
            <w:szCs w:val="24"/>
          </w:rPr>
          <w:t xml:space="preserve">First test connectivity from dns server by ping commands and check necessary rpm. </w:t>
        </w:r>
        <w:proofErr w:type="gramStart"/>
        <w:r w:rsidRPr="00935250">
          <w:rPr>
            <w:rFonts w:ascii="Times New Roman" w:eastAsia="Times New Roman" w:hAnsi="Times New Roman" w:cs="Times New Roman"/>
            <w:b/>
            <w:bCs/>
            <w:sz w:val="24"/>
            <w:szCs w:val="24"/>
          </w:rPr>
          <w:t>bind</w:t>
        </w:r>
        <w:proofErr w:type="gramEnd"/>
        <w:r w:rsidRPr="00935250">
          <w:rPr>
            <w:rFonts w:ascii="Times New Roman" w:eastAsia="Times New Roman" w:hAnsi="Times New Roman" w:cs="Times New Roman"/>
            <w:sz w:val="24"/>
            <w:szCs w:val="24"/>
          </w:rPr>
          <w:t xml:space="preserve"> and </w:t>
        </w:r>
        <w:r w:rsidRPr="00935250">
          <w:rPr>
            <w:rFonts w:ascii="Times New Roman" w:eastAsia="Times New Roman" w:hAnsi="Times New Roman" w:cs="Times New Roman"/>
            <w:b/>
            <w:bCs/>
            <w:sz w:val="24"/>
            <w:szCs w:val="24"/>
          </w:rPr>
          <w:t>caching-nameserver</w:t>
        </w:r>
        <w:r w:rsidRPr="00935250">
          <w:rPr>
            <w:rFonts w:ascii="Times New Roman" w:eastAsia="Times New Roman" w:hAnsi="Times New Roman" w:cs="Times New Roman"/>
            <w:sz w:val="24"/>
            <w:szCs w:val="24"/>
          </w:rPr>
          <w:t xml:space="preserve"> rpm is required to configure dns. </w:t>
        </w:r>
        <w:proofErr w:type="gramStart"/>
        <w:r w:rsidRPr="00935250">
          <w:rPr>
            <w:rFonts w:ascii="Times New Roman" w:eastAsia="Times New Roman" w:hAnsi="Times New Roman" w:cs="Times New Roman"/>
            <w:sz w:val="24"/>
            <w:szCs w:val="24"/>
          </w:rPr>
          <w:t>check</w:t>
        </w:r>
        <w:proofErr w:type="gramEnd"/>
        <w:r w:rsidRPr="00935250">
          <w:rPr>
            <w:rFonts w:ascii="Times New Roman" w:eastAsia="Times New Roman" w:hAnsi="Times New Roman" w:cs="Times New Roman"/>
            <w:sz w:val="24"/>
            <w:szCs w:val="24"/>
          </w:rPr>
          <w:t xml:space="preserve"> them for install if not found install </w:t>
        </w:r>
        <w:r w:rsidRPr="00935250">
          <w:rPr>
            <w:rFonts w:ascii="Times New Roman" w:eastAsia="Times New Roman" w:hAnsi="Times New Roman" w:cs="Times New Roman"/>
            <w:sz w:val="24"/>
            <w:szCs w:val="24"/>
          </w:rPr>
          <w:lastRenderedPageBreak/>
          <w:t>them.</w:t>
        </w:r>
        <w:r w:rsidRPr="00935250">
          <w:rPr>
            <w:rFonts w:ascii="Times New Roman" w:eastAsia="Times New Roman" w:hAnsi="Times New Roman" w:cs="Times New Roman"/>
            <w:sz w:val="24"/>
            <w:szCs w:val="24"/>
          </w:rPr>
          <w:br/>
        </w:r>
      </w:ins>
      <w:r>
        <w:rPr>
          <w:rFonts w:ascii="Times New Roman" w:eastAsia="Times New Roman" w:hAnsi="Times New Roman" w:cs="Times New Roman"/>
          <w:noProof/>
          <w:sz w:val="24"/>
          <w:szCs w:val="24"/>
        </w:rPr>
        <w:drawing>
          <wp:inline distT="0" distB="0" distL="0" distR="0">
            <wp:extent cx="2766695" cy="1888490"/>
            <wp:effectExtent l="19050" t="0" r="0" b="0"/>
            <wp:docPr id="691" name="Picture 691" descr="r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1" descr="rpm"/>
                    <pic:cNvPicPr>
                      <a:picLocks noChangeAspect="1" noChangeArrowheads="1"/>
                    </pic:cNvPicPr>
                  </pic:nvPicPr>
                  <pic:blipFill>
                    <a:blip r:embed="rId1389"/>
                    <a:srcRect/>
                    <a:stretch>
                      <a:fillRect/>
                    </a:stretch>
                  </pic:blipFill>
                  <pic:spPr bwMode="auto">
                    <a:xfrm>
                      <a:off x="0" y="0"/>
                      <a:ext cx="2766695" cy="1888490"/>
                    </a:xfrm>
                    <a:prstGeom prst="rect">
                      <a:avLst/>
                    </a:prstGeom>
                    <a:noFill/>
                    <a:ln w="9525">
                      <a:noFill/>
                      <a:miter lim="800000"/>
                      <a:headEnd/>
                      <a:tailEnd/>
                    </a:ln>
                  </pic:spPr>
                </pic:pic>
              </a:graphicData>
            </a:graphic>
          </wp:inline>
        </w:drawing>
      </w:r>
      <w:ins w:id="1036" w:author="Unknown">
        <w:r w:rsidRPr="00935250">
          <w:rPr>
            <w:rFonts w:ascii="Times New Roman" w:eastAsia="Times New Roman" w:hAnsi="Times New Roman" w:cs="Times New Roman"/>
            <w:sz w:val="24"/>
            <w:szCs w:val="24"/>
          </w:rPr>
          <w:br/>
        </w:r>
        <w:proofErr w:type="gramStart"/>
        <w:r w:rsidRPr="00935250">
          <w:rPr>
            <w:rFonts w:ascii="Times New Roman" w:eastAsia="Times New Roman" w:hAnsi="Times New Roman" w:cs="Times New Roman"/>
            <w:sz w:val="24"/>
            <w:szCs w:val="24"/>
          </w:rPr>
          <w:t>set</w:t>
        </w:r>
        <w:proofErr w:type="gramEnd"/>
        <w:r w:rsidRPr="00935250">
          <w:rPr>
            <w:rFonts w:ascii="Times New Roman" w:eastAsia="Times New Roman" w:hAnsi="Times New Roman" w:cs="Times New Roman"/>
            <w:sz w:val="24"/>
            <w:szCs w:val="24"/>
          </w:rPr>
          <w:t xml:space="preserve"> hostname to </w:t>
        </w:r>
        <w:r w:rsidRPr="00935250">
          <w:rPr>
            <w:rFonts w:ascii="Times New Roman" w:eastAsia="Times New Roman" w:hAnsi="Times New Roman" w:cs="Times New Roman"/>
            <w:b/>
            <w:bCs/>
            <w:sz w:val="24"/>
            <w:szCs w:val="24"/>
          </w:rPr>
          <w:t>client1</w:t>
        </w:r>
        <w:r w:rsidRPr="00935250">
          <w:rPr>
            <w:rFonts w:ascii="Times New Roman" w:eastAsia="Times New Roman" w:hAnsi="Times New Roman" w:cs="Times New Roman"/>
            <w:sz w:val="24"/>
            <w:szCs w:val="24"/>
          </w:rPr>
          <w:t xml:space="preserve"> and ip address to </w:t>
        </w:r>
        <w:r w:rsidRPr="00935250">
          <w:rPr>
            <w:rFonts w:ascii="Times New Roman" w:eastAsia="Times New Roman" w:hAnsi="Times New Roman" w:cs="Times New Roman"/>
            <w:b/>
            <w:bCs/>
            <w:sz w:val="24"/>
            <w:szCs w:val="24"/>
          </w:rPr>
          <w:t>192.168.0.1</w:t>
        </w:r>
        <w:r w:rsidRPr="00935250">
          <w:rPr>
            <w:rFonts w:ascii="Times New Roman" w:eastAsia="Times New Roman" w:hAnsi="Times New Roman" w:cs="Times New Roman"/>
            <w:sz w:val="24"/>
            <w:szCs w:val="24"/>
          </w:rPr>
          <w:t xml:space="preserve"> And create a new </w:t>
        </w:r>
        <w:r w:rsidRPr="00935250">
          <w:rPr>
            <w:rFonts w:ascii="Times New Roman" w:eastAsia="Times New Roman" w:hAnsi="Times New Roman" w:cs="Times New Roman"/>
            <w:b/>
            <w:bCs/>
            <w:sz w:val="24"/>
            <w:szCs w:val="24"/>
          </w:rPr>
          <w:t>named.conf</w:t>
        </w:r>
        <w:r w:rsidRPr="00935250">
          <w:rPr>
            <w:rFonts w:ascii="Times New Roman" w:eastAsia="Times New Roman" w:hAnsi="Times New Roman" w:cs="Times New Roman"/>
            <w:sz w:val="24"/>
            <w:szCs w:val="24"/>
          </w:rPr>
          <w:t xml:space="preserve"> file</w:t>
        </w:r>
        <w:r w:rsidRPr="00935250">
          <w:rPr>
            <w:rFonts w:ascii="Times New Roman" w:eastAsia="Times New Roman" w:hAnsi="Times New Roman" w:cs="Times New Roman"/>
            <w:sz w:val="24"/>
            <w:szCs w:val="24"/>
          </w:rPr>
          <w:br/>
        </w:r>
      </w:ins>
      <w:r>
        <w:rPr>
          <w:rFonts w:ascii="Times New Roman" w:eastAsia="Times New Roman" w:hAnsi="Times New Roman" w:cs="Times New Roman"/>
          <w:noProof/>
          <w:sz w:val="24"/>
          <w:szCs w:val="24"/>
        </w:rPr>
        <w:drawing>
          <wp:inline distT="0" distB="0" distL="0" distR="0">
            <wp:extent cx="4738370" cy="213995"/>
            <wp:effectExtent l="19050" t="0" r="5080" b="0"/>
            <wp:docPr id="692" name="Picture 692" descr="named.con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2" descr="named.conf"/>
                    <pic:cNvPicPr>
                      <a:picLocks noChangeAspect="1" noChangeArrowheads="1"/>
                    </pic:cNvPicPr>
                  </pic:nvPicPr>
                  <pic:blipFill>
                    <a:blip r:embed="rId1404"/>
                    <a:srcRect/>
                    <a:stretch>
                      <a:fillRect/>
                    </a:stretch>
                  </pic:blipFill>
                  <pic:spPr bwMode="auto">
                    <a:xfrm>
                      <a:off x="0" y="0"/>
                      <a:ext cx="4738370" cy="213995"/>
                    </a:xfrm>
                    <a:prstGeom prst="rect">
                      <a:avLst/>
                    </a:prstGeom>
                    <a:noFill/>
                    <a:ln w="9525">
                      <a:noFill/>
                      <a:miter lim="800000"/>
                      <a:headEnd/>
                      <a:tailEnd/>
                    </a:ln>
                  </pic:spPr>
                </pic:pic>
              </a:graphicData>
            </a:graphic>
          </wp:inline>
        </w:drawing>
      </w:r>
    </w:p>
    <w:p w:rsidR="00935250" w:rsidRPr="00935250" w:rsidRDefault="00935250" w:rsidP="00935250">
      <w:pPr>
        <w:spacing w:before="100" w:beforeAutospacing="1" w:after="100" w:afterAutospacing="1" w:line="240" w:lineRule="auto"/>
        <w:rPr>
          <w:ins w:id="1037" w:author="Unknown"/>
          <w:rFonts w:ascii="Times New Roman" w:eastAsia="Times New Roman" w:hAnsi="Times New Roman" w:cs="Times New Roman"/>
          <w:sz w:val="24"/>
          <w:szCs w:val="24"/>
        </w:rPr>
      </w:pPr>
      <w:ins w:id="1038" w:author="Unknown">
        <w:r w:rsidRPr="00935250">
          <w:rPr>
            <w:rFonts w:ascii="Times New Roman" w:eastAsia="Times New Roman" w:hAnsi="Times New Roman" w:cs="Times New Roman"/>
            <w:sz w:val="24"/>
            <w:szCs w:val="24"/>
          </w:rPr>
          <w:t xml:space="preserve">We are using bind's </w:t>
        </w:r>
        <w:r w:rsidRPr="00935250">
          <w:rPr>
            <w:rFonts w:ascii="Times New Roman" w:eastAsia="Times New Roman" w:hAnsi="Times New Roman" w:cs="Times New Roman"/>
            <w:b/>
            <w:bCs/>
            <w:sz w:val="24"/>
            <w:szCs w:val="24"/>
          </w:rPr>
          <w:t>chroot</w:t>
        </w:r>
        <w:r w:rsidRPr="00935250">
          <w:rPr>
            <w:rFonts w:ascii="Times New Roman" w:eastAsia="Times New Roman" w:hAnsi="Times New Roman" w:cs="Times New Roman"/>
            <w:sz w:val="24"/>
            <w:szCs w:val="24"/>
          </w:rPr>
          <w:t xml:space="preserve"> features so all our necessary files will be located in chroot directory. Set directory location to </w:t>
        </w:r>
        <w:r w:rsidRPr="00935250">
          <w:rPr>
            <w:rFonts w:ascii="Times New Roman" w:eastAsia="Times New Roman" w:hAnsi="Times New Roman" w:cs="Times New Roman"/>
            <w:b/>
            <w:bCs/>
            <w:sz w:val="24"/>
            <w:szCs w:val="24"/>
          </w:rPr>
          <w:t>/var/named.</w:t>
        </w:r>
        <w:r w:rsidRPr="00935250">
          <w:rPr>
            <w:rFonts w:ascii="Times New Roman" w:eastAsia="Times New Roman" w:hAnsi="Times New Roman" w:cs="Times New Roman"/>
            <w:sz w:val="24"/>
            <w:szCs w:val="24"/>
          </w:rPr>
          <w:t xml:space="preserve"> As we are configuring </w:t>
        </w:r>
        <w:r w:rsidRPr="00935250">
          <w:rPr>
            <w:rFonts w:ascii="Times New Roman" w:eastAsia="Times New Roman" w:hAnsi="Times New Roman" w:cs="Times New Roman"/>
            <w:b/>
            <w:bCs/>
            <w:sz w:val="24"/>
            <w:szCs w:val="24"/>
          </w:rPr>
          <w:t>slave server</w:t>
        </w:r>
        <w:r w:rsidRPr="00935250">
          <w:rPr>
            <w:rFonts w:ascii="Times New Roman" w:eastAsia="Times New Roman" w:hAnsi="Times New Roman" w:cs="Times New Roman"/>
            <w:sz w:val="24"/>
            <w:szCs w:val="24"/>
          </w:rPr>
          <w:t xml:space="preserve"> so we need not to define the location of zone database files. Zone database file can be created and modified only on master server. A </w:t>
        </w:r>
        <w:r w:rsidRPr="00935250">
          <w:rPr>
            <w:rFonts w:ascii="Times New Roman" w:eastAsia="Times New Roman" w:hAnsi="Times New Roman" w:cs="Times New Roman"/>
            <w:b/>
            <w:bCs/>
            <w:sz w:val="24"/>
            <w:szCs w:val="24"/>
          </w:rPr>
          <w:t>slave server</w:t>
        </w:r>
        <w:r w:rsidRPr="00935250">
          <w:rPr>
            <w:rFonts w:ascii="Times New Roman" w:eastAsia="Times New Roman" w:hAnsi="Times New Roman" w:cs="Times New Roman"/>
            <w:sz w:val="24"/>
            <w:szCs w:val="24"/>
          </w:rPr>
          <w:t xml:space="preserve"> only copied it's from master server.</w:t>
        </w:r>
      </w:ins>
    </w:p>
    <w:p w:rsidR="00935250" w:rsidRPr="00935250" w:rsidRDefault="00935250" w:rsidP="00935250">
      <w:pPr>
        <w:spacing w:before="100" w:beforeAutospacing="1" w:after="100" w:afterAutospacing="1" w:line="240" w:lineRule="auto"/>
        <w:rPr>
          <w:ins w:id="1039" w:author="Unknown"/>
          <w:rFonts w:ascii="Times New Roman" w:eastAsia="Times New Roman" w:hAnsi="Times New Roman" w:cs="Times New Roman"/>
          <w:sz w:val="24"/>
          <w:szCs w:val="24"/>
        </w:rPr>
      </w:pPr>
      <w:ins w:id="1040" w:author="Unknown">
        <w:r w:rsidRPr="00935250">
          <w:rPr>
            <w:rFonts w:ascii="Times New Roman" w:eastAsia="Times New Roman" w:hAnsi="Times New Roman" w:cs="Times New Roman"/>
            <w:sz w:val="24"/>
            <w:szCs w:val="24"/>
          </w:rPr>
          <w:t xml:space="preserve">Do editing exactly as shown here in image in </w:t>
        </w:r>
        <w:r w:rsidRPr="00935250">
          <w:rPr>
            <w:rFonts w:ascii="Times New Roman" w:eastAsia="Times New Roman" w:hAnsi="Times New Roman" w:cs="Times New Roman"/>
            <w:b/>
            <w:bCs/>
            <w:sz w:val="24"/>
            <w:szCs w:val="24"/>
          </w:rPr>
          <w:t>named.conf</w:t>
        </w:r>
        <w:r w:rsidRPr="00935250">
          <w:rPr>
            <w:rFonts w:ascii="Times New Roman" w:eastAsia="Times New Roman" w:hAnsi="Times New Roman" w:cs="Times New Roman"/>
            <w:sz w:val="24"/>
            <w:szCs w:val="24"/>
          </w:rPr>
          <w:t xml:space="preserve"> </w:t>
        </w:r>
        <w:r w:rsidRPr="00935250">
          <w:rPr>
            <w:rFonts w:ascii="Times New Roman" w:eastAsia="Times New Roman" w:hAnsi="Times New Roman" w:cs="Times New Roman"/>
            <w:sz w:val="24"/>
            <w:szCs w:val="24"/>
          </w:rPr>
          <w:br/>
        </w:r>
      </w:ins>
      <w:r>
        <w:rPr>
          <w:rFonts w:ascii="Times New Roman" w:eastAsia="Times New Roman" w:hAnsi="Times New Roman" w:cs="Times New Roman"/>
          <w:noProof/>
          <w:sz w:val="24"/>
          <w:szCs w:val="24"/>
        </w:rPr>
        <w:drawing>
          <wp:inline distT="0" distB="0" distL="0" distR="0">
            <wp:extent cx="3182620" cy="1318260"/>
            <wp:effectExtent l="19050" t="0" r="0" b="0"/>
            <wp:docPr id="693" name="Picture 693" descr="named.con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3" descr="named.conf"/>
                    <pic:cNvPicPr>
                      <a:picLocks noChangeAspect="1" noChangeArrowheads="1"/>
                    </pic:cNvPicPr>
                  </pic:nvPicPr>
                  <pic:blipFill>
                    <a:blip r:embed="rId1405"/>
                    <a:srcRect/>
                    <a:stretch>
                      <a:fillRect/>
                    </a:stretch>
                  </pic:blipFill>
                  <pic:spPr bwMode="auto">
                    <a:xfrm>
                      <a:off x="0" y="0"/>
                      <a:ext cx="3182620" cy="1318260"/>
                    </a:xfrm>
                    <a:prstGeom prst="rect">
                      <a:avLst/>
                    </a:prstGeom>
                    <a:noFill/>
                    <a:ln w="9525">
                      <a:noFill/>
                      <a:miter lim="800000"/>
                      <a:headEnd/>
                      <a:tailEnd/>
                    </a:ln>
                  </pic:spPr>
                </pic:pic>
              </a:graphicData>
            </a:graphic>
          </wp:inline>
        </w:drawing>
      </w:r>
      <w:ins w:id="1041" w:author="Unknown">
        <w:r w:rsidRPr="00935250">
          <w:rPr>
            <w:rFonts w:ascii="Times New Roman" w:eastAsia="Times New Roman" w:hAnsi="Times New Roman" w:cs="Times New Roman"/>
            <w:sz w:val="24"/>
            <w:szCs w:val="24"/>
          </w:rPr>
          <w:br/>
          <w:t xml:space="preserve">save this file </w:t>
        </w:r>
        <w:proofErr w:type="gramStart"/>
        <w:r w:rsidRPr="00935250">
          <w:rPr>
            <w:rFonts w:ascii="Times New Roman" w:eastAsia="Times New Roman" w:hAnsi="Times New Roman" w:cs="Times New Roman"/>
            <w:sz w:val="24"/>
            <w:szCs w:val="24"/>
          </w:rPr>
          <w:t xml:space="preserve">with </w:t>
        </w:r>
        <w:r w:rsidRPr="00935250">
          <w:rPr>
            <w:rFonts w:ascii="Times New Roman" w:eastAsia="Times New Roman" w:hAnsi="Times New Roman" w:cs="Times New Roman"/>
            <w:b/>
            <w:bCs/>
            <w:sz w:val="24"/>
            <w:szCs w:val="24"/>
          </w:rPr>
          <w:t>:wq</w:t>
        </w:r>
        <w:proofErr w:type="gramEnd"/>
        <w:r w:rsidRPr="00935250">
          <w:rPr>
            <w:rFonts w:ascii="Times New Roman" w:eastAsia="Times New Roman" w:hAnsi="Times New Roman" w:cs="Times New Roman"/>
            <w:sz w:val="24"/>
            <w:szCs w:val="24"/>
          </w:rPr>
          <w:t xml:space="preserve"> and exit</w:t>
        </w:r>
      </w:ins>
    </w:p>
    <w:p w:rsidR="00935250" w:rsidRPr="00935250" w:rsidRDefault="00935250" w:rsidP="00935250">
      <w:pPr>
        <w:spacing w:before="100" w:beforeAutospacing="1" w:after="100" w:afterAutospacing="1" w:line="240" w:lineRule="auto"/>
        <w:rPr>
          <w:ins w:id="1042" w:author="Unknown"/>
          <w:rFonts w:ascii="Times New Roman" w:eastAsia="Times New Roman" w:hAnsi="Times New Roman" w:cs="Times New Roman"/>
          <w:sz w:val="24"/>
          <w:szCs w:val="24"/>
        </w:rPr>
      </w:pPr>
      <w:ins w:id="1043" w:author="Unknown">
        <w:r w:rsidRPr="00935250">
          <w:rPr>
            <w:rFonts w:ascii="Times New Roman" w:eastAsia="Times New Roman" w:hAnsi="Times New Roman" w:cs="Times New Roman"/>
            <w:sz w:val="24"/>
            <w:szCs w:val="24"/>
          </w:rPr>
          <w:t xml:space="preserve">If you cannot create this file manually then download this pre configured file and copy to </w:t>
        </w:r>
        <w:r w:rsidRPr="00935250">
          <w:rPr>
            <w:rFonts w:ascii="Times New Roman" w:eastAsia="Times New Roman" w:hAnsi="Times New Roman" w:cs="Times New Roman"/>
            <w:b/>
            <w:bCs/>
            <w:sz w:val="24"/>
            <w:szCs w:val="24"/>
          </w:rPr>
          <w:t>/var/named/chroot/etc/named.conf</w:t>
        </w:r>
      </w:ins>
    </w:p>
    <w:p w:rsidR="00935250" w:rsidRPr="00935250" w:rsidRDefault="00935250" w:rsidP="00935250">
      <w:pPr>
        <w:spacing w:before="100" w:beforeAutospacing="1" w:after="100" w:afterAutospacing="1" w:line="240" w:lineRule="auto"/>
        <w:rPr>
          <w:ins w:id="1044" w:author="Unknown"/>
          <w:rFonts w:ascii="Times New Roman" w:eastAsia="Times New Roman" w:hAnsi="Times New Roman" w:cs="Times New Roman"/>
          <w:sz w:val="24"/>
          <w:szCs w:val="24"/>
        </w:rPr>
      </w:pPr>
      <w:ins w:id="1045" w:author="Unknown">
        <w:r w:rsidRPr="00935250">
          <w:rPr>
            <w:rFonts w:ascii="Times New Roman" w:eastAsia="Times New Roman" w:hAnsi="Times New Roman" w:cs="Times New Roman"/>
            <w:sz w:val="24"/>
            <w:szCs w:val="24"/>
          </w:rPr>
          <w:fldChar w:fldCharType="begin"/>
        </w:r>
        <w:r w:rsidRPr="00935250">
          <w:rPr>
            <w:rFonts w:ascii="Times New Roman" w:eastAsia="Times New Roman" w:hAnsi="Times New Roman" w:cs="Times New Roman"/>
            <w:sz w:val="24"/>
            <w:szCs w:val="24"/>
          </w:rPr>
          <w:instrText xml:space="preserve"> HYPERLINK "http://computernetworkingnotes.com/images/rhce_certification/image/named.conf1" </w:instrText>
        </w:r>
        <w:r w:rsidRPr="00935250">
          <w:rPr>
            <w:rFonts w:ascii="Times New Roman" w:eastAsia="Times New Roman" w:hAnsi="Times New Roman" w:cs="Times New Roman"/>
            <w:sz w:val="24"/>
            <w:szCs w:val="24"/>
          </w:rPr>
          <w:fldChar w:fldCharType="separate"/>
        </w:r>
        <w:r w:rsidRPr="00935250">
          <w:rPr>
            <w:rFonts w:ascii="Times New Roman" w:eastAsia="Times New Roman" w:hAnsi="Times New Roman" w:cs="Times New Roman"/>
            <w:color w:val="0000FF"/>
            <w:sz w:val="24"/>
            <w:szCs w:val="24"/>
            <w:u w:val="single"/>
          </w:rPr>
          <w:t>To download do right click here and choose save link As</w:t>
        </w:r>
        <w:proofErr w:type="gramStart"/>
        <w:r w:rsidRPr="00935250">
          <w:rPr>
            <w:rFonts w:ascii="Times New Roman" w:eastAsia="Times New Roman" w:hAnsi="Times New Roman" w:cs="Times New Roman"/>
            <w:color w:val="0000FF"/>
            <w:sz w:val="24"/>
            <w:szCs w:val="24"/>
            <w:u w:val="single"/>
          </w:rPr>
          <w:t>..</w:t>
        </w:r>
        <w:proofErr w:type="gramEnd"/>
        <w:r w:rsidRPr="00935250">
          <w:rPr>
            <w:rFonts w:ascii="Times New Roman" w:eastAsia="Times New Roman" w:hAnsi="Times New Roman" w:cs="Times New Roman"/>
            <w:color w:val="0000FF"/>
            <w:sz w:val="24"/>
            <w:szCs w:val="24"/>
            <w:u w:val="single"/>
          </w:rPr>
          <w:t xml:space="preserve"> </w:t>
        </w:r>
        <w:r w:rsidRPr="00935250">
          <w:rPr>
            <w:rFonts w:ascii="Times New Roman" w:eastAsia="Times New Roman" w:hAnsi="Times New Roman" w:cs="Times New Roman"/>
            <w:color w:val="0000FF"/>
            <w:sz w:val="24"/>
            <w:szCs w:val="24"/>
            <w:u w:val="single"/>
          </w:rPr>
          <w:br/>
          <w:t xml:space="preserve">named.conf </w:t>
        </w:r>
        <w:r w:rsidRPr="00935250">
          <w:rPr>
            <w:rFonts w:ascii="Times New Roman" w:eastAsia="Times New Roman" w:hAnsi="Times New Roman" w:cs="Times New Roman"/>
            <w:sz w:val="24"/>
            <w:szCs w:val="24"/>
          </w:rPr>
          <w:fldChar w:fldCharType="end"/>
        </w:r>
      </w:ins>
    </w:p>
    <w:p w:rsidR="00935250" w:rsidRPr="00935250" w:rsidRDefault="00935250" w:rsidP="00935250">
      <w:pPr>
        <w:spacing w:before="100" w:beforeAutospacing="1" w:after="100" w:afterAutospacing="1" w:line="240" w:lineRule="auto"/>
        <w:rPr>
          <w:ins w:id="1046" w:author="Unknown"/>
          <w:rFonts w:ascii="Times New Roman" w:eastAsia="Times New Roman" w:hAnsi="Times New Roman" w:cs="Times New Roman"/>
          <w:sz w:val="24"/>
          <w:szCs w:val="24"/>
        </w:rPr>
      </w:pPr>
      <w:ins w:id="1047" w:author="Unknown">
        <w:r w:rsidRPr="00935250">
          <w:rPr>
            <w:rFonts w:ascii="Times New Roman" w:eastAsia="Times New Roman" w:hAnsi="Times New Roman" w:cs="Times New Roman"/>
            <w:sz w:val="24"/>
            <w:szCs w:val="24"/>
          </w:rPr>
          <w:t>Now restart the named service. It should be start without any error.</w:t>
        </w:r>
        <w:r w:rsidRPr="00935250">
          <w:rPr>
            <w:rFonts w:ascii="Times New Roman" w:eastAsia="Times New Roman" w:hAnsi="Times New Roman" w:cs="Times New Roman"/>
            <w:sz w:val="24"/>
            <w:szCs w:val="24"/>
          </w:rPr>
          <w:br/>
        </w:r>
      </w:ins>
      <w:r>
        <w:rPr>
          <w:rFonts w:ascii="Times New Roman" w:eastAsia="Times New Roman" w:hAnsi="Times New Roman" w:cs="Times New Roman"/>
          <w:noProof/>
          <w:sz w:val="24"/>
          <w:szCs w:val="24"/>
        </w:rPr>
        <w:drawing>
          <wp:inline distT="0" distB="0" distL="0" distR="0">
            <wp:extent cx="5521960" cy="676910"/>
            <wp:effectExtent l="19050" t="0" r="2540" b="0"/>
            <wp:docPr id="694" name="Picture 694" descr="service named rest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4" descr="service named restart"/>
                    <pic:cNvPicPr>
                      <a:picLocks noChangeAspect="1" noChangeArrowheads="1"/>
                    </pic:cNvPicPr>
                  </pic:nvPicPr>
                  <pic:blipFill>
                    <a:blip r:embed="rId1406"/>
                    <a:srcRect/>
                    <a:stretch>
                      <a:fillRect/>
                    </a:stretch>
                  </pic:blipFill>
                  <pic:spPr bwMode="auto">
                    <a:xfrm>
                      <a:off x="0" y="0"/>
                      <a:ext cx="5521960" cy="676910"/>
                    </a:xfrm>
                    <a:prstGeom prst="rect">
                      <a:avLst/>
                    </a:prstGeom>
                    <a:noFill/>
                    <a:ln w="9525">
                      <a:noFill/>
                      <a:miter lim="800000"/>
                      <a:headEnd/>
                      <a:tailEnd/>
                    </a:ln>
                  </pic:spPr>
                </pic:pic>
              </a:graphicData>
            </a:graphic>
          </wp:inline>
        </w:drawing>
      </w:r>
    </w:p>
    <w:p w:rsidR="00935250" w:rsidRPr="00935250" w:rsidRDefault="00935250" w:rsidP="00935250">
      <w:pPr>
        <w:spacing w:before="100" w:beforeAutospacing="1" w:after="100" w:afterAutospacing="1" w:line="240" w:lineRule="auto"/>
        <w:rPr>
          <w:ins w:id="1048" w:author="Unknown"/>
          <w:rFonts w:ascii="Times New Roman" w:eastAsia="Times New Roman" w:hAnsi="Times New Roman" w:cs="Times New Roman"/>
          <w:sz w:val="24"/>
          <w:szCs w:val="24"/>
        </w:rPr>
      </w:pPr>
      <w:ins w:id="1049" w:author="Unknown">
        <w:r w:rsidRPr="00935250">
          <w:rPr>
            <w:rFonts w:ascii="Times New Roman" w:eastAsia="Times New Roman" w:hAnsi="Times New Roman" w:cs="Times New Roman"/>
            <w:b/>
            <w:bCs/>
            <w:sz w:val="24"/>
            <w:szCs w:val="24"/>
          </w:rPr>
          <w:t>Congratulation</w:t>
        </w:r>
        <w:r w:rsidRPr="00935250">
          <w:rPr>
            <w:rFonts w:ascii="Times New Roman" w:eastAsia="Times New Roman" w:hAnsi="Times New Roman" w:cs="Times New Roman"/>
            <w:sz w:val="24"/>
            <w:szCs w:val="24"/>
          </w:rPr>
          <w:t xml:space="preserve"> you have configured both Master and client DNS server. Now we will configure dns client and test it with dns server.</w:t>
        </w:r>
      </w:ins>
    </w:p>
    <w:p w:rsidR="00935250" w:rsidRPr="00935250" w:rsidRDefault="00935250" w:rsidP="00935250">
      <w:pPr>
        <w:spacing w:before="100" w:beforeAutospacing="1" w:after="100" w:afterAutospacing="1" w:line="240" w:lineRule="auto"/>
        <w:outlineLvl w:val="2"/>
        <w:rPr>
          <w:ins w:id="1050" w:author="Unknown"/>
          <w:rFonts w:ascii="Times New Roman" w:eastAsia="Times New Roman" w:hAnsi="Times New Roman" w:cs="Times New Roman"/>
          <w:b/>
          <w:bCs/>
          <w:sz w:val="27"/>
          <w:szCs w:val="27"/>
        </w:rPr>
      </w:pPr>
      <w:ins w:id="1051" w:author="Unknown">
        <w:r w:rsidRPr="00935250">
          <w:rPr>
            <w:rFonts w:ascii="Times New Roman" w:eastAsia="Times New Roman" w:hAnsi="Times New Roman" w:cs="Times New Roman"/>
            <w:b/>
            <w:bCs/>
            <w:sz w:val="27"/>
            <w:szCs w:val="27"/>
          </w:rPr>
          <w:t>Configure Window DNS Client</w:t>
        </w:r>
      </w:ins>
    </w:p>
    <w:p w:rsidR="00935250" w:rsidRPr="00935250" w:rsidRDefault="00935250" w:rsidP="00935250">
      <w:pPr>
        <w:spacing w:before="100" w:beforeAutospacing="1" w:after="100" w:afterAutospacing="1" w:line="240" w:lineRule="auto"/>
        <w:rPr>
          <w:ins w:id="1052" w:author="Unknown"/>
          <w:rFonts w:ascii="Times New Roman" w:eastAsia="Times New Roman" w:hAnsi="Times New Roman" w:cs="Times New Roman"/>
          <w:sz w:val="24"/>
          <w:szCs w:val="24"/>
        </w:rPr>
      </w:pPr>
      <w:ins w:id="1053" w:author="Unknown">
        <w:r w:rsidRPr="00935250">
          <w:rPr>
            <w:rFonts w:ascii="Times New Roman" w:eastAsia="Times New Roman" w:hAnsi="Times New Roman" w:cs="Times New Roman"/>
            <w:sz w:val="24"/>
            <w:szCs w:val="24"/>
          </w:rPr>
          <w:lastRenderedPageBreak/>
          <w:t xml:space="preserve">Now go on windows xp system and test connectivity from DNS server. And set </w:t>
        </w:r>
        <w:r w:rsidRPr="00935250">
          <w:rPr>
            <w:rFonts w:ascii="Times New Roman" w:eastAsia="Times New Roman" w:hAnsi="Times New Roman" w:cs="Times New Roman"/>
            <w:b/>
            <w:bCs/>
            <w:sz w:val="24"/>
            <w:szCs w:val="24"/>
          </w:rPr>
          <w:t>DNS ip address</w:t>
        </w:r>
        <w:r w:rsidRPr="00935250">
          <w:rPr>
            <w:rFonts w:ascii="Times New Roman" w:eastAsia="Times New Roman" w:hAnsi="Times New Roman" w:cs="Times New Roman"/>
            <w:sz w:val="24"/>
            <w:szCs w:val="24"/>
          </w:rPr>
          <w:t xml:space="preserve"> in LAN card properties.</w:t>
        </w:r>
      </w:ins>
    </w:p>
    <w:p w:rsidR="00935250" w:rsidRPr="00935250" w:rsidRDefault="00935250" w:rsidP="00935250">
      <w:pPr>
        <w:spacing w:before="100" w:beforeAutospacing="1" w:after="100" w:afterAutospacing="1" w:line="240" w:lineRule="auto"/>
        <w:rPr>
          <w:ins w:id="1054" w:author="Unknown"/>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3206115" cy="3147060"/>
            <wp:effectExtent l="19050" t="0" r="0" b="0"/>
            <wp:docPr id="695" name="Picture 695" descr="ip address on window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5" descr="ip address on window system"/>
                    <pic:cNvPicPr>
                      <a:picLocks noChangeAspect="1" noChangeArrowheads="1"/>
                    </pic:cNvPicPr>
                  </pic:nvPicPr>
                  <pic:blipFill>
                    <a:blip r:embed="rId1407"/>
                    <a:srcRect/>
                    <a:stretch>
                      <a:fillRect/>
                    </a:stretch>
                  </pic:blipFill>
                  <pic:spPr bwMode="auto">
                    <a:xfrm>
                      <a:off x="0" y="0"/>
                      <a:ext cx="3206115" cy="3147060"/>
                    </a:xfrm>
                    <a:prstGeom prst="rect">
                      <a:avLst/>
                    </a:prstGeom>
                    <a:noFill/>
                    <a:ln w="9525">
                      <a:noFill/>
                      <a:miter lim="800000"/>
                      <a:headEnd/>
                      <a:tailEnd/>
                    </a:ln>
                  </pic:spPr>
                </pic:pic>
              </a:graphicData>
            </a:graphic>
          </wp:inline>
        </w:drawing>
      </w:r>
    </w:p>
    <w:p w:rsidR="00935250" w:rsidRPr="00935250" w:rsidRDefault="00935250" w:rsidP="00935250">
      <w:pPr>
        <w:spacing w:before="100" w:beforeAutospacing="1" w:after="100" w:afterAutospacing="1" w:line="240" w:lineRule="auto"/>
        <w:rPr>
          <w:ins w:id="1055" w:author="Unknown"/>
          <w:rFonts w:ascii="Times New Roman" w:eastAsia="Times New Roman" w:hAnsi="Times New Roman" w:cs="Times New Roman"/>
          <w:sz w:val="24"/>
          <w:szCs w:val="24"/>
        </w:rPr>
      </w:pPr>
      <w:ins w:id="1056" w:author="Unknown">
        <w:r w:rsidRPr="00935250">
          <w:rPr>
            <w:rFonts w:ascii="Times New Roman" w:eastAsia="Times New Roman" w:hAnsi="Times New Roman" w:cs="Times New Roman"/>
            <w:sz w:val="24"/>
            <w:szCs w:val="24"/>
          </w:rPr>
          <w:t xml:space="preserve">Now go on </w:t>
        </w:r>
        <w:r w:rsidRPr="00935250">
          <w:rPr>
            <w:rFonts w:ascii="Times New Roman" w:eastAsia="Times New Roman" w:hAnsi="Times New Roman" w:cs="Times New Roman"/>
            <w:b/>
            <w:bCs/>
            <w:sz w:val="24"/>
            <w:szCs w:val="24"/>
          </w:rPr>
          <w:t>commands prompt</w:t>
        </w:r>
        <w:r w:rsidRPr="00935250">
          <w:rPr>
            <w:rFonts w:ascii="Times New Roman" w:eastAsia="Times New Roman" w:hAnsi="Times New Roman" w:cs="Times New Roman"/>
            <w:sz w:val="24"/>
            <w:szCs w:val="24"/>
          </w:rPr>
          <w:t xml:space="preserve"> and ping from other client by name to test </w:t>
        </w:r>
        <w:r w:rsidRPr="00935250">
          <w:rPr>
            <w:rFonts w:ascii="Times New Roman" w:eastAsia="Times New Roman" w:hAnsi="Times New Roman" w:cs="Times New Roman"/>
            <w:b/>
            <w:bCs/>
            <w:sz w:val="24"/>
            <w:szCs w:val="24"/>
          </w:rPr>
          <w:t>dns</w:t>
        </w:r>
        <w:r w:rsidRPr="00935250">
          <w:rPr>
            <w:rFonts w:ascii="Times New Roman" w:eastAsia="Times New Roman" w:hAnsi="Times New Roman" w:cs="Times New Roman"/>
            <w:sz w:val="24"/>
            <w:szCs w:val="24"/>
          </w:rPr>
          <w:t xml:space="preserve">. </w:t>
        </w:r>
        <w:r w:rsidRPr="00935250">
          <w:rPr>
            <w:rFonts w:ascii="Times New Roman" w:eastAsia="Times New Roman" w:hAnsi="Times New Roman" w:cs="Times New Roman"/>
            <w:sz w:val="24"/>
            <w:szCs w:val="24"/>
          </w:rPr>
          <w:br/>
        </w:r>
      </w:ins>
      <w:r>
        <w:rPr>
          <w:rFonts w:ascii="Times New Roman" w:eastAsia="Times New Roman" w:hAnsi="Times New Roman" w:cs="Times New Roman"/>
          <w:noProof/>
          <w:sz w:val="24"/>
          <w:szCs w:val="24"/>
        </w:rPr>
        <w:drawing>
          <wp:inline distT="0" distB="0" distL="0" distR="0">
            <wp:extent cx="4263390" cy="2125980"/>
            <wp:effectExtent l="19050" t="0" r="3810" b="0"/>
            <wp:docPr id="696" name="Picture 696" descr="ping from dns 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6" descr="ping from dns server"/>
                    <pic:cNvPicPr>
                      <a:picLocks noChangeAspect="1" noChangeArrowheads="1"/>
                    </pic:cNvPicPr>
                  </pic:nvPicPr>
                  <pic:blipFill>
                    <a:blip r:embed="rId1408"/>
                    <a:srcRect/>
                    <a:stretch>
                      <a:fillRect/>
                    </a:stretch>
                  </pic:blipFill>
                  <pic:spPr bwMode="auto">
                    <a:xfrm>
                      <a:off x="0" y="0"/>
                      <a:ext cx="4263390" cy="2125980"/>
                    </a:xfrm>
                    <a:prstGeom prst="rect">
                      <a:avLst/>
                    </a:prstGeom>
                    <a:noFill/>
                    <a:ln w="9525">
                      <a:noFill/>
                      <a:miter lim="800000"/>
                      <a:headEnd/>
                      <a:tailEnd/>
                    </a:ln>
                  </pic:spPr>
                </pic:pic>
              </a:graphicData>
            </a:graphic>
          </wp:inline>
        </w:drawing>
      </w:r>
      <w:ins w:id="1057" w:author="Unknown">
        <w:r w:rsidRPr="00935250">
          <w:rPr>
            <w:rFonts w:ascii="Times New Roman" w:eastAsia="Times New Roman" w:hAnsi="Times New Roman" w:cs="Times New Roman"/>
            <w:sz w:val="24"/>
            <w:szCs w:val="24"/>
          </w:rPr>
          <w:br/>
          <w:t xml:space="preserve">Alternately </w:t>
        </w:r>
        <w:proofErr w:type="gramStart"/>
        <w:r w:rsidRPr="00935250">
          <w:rPr>
            <w:rFonts w:ascii="Times New Roman" w:eastAsia="Times New Roman" w:hAnsi="Times New Roman" w:cs="Times New Roman"/>
            <w:sz w:val="24"/>
            <w:szCs w:val="24"/>
          </w:rPr>
          <w:t>You</w:t>
        </w:r>
        <w:proofErr w:type="gramEnd"/>
        <w:r w:rsidRPr="00935250">
          <w:rPr>
            <w:rFonts w:ascii="Times New Roman" w:eastAsia="Times New Roman" w:hAnsi="Times New Roman" w:cs="Times New Roman"/>
            <w:sz w:val="24"/>
            <w:szCs w:val="24"/>
          </w:rPr>
          <w:t xml:space="preserve"> can also verify </w:t>
        </w:r>
        <w:r w:rsidRPr="00935250">
          <w:rPr>
            <w:rFonts w:ascii="Times New Roman" w:eastAsia="Times New Roman" w:hAnsi="Times New Roman" w:cs="Times New Roman"/>
            <w:b/>
            <w:bCs/>
            <w:sz w:val="24"/>
            <w:szCs w:val="24"/>
          </w:rPr>
          <w:t>DNS server</w:t>
        </w:r>
        <w:r w:rsidRPr="00935250">
          <w:rPr>
            <w:rFonts w:ascii="Times New Roman" w:eastAsia="Times New Roman" w:hAnsi="Times New Roman" w:cs="Times New Roman"/>
            <w:sz w:val="24"/>
            <w:szCs w:val="24"/>
          </w:rPr>
          <w:t xml:space="preserve"> by </w:t>
        </w:r>
        <w:r w:rsidRPr="00935250">
          <w:rPr>
            <w:rFonts w:ascii="Times New Roman" w:eastAsia="Times New Roman" w:hAnsi="Times New Roman" w:cs="Times New Roman"/>
            <w:b/>
            <w:bCs/>
            <w:sz w:val="24"/>
            <w:szCs w:val="24"/>
          </w:rPr>
          <w:t>nslookup</w:t>
        </w:r>
        <w:r w:rsidRPr="00935250">
          <w:rPr>
            <w:rFonts w:ascii="Times New Roman" w:eastAsia="Times New Roman" w:hAnsi="Times New Roman" w:cs="Times New Roman"/>
            <w:sz w:val="24"/>
            <w:szCs w:val="24"/>
          </w:rPr>
          <w:t xml:space="preserve"> command</w:t>
        </w:r>
        <w:r w:rsidRPr="00935250">
          <w:rPr>
            <w:rFonts w:ascii="Times New Roman" w:eastAsia="Times New Roman" w:hAnsi="Times New Roman" w:cs="Times New Roman"/>
            <w:sz w:val="24"/>
            <w:szCs w:val="24"/>
          </w:rPr>
          <w:br/>
        </w:r>
      </w:ins>
      <w:r>
        <w:rPr>
          <w:rFonts w:ascii="Times New Roman" w:eastAsia="Times New Roman" w:hAnsi="Times New Roman" w:cs="Times New Roman"/>
          <w:noProof/>
          <w:sz w:val="24"/>
          <w:szCs w:val="24"/>
        </w:rPr>
        <w:drawing>
          <wp:inline distT="0" distB="0" distL="0" distR="0">
            <wp:extent cx="2268220" cy="1496060"/>
            <wp:effectExtent l="19050" t="0" r="0" b="0"/>
            <wp:docPr id="697" name="Picture 697" descr="nslook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7" descr="nslookup"/>
                    <pic:cNvPicPr>
                      <a:picLocks noChangeAspect="1" noChangeArrowheads="1"/>
                    </pic:cNvPicPr>
                  </pic:nvPicPr>
                  <pic:blipFill>
                    <a:blip r:embed="rId1409"/>
                    <a:srcRect/>
                    <a:stretch>
                      <a:fillRect/>
                    </a:stretch>
                  </pic:blipFill>
                  <pic:spPr bwMode="auto">
                    <a:xfrm>
                      <a:off x="0" y="0"/>
                      <a:ext cx="2268220" cy="1496060"/>
                    </a:xfrm>
                    <a:prstGeom prst="rect">
                      <a:avLst/>
                    </a:prstGeom>
                    <a:noFill/>
                    <a:ln w="9525">
                      <a:noFill/>
                      <a:miter lim="800000"/>
                      <a:headEnd/>
                      <a:tailEnd/>
                    </a:ln>
                  </pic:spPr>
                </pic:pic>
              </a:graphicData>
            </a:graphic>
          </wp:inline>
        </w:drawing>
      </w:r>
      <w:ins w:id="1058" w:author="Unknown">
        <w:r w:rsidRPr="00935250">
          <w:rPr>
            <w:rFonts w:ascii="Times New Roman" w:eastAsia="Times New Roman" w:hAnsi="Times New Roman" w:cs="Times New Roman"/>
            <w:sz w:val="24"/>
            <w:szCs w:val="24"/>
          </w:rPr>
          <w:br/>
        </w:r>
        <w:r w:rsidRPr="00935250">
          <w:rPr>
            <w:rFonts w:ascii="Times New Roman" w:eastAsia="Times New Roman" w:hAnsi="Times New Roman" w:cs="Times New Roman"/>
            <w:sz w:val="24"/>
            <w:szCs w:val="24"/>
          </w:rPr>
          <w:lastRenderedPageBreak/>
          <w:t xml:space="preserve">Test also by </w:t>
        </w:r>
        <w:r w:rsidRPr="00935250">
          <w:rPr>
            <w:rFonts w:ascii="Times New Roman" w:eastAsia="Times New Roman" w:hAnsi="Times New Roman" w:cs="Times New Roman"/>
            <w:b/>
            <w:bCs/>
            <w:sz w:val="24"/>
            <w:szCs w:val="24"/>
          </w:rPr>
          <w:t>pinging server</w:t>
        </w:r>
        <w:r w:rsidRPr="00935250">
          <w:rPr>
            <w:rFonts w:ascii="Times New Roman" w:eastAsia="Times New Roman" w:hAnsi="Times New Roman" w:cs="Times New Roman"/>
            <w:sz w:val="24"/>
            <w:szCs w:val="24"/>
          </w:rPr>
          <w:t xml:space="preserve"> from name </w:t>
        </w:r>
        <w:r w:rsidRPr="00935250">
          <w:rPr>
            <w:rFonts w:ascii="Times New Roman" w:eastAsia="Times New Roman" w:hAnsi="Times New Roman" w:cs="Times New Roman"/>
            <w:sz w:val="24"/>
            <w:szCs w:val="24"/>
          </w:rPr>
          <w:br/>
        </w:r>
      </w:ins>
      <w:r>
        <w:rPr>
          <w:rFonts w:ascii="Times New Roman" w:eastAsia="Times New Roman" w:hAnsi="Times New Roman" w:cs="Times New Roman"/>
          <w:noProof/>
          <w:sz w:val="24"/>
          <w:szCs w:val="24"/>
        </w:rPr>
        <w:drawing>
          <wp:inline distT="0" distB="0" distL="0" distR="0">
            <wp:extent cx="3847465" cy="2172970"/>
            <wp:effectExtent l="19050" t="0" r="635" b="0"/>
            <wp:docPr id="698" name="Picture 698" descr="ping 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8" descr="ping server"/>
                    <pic:cNvPicPr>
                      <a:picLocks noChangeAspect="1" noChangeArrowheads="1"/>
                    </pic:cNvPicPr>
                  </pic:nvPicPr>
                  <pic:blipFill>
                    <a:blip r:embed="rId1410"/>
                    <a:srcRect/>
                    <a:stretch>
                      <a:fillRect/>
                    </a:stretch>
                  </pic:blipFill>
                  <pic:spPr bwMode="auto">
                    <a:xfrm>
                      <a:off x="0" y="0"/>
                      <a:ext cx="3847465" cy="2172970"/>
                    </a:xfrm>
                    <a:prstGeom prst="rect">
                      <a:avLst/>
                    </a:prstGeom>
                    <a:noFill/>
                    <a:ln w="9525">
                      <a:noFill/>
                      <a:miter lim="800000"/>
                      <a:headEnd/>
                      <a:tailEnd/>
                    </a:ln>
                  </pic:spPr>
                </pic:pic>
              </a:graphicData>
            </a:graphic>
          </wp:inline>
        </w:drawing>
      </w:r>
    </w:p>
    <w:p w:rsidR="00935250" w:rsidRPr="00935250" w:rsidRDefault="00935250" w:rsidP="00935250">
      <w:pPr>
        <w:spacing w:before="100" w:beforeAutospacing="1" w:after="100" w:afterAutospacing="1" w:line="240" w:lineRule="auto"/>
        <w:outlineLvl w:val="2"/>
        <w:rPr>
          <w:ins w:id="1059" w:author="Unknown"/>
          <w:rFonts w:ascii="Times New Roman" w:eastAsia="Times New Roman" w:hAnsi="Times New Roman" w:cs="Times New Roman"/>
          <w:b/>
          <w:bCs/>
          <w:sz w:val="27"/>
          <w:szCs w:val="27"/>
        </w:rPr>
      </w:pPr>
      <w:ins w:id="1060" w:author="Unknown">
        <w:r w:rsidRPr="00935250">
          <w:rPr>
            <w:rFonts w:ascii="Times New Roman" w:eastAsia="Times New Roman" w:hAnsi="Times New Roman" w:cs="Times New Roman"/>
            <w:b/>
            <w:bCs/>
            <w:sz w:val="27"/>
            <w:szCs w:val="27"/>
          </w:rPr>
          <w:t>Configure Linux DNS clients</w:t>
        </w:r>
      </w:ins>
    </w:p>
    <w:p w:rsidR="00935250" w:rsidRPr="00935250" w:rsidRDefault="00935250" w:rsidP="00935250">
      <w:pPr>
        <w:spacing w:before="100" w:beforeAutospacing="1" w:after="100" w:afterAutospacing="1" w:line="240" w:lineRule="auto"/>
        <w:rPr>
          <w:ins w:id="1061" w:author="Unknown"/>
          <w:rFonts w:ascii="Times New Roman" w:eastAsia="Times New Roman" w:hAnsi="Times New Roman" w:cs="Times New Roman"/>
          <w:sz w:val="24"/>
          <w:szCs w:val="24"/>
        </w:rPr>
      </w:pPr>
      <w:ins w:id="1062" w:author="Unknown">
        <w:r w:rsidRPr="00935250">
          <w:rPr>
            <w:rFonts w:ascii="Times New Roman" w:eastAsia="Times New Roman" w:hAnsi="Times New Roman" w:cs="Times New Roman"/>
            <w:b/>
            <w:bCs/>
            <w:sz w:val="24"/>
            <w:szCs w:val="24"/>
          </w:rPr>
          <w:t xml:space="preserve">RHCE Exam question </w:t>
        </w:r>
        <w:r w:rsidRPr="00935250">
          <w:rPr>
            <w:rFonts w:ascii="Times New Roman" w:eastAsia="Times New Roman" w:hAnsi="Times New Roman" w:cs="Times New Roman"/>
            <w:b/>
            <w:bCs/>
            <w:sz w:val="24"/>
            <w:szCs w:val="24"/>
          </w:rPr>
          <w:br/>
          <w:t xml:space="preserve">Dig Server.example.com, Resolve </w:t>
        </w:r>
        <w:proofErr w:type="gramStart"/>
        <w:r w:rsidRPr="00935250">
          <w:rPr>
            <w:rFonts w:ascii="Times New Roman" w:eastAsia="Times New Roman" w:hAnsi="Times New Roman" w:cs="Times New Roman"/>
            <w:b/>
            <w:bCs/>
            <w:sz w:val="24"/>
            <w:szCs w:val="24"/>
          </w:rPr>
          <w:t>to</w:t>
        </w:r>
        <w:proofErr w:type="gramEnd"/>
        <w:r w:rsidRPr="00935250">
          <w:rPr>
            <w:rFonts w:ascii="Times New Roman" w:eastAsia="Times New Roman" w:hAnsi="Times New Roman" w:cs="Times New Roman"/>
            <w:b/>
            <w:bCs/>
            <w:sz w:val="24"/>
            <w:szCs w:val="24"/>
          </w:rPr>
          <w:t xml:space="preserve"> successfully through DNS Where DNS server is 192.168.0.254.</w:t>
        </w:r>
      </w:ins>
    </w:p>
    <w:p w:rsidR="00935250" w:rsidRPr="00935250" w:rsidRDefault="00935250" w:rsidP="00935250">
      <w:pPr>
        <w:spacing w:before="100" w:beforeAutospacing="1" w:after="100" w:afterAutospacing="1" w:line="240" w:lineRule="auto"/>
        <w:rPr>
          <w:ins w:id="1063" w:author="Unknown"/>
          <w:rFonts w:ascii="Times New Roman" w:eastAsia="Times New Roman" w:hAnsi="Times New Roman" w:cs="Times New Roman"/>
          <w:sz w:val="24"/>
          <w:szCs w:val="24"/>
        </w:rPr>
      </w:pPr>
      <w:ins w:id="1064" w:author="Unknown">
        <w:r w:rsidRPr="00935250">
          <w:rPr>
            <w:rFonts w:ascii="Times New Roman" w:eastAsia="Times New Roman" w:hAnsi="Times New Roman" w:cs="Times New Roman"/>
            <w:b/>
            <w:bCs/>
            <w:sz w:val="24"/>
            <w:szCs w:val="24"/>
          </w:rPr>
          <w:t>RHCE Exam question2</w:t>
        </w:r>
      </w:ins>
    </w:p>
    <w:p w:rsidR="00935250" w:rsidRPr="00935250" w:rsidRDefault="00935250" w:rsidP="00935250">
      <w:pPr>
        <w:spacing w:before="100" w:beforeAutospacing="1" w:after="100" w:afterAutospacing="1" w:line="240" w:lineRule="auto"/>
        <w:rPr>
          <w:ins w:id="1065" w:author="Unknown"/>
          <w:rFonts w:ascii="Times New Roman" w:eastAsia="Times New Roman" w:hAnsi="Times New Roman" w:cs="Times New Roman"/>
          <w:sz w:val="24"/>
          <w:szCs w:val="24"/>
        </w:rPr>
      </w:pPr>
      <w:ins w:id="1066" w:author="Unknown">
        <w:r w:rsidRPr="00935250">
          <w:rPr>
            <w:rFonts w:ascii="Times New Roman" w:eastAsia="Times New Roman" w:hAnsi="Times New Roman" w:cs="Times New Roman"/>
            <w:b/>
            <w:bCs/>
            <w:sz w:val="24"/>
            <w:szCs w:val="24"/>
          </w:rPr>
          <w:t xml:space="preserve">Your System is configured in 192.168.0.0/24 Network and your nameserver is 192.168.0.254. Make successfully resolve to server.example.com. </w:t>
        </w:r>
      </w:ins>
    </w:p>
    <w:p w:rsidR="00935250" w:rsidRPr="00935250" w:rsidRDefault="00935250" w:rsidP="00935250">
      <w:pPr>
        <w:spacing w:before="100" w:beforeAutospacing="1" w:after="100" w:afterAutospacing="1" w:line="240" w:lineRule="auto"/>
        <w:rPr>
          <w:ins w:id="1067" w:author="Unknown"/>
          <w:rFonts w:ascii="Times New Roman" w:eastAsia="Times New Roman" w:hAnsi="Times New Roman" w:cs="Times New Roman"/>
          <w:sz w:val="24"/>
          <w:szCs w:val="24"/>
        </w:rPr>
      </w:pPr>
      <w:ins w:id="1068" w:author="Unknown">
        <w:r w:rsidRPr="00935250">
          <w:rPr>
            <w:rFonts w:ascii="Times New Roman" w:eastAsia="Times New Roman" w:hAnsi="Times New Roman" w:cs="Times New Roman"/>
            <w:sz w:val="24"/>
            <w:szCs w:val="24"/>
          </w:rPr>
          <w:t xml:space="preserve">On command line interface you don't have any options to set DNS ip in network configuration window. IP of DNS server can be set from </w:t>
        </w:r>
        <w:r w:rsidRPr="00935250">
          <w:rPr>
            <w:rFonts w:ascii="Times New Roman" w:eastAsia="Times New Roman" w:hAnsi="Times New Roman" w:cs="Times New Roman"/>
            <w:b/>
            <w:bCs/>
            <w:sz w:val="24"/>
            <w:szCs w:val="24"/>
          </w:rPr>
          <w:t>/etc/resolv.conf</w:t>
        </w:r>
        <w:r w:rsidRPr="00935250">
          <w:rPr>
            <w:rFonts w:ascii="Times New Roman" w:eastAsia="Times New Roman" w:hAnsi="Times New Roman" w:cs="Times New Roman"/>
            <w:sz w:val="24"/>
            <w:szCs w:val="24"/>
          </w:rPr>
          <w:t xml:space="preserve"> file. Each nameserver line represents a DNS server, and the search line specifies domain names to try if only the first part of a hostname is used. For example, if just the name client1 is used as a hostname, </w:t>
        </w:r>
        <w:r w:rsidRPr="00935250">
          <w:rPr>
            <w:rFonts w:ascii="Times New Roman" w:eastAsia="Times New Roman" w:hAnsi="Times New Roman" w:cs="Times New Roman"/>
            <w:b/>
            <w:bCs/>
            <w:sz w:val="24"/>
            <w:szCs w:val="24"/>
          </w:rPr>
          <w:t xml:space="preserve">client1. </w:t>
        </w:r>
        <w:proofErr w:type="gramStart"/>
        <w:r w:rsidRPr="00935250">
          <w:rPr>
            <w:rFonts w:ascii="Times New Roman" w:eastAsia="Times New Roman" w:hAnsi="Times New Roman" w:cs="Times New Roman"/>
            <w:b/>
            <w:bCs/>
            <w:sz w:val="24"/>
            <w:szCs w:val="24"/>
          </w:rPr>
          <w:t>example.com</w:t>
        </w:r>
        <w:proofErr w:type="gramEnd"/>
        <w:r w:rsidRPr="00935250">
          <w:rPr>
            <w:rFonts w:ascii="Times New Roman" w:eastAsia="Times New Roman" w:hAnsi="Times New Roman" w:cs="Times New Roman"/>
            <w:sz w:val="24"/>
            <w:szCs w:val="24"/>
          </w:rPr>
          <w:t xml:space="preserve"> will also be tried if the /etc/resolv.conf file is configured as shown in image below on the system.</w:t>
        </w:r>
      </w:ins>
    </w:p>
    <w:p w:rsidR="00935250" w:rsidRPr="00935250" w:rsidRDefault="00935250" w:rsidP="00935250">
      <w:pPr>
        <w:spacing w:before="100" w:beforeAutospacing="1" w:after="100" w:afterAutospacing="1" w:line="240" w:lineRule="auto"/>
        <w:rPr>
          <w:ins w:id="1069" w:author="Unknown"/>
          <w:rFonts w:ascii="Times New Roman" w:eastAsia="Times New Roman" w:hAnsi="Times New Roman" w:cs="Times New Roman"/>
          <w:sz w:val="24"/>
          <w:szCs w:val="24"/>
        </w:rPr>
      </w:pPr>
      <w:ins w:id="1070" w:author="Unknown">
        <w:r w:rsidRPr="00935250">
          <w:rPr>
            <w:rFonts w:ascii="Times New Roman" w:eastAsia="Times New Roman" w:hAnsi="Times New Roman" w:cs="Times New Roman"/>
            <w:sz w:val="24"/>
            <w:szCs w:val="24"/>
          </w:rPr>
          <w:t xml:space="preserve">To set DNS ip open </w:t>
        </w:r>
        <w:r w:rsidRPr="00935250">
          <w:rPr>
            <w:rFonts w:ascii="Times New Roman" w:eastAsia="Times New Roman" w:hAnsi="Times New Roman" w:cs="Times New Roman"/>
            <w:b/>
            <w:bCs/>
            <w:sz w:val="24"/>
            <w:szCs w:val="24"/>
          </w:rPr>
          <w:t>/etc/resolv.conf</w:t>
        </w:r>
        <w:r w:rsidRPr="00935250">
          <w:rPr>
            <w:rFonts w:ascii="Times New Roman" w:eastAsia="Times New Roman" w:hAnsi="Times New Roman" w:cs="Times New Roman"/>
            <w:sz w:val="24"/>
            <w:szCs w:val="24"/>
          </w:rPr>
          <w:t xml:space="preserve"> file </w:t>
        </w:r>
        <w:r w:rsidRPr="00935250">
          <w:rPr>
            <w:rFonts w:ascii="Times New Roman" w:eastAsia="Times New Roman" w:hAnsi="Times New Roman" w:cs="Times New Roman"/>
            <w:sz w:val="24"/>
            <w:szCs w:val="24"/>
          </w:rPr>
          <w:br/>
        </w:r>
      </w:ins>
      <w:r>
        <w:rPr>
          <w:rFonts w:ascii="Times New Roman" w:eastAsia="Times New Roman" w:hAnsi="Times New Roman" w:cs="Times New Roman"/>
          <w:noProof/>
          <w:sz w:val="24"/>
          <w:szCs w:val="24"/>
        </w:rPr>
        <w:drawing>
          <wp:inline distT="0" distB="0" distL="0" distR="0">
            <wp:extent cx="3384550" cy="213995"/>
            <wp:effectExtent l="19050" t="0" r="6350" b="0"/>
            <wp:docPr id="699" name="Picture 699" descr="vi resolv.con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9" descr="vi resolv.conf"/>
                    <pic:cNvPicPr>
                      <a:picLocks noChangeAspect="1" noChangeArrowheads="1"/>
                    </pic:cNvPicPr>
                  </pic:nvPicPr>
                  <pic:blipFill>
                    <a:blip r:embed="rId1411"/>
                    <a:srcRect/>
                    <a:stretch>
                      <a:fillRect/>
                    </a:stretch>
                  </pic:blipFill>
                  <pic:spPr bwMode="auto">
                    <a:xfrm>
                      <a:off x="0" y="0"/>
                      <a:ext cx="3384550" cy="213995"/>
                    </a:xfrm>
                    <a:prstGeom prst="rect">
                      <a:avLst/>
                    </a:prstGeom>
                    <a:noFill/>
                    <a:ln w="9525">
                      <a:noFill/>
                      <a:miter lim="800000"/>
                      <a:headEnd/>
                      <a:tailEnd/>
                    </a:ln>
                  </pic:spPr>
                </pic:pic>
              </a:graphicData>
            </a:graphic>
          </wp:inline>
        </w:drawing>
      </w:r>
      <w:ins w:id="1071" w:author="Unknown">
        <w:r w:rsidRPr="00935250">
          <w:rPr>
            <w:rFonts w:ascii="Times New Roman" w:eastAsia="Times New Roman" w:hAnsi="Times New Roman" w:cs="Times New Roman"/>
            <w:sz w:val="24"/>
            <w:szCs w:val="24"/>
          </w:rPr>
          <w:br/>
          <w:t xml:space="preserve">set </w:t>
        </w:r>
        <w:r w:rsidRPr="00935250">
          <w:rPr>
            <w:rFonts w:ascii="Times New Roman" w:eastAsia="Times New Roman" w:hAnsi="Times New Roman" w:cs="Times New Roman"/>
            <w:b/>
            <w:bCs/>
            <w:sz w:val="24"/>
            <w:szCs w:val="24"/>
          </w:rPr>
          <w:t>nameserver</w:t>
        </w:r>
        <w:r w:rsidRPr="00935250">
          <w:rPr>
            <w:rFonts w:ascii="Times New Roman" w:eastAsia="Times New Roman" w:hAnsi="Times New Roman" w:cs="Times New Roman"/>
            <w:sz w:val="24"/>
            <w:szCs w:val="24"/>
          </w:rPr>
          <w:t xml:space="preserve"> ip to </w:t>
        </w:r>
        <w:r w:rsidRPr="00935250">
          <w:rPr>
            <w:rFonts w:ascii="Times New Roman" w:eastAsia="Times New Roman" w:hAnsi="Times New Roman" w:cs="Times New Roman"/>
            <w:b/>
            <w:bCs/>
            <w:sz w:val="24"/>
            <w:szCs w:val="24"/>
          </w:rPr>
          <w:t>192.168.0.254</w:t>
        </w:r>
        <w:r w:rsidRPr="00935250">
          <w:rPr>
            <w:rFonts w:ascii="Times New Roman" w:eastAsia="Times New Roman" w:hAnsi="Times New Roman" w:cs="Times New Roman"/>
            <w:sz w:val="24"/>
            <w:szCs w:val="24"/>
          </w:rPr>
          <w:t xml:space="preserve"> and </w:t>
        </w:r>
        <w:r w:rsidRPr="00935250">
          <w:rPr>
            <w:rFonts w:ascii="Times New Roman" w:eastAsia="Times New Roman" w:hAnsi="Times New Roman" w:cs="Times New Roman"/>
            <w:b/>
            <w:bCs/>
            <w:sz w:val="24"/>
            <w:szCs w:val="24"/>
          </w:rPr>
          <w:t>search</w:t>
        </w:r>
        <w:r w:rsidRPr="00935250">
          <w:rPr>
            <w:rFonts w:ascii="Times New Roman" w:eastAsia="Times New Roman" w:hAnsi="Times New Roman" w:cs="Times New Roman"/>
            <w:sz w:val="24"/>
            <w:szCs w:val="24"/>
          </w:rPr>
          <w:t xml:space="preserve"> option to </w:t>
        </w:r>
        <w:r w:rsidRPr="00935250">
          <w:rPr>
            <w:rFonts w:ascii="Times New Roman" w:eastAsia="Times New Roman" w:hAnsi="Times New Roman" w:cs="Times New Roman"/>
            <w:b/>
            <w:bCs/>
            <w:sz w:val="24"/>
            <w:szCs w:val="24"/>
          </w:rPr>
          <w:t>example.com</w:t>
        </w:r>
        <w:r w:rsidRPr="00935250">
          <w:rPr>
            <w:rFonts w:ascii="Times New Roman" w:eastAsia="Times New Roman" w:hAnsi="Times New Roman" w:cs="Times New Roman"/>
            <w:sz w:val="24"/>
            <w:szCs w:val="24"/>
          </w:rPr>
          <w:br/>
        </w:r>
      </w:ins>
      <w:r>
        <w:rPr>
          <w:rFonts w:ascii="Times New Roman" w:eastAsia="Times New Roman" w:hAnsi="Times New Roman" w:cs="Times New Roman"/>
          <w:noProof/>
          <w:sz w:val="24"/>
          <w:szCs w:val="24"/>
        </w:rPr>
        <w:drawing>
          <wp:inline distT="0" distB="0" distL="0" distR="0">
            <wp:extent cx="2280285" cy="368300"/>
            <wp:effectExtent l="19050" t="0" r="5715" b="0"/>
            <wp:docPr id="700" name="Picture 700" descr="resolv.con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0" descr="resolv.conf"/>
                    <pic:cNvPicPr>
                      <a:picLocks noChangeAspect="1" noChangeArrowheads="1"/>
                    </pic:cNvPicPr>
                  </pic:nvPicPr>
                  <pic:blipFill>
                    <a:blip r:embed="rId1412"/>
                    <a:srcRect/>
                    <a:stretch>
                      <a:fillRect/>
                    </a:stretch>
                  </pic:blipFill>
                  <pic:spPr bwMode="auto">
                    <a:xfrm>
                      <a:off x="0" y="0"/>
                      <a:ext cx="2280285" cy="368300"/>
                    </a:xfrm>
                    <a:prstGeom prst="rect">
                      <a:avLst/>
                    </a:prstGeom>
                    <a:noFill/>
                    <a:ln w="9525">
                      <a:noFill/>
                      <a:miter lim="800000"/>
                      <a:headEnd/>
                      <a:tailEnd/>
                    </a:ln>
                  </pic:spPr>
                </pic:pic>
              </a:graphicData>
            </a:graphic>
          </wp:inline>
        </w:drawing>
      </w:r>
      <w:ins w:id="1072" w:author="Unknown">
        <w:r w:rsidRPr="00935250">
          <w:rPr>
            <w:rFonts w:ascii="Times New Roman" w:eastAsia="Times New Roman" w:hAnsi="Times New Roman" w:cs="Times New Roman"/>
            <w:sz w:val="24"/>
            <w:szCs w:val="24"/>
          </w:rPr>
          <w:br/>
          <w:t xml:space="preserve">After saving </w:t>
        </w:r>
        <w:r w:rsidRPr="00935250">
          <w:rPr>
            <w:rFonts w:ascii="Times New Roman" w:eastAsia="Times New Roman" w:hAnsi="Times New Roman" w:cs="Times New Roman"/>
            <w:b/>
            <w:bCs/>
            <w:sz w:val="24"/>
            <w:szCs w:val="24"/>
          </w:rPr>
          <w:t>/etc/resolv.conf</w:t>
        </w:r>
        <w:r w:rsidRPr="00935250">
          <w:rPr>
            <w:rFonts w:ascii="Times New Roman" w:eastAsia="Times New Roman" w:hAnsi="Times New Roman" w:cs="Times New Roman"/>
            <w:sz w:val="24"/>
            <w:szCs w:val="24"/>
          </w:rPr>
          <w:t xml:space="preserve"> file restart the network service </w:t>
        </w:r>
        <w:r w:rsidRPr="00935250">
          <w:rPr>
            <w:rFonts w:ascii="Times New Roman" w:eastAsia="Times New Roman" w:hAnsi="Times New Roman" w:cs="Times New Roman"/>
            <w:sz w:val="24"/>
            <w:szCs w:val="24"/>
          </w:rPr>
          <w:br/>
        </w:r>
      </w:ins>
      <w:r>
        <w:rPr>
          <w:rFonts w:ascii="Times New Roman" w:eastAsia="Times New Roman" w:hAnsi="Times New Roman" w:cs="Times New Roman"/>
          <w:noProof/>
          <w:sz w:val="24"/>
          <w:szCs w:val="24"/>
        </w:rPr>
        <w:drawing>
          <wp:inline distT="0" distB="0" distL="0" distR="0">
            <wp:extent cx="5783580" cy="949960"/>
            <wp:effectExtent l="19050" t="0" r="7620" b="0"/>
            <wp:docPr id="701" name="Picture 701" descr="http://computernetworkingnotes.com/images/rhce_certification/image/ass40_cl_servic_net_r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1" descr="http://computernetworkingnotes.com/images/rhce_certification/image/ass40_cl_servic_net_res.jpg"/>
                    <pic:cNvPicPr>
                      <a:picLocks noChangeAspect="1" noChangeArrowheads="1"/>
                    </pic:cNvPicPr>
                  </pic:nvPicPr>
                  <pic:blipFill>
                    <a:blip r:embed="rId1413"/>
                    <a:srcRect/>
                    <a:stretch>
                      <a:fillRect/>
                    </a:stretch>
                  </pic:blipFill>
                  <pic:spPr bwMode="auto">
                    <a:xfrm>
                      <a:off x="0" y="0"/>
                      <a:ext cx="5783580" cy="949960"/>
                    </a:xfrm>
                    <a:prstGeom prst="rect">
                      <a:avLst/>
                    </a:prstGeom>
                    <a:noFill/>
                    <a:ln w="9525">
                      <a:noFill/>
                      <a:miter lim="800000"/>
                      <a:headEnd/>
                      <a:tailEnd/>
                    </a:ln>
                  </pic:spPr>
                </pic:pic>
              </a:graphicData>
            </a:graphic>
          </wp:inline>
        </w:drawing>
      </w:r>
    </w:p>
    <w:p w:rsidR="00935250" w:rsidRPr="00935250" w:rsidRDefault="00935250" w:rsidP="00935250">
      <w:pPr>
        <w:spacing w:before="100" w:beforeAutospacing="1" w:after="100" w:afterAutospacing="1" w:line="240" w:lineRule="auto"/>
        <w:rPr>
          <w:ins w:id="1073" w:author="Unknown"/>
          <w:rFonts w:ascii="Times New Roman" w:eastAsia="Times New Roman" w:hAnsi="Times New Roman" w:cs="Times New Roman"/>
          <w:sz w:val="24"/>
          <w:szCs w:val="24"/>
        </w:rPr>
      </w:pPr>
      <w:proofErr w:type="gramStart"/>
      <w:ins w:id="1074" w:author="Unknown">
        <w:r w:rsidRPr="00935250">
          <w:rPr>
            <w:rFonts w:ascii="Times New Roman" w:eastAsia="Times New Roman" w:hAnsi="Times New Roman" w:cs="Times New Roman"/>
            <w:sz w:val="24"/>
            <w:szCs w:val="24"/>
          </w:rPr>
          <w:lastRenderedPageBreak/>
          <w:t>dig</w:t>
        </w:r>
        <w:proofErr w:type="gramEnd"/>
        <w:r w:rsidRPr="00935250">
          <w:rPr>
            <w:rFonts w:ascii="Times New Roman" w:eastAsia="Times New Roman" w:hAnsi="Times New Roman" w:cs="Times New Roman"/>
            <w:sz w:val="24"/>
            <w:szCs w:val="24"/>
          </w:rPr>
          <w:t xml:space="preserve"> </w:t>
        </w:r>
        <w:r w:rsidRPr="00935250">
          <w:rPr>
            <w:rFonts w:ascii="Times New Roman" w:eastAsia="Times New Roman" w:hAnsi="Times New Roman" w:cs="Times New Roman"/>
            <w:b/>
            <w:bCs/>
            <w:sz w:val="24"/>
            <w:szCs w:val="24"/>
          </w:rPr>
          <w:t>server.example.com</w:t>
        </w:r>
        <w:r w:rsidRPr="00935250">
          <w:rPr>
            <w:rFonts w:ascii="Times New Roman" w:eastAsia="Times New Roman" w:hAnsi="Times New Roman" w:cs="Times New Roman"/>
            <w:sz w:val="24"/>
            <w:szCs w:val="24"/>
          </w:rPr>
          <w:t xml:space="preserve"> to test dns server </w:t>
        </w:r>
        <w:r w:rsidRPr="00935250">
          <w:rPr>
            <w:rFonts w:ascii="Times New Roman" w:eastAsia="Times New Roman" w:hAnsi="Times New Roman" w:cs="Times New Roman"/>
            <w:sz w:val="24"/>
            <w:szCs w:val="24"/>
          </w:rPr>
          <w:br/>
        </w:r>
      </w:ins>
      <w:r>
        <w:rPr>
          <w:rFonts w:ascii="Times New Roman" w:eastAsia="Times New Roman" w:hAnsi="Times New Roman" w:cs="Times New Roman"/>
          <w:noProof/>
          <w:sz w:val="24"/>
          <w:szCs w:val="24"/>
        </w:rPr>
        <w:drawing>
          <wp:inline distT="0" distB="0" distL="0" distR="0">
            <wp:extent cx="3728720" cy="1543685"/>
            <wp:effectExtent l="19050" t="0" r="5080" b="0"/>
            <wp:docPr id="702" name="Picture 702" descr="dig server.example.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2" descr="dig server.example.com"/>
                    <pic:cNvPicPr>
                      <a:picLocks noChangeAspect="1" noChangeArrowheads="1"/>
                    </pic:cNvPicPr>
                  </pic:nvPicPr>
                  <pic:blipFill>
                    <a:blip r:embed="rId1414"/>
                    <a:srcRect/>
                    <a:stretch>
                      <a:fillRect/>
                    </a:stretch>
                  </pic:blipFill>
                  <pic:spPr bwMode="auto">
                    <a:xfrm>
                      <a:off x="0" y="0"/>
                      <a:ext cx="3728720" cy="1543685"/>
                    </a:xfrm>
                    <a:prstGeom prst="rect">
                      <a:avLst/>
                    </a:prstGeom>
                    <a:noFill/>
                    <a:ln w="9525">
                      <a:noFill/>
                      <a:miter lim="800000"/>
                      <a:headEnd/>
                      <a:tailEnd/>
                    </a:ln>
                  </pic:spPr>
                </pic:pic>
              </a:graphicData>
            </a:graphic>
          </wp:inline>
        </w:drawing>
      </w:r>
      <w:ins w:id="1075" w:author="Unknown">
        <w:r w:rsidRPr="00935250">
          <w:rPr>
            <w:rFonts w:ascii="Times New Roman" w:eastAsia="Times New Roman" w:hAnsi="Times New Roman" w:cs="Times New Roman"/>
            <w:sz w:val="24"/>
            <w:szCs w:val="24"/>
          </w:rPr>
          <w:br/>
          <w:t xml:space="preserve">now verify by pinging to other client from name </w:t>
        </w:r>
        <w:r w:rsidRPr="00935250">
          <w:rPr>
            <w:rFonts w:ascii="Times New Roman" w:eastAsia="Times New Roman" w:hAnsi="Times New Roman" w:cs="Times New Roman"/>
            <w:sz w:val="24"/>
            <w:szCs w:val="24"/>
          </w:rPr>
          <w:br/>
        </w:r>
      </w:ins>
      <w:r>
        <w:rPr>
          <w:rFonts w:ascii="Times New Roman" w:eastAsia="Times New Roman" w:hAnsi="Times New Roman" w:cs="Times New Roman"/>
          <w:noProof/>
          <w:sz w:val="24"/>
          <w:szCs w:val="24"/>
        </w:rPr>
        <w:drawing>
          <wp:inline distT="0" distB="0" distL="0" distR="0">
            <wp:extent cx="5521960" cy="1306195"/>
            <wp:effectExtent l="19050" t="0" r="2540" b="0"/>
            <wp:docPr id="703" name="Picture 703" descr="http://computernetworkingnotes.com/images/rhce_certification/image/ass40_lin_ping_client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3" descr="http://computernetworkingnotes.com/images/rhce_certification/image/ass40_lin_ping_client2.jpg"/>
                    <pic:cNvPicPr>
                      <a:picLocks noChangeAspect="1" noChangeArrowheads="1"/>
                    </pic:cNvPicPr>
                  </pic:nvPicPr>
                  <pic:blipFill>
                    <a:blip r:embed="rId1415"/>
                    <a:srcRect/>
                    <a:stretch>
                      <a:fillRect/>
                    </a:stretch>
                  </pic:blipFill>
                  <pic:spPr bwMode="auto">
                    <a:xfrm>
                      <a:off x="0" y="0"/>
                      <a:ext cx="5521960" cy="1306195"/>
                    </a:xfrm>
                    <a:prstGeom prst="rect">
                      <a:avLst/>
                    </a:prstGeom>
                    <a:noFill/>
                    <a:ln w="9525">
                      <a:noFill/>
                      <a:miter lim="800000"/>
                      <a:headEnd/>
                      <a:tailEnd/>
                    </a:ln>
                  </pic:spPr>
                </pic:pic>
              </a:graphicData>
            </a:graphic>
          </wp:inline>
        </w:drawing>
      </w:r>
    </w:p>
    <w:p w:rsidR="00935250" w:rsidRPr="00935250" w:rsidRDefault="00935250" w:rsidP="00935250">
      <w:pPr>
        <w:spacing w:before="100" w:beforeAutospacing="1" w:after="100" w:afterAutospacing="1" w:line="240" w:lineRule="auto"/>
        <w:outlineLvl w:val="1"/>
        <w:rPr>
          <w:rFonts w:ascii="Times New Roman" w:eastAsia="Times New Roman" w:hAnsi="Times New Roman" w:cs="Times New Roman"/>
          <w:b/>
          <w:bCs/>
          <w:sz w:val="36"/>
          <w:szCs w:val="36"/>
        </w:rPr>
      </w:pPr>
      <w:hyperlink r:id="rId1416" w:history="1">
        <w:r w:rsidRPr="00935250">
          <w:rPr>
            <w:rFonts w:ascii="Times New Roman" w:eastAsia="Times New Roman" w:hAnsi="Times New Roman" w:cs="Times New Roman"/>
            <w:b/>
            <w:bCs/>
            <w:color w:val="0000FF"/>
            <w:sz w:val="36"/>
            <w:szCs w:val="36"/>
            <w:u w:val="single"/>
          </w:rPr>
          <w:t>How to configure squid server in Linux</w:t>
        </w:r>
      </w:hyperlink>
    </w:p>
    <w:p w:rsidR="00935250" w:rsidRPr="00935250" w:rsidRDefault="00935250" w:rsidP="00935250">
      <w:pPr>
        <w:numPr>
          <w:ilvl w:val="0"/>
          <w:numId w:val="97"/>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noProof/>
          <w:color w:val="0000FF"/>
          <w:sz w:val="24"/>
          <w:szCs w:val="24"/>
        </w:rPr>
        <w:drawing>
          <wp:inline distT="0" distB="0" distL="0" distR="0">
            <wp:extent cx="142240" cy="166370"/>
            <wp:effectExtent l="19050" t="0" r="0" b="0"/>
            <wp:docPr id="718" name="Picture 718" descr="Print">
              <a:hlinkClick xmlns:a="http://schemas.openxmlformats.org/drawingml/2006/main" r:id="rId1417" tooltip="&quot;Prin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8" descr="Print">
                      <a:hlinkClick r:id="rId1417" tooltip="&quot;Print&quot;"/>
                    </pic:cNvPr>
                    <pic:cNvPicPr>
                      <a:picLocks noChangeAspect="1" noChangeArrowheads="1"/>
                    </pic:cNvPicPr>
                  </pic:nvPicPr>
                  <pic:blipFill>
                    <a:blip r:embed="rId44"/>
                    <a:srcRect/>
                    <a:stretch>
                      <a:fillRect/>
                    </a:stretch>
                  </pic:blipFill>
                  <pic:spPr bwMode="auto">
                    <a:xfrm>
                      <a:off x="0" y="0"/>
                      <a:ext cx="142240" cy="166370"/>
                    </a:xfrm>
                    <a:prstGeom prst="rect">
                      <a:avLst/>
                    </a:prstGeom>
                    <a:noFill/>
                    <a:ln w="9525">
                      <a:noFill/>
                      <a:miter lim="800000"/>
                      <a:headEnd/>
                      <a:tailEnd/>
                    </a:ln>
                  </pic:spPr>
                </pic:pic>
              </a:graphicData>
            </a:graphic>
          </wp:inline>
        </w:drawing>
      </w:r>
    </w:p>
    <w:p w:rsidR="00935250" w:rsidRPr="00935250" w:rsidRDefault="00935250" w:rsidP="00935250">
      <w:pPr>
        <w:spacing w:before="100" w:beforeAutospacing="1" w:after="100" w:afterAutospacing="1" w:line="240" w:lineRule="auto"/>
        <w:rPr>
          <w:ins w:id="1076" w:author="Unknown"/>
          <w:rFonts w:ascii="Times New Roman" w:eastAsia="Times New Roman" w:hAnsi="Times New Roman" w:cs="Times New Roman"/>
          <w:sz w:val="24"/>
          <w:szCs w:val="24"/>
        </w:rPr>
      </w:pPr>
      <w:ins w:id="1077" w:author="Unknown">
        <w:r w:rsidRPr="00935250">
          <w:rPr>
            <w:rFonts w:ascii="Times New Roman" w:eastAsia="Times New Roman" w:hAnsi="Times New Roman" w:cs="Times New Roman"/>
            <w:sz w:val="24"/>
            <w:szCs w:val="24"/>
          </w:rPr>
          <w:t>Proxy servers operate as an intermediary between a local network and Internet. Requests from local clients for web services can be handled by the proxy server. Squid is a high-performance HTTP and FTP caching proxy server. It is also known as a Web proxy cache. As it stores data from frequently used Web pages and files, it can often give your users the data they need without their systems having to look to the Internet.</w:t>
        </w:r>
      </w:ins>
    </w:p>
    <w:p w:rsidR="00935250" w:rsidRPr="00935250" w:rsidRDefault="00935250" w:rsidP="00935250">
      <w:pPr>
        <w:spacing w:before="100" w:beforeAutospacing="1" w:after="100" w:afterAutospacing="1" w:line="240" w:lineRule="auto"/>
        <w:rPr>
          <w:ins w:id="1078" w:author="Unknown"/>
          <w:rFonts w:ascii="Times New Roman" w:eastAsia="Times New Roman" w:hAnsi="Times New Roman" w:cs="Times New Roman"/>
          <w:sz w:val="24"/>
          <w:szCs w:val="24"/>
        </w:rPr>
      </w:pPr>
      <w:ins w:id="1079" w:author="Unknown">
        <w:r w:rsidRPr="00935250">
          <w:rPr>
            <w:rFonts w:ascii="Times New Roman" w:eastAsia="Times New Roman" w:hAnsi="Times New Roman" w:cs="Times New Roman"/>
            <w:sz w:val="24"/>
            <w:szCs w:val="24"/>
          </w:rPr>
          <w:t xml:space="preserve">From squid web proxy server you can control what should be access on your network from internet. It could be act as a filter that could filter everything from porn site to </w:t>
        </w:r>
        <w:proofErr w:type="gramStart"/>
        <w:r w:rsidRPr="00935250">
          <w:rPr>
            <w:rFonts w:ascii="Times New Roman" w:eastAsia="Times New Roman" w:hAnsi="Times New Roman" w:cs="Times New Roman"/>
            <w:sz w:val="24"/>
            <w:szCs w:val="24"/>
          </w:rPr>
          <w:t>advertise ,</w:t>
        </w:r>
        <w:proofErr w:type="gramEnd"/>
        <w:r w:rsidRPr="00935250">
          <w:rPr>
            <w:rFonts w:ascii="Times New Roman" w:eastAsia="Times New Roman" w:hAnsi="Times New Roman" w:cs="Times New Roman"/>
            <w:sz w:val="24"/>
            <w:szCs w:val="24"/>
          </w:rPr>
          <w:t xml:space="preserve"> videos.</w:t>
        </w:r>
      </w:ins>
    </w:p>
    <w:p w:rsidR="00935250" w:rsidRPr="00935250" w:rsidRDefault="00935250" w:rsidP="00935250">
      <w:pPr>
        <w:spacing w:before="100" w:beforeAutospacing="1" w:after="100" w:afterAutospacing="1" w:line="240" w:lineRule="auto"/>
        <w:rPr>
          <w:ins w:id="1080" w:author="Unknown"/>
          <w:rFonts w:ascii="Times New Roman" w:eastAsia="Times New Roman" w:hAnsi="Times New Roman" w:cs="Times New Roman"/>
          <w:sz w:val="24"/>
          <w:szCs w:val="24"/>
        </w:rPr>
      </w:pPr>
      <w:ins w:id="1081" w:author="Unknown">
        <w:r w:rsidRPr="00935250">
          <w:rPr>
            <w:rFonts w:ascii="Times New Roman" w:eastAsia="Times New Roman" w:hAnsi="Times New Roman" w:cs="Times New Roman"/>
            <w:sz w:val="24"/>
            <w:szCs w:val="24"/>
          </w:rPr>
          <w:t>In our example we will configure squid web proxy server and filter sites and deny permission to specific host from accessing internet.</w:t>
        </w:r>
      </w:ins>
    </w:p>
    <w:p w:rsidR="00935250" w:rsidRPr="00935250" w:rsidRDefault="00935250" w:rsidP="00935250">
      <w:pPr>
        <w:spacing w:before="100" w:beforeAutospacing="1" w:after="100" w:afterAutospacing="1" w:line="240" w:lineRule="auto"/>
        <w:outlineLvl w:val="2"/>
        <w:rPr>
          <w:ins w:id="1082" w:author="Unknown"/>
          <w:rFonts w:ascii="Times New Roman" w:eastAsia="Times New Roman" w:hAnsi="Times New Roman" w:cs="Times New Roman"/>
          <w:b/>
          <w:bCs/>
          <w:sz w:val="27"/>
          <w:szCs w:val="27"/>
        </w:rPr>
      </w:pPr>
      <w:ins w:id="1083" w:author="Unknown">
        <w:r w:rsidRPr="00935250">
          <w:rPr>
            <w:rFonts w:ascii="Times New Roman" w:eastAsia="Times New Roman" w:hAnsi="Times New Roman" w:cs="Times New Roman"/>
            <w:b/>
            <w:bCs/>
            <w:sz w:val="27"/>
            <w:szCs w:val="27"/>
          </w:rPr>
          <w:t>Configure squid web proxy server</w:t>
        </w:r>
      </w:ins>
    </w:p>
    <w:p w:rsidR="00935250" w:rsidRPr="00935250" w:rsidRDefault="00935250" w:rsidP="00935250">
      <w:pPr>
        <w:spacing w:before="100" w:beforeAutospacing="1" w:after="100" w:afterAutospacing="1" w:line="240" w:lineRule="auto"/>
        <w:rPr>
          <w:ins w:id="1084" w:author="Unknown"/>
          <w:rFonts w:ascii="Times New Roman" w:eastAsia="Times New Roman" w:hAnsi="Times New Roman" w:cs="Times New Roman"/>
          <w:sz w:val="24"/>
          <w:szCs w:val="24"/>
        </w:rPr>
      </w:pPr>
      <w:proofErr w:type="gramStart"/>
      <w:ins w:id="1085" w:author="Unknown">
        <w:r w:rsidRPr="00935250">
          <w:rPr>
            <w:rFonts w:ascii="Times New Roman" w:eastAsia="Times New Roman" w:hAnsi="Times New Roman" w:cs="Times New Roman"/>
            <w:b/>
            <w:bCs/>
            <w:sz w:val="24"/>
            <w:szCs w:val="24"/>
          </w:rPr>
          <w:t>squid</w:t>
        </w:r>
        <w:proofErr w:type="gramEnd"/>
        <w:r w:rsidRPr="00935250">
          <w:rPr>
            <w:rFonts w:ascii="Times New Roman" w:eastAsia="Times New Roman" w:hAnsi="Times New Roman" w:cs="Times New Roman"/>
            <w:sz w:val="24"/>
            <w:szCs w:val="24"/>
          </w:rPr>
          <w:t xml:space="preserve"> rpm is required to configure squid web proxy server check it for install if not found install it.</w:t>
        </w:r>
        <w:r w:rsidRPr="00935250">
          <w:rPr>
            <w:rFonts w:ascii="Times New Roman" w:eastAsia="Times New Roman" w:hAnsi="Times New Roman" w:cs="Times New Roman"/>
            <w:sz w:val="24"/>
            <w:szCs w:val="24"/>
          </w:rPr>
          <w:br/>
        </w:r>
      </w:ins>
      <w:r>
        <w:rPr>
          <w:rFonts w:ascii="Times New Roman" w:eastAsia="Times New Roman" w:hAnsi="Times New Roman" w:cs="Times New Roman"/>
          <w:noProof/>
          <w:sz w:val="24"/>
          <w:szCs w:val="24"/>
        </w:rPr>
        <w:drawing>
          <wp:inline distT="0" distB="0" distL="0" distR="0">
            <wp:extent cx="2672080" cy="558165"/>
            <wp:effectExtent l="19050" t="0" r="0" b="0"/>
            <wp:docPr id="719" name="Picture 719" descr="sqid r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9" descr="sqid rpm"/>
                    <pic:cNvPicPr>
                      <a:picLocks noChangeAspect="1" noChangeArrowheads="1"/>
                    </pic:cNvPicPr>
                  </pic:nvPicPr>
                  <pic:blipFill>
                    <a:blip r:embed="rId1418"/>
                    <a:srcRect/>
                    <a:stretch>
                      <a:fillRect/>
                    </a:stretch>
                  </pic:blipFill>
                  <pic:spPr bwMode="auto">
                    <a:xfrm>
                      <a:off x="0" y="0"/>
                      <a:ext cx="2672080" cy="558165"/>
                    </a:xfrm>
                    <a:prstGeom prst="rect">
                      <a:avLst/>
                    </a:prstGeom>
                    <a:noFill/>
                    <a:ln w="9525">
                      <a:noFill/>
                      <a:miter lim="800000"/>
                      <a:headEnd/>
                      <a:tailEnd/>
                    </a:ln>
                  </pic:spPr>
                </pic:pic>
              </a:graphicData>
            </a:graphic>
          </wp:inline>
        </w:drawing>
      </w:r>
      <w:ins w:id="1086" w:author="Unknown">
        <w:r w:rsidRPr="00935250">
          <w:rPr>
            <w:rFonts w:ascii="Times New Roman" w:eastAsia="Times New Roman" w:hAnsi="Times New Roman" w:cs="Times New Roman"/>
            <w:sz w:val="24"/>
            <w:szCs w:val="24"/>
          </w:rPr>
          <w:br/>
        </w:r>
        <w:proofErr w:type="gramStart"/>
        <w:r w:rsidRPr="00935250">
          <w:rPr>
            <w:rFonts w:ascii="Times New Roman" w:eastAsia="Times New Roman" w:hAnsi="Times New Roman" w:cs="Times New Roman"/>
            <w:sz w:val="24"/>
            <w:szCs w:val="24"/>
          </w:rPr>
          <w:lastRenderedPageBreak/>
          <w:t>check</w:t>
        </w:r>
        <w:proofErr w:type="gramEnd"/>
        <w:r w:rsidRPr="00935250">
          <w:rPr>
            <w:rFonts w:ascii="Times New Roman" w:eastAsia="Times New Roman" w:hAnsi="Times New Roman" w:cs="Times New Roman"/>
            <w:sz w:val="24"/>
            <w:szCs w:val="24"/>
          </w:rPr>
          <w:t xml:space="preserve"> the hostname and ip address of server it will be use in editing of squid.conf</w:t>
        </w:r>
        <w:r w:rsidRPr="00935250">
          <w:rPr>
            <w:rFonts w:ascii="Times New Roman" w:eastAsia="Times New Roman" w:hAnsi="Times New Roman" w:cs="Times New Roman"/>
            <w:sz w:val="24"/>
            <w:szCs w:val="24"/>
          </w:rPr>
          <w:br/>
        </w:r>
      </w:ins>
      <w:r>
        <w:rPr>
          <w:rFonts w:ascii="Times New Roman" w:eastAsia="Times New Roman" w:hAnsi="Times New Roman" w:cs="Times New Roman"/>
          <w:noProof/>
          <w:sz w:val="24"/>
          <w:szCs w:val="24"/>
        </w:rPr>
        <w:drawing>
          <wp:inline distT="0" distB="0" distL="0" distR="0">
            <wp:extent cx="5391150" cy="2137410"/>
            <wp:effectExtent l="19050" t="0" r="0" b="0"/>
            <wp:docPr id="720" name="Picture 720" descr="host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0" descr="hostname"/>
                    <pic:cNvPicPr>
                      <a:picLocks noChangeAspect="1" noChangeArrowheads="1"/>
                    </pic:cNvPicPr>
                  </pic:nvPicPr>
                  <pic:blipFill>
                    <a:blip r:embed="rId1419"/>
                    <a:srcRect/>
                    <a:stretch>
                      <a:fillRect/>
                    </a:stretch>
                  </pic:blipFill>
                  <pic:spPr bwMode="auto">
                    <a:xfrm>
                      <a:off x="0" y="0"/>
                      <a:ext cx="5391150" cy="2137410"/>
                    </a:xfrm>
                    <a:prstGeom prst="rect">
                      <a:avLst/>
                    </a:prstGeom>
                    <a:noFill/>
                    <a:ln w="9525">
                      <a:noFill/>
                      <a:miter lim="800000"/>
                      <a:headEnd/>
                      <a:tailEnd/>
                    </a:ln>
                  </pic:spPr>
                </pic:pic>
              </a:graphicData>
            </a:graphic>
          </wp:inline>
        </w:drawing>
      </w:r>
    </w:p>
    <w:p w:rsidR="00935250" w:rsidRPr="00935250" w:rsidRDefault="00935250" w:rsidP="00935250">
      <w:pPr>
        <w:spacing w:before="100" w:beforeAutospacing="1" w:after="100" w:afterAutospacing="1" w:line="240" w:lineRule="auto"/>
        <w:rPr>
          <w:ins w:id="1087" w:author="Unknown"/>
          <w:rFonts w:ascii="Times New Roman" w:eastAsia="Times New Roman" w:hAnsi="Times New Roman" w:cs="Times New Roman"/>
          <w:sz w:val="24"/>
          <w:szCs w:val="24"/>
        </w:rPr>
      </w:pPr>
      <w:ins w:id="1088" w:author="Unknown">
        <w:r w:rsidRPr="00935250">
          <w:rPr>
            <w:rFonts w:ascii="Times New Roman" w:eastAsia="Times New Roman" w:hAnsi="Times New Roman" w:cs="Times New Roman"/>
            <w:sz w:val="24"/>
            <w:szCs w:val="24"/>
          </w:rPr>
          <w:t xml:space="preserve">Main Squid configuration file is squid.conf in the /etc/squid/ directory. This file contains over 4000 lines </w:t>
        </w:r>
        <w:proofErr w:type="gramStart"/>
        <w:r w:rsidRPr="00935250">
          <w:rPr>
            <w:rFonts w:ascii="Times New Roman" w:eastAsia="Times New Roman" w:hAnsi="Times New Roman" w:cs="Times New Roman"/>
            <w:sz w:val="24"/>
            <w:szCs w:val="24"/>
          </w:rPr>
          <w:t>in ,</w:t>
        </w:r>
        <w:proofErr w:type="gramEnd"/>
        <w:r w:rsidRPr="00935250">
          <w:rPr>
            <w:rFonts w:ascii="Times New Roman" w:eastAsia="Times New Roman" w:hAnsi="Times New Roman" w:cs="Times New Roman"/>
            <w:sz w:val="24"/>
            <w:szCs w:val="24"/>
          </w:rPr>
          <w:t xml:space="preserve"> but only a few are active by default. Most of this file is filled with comments that describe most directives and associated options. To make editing easier use show line numbers options and locate desire tag from line number. We suggest you not to cram line number use them only to locate the desire tag as a simple enter can change the number of all lines in file.</w:t>
        </w:r>
      </w:ins>
    </w:p>
    <w:p w:rsidR="00935250" w:rsidRPr="00935250" w:rsidRDefault="00935250" w:rsidP="00935250">
      <w:pPr>
        <w:spacing w:before="100" w:beforeAutospacing="1" w:after="100" w:afterAutospacing="1" w:line="240" w:lineRule="auto"/>
        <w:rPr>
          <w:ins w:id="1089" w:author="Unknown"/>
          <w:rFonts w:ascii="Times New Roman" w:eastAsia="Times New Roman" w:hAnsi="Times New Roman" w:cs="Times New Roman"/>
          <w:sz w:val="24"/>
          <w:szCs w:val="24"/>
        </w:rPr>
      </w:pPr>
      <w:proofErr w:type="gramStart"/>
      <w:ins w:id="1090" w:author="Unknown">
        <w:r w:rsidRPr="00935250">
          <w:rPr>
            <w:rFonts w:ascii="Times New Roman" w:eastAsia="Times New Roman" w:hAnsi="Times New Roman" w:cs="Times New Roman"/>
            <w:sz w:val="24"/>
            <w:szCs w:val="24"/>
          </w:rPr>
          <w:t>open</w:t>
        </w:r>
        <w:proofErr w:type="gramEnd"/>
        <w:r w:rsidRPr="00935250">
          <w:rPr>
            <w:rFonts w:ascii="Times New Roman" w:eastAsia="Times New Roman" w:hAnsi="Times New Roman" w:cs="Times New Roman"/>
            <w:sz w:val="24"/>
            <w:szCs w:val="24"/>
          </w:rPr>
          <w:t xml:space="preserve"> /etc/squid/squid.conf for editing</w:t>
        </w:r>
        <w:r w:rsidRPr="00935250">
          <w:rPr>
            <w:rFonts w:ascii="Times New Roman" w:eastAsia="Times New Roman" w:hAnsi="Times New Roman" w:cs="Times New Roman"/>
            <w:sz w:val="24"/>
            <w:szCs w:val="24"/>
          </w:rPr>
          <w:br/>
        </w:r>
      </w:ins>
      <w:r>
        <w:rPr>
          <w:rFonts w:ascii="Times New Roman" w:eastAsia="Times New Roman" w:hAnsi="Times New Roman" w:cs="Times New Roman"/>
          <w:noProof/>
          <w:sz w:val="24"/>
          <w:szCs w:val="24"/>
        </w:rPr>
        <w:drawing>
          <wp:inline distT="0" distB="0" distL="0" distR="0">
            <wp:extent cx="3693160" cy="178435"/>
            <wp:effectExtent l="19050" t="0" r="2540" b="0"/>
            <wp:docPr id="721" name="Picture 721" descr="vi squid.con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1" descr="vi squid.conf"/>
                    <pic:cNvPicPr>
                      <a:picLocks noChangeAspect="1" noChangeArrowheads="1"/>
                    </pic:cNvPicPr>
                  </pic:nvPicPr>
                  <pic:blipFill>
                    <a:blip r:embed="rId1420"/>
                    <a:srcRect/>
                    <a:stretch>
                      <a:fillRect/>
                    </a:stretch>
                  </pic:blipFill>
                  <pic:spPr bwMode="auto">
                    <a:xfrm>
                      <a:off x="0" y="0"/>
                      <a:ext cx="3693160" cy="178435"/>
                    </a:xfrm>
                    <a:prstGeom prst="rect">
                      <a:avLst/>
                    </a:prstGeom>
                    <a:noFill/>
                    <a:ln w="9525">
                      <a:noFill/>
                      <a:miter lim="800000"/>
                      <a:headEnd/>
                      <a:tailEnd/>
                    </a:ln>
                  </pic:spPr>
                </pic:pic>
              </a:graphicData>
            </a:graphic>
          </wp:inline>
        </w:drawing>
      </w:r>
      <w:ins w:id="1091" w:author="Unknown">
        <w:r w:rsidRPr="00935250">
          <w:rPr>
            <w:rFonts w:ascii="Times New Roman" w:eastAsia="Times New Roman" w:hAnsi="Times New Roman" w:cs="Times New Roman"/>
            <w:sz w:val="24"/>
            <w:szCs w:val="24"/>
          </w:rPr>
          <w:br/>
          <w:t>show hidden line with : set nu option on vi command mode</w:t>
        </w:r>
      </w:ins>
    </w:p>
    <w:p w:rsidR="00935250" w:rsidRPr="00935250" w:rsidRDefault="00935250" w:rsidP="00935250">
      <w:pPr>
        <w:spacing w:before="100" w:beforeAutospacing="1" w:after="100" w:afterAutospacing="1" w:line="240" w:lineRule="auto"/>
        <w:rPr>
          <w:ins w:id="1092" w:author="Unknown"/>
          <w:rFonts w:ascii="Times New Roman" w:eastAsia="Times New Roman" w:hAnsi="Times New Roman" w:cs="Times New Roman"/>
          <w:sz w:val="24"/>
          <w:szCs w:val="24"/>
        </w:rPr>
      </w:pPr>
      <w:ins w:id="1093" w:author="Unknown">
        <w:r w:rsidRPr="00935250">
          <w:rPr>
            <w:rFonts w:ascii="Times New Roman" w:eastAsia="Times New Roman" w:hAnsi="Times New Roman" w:cs="Times New Roman"/>
            <w:sz w:val="24"/>
            <w:szCs w:val="24"/>
          </w:rPr>
          <w:t>You need to add three lines to the squid.conf file in the /etc/squid/ directory before activating Squid</w:t>
        </w:r>
      </w:ins>
    </w:p>
    <w:p w:rsidR="00935250" w:rsidRPr="00935250" w:rsidRDefault="00935250" w:rsidP="00935250">
      <w:pPr>
        <w:spacing w:before="100" w:beforeAutospacing="1" w:after="100" w:afterAutospacing="1" w:line="240" w:lineRule="auto"/>
        <w:rPr>
          <w:ins w:id="1094" w:author="Unknown"/>
          <w:rFonts w:ascii="Times New Roman" w:eastAsia="Times New Roman" w:hAnsi="Times New Roman" w:cs="Times New Roman"/>
          <w:sz w:val="24"/>
          <w:szCs w:val="24"/>
        </w:rPr>
      </w:pPr>
      <w:ins w:id="1095" w:author="Unknown">
        <w:r w:rsidRPr="00935250">
          <w:rPr>
            <w:rFonts w:ascii="Times New Roman" w:eastAsia="Times New Roman" w:hAnsi="Times New Roman" w:cs="Times New Roman"/>
            <w:sz w:val="24"/>
            <w:szCs w:val="24"/>
          </w:rPr>
          <w:t>First editing is about hostname locate visible_hostname tag near about line no 2835</w:t>
        </w:r>
        <w:r w:rsidRPr="00935250">
          <w:rPr>
            <w:rFonts w:ascii="Times New Roman" w:eastAsia="Times New Roman" w:hAnsi="Times New Roman" w:cs="Times New Roman"/>
            <w:sz w:val="24"/>
            <w:szCs w:val="24"/>
          </w:rPr>
          <w:br/>
        </w:r>
      </w:ins>
      <w:r>
        <w:rPr>
          <w:rFonts w:ascii="Times New Roman" w:eastAsia="Times New Roman" w:hAnsi="Times New Roman" w:cs="Times New Roman"/>
          <w:noProof/>
          <w:sz w:val="24"/>
          <w:szCs w:val="24"/>
        </w:rPr>
        <w:drawing>
          <wp:inline distT="0" distB="0" distL="0" distR="0">
            <wp:extent cx="3823970" cy="676910"/>
            <wp:effectExtent l="19050" t="0" r="5080" b="0"/>
            <wp:docPr id="722" name="Picture 722" descr="visible_hostname ta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2" descr="visible_hostname tag"/>
                    <pic:cNvPicPr>
                      <a:picLocks noChangeAspect="1" noChangeArrowheads="1"/>
                    </pic:cNvPicPr>
                  </pic:nvPicPr>
                  <pic:blipFill>
                    <a:blip r:embed="rId1421"/>
                    <a:srcRect/>
                    <a:stretch>
                      <a:fillRect/>
                    </a:stretch>
                  </pic:blipFill>
                  <pic:spPr bwMode="auto">
                    <a:xfrm>
                      <a:off x="0" y="0"/>
                      <a:ext cx="3823970" cy="676910"/>
                    </a:xfrm>
                    <a:prstGeom prst="rect">
                      <a:avLst/>
                    </a:prstGeom>
                    <a:noFill/>
                    <a:ln w="9525">
                      <a:noFill/>
                      <a:miter lim="800000"/>
                      <a:headEnd/>
                      <a:tailEnd/>
                    </a:ln>
                  </pic:spPr>
                </pic:pic>
              </a:graphicData>
            </a:graphic>
          </wp:inline>
        </w:drawing>
      </w:r>
      <w:ins w:id="1096" w:author="Unknown">
        <w:r w:rsidRPr="00935250">
          <w:rPr>
            <w:rFonts w:ascii="Times New Roman" w:eastAsia="Times New Roman" w:hAnsi="Times New Roman" w:cs="Times New Roman"/>
            <w:sz w:val="24"/>
            <w:szCs w:val="24"/>
          </w:rPr>
          <w:br/>
          <w:t>Go in the end of this tag near about line no and add the hostname which you have checked in pervious command</w:t>
        </w:r>
        <w:r w:rsidRPr="00935250">
          <w:rPr>
            <w:rFonts w:ascii="Times New Roman" w:eastAsia="Times New Roman" w:hAnsi="Times New Roman" w:cs="Times New Roman"/>
            <w:sz w:val="24"/>
            <w:szCs w:val="24"/>
          </w:rPr>
          <w:br/>
        </w:r>
      </w:ins>
      <w:r>
        <w:rPr>
          <w:rFonts w:ascii="Times New Roman" w:eastAsia="Times New Roman" w:hAnsi="Times New Roman" w:cs="Times New Roman"/>
          <w:noProof/>
          <w:sz w:val="24"/>
          <w:szCs w:val="24"/>
        </w:rPr>
        <w:drawing>
          <wp:inline distT="0" distB="0" distL="0" distR="0">
            <wp:extent cx="2672080" cy="581660"/>
            <wp:effectExtent l="19050" t="0" r="0" b="0"/>
            <wp:docPr id="723" name="Picture 723" descr="visible host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3" descr="visible hostname"/>
                    <pic:cNvPicPr>
                      <a:picLocks noChangeAspect="1" noChangeArrowheads="1"/>
                    </pic:cNvPicPr>
                  </pic:nvPicPr>
                  <pic:blipFill>
                    <a:blip r:embed="rId1422"/>
                    <a:srcRect/>
                    <a:stretch>
                      <a:fillRect/>
                    </a:stretch>
                  </pic:blipFill>
                  <pic:spPr bwMode="auto">
                    <a:xfrm>
                      <a:off x="0" y="0"/>
                      <a:ext cx="2672080" cy="581660"/>
                    </a:xfrm>
                    <a:prstGeom prst="rect">
                      <a:avLst/>
                    </a:prstGeom>
                    <a:noFill/>
                    <a:ln w="9525">
                      <a:noFill/>
                      <a:miter lim="800000"/>
                      <a:headEnd/>
                      <a:tailEnd/>
                    </a:ln>
                  </pic:spPr>
                </pic:pic>
              </a:graphicData>
            </a:graphic>
          </wp:inline>
        </w:drawing>
      </w:r>
    </w:p>
    <w:p w:rsidR="00935250" w:rsidRPr="00935250" w:rsidRDefault="00935250" w:rsidP="00935250">
      <w:pPr>
        <w:spacing w:before="100" w:beforeAutospacing="1" w:after="100" w:afterAutospacing="1" w:line="240" w:lineRule="auto"/>
        <w:rPr>
          <w:ins w:id="1097" w:author="Unknown"/>
          <w:rFonts w:ascii="Times New Roman" w:eastAsia="Times New Roman" w:hAnsi="Times New Roman" w:cs="Times New Roman"/>
          <w:sz w:val="24"/>
          <w:szCs w:val="24"/>
        </w:rPr>
      </w:pPr>
      <w:ins w:id="1098" w:author="Unknown">
        <w:r w:rsidRPr="00935250">
          <w:rPr>
            <w:rFonts w:ascii="Times New Roman" w:eastAsia="Times New Roman" w:hAnsi="Times New Roman" w:cs="Times New Roman"/>
            <w:sz w:val="24"/>
            <w:szCs w:val="24"/>
          </w:rPr>
          <w:t>By default squid works on port no 3128 but can change this. Port tag is located near line no 73</w:t>
        </w:r>
        <w:r w:rsidRPr="00935250">
          <w:rPr>
            <w:rFonts w:ascii="Times New Roman" w:eastAsia="Times New Roman" w:hAnsi="Times New Roman" w:cs="Times New Roman"/>
            <w:sz w:val="24"/>
            <w:szCs w:val="24"/>
          </w:rPr>
          <w:br/>
        </w:r>
      </w:ins>
      <w:r>
        <w:rPr>
          <w:rFonts w:ascii="Times New Roman" w:eastAsia="Times New Roman" w:hAnsi="Times New Roman" w:cs="Times New Roman"/>
          <w:noProof/>
          <w:sz w:val="24"/>
          <w:szCs w:val="24"/>
        </w:rPr>
        <w:drawing>
          <wp:inline distT="0" distB="0" distL="0" distR="0">
            <wp:extent cx="3705225" cy="854710"/>
            <wp:effectExtent l="19050" t="0" r="9525" b="0"/>
            <wp:docPr id="724" name="Picture 724" descr="port number ta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4" descr="port number tag"/>
                    <pic:cNvPicPr>
                      <a:picLocks noChangeAspect="1" noChangeArrowheads="1"/>
                    </pic:cNvPicPr>
                  </pic:nvPicPr>
                  <pic:blipFill>
                    <a:blip r:embed="rId1423"/>
                    <a:srcRect/>
                    <a:stretch>
                      <a:fillRect/>
                    </a:stretch>
                  </pic:blipFill>
                  <pic:spPr bwMode="auto">
                    <a:xfrm>
                      <a:off x="0" y="0"/>
                      <a:ext cx="3705225" cy="854710"/>
                    </a:xfrm>
                    <a:prstGeom prst="rect">
                      <a:avLst/>
                    </a:prstGeom>
                    <a:noFill/>
                    <a:ln w="9525">
                      <a:noFill/>
                      <a:miter lim="800000"/>
                      <a:headEnd/>
                      <a:tailEnd/>
                    </a:ln>
                  </pic:spPr>
                </pic:pic>
              </a:graphicData>
            </a:graphic>
          </wp:inline>
        </w:drawing>
      </w:r>
      <w:ins w:id="1099" w:author="Unknown">
        <w:r w:rsidRPr="00935250">
          <w:rPr>
            <w:rFonts w:ascii="Times New Roman" w:eastAsia="Times New Roman" w:hAnsi="Times New Roman" w:cs="Times New Roman"/>
            <w:sz w:val="24"/>
            <w:szCs w:val="24"/>
          </w:rPr>
          <w:br/>
        </w:r>
        <w:proofErr w:type="gramStart"/>
        <w:r w:rsidRPr="00935250">
          <w:rPr>
            <w:rFonts w:ascii="Times New Roman" w:eastAsia="Times New Roman" w:hAnsi="Times New Roman" w:cs="Times New Roman"/>
            <w:sz w:val="24"/>
            <w:szCs w:val="24"/>
          </w:rPr>
          <w:t>For</w:t>
        </w:r>
        <w:proofErr w:type="gramEnd"/>
        <w:r w:rsidRPr="00935250">
          <w:rPr>
            <w:rFonts w:ascii="Times New Roman" w:eastAsia="Times New Roman" w:hAnsi="Times New Roman" w:cs="Times New Roman"/>
            <w:sz w:val="24"/>
            <w:szCs w:val="24"/>
          </w:rPr>
          <w:t xml:space="preserve"> our example we using the default port.</w:t>
        </w:r>
      </w:ins>
    </w:p>
    <w:p w:rsidR="00935250" w:rsidRPr="00935250" w:rsidRDefault="00935250" w:rsidP="00935250">
      <w:pPr>
        <w:spacing w:before="100" w:beforeAutospacing="1" w:after="100" w:afterAutospacing="1" w:line="240" w:lineRule="auto"/>
        <w:rPr>
          <w:ins w:id="1100" w:author="Unknown"/>
          <w:rFonts w:ascii="Times New Roman" w:eastAsia="Times New Roman" w:hAnsi="Times New Roman" w:cs="Times New Roman"/>
          <w:sz w:val="24"/>
          <w:szCs w:val="24"/>
        </w:rPr>
      </w:pPr>
      <w:ins w:id="1101" w:author="Unknown">
        <w:r w:rsidRPr="00935250">
          <w:rPr>
            <w:rFonts w:ascii="Times New Roman" w:eastAsia="Times New Roman" w:hAnsi="Times New Roman" w:cs="Times New Roman"/>
            <w:sz w:val="24"/>
            <w:szCs w:val="24"/>
          </w:rPr>
          <w:lastRenderedPageBreak/>
          <w:t>Next editing is to create access control list. Access control tag is located near the line no 2226</w:t>
        </w:r>
        <w:r w:rsidRPr="00935250">
          <w:rPr>
            <w:rFonts w:ascii="Times New Roman" w:eastAsia="Times New Roman" w:hAnsi="Times New Roman" w:cs="Times New Roman"/>
            <w:sz w:val="24"/>
            <w:szCs w:val="24"/>
          </w:rPr>
          <w:br/>
        </w:r>
      </w:ins>
      <w:r>
        <w:rPr>
          <w:rFonts w:ascii="Times New Roman" w:eastAsia="Times New Roman" w:hAnsi="Times New Roman" w:cs="Times New Roman"/>
          <w:noProof/>
          <w:sz w:val="24"/>
          <w:szCs w:val="24"/>
        </w:rPr>
        <w:drawing>
          <wp:inline distT="0" distB="0" distL="0" distR="0">
            <wp:extent cx="3550920" cy="1033145"/>
            <wp:effectExtent l="19050" t="0" r="0" b="0"/>
            <wp:docPr id="725" name="Picture 725" descr="access control ta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5" descr="access control tag"/>
                    <pic:cNvPicPr>
                      <a:picLocks noChangeAspect="1" noChangeArrowheads="1"/>
                    </pic:cNvPicPr>
                  </pic:nvPicPr>
                  <pic:blipFill>
                    <a:blip r:embed="rId1424"/>
                    <a:srcRect/>
                    <a:stretch>
                      <a:fillRect/>
                    </a:stretch>
                  </pic:blipFill>
                  <pic:spPr bwMode="auto">
                    <a:xfrm>
                      <a:off x="0" y="0"/>
                      <a:ext cx="3550920" cy="1033145"/>
                    </a:xfrm>
                    <a:prstGeom prst="rect">
                      <a:avLst/>
                    </a:prstGeom>
                    <a:noFill/>
                    <a:ln w="9525">
                      <a:noFill/>
                      <a:miter lim="800000"/>
                      <a:headEnd/>
                      <a:tailEnd/>
                    </a:ln>
                  </pic:spPr>
                </pic:pic>
              </a:graphicData>
            </a:graphic>
          </wp:inline>
        </w:drawing>
      </w:r>
    </w:p>
    <w:p w:rsidR="00935250" w:rsidRPr="00935250" w:rsidRDefault="00935250" w:rsidP="00935250">
      <w:pPr>
        <w:spacing w:before="100" w:beforeAutospacing="1" w:after="100" w:afterAutospacing="1" w:line="240" w:lineRule="auto"/>
        <w:rPr>
          <w:ins w:id="1102" w:author="Unknown"/>
          <w:rFonts w:ascii="Times New Roman" w:eastAsia="Times New Roman" w:hAnsi="Times New Roman" w:cs="Times New Roman"/>
          <w:sz w:val="24"/>
          <w:szCs w:val="24"/>
        </w:rPr>
      </w:pPr>
      <w:ins w:id="1103" w:author="Unknown">
        <w:r w:rsidRPr="00935250">
          <w:rPr>
            <w:rFonts w:ascii="Times New Roman" w:eastAsia="Times New Roman" w:hAnsi="Times New Roman" w:cs="Times New Roman"/>
            <w:sz w:val="24"/>
            <w:szCs w:val="24"/>
          </w:rPr>
          <w:t xml:space="preserve">We will create three access </w:t>
        </w:r>
        <w:proofErr w:type="gramStart"/>
        <w:r w:rsidRPr="00935250">
          <w:rPr>
            <w:rFonts w:ascii="Times New Roman" w:eastAsia="Times New Roman" w:hAnsi="Times New Roman" w:cs="Times New Roman"/>
            <w:sz w:val="24"/>
            <w:szCs w:val="24"/>
          </w:rPr>
          <w:t>list</w:t>
        </w:r>
        <w:proofErr w:type="gramEnd"/>
        <w:r w:rsidRPr="00935250">
          <w:rPr>
            <w:rFonts w:ascii="Times New Roman" w:eastAsia="Times New Roman" w:hAnsi="Times New Roman" w:cs="Times New Roman"/>
            <w:sz w:val="24"/>
            <w:szCs w:val="24"/>
          </w:rPr>
          <w:t>.</w:t>
        </w:r>
      </w:ins>
    </w:p>
    <w:p w:rsidR="00935250" w:rsidRPr="00935250" w:rsidRDefault="00935250" w:rsidP="00935250">
      <w:pPr>
        <w:numPr>
          <w:ilvl w:val="0"/>
          <w:numId w:val="98"/>
        </w:numPr>
        <w:spacing w:before="100" w:beforeAutospacing="1" w:after="100" w:afterAutospacing="1" w:line="240" w:lineRule="auto"/>
        <w:rPr>
          <w:ins w:id="1104" w:author="Unknown"/>
          <w:rFonts w:ascii="Times New Roman" w:eastAsia="Times New Roman" w:hAnsi="Times New Roman" w:cs="Times New Roman"/>
          <w:sz w:val="24"/>
          <w:szCs w:val="24"/>
        </w:rPr>
      </w:pPr>
      <w:ins w:id="1105" w:author="Unknown">
        <w:r w:rsidRPr="00935250">
          <w:rPr>
            <w:rFonts w:ascii="Times New Roman" w:eastAsia="Times New Roman" w:hAnsi="Times New Roman" w:cs="Times New Roman"/>
            <w:sz w:val="24"/>
            <w:szCs w:val="24"/>
          </w:rPr>
          <w:t>First to block host with ip address 192.168.1.7 from accessing internet.</w:t>
        </w:r>
      </w:ins>
    </w:p>
    <w:p w:rsidR="00935250" w:rsidRPr="00935250" w:rsidRDefault="00935250" w:rsidP="00935250">
      <w:pPr>
        <w:numPr>
          <w:ilvl w:val="0"/>
          <w:numId w:val="98"/>
        </w:numPr>
        <w:spacing w:before="100" w:beforeAutospacing="1" w:after="100" w:afterAutospacing="1" w:line="240" w:lineRule="auto"/>
        <w:rPr>
          <w:ins w:id="1106" w:author="Unknown"/>
          <w:rFonts w:ascii="Times New Roman" w:eastAsia="Times New Roman" w:hAnsi="Times New Roman" w:cs="Times New Roman"/>
          <w:sz w:val="24"/>
          <w:szCs w:val="24"/>
        </w:rPr>
      </w:pPr>
      <w:ins w:id="1107" w:author="Unknown">
        <w:r w:rsidRPr="00935250">
          <w:rPr>
            <w:rFonts w:ascii="Times New Roman" w:eastAsia="Times New Roman" w:hAnsi="Times New Roman" w:cs="Times New Roman"/>
            <w:sz w:val="24"/>
            <w:szCs w:val="24"/>
          </w:rPr>
          <w:t>Second to block a particular site.</w:t>
        </w:r>
      </w:ins>
    </w:p>
    <w:p w:rsidR="00935250" w:rsidRPr="00935250" w:rsidRDefault="00935250" w:rsidP="00935250">
      <w:pPr>
        <w:numPr>
          <w:ilvl w:val="0"/>
          <w:numId w:val="98"/>
        </w:numPr>
        <w:spacing w:before="100" w:beforeAutospacing="1" w:after="100" w:afterAutospacing="1" w:line="240" w:lineRule="auto"/>
        <w:rPr>
          <w:ins w:id="1108" w:author="Unknown"/>
          <w:rFonts w:ascii="Times New Roman" w:eastAsia="Times New Roman" w:hAnsi="Times New Roman" w:cs="Times New Roman"/>
          <w:sz w:val="24"/>
          <w:szCs w:val="24"/>
        </w:rPr>
      </w:pPr>
      <w:ins w:id="1109" w:author="Unknown">
        <w:r w:rsidRPr="00935250">
          <w:rPr>
            <w:rFonts w:ascii="Times New Roman" w:eastAsia="Times New Roman" w:hAnsi="Times New Roman" w:cs="Times New Roman"/>
            <w:sz w:val="24"/>
            <w:szCs w:val="24"/>
          </w:rPr>
          <w:t>Third to allow our lab network for accessing internet.</w:t>
        </w:r>
      </w:ins>
    </w:p>
    <w:p w:rsidR="00935250" w:rsidRPr="00935250" w:rsidRDefault="00935250" w:rsidP="00935250">
      <w:pPr>
        <w:spacing w:before="100" w:beforeAutospacing="1" w:after="100" w:afterAutospacing="1" w:line="240" w:lineRule="auto"/>
        <w:rPr>
          <w:ins w:id="1110" w:author="Unknown"/>
          <w:rFonts w:ascii="Times New Roman" w:eastAsia="Times New Roman" w:hAnsi="Times New Roman" w:cs="Times New Roman"/>
          <w:sz w:val="24"/>
          <w:szCs w:val="24"/>
        </w:rPr>
      </w:pPr>
      <w:ins w:id="1111" w:author="Unknown">
        <w:r w:rsidRPr="00935250">
          <w:rPr>
            <w:rFonts w:ascii="Times New Roman" w:eastAsia="Times New Roman" w:hAnsi="Times New Roman" w:cs="Times New Roman"/>
            <w:sz w:val="24"/>
            <w:szCs w:val="24"/>
          </w:rPr>
          <w:t>Go in the end of access control tag near about line 2410 and create access list as show here</w:t>
        </w:r>
        <w:r w:rsidRPr="00935250">
          <w:rPr>
            <w:rFonts w:ascii="Times New Roman" w:eastAsia="Times New Roman" w:hAnsi="Times New Roman" w:cs="Times New Roman"/>
            <w:sz w:val="24"/>
            <w:szCs w:val="24"/>
          </w:rPr>
          <w:br/>
        </w:r>
      </w:ins>
      <w:r>
        <w:rPr>
          <w:rFonts w:ascii="Times New Roman" w:eastAsia="Times New Roman" w:hAnsi="Times New Roman" w:cs="Times New Roman"/>
          <w:noProof/>
          <w:sz w:val="24"/>
          <w:szCs w:val="24"/>
        </w:rPr>
        <w:drawing>
          <wp:inline distT="0" distB="0" distL="0" distR="0">
            <wp:extent cx="4595495" cy="1128395"/>
            <wp:effectExtent l="19050" t="0" r="0" b="0"/>
            <wp:docPr id="726" name="Picture 726" descr="access list tag in squid.con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6" descr="access list tag in squid.conf"/>
                    <pic:cNvPicPr>
                      <a:picLocks noChangeAspect="1" noChangeArrowheads="1"/>
                    </pic:cNvPicPr>
                  </pic:nvPicPr>
                  <pic:blipFill>
                    <a:blip r:embed="rId1425"/>
                    <a:srcRect/>
                    <a:stretch>
                      <a:fillRect/>
                    </a:stretch>
                  </pic:blipFill>
                  <pic:spPr bwMode="auto">
                    <a:xfrm>
                      <a:off x="0" y="0"/>
                      <a:ext cx="4595495" cy="1128395"/>
                    </a:xfrm>
                    <a:prstGeom prst="rect">
                      <a:avLst/>
                    </a:prstGeom>
                    <a:noFill/>
                    <a:ln w="9525">
                      <a:noFill/>
                      <a:miter lim="800000"/>
                      <a:headEnd/>
                      <a:tailEnd/>
                    </a:ln>
                  </pic:spPr>
                </pic:pic>
              </a:graphicData>
            </a:graphic>
          </wp:inline>
        </w:drawing>
      </w:r>
    </w:p>
    <w:p w:rsidR="00935250" w:rsidRPr="00935250" w:rsidRDefault="00935250" w:rsidP="00935250">
      <w:pPr>
        <w:spacing w:before="100" w:beforeAutospacing="1" w:after="100" w:afterAutospacing="1" w:line="240" w:lineRule="auto"/>
        <w:rPr>
          <w:ins w:id="1112" w:author="Unknown"/>
          <w:rFonts w:ascii="Times New Roman" w:eastAsia="Times New Roman" w:hAnsi="Times New Roman" w:cs="Times New Roman"/>
          <w:sz w:val="24"/>
          <w:szCs w:val="24"/>
        </w:rPr>
      </w:pPr>
      <w:ins w:id="1113" w:author="Unknown">
        <w:r w:rsidRPr="00935250">
          <w:rPr>
            <w:rFonts w:ascii="Times New Roman" w:eastAsia="Times New Roman" w:hAnsi="Times New Roman" w:cs="Times New Roman"/>
            <w:sz w:val="24"/>
            <w:szCs w:val="24"/>
          </w:rPr>
          <w:t xml:space="preserve">Final editing is to implement whatever access list you have configured in access list tag go to http access tag near line no 2482 </w:t>
        </w:r>
        <w:r w:rsidRPr="00935250">
          <w:rPr>
            <w:rFonts w:ascii="Times New Roman" w:eastAsia="Times New Roman" w:hAnsi="Times New Roman" w:cs="Times New Roman"/>
            <w:sz w:val="24"/>
            <w:szCs w:val="24"/>
          </w:rPr>
          <w:br/>
        </w:r>
      </w:ins>
      <w:r>
        <w:rPr>
          <w:rFonts w:ascii="Times New Roman" w:eastAsia="Times New Roman" w:hAnsi="Times New Roman" w:cs="Times New Roman"/>
          <w:noProof/>
          <w:sz w:val="24"/>
          <w:szCs w:val="24"/>
        </w:rPr>
        <w:drawing>
          <wp:inline distT="0" distB="0" distL="0" distR="0">
            <wp:extent cx="4785995" cy="819150"/>
            <wp:effectExtent l="19050" t="0" r="0" b="0"/>
            <wp:docPr id="727" name="Picture 727" descr="http access ta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7" descr="http access tag"/>
                    <pic:cNvPicPr>
                      <a:picLocks noChangeAspect="1" noChangeArrowheads="1"/>
                    </pic:cNvPicPr>
                  </pic:nvPicPr>
                  <pic:blipFill>
                    <a:blip r:embed="rId1426"/>
                    <a:srcRect/>
                    <a:stretch>
                      <a:fillRect/>
                    </a:stretch>
                  </pic:blipFill>
                  <pic:spPr bwMode="auto">
                    <a:xfrm>
                      <a:off x="0" y="0"/>
                      <a:ext cx="4785995" cy="819150"/>
                    </a:xfrm>
                    <a:prstGeom prst="rect">
                      <a:avLst/>
                    </a:prstGeom>
                    <a:noFill/>
                    <a:ln w="9525">
                      <a:noFill/>
                      <a:miter lim="800000"/>
                      <a:headEnd/>
                      <a:tailEnd/>
                    </a:ln>
                  </pic:spPr>
                </pic:pic>
              </a:graphicData>
            </a:graphic>
          </wp:inline>
        </w:drawing>
      </w:r>
      <w:ins w:id="1114" w:author="Unknown">
        <w:r w:rsidRPr="00935250">
          <w:rPr>
            <w:rFonts w:ascii="Times New Roman" w:eastAsia="Times New Roman" w:hAnsi="Times New Roman" w:cs="Times New Roman"/>
            <w:sz w:val="24"/>
            <w:szCs w:val="24"/>
          </w:rPr>
          <w:br/>
          <w:t xml:space="preserve">In the end of this tag near line no 2529 apply the configured access list </w:t>
        </w:r>
        <w:r w:rsidRPr="00935250">
          <w:rPr>
            <w:rFonts w:ascii="Times New Roman" w:eastAsia="Times New Roman" w:hAnsi="Times New Roman" w:cs="Times New Roman"/>
            <w:sz w:val="24"/>
            <w:szCs w:val="24"/>
          </w:rPr>
          <w:br/>
        </w:r>
      </w:ins>
      <w:r>
        <w:rPr>
          <w:rFonts w:ascii="Times New Roman" w:eastAsia="Times New Roman" w:hAnsi="Times New Roman" w:cs="Times New Roman"/>
          <w:noProof/>
          <w:sz w:val="24"/>
          <w:szCs w:val="24"/>
        </w:rPr>
        <w:drawing>
          <wp:inline distT="0" distB="0" distL="0" distR="0">
            <wp:extent cx="4797425" cy="1294130"/>
            <wp:effectExtent l="19050" t="0" r="3175" b="0"/>
            <wp:docPr id="728" name="Picture 728" descr="http ac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8" descr="http access"/>
                    <pic:cNvPicPr>
                      <a:picLocks noChangeAspect="1" noChangeArrowheads="1"/>
                    </pic:cNvPicPr>
                  </pic:nvPicPr>
                  <pic:blipFill>
                    <a:blip r:embed="rId1427"/>
                    <a:srcRect/>
                    <a:stretch>
                      <a:fillRect/>
                    </a:stretch>
                  </pic:blipFill>
                  <pic:spPr bwMode="auto">
                    <a:xfrm>
                      <a:off x="0" y="0"/>
                      <a:ext cx="4797425" cy="1294130"/>
                    </a:xfrm>
                    <a:prstGeom prst="rect">
                      <a:avLst/>
                    </a:prstGeom>
                    <a:noFill/>
                    <a:ln w="9525">
                      <a:noFill/>
                      <a:miter lim="800000"/>
                      <a:headEnd/>
                      <a:tailEnd/>
                    </a:ln>
                  </pic:spPr>
                </pic:pic>
              </a:graphicData>
            </a:graphic>
          </wp:inline>
        </w:drawing>
      </w:r>
    </w:p>
    <w:p w:rsidR="00935250" w:rsidRPr="00935250" w:rsidRDefault="00935250" w:rsidP="00935250">
      <w:pPr>
        <w:spacing w:before="100" w:beforeAutospacing="1" w:after="100" w:afterAutospacing="1" w:line="240" w:lineRule="auto"/>
        <w:rPr>
          <w:ins w:id="1115" w:author="Unknown"/>
          <w:rFonts w:ascii="Times New Roman" w:eastAsia="Times New Roman" w:hAnsi="Times New Roman" w:cs="Times New Roman"/>
          <w:sz w:val="24"/>
          <w:szCs w:val="24"/>
        </w:rPr>
      </w:pPr>
      <w:ins w:id="1116" w:author="Unknown">
        <w:r w:rsidRPr="00935250">
          <w:rPr>
            <w:rFonts w:ascii="Times New Roman" w:eastAsia="Times New Roman" w:hAnsi="Times New Roman" w:cs="Times New Roman"/>
            <w:sz w:val="24"/>
            <w:szCs w:val="24"/>
          </w:rPr>
          <w:t xml:space="preserve">Be very careful about the order of access list alway put http_access deny all line in the end of all line. Whatever access </w:t>
        </w:r>
        <w:proofErr w:type="gramStart"/>
        <w:r w:rsidRPr="00935250">
          <w:rPr>
            <w:rFonts w:ascii="Times New Roman" w:eastAsia="Times New Roman" w:hAnsi="Times New Roman" w:cs="Times New Roman"/>
            <w:sz w:val="24"/>
            <w:szCs w:val="24"/>
          </w:rPr>
          <w:t>list defined below the http_access deny</w:t>
        </w:r>
        <w:proofErr w:type="gramEnd"/>
        <w:r w:rsidRPr="00935250">
          <w:rPr>
            <w:rFonts w:ascii="Times New Roman" w:eastAsia="Times New Roman" w:hAnsi="Times New Roman" w:cs="Times New Roman"/>
            <w:sz w:val="24"/>
            <w:szCs w:val="24"/>
          </w:rPr>
          <w:t xml:space="preserve"> all line will never be checked.</w:t>
        </w:r>
      </w:ins>
    </w:p>
    <w:p w:rsidR="00935250" w:rsidRPr="00935250" w:rsidRDefault="00935250" w:rsidP="00935250">
      <w:pPr>
        <w:spacing w:before="100" w:beforeAutospacing="1" w:after="100" w:afterAutospacing="1" w:line="240" w:lineRule="auto"/>
        <w:rPr>
          <w:ins w:id="1117" w:author="Unknown"/>
          <w:rFonts w:ascii="Times New Roman" w:eastAsia="Times New Roman" w:hAnsi="Times New Roman" w:cs="Times New Roman"/>
          <w:sz w:val="24"/>
          <w:szCs w:val="24"/>
        </w:rPr>
      </w:pPr>
      <w:ins w:id="1118" w:author="Unknown">
        <w:r w:rsidRPr="00935250">
          <w:rPr>
            <w:rFonts w:ascii="Times New Roman" w:eastAsia="Times New Roman" w:hAnsi="Times New Roman" w:cs="Times New Roman"/>
            <w:sz w:val="24"/>
            <w:szCs w:val="24"/>
          </w:rPr>
          <w:t>You have made necessary changed in squid.conf now save it and return to command prompt.</w:t>
        </w:r>
      </w:ins>
    </w:p>
    <w:p w:rsidR="00935250" w:rsidRPr="00935250" w:rsidRDefault="00935250" w:rsidP="00935250">
      <w:pPr>
        <w:spacing w:before="100" w:beforeAutospacing="1" w:after="100" w:afterAutospacing="1" w:line="240" w:lineRule="auto"/>
        <w:rPr>
          <w:ins w:id="1119" w:author="Unknown"/>
          <w:rFonts w:ascii="Times New Roman" w:eastAsia="Times New Roman" w:hAnsi="Times New Roman" w:cs="Times New Roman"/>
          <w:sz w:val="24"/>
          <w:szCs w:val="24"/>
        </w:rPr>
      </w:pPr>
      <w:ins w:id="1120" w:author="Unknown">
        <w:r w:rsidRPr="00935250">
          <w:rPr>
            <w:rFonts w:ascii="Times New Roman" w:eastAsia="Times New Roman" w:hAnsi="Times New Roman" w:cs="Times New Roman"/>
            <w:sz w:val="24"/>
            <w:szCs w:val="24"/>
          </w:rPr>
          <w:t xml:space="preserve">We have created </w:t>
        </w:r>
        <w:proofErr w:type="gramStart"/>
        <w:r w:rsidRPr="00935250">
          <w:rPr>
            <w:rFonts w:ascii="Times New Roman" w:eastAsia="Times New Roman" w:hAnsi="Times New Roman" w:cs="Times New Roman"/>
            <w:sz w:val="24"/>
            <w:szCs w:val="24"/>
          </w:rPr>
          <w:t>a</w:t>
        </w:r>
        <w:proofErr w:type="gramEnd"/>
        <w:r w:rsidRPr="00935250">
          <w:rPr>
            <w:rFonts w:ascii="Times New Roman" w:eastAsia="Times New Roman" w:hAnsi="Times New Roman" w:cs="Times New Roman"/>
            <w:sz w:val="24"/>
            <w:szCs w:val="24"/>
          </w:rPr>
          <w:t xml:space="preserve"> access list web_deny to filter the web traffic. We have set http_access deny web_deny tag in squid.conf. Now you can add the </w:t>
        </w:r>
        <w:proofErr w:type="gramStart"/>
        <w:r w:rsidRPr="00935250">
          <w:rPr>
            <w:rFonts w:ascii="Times New Roman" w:eastAsia="Times New Roman" w:hAnsi="Times New Roman" w:cs="Times New Roman"/>
            <w:sz w:val="24"/>
            <w:szCs w:val="24"/>
          </w:rPr>
          <w:t>url</w:t>
        </w:r>
        <w:proofErr w:type="gramEnd"/>
        <w:r w:rsidRPr="00935250">
          <w:rPr>
            <w:rFonts w:ascii="Times New Roman" w:eastAsia="Times New Roman" w:hAnsi="Times New Roman" w:cs="Times New Roman"/>
            <w:sz w:val="24"/>
            <w:szCs w:val="24"/>
          </w:rPr>
          <w:t xml:space="preserve"> of those websites in this file which you want block.</w:t>
        </w:r>
      </w:ins>
    </w:p>
    <w:p w:rsidR="00935250" w:rsidRPr="00935250" w:rsidRDefault="00935250" w:rsidP="00935250">
      <w:pPr>
        <w:spacing w:before="100" w:beforeAutospacing="1" w:after="100" w:afterAutospacing="1" w:line="240" w:lineRule="auto"/>
        <w:rPr>
          <w:ins w:id="1121" w:author="Unknown"/>
          <w:rFonts w:ascii="Times New Roman" w:eastAsia="Times New Roman" w:hAnsi="Times New Roman" w:cs="Times New Roman"/>
          <w:sz w:val="24"/>
          <w:szCs w:val="24"/>
        </w:rPr>
      </w:pPr>
      <w:ins w:id="1122" w:author="Unknown">
        <w:r w:rsidRPr="00935250">
          <w:rPr>
            <w:rFonts w:ascii="Times New Roman" w:eastAsia="Times New Roman" w:hAnsi="Times New Roman" w:cs="Times New Roman"/>
            <w:sz w:val="24"/>
            <w:szCs w:val="24"/>
          </w:rPr>
          <w:lastRenderedPageBreak/>
          <w:t>Now create /etc/squid/web_deny file.</w:t>
        </w:r>
        <w:r w:rsidRPr="00935250">
          <w:rPr>
            <w:rFonts w:ascii="Times New Roman" w:eastAsia="Times New Roman" w:hAnsi="Times New Roman" w:cs="Times New Roman"/>
            <w:sz w:val="24"/>
            <w:szCs w:val="24"/>
          </w:rPr>
          <w:br/>
        </w:r>
      </w:ins>
      <w:r>
        <w:rPr>
          <w:rFonts w:ascii="Times New Roman" w:eastAsia="Times New Roman" w:hAnsi="Times New Roman" w:cs="Times New Roman"/>
          <w:noProof/>
          <w:sz w:val="24"/>
          <w:szCs w:val="24"/>
        </w:rPr>
        <w:drawing>
          <wp:inline distT="0" distB="0" distL="0" distR="0">
            <wp:extent cx="3324860" cy="142240"/>
            <wp:effectExtent l="19050" t="0" r="8890" b="0"/>
            <wp:docPr id="729" name="Picture 729" descr="vi web_de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9" descr="vi web_deny"/>
                    <pic:cNvPicPr>
                      <a:picLocks noChangeAspect="1" noChangeArrowheads="1"/>
                    </pic:cNvPicPr>
                  </pic:nvPicPr>
                  <pic:blipFill>
                    <a:blip r:embed="rId1428"/>
                    <a:srcRect/>
                    <a:stretch>
                      <a:fillRect/>
                    </a:stretch>
                  </pic:blipFill>
                  <pic:spPr bwMode="auto">
                    <a:xfrm>
                      <a:off x="0" y="0"/>
                      <a:ext cx="3324860" cy="142240"/>
                    </a:xfrm>
                    <a:prstGeom prst="rect">
                      <a:avLst/>
                    </a:prstGeom>
                    <a:noFill/>
                    <a:ln w="9525">
                      <a:noFill/>
                      <a:miter lim="800000"/>
                      <a:headEnd/>
                      <a:tailEnd/>
                    </a:ln>
                  </pic:spPr>
                </pic:pic>
              </a:graphicData>
            </a:graphic>
          </wp:inline>
        </w:drawing>
      </w:r>
      <w:ins w:id="1123" w:author="Unknown">
        <w:r w:rsidRPr="00935250">
          <w:rPr>
            <w:rFonts w:ascii="Times New Roman" w:eastAsia="Times New Roman" w:hAnsi="Times New Roman" w:cs="Times New Roman"/>
            <w:sz w:val="24"/>
            <w:szCs w:val="24"/>
          </w:rPr>
          <w:br/>
        </w:r>
        <w:proofErr w:type="gramStart"/>
        <w:r w:rsidRPr="00935250">
          <w:rPr>
            <w:rFonts w:ascii="Times New Roman" w:eastAsia="Times New Roman" w:hAnsi="Times New Roman" w:cs="Times New Roman"/>
            <w:sz w:val="24"/>
            <w:szCs w:val="24"/>
          </w:rPr>
          <w:t>for</w:t>
        </w:r>
        <w:proofErr w:type="gramEnd"/>
        <w:r w:rsidRPr="00935250">
          <w:rPr>
            <w:rFonts w:ascii="Times New Roman" w:eastAsia="Times New Roman" w:hAnsi="Times New Roman" w:cs="Times New Roman"/>
            <w:sz w:val="24"/>
            <w:szCs w:val="24"/>
          </w:rPr>
          <w:t xml:space="preserve"> testing purpose in our example we are blocking www.google.com </w:t>
        </w:r>
        <w:r w:rsidRPr="00935250">
          <w:rPr>
            <w:rFonts w:ascii="Times New Roman" w:eastAsia="Times New Roman" w:hAnsi="Times New Roman" w:cs="Times New Roman"/>
            <w:sz w:val="24"/>
            <w:szCs w:val="24"/>
          </w:rPr>
          <w:br/>
        </w:r>
      </w:ins>
      <w:r>
        <w:rPr>
          <w:rFonts w:ascii="Times New Roman" w:eastAsia="Times New Roman" w:hAnsi="Times New Roman" w:cs="Times New Roman"/>
          <w:noProof/>
          <w:sz w:val="24"/>
          <w:szCs w:val="24"/>
        </w:rPr>
        <w:drawing>
          <wp:inline distT="0" distB="0" distL="0" distR="0">
            <wp:extent cx="1424940" cy="189865"/>
            <wp:effectExtent l="19050" t="0" r="3810" b="0"/>
            <wp:docPr id="730" name="Picture 730" descr="editing in web de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0" descr="editing in web deny"/>
                    <pic:cNvPicPr>
                      <a:picLocks noChangeAspect="1" noChangeArrowheads="1"/>
                    </pic:cNvPicPr>
                  </pic:nvPicPr>
                  <pic:blipFill>
                    <a:blip r:embed="rId1429"/>
                    <a:srcRect/>
                    <a:stretch>
                      <a:fillRect/>
                    </a:stretch>
                  </pic:blipFill>
                  <pic:spPr bwMode="auto">
                    <a:xfrm>
                      <a:off x="0" y="0"/>
                      <a:ext cx="1424940" cy="189865"/>
                    </a:xfrm>
                    <a:prstGeom prst="rect">
                      <a:avLst/>
                    </a:prstGeom>
                    <a:noFill/>
                    <a:ln w="9525">
                      <a:noFill/>
                      <a:miter lim="800000"/>
                      <a:headEnd/>
                      <a:tailEnd/>
                    </a:ln>
                  </pic:spPr>
                </pic:pic>
              </a:graphicData>
            </a:graphic>
          </wp:inline>
        </w:drawing>
      </w:r>
      <w:ins w:id="1124" w:author="Unknown">
        <w:r w:rsidRPr="00935250">
          <w:rPr>
            <w:rFonts w:ascii="Times New Roman" w:eastAsia="Times New Roman" w:hAnsi="Times New Roman" w:cs="Times New Roman"/>
            <w:sz w:val="24"/>
            <w:szCs w:val="24"/>
          </w:rPr>
          <w:br/>
          <w:t>you can add any sites url in this file which you want to block.</w:t>
        </w:r>
      </w:ins>
    </w:p>
    <w:p w:rsidR="00935250" w:rsidRPr="00935250" w:rsidRDefault="00935250" w:rsidP="00935250">
      <w:pPr>
        <w:spacing w:before="100" w:beforeAutospacing="1" w:after="100" w:afterAutospacing="1" w:line="240" w:lineRule="auto"/>
        <w:rPr>
          <w:ins w:id="1125" w:author="Unknown"/>
          <w:rFonts w:ascii="Times New Roman" w:eastAsia="Times New Roman" w:hAnsi="Times New Roman" w:cs="Times New Roman"/>
          <w:sz w:val="24"/>
          <w:szCs w:val="24"/>
        </w:rPr>
      </w:pPr>
      <w:ins w:id="1126" w:author="Unknown">
        <w:r w:rsidRPr="00935250">
          <w:rPr>
            <w:rFonts w:ascii="Times New Roman" w:eastAsia="Times New Roman" w:hAnsi="Times New Roman" w:cs="Times New Roman"/>
            <w:sz w:val="24"/>
            <w:szCs w:val="24"/>
          </w:rPr>
          <w:t>You have completed all necessary steps now start the squid service.</w:t>
        </w:r>
        <w:r w:rsidRPr="00935250">
          <w:rPr>
            <w:rFonts w:ascii="Times New Roman" w:eastAsia="Times New Roman" w:hAnsi="Times New Roman" w:cs="Times New Roman"/>
            <w:sz w:val="24"/>
            <w:szCs w:val="24"/>
          </w:rPr>
          <w:br/>
        </w:r>
      </w:ins>
      <w:r>
        <w:rPr>
          <w:rFonts w:ascii="Times New Roman" w:eastAsia="Times New Roman" w:hAnsi="Times New Roman" w:cs="Times New Roman"/>
          <w:noProof/>
          <w:sz w:val="24"/>
          <w:szCs w:val="24"/>
        </w:rPr>
        <w:drawing>
          <wp:inline distT="0" distB="0" distL="0" distR="0">
            <wp:extent cx="5735955" cy="1104265"/>
            <wp:effectExtent l="19050" t="0" r="0" b="0"/>
            <wp:docPr id="731" name="Picture 731" descr="service squid rest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1" descr="service squid restart"/>
                    <pic:cNvPicPr>
                      <a:picLocks noChangeAspect="1" noChangeArrowheads="1"/>
                    </pic:cNvPicPr>
                  </pic:nvPicPr>
                  <pic:blipFill>
                    <a:blip r:embed="rId1430"/>
                    <a:srcRect/>
                    <a:stretch>
                      <a:fillRect/>
                    </a:stretch>
                  </pic:blipFill>
                  <pic:spPr bwMode="auto">
                    <a:xfrm>
                      <a:off x="0" y="0"/>
                      <a:ext cx="5735955" cy="1104265"/>
                    </a:xfrm>
                    <a:prstGeom prst="rect">
                      <a:avLst/>
                    </a:prstGeom>
                    <a:noFill/>
                    <a:ln w="9525">
                      <a:noFill/>
                      <a:miter lim="800000"/>
                      <a:headEnd/>
                      <a:tailEnd/>
                    </a:ln>
                  </pic:spPr>
                </pic:pic>
              </a:graphicData>
            </a:graphic>
          </wp:inline>
        </w:drawing>
      </w:r>
    </w:p>
    <w:p w:rsidR="00935250" w:rsidRPr="00935250" w:rsidRDefault="00935250" w:rsidP="00935250">
      <w:pPr>
        <w:spacing w:before="100" w:beforeAutospacing="1" w:after="100" w:afterAutospacing="1" w:line="240" w:lineRule="auto"/>
        <w:outlineLvl w:val="2"/>
        <w:rPr>
          <w:ins w:id="1127" w:author="Unknown"/>
          <w:rFonts w:ascii="Times New Roman" w:eastAsia="Times New Roman" w:hAnsi="Times New Roman" w:cs="Times New Roman"/>
          <w:b/>
          <w:bCs/>
          <w:sz w:val="27"/>
          <w:szCs w:val="27"/>
        </w:rPr>
      </w:pPr>
      <w:ins w:id="1128" w:author="Unknown">
        <w:r w:rsidRPr="00935250">
          <w:rPr>
            <w:rFonts w:ascii="Times New Roman" w:eastAsia="Times New Roman" w:hAnsi="Times New Roman" w:cs="Times New Roman"/>
            <w:b/>
            <w:bCs/>
            <w:sz w:val="27"/>
            <w:szCs w:val="27"/>
          </w:rPr>
          <w:t>Squid client configuration</w:t>
        </w:r>
      </w:ins>
    </w:p>
    <w:p w:rsidR="00935250" w:rsidRPr="00935250" w:rsidRDefault="00935250" w:rsidP="00935250">
      <w:pPr>
        <w:spacing w:before="100" w:beforeAutospacing="1" w:after="100" w:afterAutospacing="1" w:line="240" w:lineRule="auto"/>
        <w:rPr>
          <w:ins w:id="1129" w:author="Unknown"/>
          <w:rFonts w:ascii="Times New Roman" w:eastAsia="Times New Roman" w:hAnsi="Times New Roman" w:cs="Times New Roman"/>
          <w:sz w:val="24"/>
          <w:szCs w:val="24"/>
        </w:rPr>
      </w:pPr>
      <w:ins w:id="1130" w:author="Unknown">
        <w:r w:rsidRPr="00935250">
          <w:rPr>
            <w:rFonts w:ascii="Times New Roman" w:eastAsia="Times New Roman" w:hAnsi="Times New Roman" w:cs="Times New Roman"/>
            <w:sz w:val="24"/>
            <w:szCs w:val="24"/>
          </w:rPr>
          <w:t>On client set the ip configuration. Set proxy servers ip 192.168.1.3 to default getway and dns server ip on client system.</w:t>
        </w:r>
      </w:ins>
    </w:p>
    <w:p w:rsidR="00935250" w:rsidRPr="00935250" w:rsidRDefault="00935250" w:rsidP="00935250">
      <w:pPr>
        <w:spacing w:before="100" w:beforeAutospacing="1" w:after="100" w:afterAutospacing="1" w:line="240" w:lineRule="auto"/>
        <w:rPr>
          <w:ins w:id="1131" w:author="Unknown"/>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3336925" cy="1947545"/>
            <wp:effectExtent l="19050" t="0" r="0" b="0"/>
            <wp:docPr id="732" name="Picture 732" descr="ip setti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2" descr="ip setting "/>
                    <pic:cNvPicPr>
                      <a:picLocks noChangeAspect="1" noChangeArrowheads="1"/>
                    </pic:cNvPicPr>
                  </pic:nvPicPr>
                  <pic:blipFill>
                    <a:blip r:embed="rId1431"/>
                    <a:srcRect/>
                    <a:stretch>
                      <a:fillRect/>
                    </a:stretch>
                  </pic:blipFill>
                  <pic:spPr bwMode="auto">
                    <a:xfrm>
                      <a:off x="0" y="0"/>
                      <a:ext cx="3336925" cy="1947545"/>
                    </a:xfrm>
                    <a:prstGeom prst="rect">
                      <a:avLst/>
                    </a:prstGeom>
                    <a:noFill/>
                    <a:ln w="9525">
                      <a:noFill/>
                      <a:miter lim="800000"/>
                      <a:headEnd/>
                      <a:tailEnd/>
                    </a:ln>
                  </pic:spPr>
                </pic:pic>
              </a:graphicData>
            </a:graphic>
          </wp:inline>
        </w:drawing>
      </w:r>
    </w:p>
    <w:p w:rsidR="00935250" w:rsidRPr="00935250" w:rsidRDefault="00935250" w:rsidP="00935250">
      <w:pPr>
        <w:spacing w:before="100" w:beforeAutospacing="1" w:after="100" w:afterAutospacing="1" w:line="240" w:lineRule="auto"/>
        <w:rPr>
          <w:ins w:id="1132" w:author="Unknown"/>
          <w:rFonts w:ascii="Times New Roman" w:eastAsia="Times New Roman" w:hAnsi="Times New Roman" w:cs="Times New Roman"/>
          <w:sz w:val="24"/>
          <w:szCs w:val="24"/>
        </w:rPr>
      </w:pPr>
      <w:ins w:id="1133" w:author="Unknown">
        <w:r w:rsidRPr="00935250">
          <w:rPr>
            <w:rFonts w:ascii="Times New Roman" w:eastAsia="Times New Roman" w:hAnsi="Times New Roman" w:cs="Times New Roman"/>
            <w:sz w:val="24"/>
            <w:szCs w:val="24"/>
          </w:rPr>
          <w:t>Now open the web browser and set the port number and ip address of proxy server in connection tab</w:t>
        </w:r>
        <w:r w:rsidRPr="00935250">
          <w:rPr>
            <w:rFonts w:ascii="Times New Roman" w:eastAsia="Times New Roman" w:hAnsi="Times New Roman" w:cs="Times New Roman"/>
            <w:sz w:val="24"/>
            <w:szCs w:val="24"/>
          </w:rPr>
          <w:br/>
        </w:r>
      </w:ins>
      <w:r>
        <w:rPr>
          <w:rFonts w:ascii="Times New Roman" w:eastAsia="Times New Roman" w:hAnsi="Times New Roman" w:cs="Times New Roman"/>
          <w:noProof/>
          <w:sz w:val="24"/>
          <w:szCs w:val="24"/>
        </w:rPr>
        <w:lastRenderedPageBreak/>
        <w:drawing>
          <wp:inline distT="0" distB="0" distL="0" distR="0">
            <wp:extent cx="5913755" cy="4227830"/>
            <wp:effectExtent l="19050" t="0" r="0" b="0"/>
            <wp:docPr id="733" name="Picture 733" descr="internet explorer set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3" descr="internet explorer setting"/>
                    <pic:cNvPicPr>
                      <a:picLocks noChangeAspect="1" noChangeArrowheads="1"/>
                    </pic:cNvPicPr>
                  </pic:nvPicPr>
                  <pic:blipFill>
                    <a:blip r:embed="rId1432"/>
                    <a:srcRect/>
                    <a:stretch>
                      <a:fillRect/>
                    </a:stretch>
                  </pic:blipFill>
                  <pic:spPr bwMode="auto">
                    <a:xfrm>
                      <a:off x="0" y="0"/>
                      <a:ext cx="5913755" cy="4227830"/>
                    </a:xfrm>
                    <a:prstGeom prst="rect">
                      <a:avLst/>
                    </a:prstGeom>
                    <a:noFill/>
                    <a:ln w="9525">
                      <a:noFill/>
                      <a:miter lim="800000"/>
                      <a:headEnd/>
                      <a:tailEnd/>
                    </a:ln>
                  </pic:spPr>
                </pic:pic>
              </a:graphicData>
            </a:graphic>
          </wp:inline>
        </w:drawing>
      </w:r>
      <w:ins w:id="1134" w:author="Unknown">
        <w:r w:rsidRPr="00935250">
          <w:rPr>
            <w:rFonts w:ascii="Times New Roman" w:eastAsia="Times New Roman" w:hAnsi="Times New Roman" w:cs="Times New Roman"/>
            <w:sz w:val="24"/>
            <w:szCs w:val="24"/>
          </w:rPr>
          <w:br/>
        </w:r>
        <w:proofErr w:type="gramStart"/>
        <w:r w:rsidRPr="00935250">
          <w:rPr>
            <w:rFonts w:ascii="Times New Roman" w:eastAsia="Times New Roman" w:hAnsi="Times New Roman" w:cs="Times New Roman"/>
            <w:sz w:val="24"/>
            <w:szCs w:val="24"/>
          </w:rPr>
          <w:t>If</w:t>
        </w:r>
        <w:proofErr w:type="gramEnd"/>
        <w:r w:rsidRPr="00935250">
          <w:rPr>
            <w:rFonts w:ascii="Times New Roman" w:eastAsia="Times New Roman" w:hAnsi="Times New Roman" w:cs="Times New Roman"/>
            <w:sz w:val="24"/>
            <w:szCs w:val="24"/>
          </w:rPr>
          <w:t xml:space="preserve"> you can successful retrieve website mean squid is working correctly </w:t>
        </w:r>
        <w:r w:rsidRPr="00935250">
          <w:rPr>
            <w:rFonts w:ascii="Times New Roman" w:eastAsia="Times New Roman" w:hAnsi="Times New Roman" w:cs="Times New Roman"/>
            <w:sz w:val="24"/>
            <w:szCs w:val="24"/>
          </w:rPr>
          <w:br/>
        </w:r>
      </w:ins>
      <w:r>
        <w:rPr>
          <w:rFonts w:ascii="Times New Roman" w:eastAsia="Times New Roman" w:hAnsi="Times New Roman" w:cs="Times New Roman"/>
          <w:noProof/>
          <w:sz w:val="24"/>
          <w:szCs w:val="24"/>
        </w:rPr>
        <w:drawing>
          <wp:inline distT="0" distB="0" distL="0" distR="0">
            <wp:extent cx="5617210" cy="3408045"/>
            <wp:effectExtent l="19050" t="0" r="2540" b="0"/>
            <wp:docPr id="734" name="Picture 734" descr="web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4" descr="web page"/>
                    <pic:cNvPicPr>
                      <a:picLocks noChangeAspect="1" noChangeArrowheads="1"/>
                    </pic:cNvPicPr>
                  </pic:nvPicPr>
                  <pic:blipFill>
                    <a:blip r:embed="rId1433"/>
                    <a:srcRect/>
                    <a:stretch>
                      <a:fillRect/>
                    </a:stretch>
                  </pic:blipFill>
                  <pic:spPr bwMode="auto">
                    <a:xfrm>
                      <a:off x="0" y="0"/>
                      <a:ext cx="5617210" cy="3408045"/>
                    </a:xfrm>
                    <a:prstGeom prst="rect">
                      <a:avLst/>
                    </a:prstGeom>
                    <a:noFill/>
                    <a:ln w="9525">
                      <a:noFill/>
                      <a:miter lim="800000"/>
                      <a:headEnd/>
                      <a:tailEnd/>
                    </a:ln>
                  </pic:spPr>
                </pic:pic>
              </a:graphicData>
            </a:graphic>
          </wp:inline>
        </w:drawing>
      </w:r>
    </w:p>
    <w:p w:rsidR="00935250" w:rsidRPr="00935250" w:rsidRDefault="00935250" w:rsidP="00935250">
      <w:pPr>
        <w:spacing w:before="100" w:beforeAutospacing="1" w:after="100" w:afterAutospacing="1" w:line="240" w:lineRule="auto"/>
        <w:rPr>
          <w:ins w:id="1135" w:author="Unknown"/>
          <w:rFonts w:ascii="Times New Roman" w:eastAsia="Times New Roman" w:hAnsi="Times New Roman" w:cs="Times New Roman"/>
          <w:sz w:val="24"/>
          <w:szCs w:val="24"/>
        </w:rPr>
      </w:pPr>
      <w:ins w:id="1136" w:author="Unknown">
        <w:r w:rsidRPr="00935250">
          <w:rPr>
            <w:rFonts w:ascii="Times New Roman" w:eastAsia="Times New Roman" w:hAnsi="Times New Roman" w:cs="Times New Roman"/>
            <w:sz w:val="24"/>
            <w:szCs w:val="24"/>
          </w:rPr>
          <w:lastRenderedPageBreak/>
          <w:t xml:space="preserve">Now try to open www.google.com </w:t>
        </w:r>
        <w:r w:rsidRPr="00935250">
          <w:rPr>
            <w:rFonts w:ascii="Times New Roman" w:eastAsia="Times New Roman" w:hAnsi="Times New Roman" w:cs="Times New Roman"/>
            <w:sz w:val="24"/>
            <w:szCs w:val="24"/>
          </w:rPr>
          <w:br/>
        </w:r>
      </w:ins>
      <w:r>
        <w:rPr>
          <w:rFonts w:ascii="Times New Roman" w:eastAsia="Times New Roman" w:hAnsi="Times New Roman" w:cs="Times New Roman"/>
          <w:noProof/>
          <w:sz w:val="24"/>
          <w:szCs w:val="24"/>
        </w:rPr>
        <w:drawing>
          <wp:inline distT="0" distB="0" distL="0" distR="0">
            <wp:extent cx="5415280" cy="3455670"/>
            <wp:effectExtent l="19050" t="0" r="0" b="0"/>
            <wp:docPr id="735" name="Picture 735" descr="deny web ac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 descr="deny web access"/>
                    <pic:cNvPicPr>
                      <a:picLocks noChangeAspect="1" noChangeArrowheads="1"/>
                    </pic:cNvPicPr>
                  </pic:nvPicPr>
                  <pic:blipFill>
                    <a:blip r:embed="rId1434"/>
                    <a:srcRect/>
                    <a:stretch>
                      <a:fillRect/>
                    </a:stretch>
                  </pic:blipFill>
                  <pic:spPr bwMode="auto">
                    <a:xfrm>
                      <a:off x="0" y="0"/>
                      <a:ext cx="5415280" cy="3455670"/>
                    </a:xfrm>
                    <a:prstGeom prst="rect">
                      <a:avLst/>
                    </a:prstGeom>
                    <a:noFill/>
                    <a:ln w="9525">
                      <a:noFill/>
                      <a:miter lim="800000"/>
                      <a:headEnd/>
                      <a:tailEnd/>
                    </a:ln>
                  </pic:spPr>
                </pic:pic>
              </a:graphicData>
            </a:graphic>
          </wp:inline>
        </w:drawing>
      </w:r>
    </w:p>
    <w:p w:rsidR="00935250" w:rsidRPr="00935250" w:rsidRDefault="00935250" w:rsidP="00935250">
      <w:pPr>
        <w:spacing w:before="100" w:beforeAutospacing="1" w:after="100" w:afterAutospacing="1" w:line="240" w:lineRule="auto"/>
        <w:rPr>
          <w:ins w:id="1137" w:author="Unknown"/>
          <w:rFonts w:ascii="Times New Roman" w:eastAsia="Times New Roman" w:hAnsi="Times New Roman" w:cs="Times New Roman"/>
          <w:sz w:val="24"/>
          <w:szCs w:val="24"/>
        </w:rPr>
      </w:pPr>
      <w:ins w:id="1138" w:author="Unknown">
        <w:r w:rsidRPr="00935250">
          <w:rPr>
            <w:rFonts w:ascii="Times New Roman" w:eastAsia="Times New Roman" w:hAnsi="Times New Roman" w:cs="Times New Roman"/>
            <w:sz w:val="24"/>
            <w:szCs w:val="24"/>
          </w:rPr>
          <w:t xml:space="preserve">Now go system which ip address is 192.168.1.7 and try to access after doing same setting </w:t>
        </w:r>
        <w:r w:rsidRPr="00935250">
          <w:rPr>
            <w:rFonts w:ascii="Times New Roman" w:eastAsia="Times New Roman" w:hAnsi="Times New Roman" w:cs="Times New Roman"/>
            <w:sz w:val="24"/>
            <w:szCs w:val="24"/>
          </w:rPr>
          <w:br/>
        </w:r>
      </w:ins>
      <w:r>
        <w:rPr>
          <w:rFonts w:ascii="Times New Roman" w:eastAsia="Times New Roman" w:hAnsi="Times New Roman" w:cs="Times New Roman"/>
          <w:noProof/>
          <w:sz w:val="24"/>
          <w:szCs w:val="24"/>
        </w:rPr>
        <w:drawing>
          <wp:inline distT="0" distB="0" distL="0" distR="0">
            <wp:extent cx="5688330" cy="2280285"/>
            <wp:effectExtent l="19050" t="0" r="7620" b="0"/>
            <wp:docPr id="736" name="Picture 736" descr="deny host in squ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6" descr="deny host in squid"/>
                    <pic:cNvPicPr>
                      <a:picLocks noChangeAspect="1" noChangeArrowheads="1"/>
                    </pic:cNvPicPr>
                  </pic:nvPicPr>
                  <pic:blipFill>
                    <a:blip r:embed="rId1435"/>
                    <a:srcRect/>
                    <a:stretch>
                      <a:fillRect/>
                    </a:stretch>
                  </pic:blipFill>
                  <pic:spPr bwMode="auto">
                    <a:xfrm>
                      <a:off x="0" y="0"/>
                      <a:ext cx="5688330" cy="2280285"/>
                    </a:xfrm>
                    <a:prstGeom prst="rect">
                      <a:avLst/>
                    </a:prstGeom>
                    <a:noFill/>
                    <a:ln w="9525">
                      <a:noFill/>
                      <a:miter lim="800000"/>
                      <a:headEnd/>
                      <a:tailEnd/>
                    </a:ln>
                  </pic:spPr>
                </pic:pic>
              </a:graphicData>
            </a:graphic>
          </wp:inline>
        </w:drawing>
      </w:r>
    </w:p>
    <w:p w:rsidR="00935250" w:rsidRPr="00935250" w:rsidRDefault="00935250" w:rsidP="00935250">
      <w:pPr>
        <w:spacing w:before="100" w:beforeAutospacing="1" w:after="100" w:afterAutospacing="1" w:line="240" w:lineRule="auto"/>
        <w:outlineLvl w:val="1"/>
        <w:rPr>
          <w:rFonts w:ascii="Times New Roman" w:eastAsia="Times New Roman" w:hAnsi="Times New Roman" w:cs="Times New Roman"/>
          <w:b/>
          <w:bCs/>
          <w:sz w:val="36"/>
          <w:szCs w:val="36"/>
        </w:rPr>
      </w:pPr>
      <w:hyperlink r:id="rId1436" w:history="1">
        <w:r w:rsidRPr="00935250">
          <w:rPr>
            <w:rFonts w:ascii="Times New Roman" w:eastAsia="Times New Roman" w:hAnsi="Times New Roman" w:cs="Times New Roman"/>
            <w:b/>
            <w:bCs/>
            <w:color w:val="0000FF"/>
            <w:sz w:val="36"/>
            <w:szCs w:val="36"/>
            <w:u w:val="single"/>
          </w:rPr>
          <w:t>How to configure sendmail server in Linux</w:t>
        </w:r>
      </w:hyperlink>
    </w:p>
    <w:p w:rsidR="00935250" w:rsidRPr="00935250" w:rsidRDefault="00935250" w:rsidP="00935250">
      <w:pPr>
        <w:numPr>
          <w:ilvl w:val="0"/>
          <w:numId w:val="99"/>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noProof/>
          <w:color w:val="0000FF"/>
          <w:sz w:val="24"/>
          <w:szCs w:val="24"/>
        </w:rPr>
        <w:drawing>
          <wp:inline distT="0" distB="0" distL="0" distR="0">
            <wp:extent cx="142240" cy="166370"/>
            <wp:effectExtent l="19050" t="0" r="0" b="0"/>
            <wp:docPr id="756" name="Picture 756" descr="Print">
              <a:hlinkClick xmlns:a="http://schemas.openxmlformats.org/drawingml/2006/main" r:id="rId1437" tooltip="&quot;Prin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6" descr="Print">
                      <a:hlinkClick r:id="rId1437" tooltip="&quot;Print&quot;"/>
                    </pic:cNvPr>
                    <pic:cNvPicPr>
                      <a:picLocks noChangeAspect="1" noChangeArrowheads="1"/>
                    </pic:cNvPicPr>
                  </pic:nvPicPr>
                  <pic:blipFill>
                    <a:blip r:embed="rId44"/>
                    <a:srcRect/>
                    <a:stretch>
                      <a:fillRect/>
                    </a:stretch>
                  </pic:blipFill>
                  <pic:spPr bwMode="auto">
                    <a:xfrm>
                      <a:off x="0" y="0"/>
                      <a:ext cx="142240" cy="166370"/>
                    </a:xfrm>
                    <a:prstGeom prst="rect">
                      <a:avLst/>
                    </a:prstGeom>
                    <a:noFill/>
                    <a:ln w="9525">
                      <a:noFill/>
                      <a:miter lim="800000"/>
                      <a:headEnd/>
                      <a:tailEnd/>
                    </a:ln>
                  </pic:spPr>
                </pic:pic>
              </a:graphicData>
            </a:graphic>
          </wp:inline>
        </w:drawing>
      </w:r>
    </w:p>
    <w:p w:rsidR="00935250" w:rsidRPr="00935250" w:rsidRDefault="00935250" w:rsidP="00935250">
      <w:pPr>
        <w:spacing w:before="100" w:beforeAutospacing="1" w:after="100" w:afterAutospacing="1" w:line="240" w:lineRule="auto"/>
        <w:rPr>
          <w:ins w:id="1139" w:author="Unknown"/>
          <w:rFonts w:ascii="Times New Roman" w:eastAsia="Times New Roman" w:hAnsi="Times New Roman" w:cs="Times New Roman"/>
          <w:sz w:val="24"/>
          <w:szCs w:val="24"/>
        </w:rPr>
      </w:pPr>
      <w:ins w:id="1140" w:author="Unknown">
        <w:r w:rsidRPr="00935250">
          <w:rPr>
            <w:rFonts w:ascii="Times New Roman" w:eastAsia="Times New Roman" w:hAnsi="Times New Roman" w:cs="Times New Roman"/>
            <w:sz w:val="24"/>
            <w:szCs w:val="24"/>
          </w:rPr>
          <w:t xml:space="preserve">In a company environment, email is an essential component to the work day. Email is used to communicate with both internal employees and external customers. In exam you will be tested to configure the </w:t>
        </w:r>
        <w:r w:rsidRPr="00935250">
          <w:rPr>
            <w:rFonts w:ascii="Times New Roman" w:eastAsia="Times New Roman" w:hAnsi="Times New Roman" w:cs="Times New Roman"/>
            <w:b/>
            <w:bCs/>
            <w:sz w:val="24"/>
            <w:szCs w:val="24"/>
          </w:rPr>
          <w:t>send mail server</w:t>
        </w:r>
        <w:r w:rsidRPr="00935250">
          <w:rPr>
            <w:rFonts w:ascii="Times New Roman" w:eastAsia="Times New Roman" w:hAnsi="Times New Roman" w:cs="Times New Roman"/>
            <w:sz w:val="24"/>
            <w:szCs w:val="24"/>
          </w:rPr>
          <w:t xml:space="preserve"> for you local LAN.</w:t>
        </w:r>
      </w:ins>
    </w:p>
    <w:p w:rsidR="00935250" w:rsidRPr="00935250" w:rsidRDefault="00935250" w:rsidP="00935250">
      <w:pPr>
        <w:spacing w:before="100" w:beforeAutospacing="1" w:after="100" w:afterAutospacing="1" w:line="240" w:lineRule="auto"/>
        <w:rPr>
          <w:ins w:id="1141" w:author="Unknown"/>
          <w:rFonts w:ascii="Times New Roman" w:eastAsia="Times New Roman" w:hAnsi="Times New Roman" w:cs="Times New Roman"/>
          <w:sz w:val="24"/>
          <w:szCs w:val="24"/>
        </w:rPr>
      </w:pPr>
      <w:ins w:id="1142" w:author="Unknown">
        <w:r w:rsidRPr="00935250">
          <w:rPr>
            <w:rFonts w:ascii="Times New Roman" w:eastAsia="Times New Roman" w:hAnsi="Times New Roman" w:cs="Times New Roman"/>
            <w:sz w:val="24"/>
            <w:szCs w:val="24"/>
          </w:rPr>
          <w:lastRenderedPageBreak/>
          <w:t xml:space="preserve">By default sendmail server allows to connect to local host only. So we should edit the </w:t>
        </w:r>
        <w:r w:rsidRPr="00935250">
          <w:rPr>
            <w:rFonts w:ascii="Times New Roman" w:eastAsia="Times New Roman" w:hAnsi="Times New Roman" w:cs="Times New Roman"/>
            <w:b/>
            <w:bCs/>
            <w:sz w:val="24"/>
            <w:szCs w:val="24"/>
          </w:rPr>
          <w:t>/etc/mail/sendmail.mc</w:t>
        </w:r>
        <w:r w:rsidRPr="00935250">
          <w:rPr>
            <w:rFonts w:ascii="Times New Roman" w:eastAsia="Times New Roman" w:hAnsi="Times New Roman" w:cs="Times New Roman"/>
            <w:sz w:val="24"/>
            <w:szCs w:val="24"/>
          </w:rPr>
          <w:t xml:space="preserve"> file to allow connect to other hosts.</w:t>
        </w:r>
      </w:ins>
    </w:p>
    <w:p w:rsidR="00935250" w:rsidRPr="00935250" w:rsidRDefault="00935250" w:rsidP="00935250">
      <w:pPr>
        <w:spacing w:before="100" w:beforeAutospacing="1" w:after="100" w:afterAutospacing="1" w:line="240" w:lineRule="auto"/>
        <w:rPr>
          <w:ins w:id="1143" w:author="Unknown"/>
          <w:rFonts w:ascii="Times New Roman" w:eastAsia="Times New Roman" w:hAnsi="Times New Roman" w:cs="Times New Roman"/>
          <w:sz w:val="24"/>
          <w:szCs w:val="24"/>
        </w:rPr>
      </w:pPr>
      <w:ins w:id="1144" w:author="Unknown">
        <w:r w:rsidRPr="00935250">
          <w:rPr>
            <w:rFonts w:ascii="Times New Roman" w:eastAsia="Times New Roman" w:hAnsi="Times New Roman" w:cs="Times New Roman"/>
            <w:sz w:val="24"/>
            <w:szCs w:val="24"/>
          </w:rPr>
          <w:t xml:space="preserve">The </w:t>
        </w:r>
        <w:r w:rsidRPr="00935250">
          <w:rPr>
            <w:rFonts w:ascii="Times New Roman" w:eastAsia="Times New Roman" w:hAnsi="Times New Roman" w:cs="Times New Roman"/>
            <w:b/>
            <w:bCs/>
            <w:sz w:val="24"/>
            <w:szCs w:val="24"/>
          </w:rPr>
          <w:t>sendmail</w:t>
        </w:r>
        <w:r w:rsidRPr="00935250">
          <w:rPr>
            <w:rFonts w:ascii="Times New Roman" w:eastAsia="Times New Roman" w:hAnsi="Times New Roman" w:cs="Times New Roman"/>
            <w:sz w:val="24"/>
            <w:szCs w:val="24"/>
          </w:rPr>
          <w:t xml:space="preserve"> daemon is configured from a directory of files in /etc/mail and a directory of configuration files in </w:t>
        </w:r>
        <w:r w:rsidRPr="00935250">
          <w:rPr>
            <w:rFonts w:ascii="Times New Roman" w:eastAsia="Times New Roman" w:hAnsi="Times New Roman" w:cs="Times New Roman"/>
            <w:b/>
            <w:bCs/>
            <w:sz w:val="24"/>
            <w:szCs w:val="24"/>
          </w:rPr>
          <w:t>/usr/share/sendmail-cf</w:t>
        </w:r>
        <w:r w:rsidRPr="00935250">
          <w:rPr>
            <w:rFonts w:ascii="Times New Roman" w:eastAsia="Times New Roman" w:hAnsi="Times New Roman" w:cs="Times New Roman"/>
            <w:sz w:val="24"/>
            <w:szCs w:val="24"/>
          </w:rPr>
          <w:t>. There are two basic configuration files:</w:t>
        </w:r>
      </w:ins>
    </w:p>
    <w:p w:rsidR="00935250" w:rsidRPr="00935250" w:rsidRDefault="00935250" w:rsidP="00935250">
      <w:pPr>
        <w:numPr>
          <w:ilvl w:val="0"/>
          <w:numId w:val="100"/>
        </w:numPr>
        <w:spacing w:before="100" w:beforeAutospacing="1" w:after="100" w:afterAutospacing="1" w:line="240" w:lineRule="auto"/>
        <w:rPr>
          <w:ins w:id="1145" w:author="Unknown"/>
          <w:rFonts w:ascii="Times New Roman" w:eastAsia="Times New Roman" w:hAnsi="Times New Roman" w:cs="Times New Roman"/>
          <w:sz w:val="24"/>
          <w:szCs w:val="24"/>
        </w:rPr>
      </w:pPr>
      <w:proofErr w:type="gramStart"/>
      <w:ins w:id="1146" w:author="Unknown">
        <w:r w:rsidRPr="00935250">
          <w:rPr>
            <w:rFonts w:ascii="Times New Roman" w:eastAsia="Times New Roman" w:hAnsi="Times New Roman" w:cs="Times New Roman"/>
            <w:b/>
            <w:bCs/>
            <w:sz w:val="24"/>
            <w:szCs w:val="24"/>
          </w:rPr>
          <w:t>sendmail.cf</w:t>
        </w:r>
        <w:proofErr w:type="gramEnd"/>
        <w:r w:rsidRPr="00935250">
          <w:rPr>
            <w:rFonts w:ascii="Times New Roman" w:eastAsia="Times New Roman" w:hAnsi="Times New Roman" w:cs="Times New Roman"/>
            <w:sz w:val="24"/>
            <w:szCs w:val="24"/>
          </w:rPr>
          <w:t xml:space="preserve"> The main sendmail configuration file.</w:t>
        </w:r>
      </w:ins>
    </w:p>
    <w:p w:rsidR="00935250" w:rsidRPr="00935250" w:rsidRDefault="00935250" w:rsidP="00935250">
      <w:pPr>
        <w:numPr>
          <w:ilvl w:val="0"/>
          <w:numId w:val="100"/>
        </w:numPr>
        <w:spacing w:before="100" w:beforeAutospacing="1" w:after="100" w:afterAutospacing="1" w:line="240" w:lineRule="auto"/>
        <w:rPr>
          <w:ins w:id="1147" w:author="Unknown"/>
          <w:rFonts w:ascii="Times New Roman" w:eastAsia="Times New Roman" w:hAnsi="Times New Roman" w:cs="Times New Roman"/>
          <w:sz w:val="24"/>
          <w:szCs w:val="24"/>
        </w:rPr>
      </w:pPr>
      <w:proofErr w:type="gramStart"/>
      <w:ins w:id="1148" w:author="Unknown">
        <w:r w:rsidRPr="00935250">
          <w:rPr>
            <w:rFonts w:ascii="Times New Roman" w:eastAsia="Times New Roman" w:hAnsi="Times New Roman" w:cs="Times New Roman"/>
            <w:b/>
            <w:bCs/>
            <w:sz w:val="24"/>
            <w:szCs w:val="24"/>
          </w:rPr>
          <w:t>sendmail.mc</w:t>
        </w:r>
        <w:proofErr w:type="gramEnd"/>
        <w:r w:rsidRPr="00935250">
          <w:rPr>
            <w:rFonts w:ascii="Times New Roman" w:eastAsia="Times New Roman" w:hAnsi="Times New Roman" w:cs="Times New Roman"/>
            <w:b/>
            <w:bCs/>
            <w:sz w:val="24"/>
            <w:szCs w:val="24"/>
          </w:rPr>
          <w:t xml:space="preserve"> </w:t>
        </w:r>
        <w:r w:rsidRPr="00935250">
          <w:rPr>
            <w:rFonts w:ascii="Times New Roman" w:eastAsia="Times New Roman" w:hAnsi="Times New Roman" w:cs="Times New Roman"/>
            <w:sz w:val="24"/>
            <w:szCs w:val="24"/>
          </w:rPr>
          <w:t xml:space="preserve">A macro that's easier to edit, which can be used to generate a new </w:t>
        </w:r>
        <w:r w:rsidRPr="00935250">
          <w:rPr>
            <w:rFonts w:ascii="Times New Roman" w:eastAsia="Times New Roman" w:hAnsi="Times New Roman" w:cs="Times New Roman"/>
            <w:b/>
            <w:bCs/>
            <w:sz w:val="24"/>
            <w:szCs w:val="24"/>
          </w:rPr>
          <w:t>sendmail.cf</w:t>
        </w:r>
        <w:r w:rsidRPr="00935250">
          <w:rPr>
            <w:rFonts w:ascii="Times New Roman" w:eastAsia="Times New Roman" w:hAnsi="Times New Roman" w:cs="Times New Roman"/>
            <w:sz w:val="24"/>
            <w:szCs w:val="24"/>
          </w:rPr>
          <w:t xml:space="preserve"> file.</w:t>
        </w:r>
      </w:ins>
    </w:p>
    <w:p w:rsidR="00935250" w:rsidRPr="00935250" w:rsidRDefault="00935250" w:rsidP="00935250">
      <w:pPr>
        <w:spacing w:before="100" w:beforeAutospacing="1" w:after="100" w:afterAutospacing="1" w:line="240" w:lineRule="auto"/>
        <w:rPr>
          <w:ins w:id="1149" w:author="Unknown"/>
          <w:rFonts w:ascii="Times New Roman" w:eastAsia="Times New Roman" w:hAnsi="Times New Roman" w:cs="Times New Roman"/>
          <w:sz w:val="24"/>
          <w:szCs w:val="24"/>
        </w:rPr>
      </w:pPr>
      <w:ins w:id="1150" w:author="Unknown">
        <w:r w:rsidRPr="00935250">
          <w:rPr>
            <w:rFonts w:ascii="Times New Roman" w:eastAsia="Times New Roman" w:hAnsi="Times New Roman" w:cs="Times New Roman"/>
            <w:sz w:val="24"/>
            <w:szCs w:val="24"/>
          </w:rPr>
          <w:t>For this example we are using two systems one linux server one linux clients. These are the pre quest for a sendmail server</w:t>
        </w:r>
      </w:ins>
    </w:p>
    <w:p w:rsidR="00935250" w:rsidRPr="00935250" w:rsidRDefault="00935250" w:rsidP="00935250">
      <w:pPr>
        <w:numPr>
          <w:ilvl w:val="0"/>
          <w:numId w:val="101"/>
        </w:numPr>
        <w:spacing w:before="100" w:beforeAutospacing="1" w:after="100" w:afterAutospacing="1" w:line="240" w:lineRule="auto"/>
        <w:rPr>
          <w:ins w:id="1151" w:author="Unknown"/>
          <w:rFonts w:ascii="Times New Roman" w:eastAsia="Times New Roman" w:hAnsi="Times New Roman" w:cs="Times New Roman"/>
          <w:sz w:val="24"/>
          <w:szCs w:val="24"/>
        </w:rPr>
      </w:pPr>
      <w:ins w:id="1152" w:author="Unknown">
        <w:r w:rsidRPr="00935250">
          <w:rPr>
            <w:rFonts w:ascii="Times New Roman" w:eastAsia="Times New Roman" w:hAnsi="Times New Roman" w:cs="Times New Roman"/>
            <w:sz w:val="24"/>
            <w:szCs w:val="24"/>
          </w:rPr>
          <w:t>A linux server with ip address 192.168.0.254 and hostname Server</w:t>
        </w:r>
      </w:ins>
    </w:p>
    <w:p w:rsidR="00935250" w:rsidRPr="00935250" w:rsidRDefault="00935250" w:rsidP="00935250">
      <w:pPr>
        <w:numPr>
          <w:ilvl w:val="0"/>
          <w:numId w:val="101"/>
        </w:numPr>
        <w:spacing w:before="100" w:beforeAutospacing="1" w:after="100" w:afterAutospacing="1" w:line="240" w:lineRule="auto"/>
        <w:rPr>
          <w:ins w:id="1153" w:author="Unknown"/>
          <w:rFonts w:ascii="Times New Roman" w:eastAsia="Times New Roman" w:hAnsi="Times New Roman" w:cs="Times New Roman"/>
          <w:sz w:val="24"/>
          <w:szCs w:val="24"/>
        </w:rPr>
      </w:pPr>
      <w:ins w:id="1154" w:author="Unknown">
        <w:r w:rsidRPr="00935250">
          <w:rPr>
            <w:rFonts w:ascii="Times New Roman" w:eastAsia="Times New Roman" w:hAnsi="Times New Roman" w:cs="Times New Roman"/>
            <w:sz w:val="24"/>
            <w:szCs w:val="24"/>
          </w:rPr>
          <w:t>A linux client with ip address 192.168.0.1 and hostname Client1</w:t>
        </w:r>
      </w:ins>
    </w:p>
    <w:p w:rsidR="00935250" w:rsidRPr="00935250" w:rsidRDefault="00935250" w:rsidP="00935250">
      <w:pPr>
        <w:numPr>
          <w:ilvl w:val="0"/>
          <w:numId w:val="101"/>
        </w:numPr>
        <w:spacing w:before="100" w:beforeAutospacing="1" w:after="100" w:afterAutospacing="1" w:line="240" w:lineRule="auto"/>
        <w:rPr>
          <w:ins w:id="1155" w:author="Unknown"/>
          <w:rFonts w:ascii="Times New Roman" w:eastAsia="Times New Roman" w:hAnsi="Times New Roman" w:cs="Times New Roman"/>
          <w:sz w:val="24"/>
          <w:szCs w:val="24"/>
        </w:rPr>
      </w:pPr>
      <w:ins w:id="1156" w:author="Unknown">
        <w:r w:rsidRPr="00935250">
          <w:rPr>
            <w:rFonts w:ascii="Times New Roman" w:eastAsia="Times New Roman" w:hAnsi="Times New Roman" w:cs="Times New Roman"/>
            <w:sz w:val="24"/>
            <w:szCs w:val="24"/>
          </w:rPr>
          <w:t>A Configured DNS server on Linux server</w:t>
        </w:r>
      </w:ins>
    </w:p>
    <w:p w:rsidR="00935250" w:rsidRPr="00935250" w:rsidRDefault="00935250" w:rsidP="00935250">
      <w:pPr>
        <w:numPr>
          <w:ilvl w:val="0"/>
          <w:numId w:val="101"/>
        </w:numPr>
        <w:spacing w:before="100" w:beforeAutospacing="1" w:after="100" w:afterAutospacing="1" w:line="240" w:lineRule="auto"/>
        <w:rPr>
          <w:ins w:id="1157" w:author="Unknown"/>
          <w:rFonts w:ascii="Times New Roman" w:eastAsia="Times New Roman" w:hAnsi="Times New Roman" w:cs="Times New Roman"/>
          <w:sz w:val="24"/>
          <w:szCs w:val="24"/>
        </w:rPr>
      </w:pPr>
      <w:ins w:id="1158" w:author="Unknown">
        <w:r w:rsidRPr="00935250">
          <w:rPr>
            <w:rFonts w:ascii="Times New Roman" w:eastAsia="Times New Roman" w:hAnsi="Times New Roman" w:cs="Times New Roman"/>
            <w:sz w:val="24"/>
            <w:szCs w:val="24"/>
          </w:rPr>
          <w:t>Updated /etc/hosts file on both linux system</w:t>
        </w:r>
      </w:ins>
    </w:p>
    <w:p w:rsidR="00935250" w:rsidRPr="00935250" w:rsidRDefault="00935250" w:rsidP="00935250">
      <w:pPr>
        <w:numPr>
          <w:ilvl w:val="0"/>
          <w:numId w:val="101"/>
        </w:numPr>
        <w:spacing w:before="100" w:beforeAutospacing="1" w:after="100" w:afterAutospacing="1" w:line="240" w:lineRule="auto"/>
        <w:rPr>
          <w:ins w:id="1159" w:author="Unknown"/>
          <w:rFonts w:ascii="Times New Roman" w:eastAsia="Times New Roman" w:hAnsi="Times New Roman" w:cs="Times New Roman"/>
          <w:sz w:val="24"/>
          <w:szCs w:val="24"/>
        </w:rPr>
      </w:pPr>
      <w:ins w:id="1160" w:author="Unknown">
        <w:r w:rsidRPr="00935250">
          <w:rPr>
            <w:rFonts w:ascii="Times New Roman" w:eastAsia="Times New Roman" w:hAnsi="Times New Roman" w:cs="Times New Roman"/>
            <w:sz w:val="24"/>
            <w:szCs w:val="24"/>
          </w:rPr>
          <w:t>Running portmap and xinetd services</w:t>
        </w:r>
      </w:ins>
    </w:p>
    <w:p w:rsidR="00935250" w:rsidRPr="00935250" w:rsidRDefault="00935250" w:rsidP="00935250">
      <w:pPr>
        <w:numPr>
          <w:ilvl w:val="0"/>
          <w:numId w:val="101"/>
        </w:numPr>
        <w:spacing w:before="100" w:beforeAutospacing="1" w:after="100" w:afterAutospacing="1" w:line="240" w:lineRule="auto"/>
        <w:rPr>
          <w:ins w:id="1161" w:author="Unknown"/>
          <w:rFonts w:ascii="Times New Roman" w:eastAsia="Times New Roman" w:hAnsi="Times New Roman" w:cs="Times New Roman"/>
          <w:sz w:val="24"/>
          <w:szCs w:val="24"/>
        </w:rPr>
      </w:pPr>
      <w:ins w:id="1162" w:author="Unknown">
        <w:r w:rsidRPr="00935250">
          <w:rPr>
            <w:rFonts w:ascii="Times New Roman" w:eastAsia="Times New Roman" w:hAnsi="Times New Roman" w:cs="Times New Roman"/>
            <w:sz w:val="24"/>
            <w:szCs w:val="24"/>
          </w:rPr>
          <w:t>Firewall should be off on server</w:t>
        </w:r>
      </w:ins>
    </w:p>
    <w:p w:rsidR="00935250" w:rsidRPr="00935250" w:rsidRDefault="00935250" w:rsidP="00935250">
      <w:pPr>
        <w:spacing w:before="100" w:beforeAutospacing="1" w:after="100" w:afterAutospacing="1" w:line="240" w:lineRule="auto"/>
        <w:rPr>
          <w:ins w:id="1163" w:author="Unknown"/>
          <w:rFonts w:ascii="Times New Roman" w:eastAsia="Times New Roman" w:hAnsi="Times New Roman" w:cs="Times New Roman"/>
          <w:sz w:val="24"/>
          <w:szCs w:val="24"/>
        </w:rPr>
      </w:pPr>
      <w:ins w:id="1164" w:author="Unknown">
        <w:r w:rsidRPr="00935250">
          <w:rPr>
            <w:rFonts w:ascii="Times New Roman" w:eastAsia="Times New Roman" w:hAnsi="Times New Roman" w:cs="Times New Roman"/>
            <w:sz w:val="24"/>
            <w:szCs w:val="24"/>
          </w:rPr>
          <w:t xml:space="preserve">We suggest you to review that article and configure DNS server before start configuration of </w:t>
        </w:r>
        <w:r w:rsidRPr="00935250">
          <w:rPr>
            <w:rFonts w:ascii="Times New Roman" w:eastAsia="Times New Roman" w:hAnsi="Times New Roman" w:cs="Times New Roman"/>
            <w:b/>
            <w:bCs/>
            <w:sz w:val="24"/>
            <w:szCs w:val="24"/>
          </w:rPr>
          <w:t>sendmail server.</w:t>
        </w:r>
        <w:r w:rsidRPr="00935250">
          <w:rPr>
            <w:rFonts w:ascii="Times New Roman" w:eastAsia="Times New Roman" w:hAnsi="Times New Roman" w:cs="Times New Roman"/>
            <w:sz w:val="24"/>
            <w:szCs w:val="24"/>
          </w:rPr>
          <w:t xml:space="preserve"> Once you have completed the necessary steps follow this guide.</w:t>
        </w:r>
      </w:ins>
    </w:p>
    <w:p w:rsidR="00935250" w:rsidRPr="00935250" w:rsidRDefault="00935250" w:rsidP="00935250">
      <w:pPr>
        <w:spacing w:before="100" w:beforeAutospacing="1" w:after="100" w:afterAutospacing="1" w:line="240" w:lineRule="auto"/>
        <w:outlineLvl w:val="2"/>
        <w:rPr>
          <w:ins w:id="1165" w:author="Unknown"/>
          <w:rFonts w:ascii="Times New Roman" w:eastAsia="Times New Roman" w:hAnsi="Times New Roman" w:cs="Times New Roman"/>
          <w:b/>
          <w:bCs/>
          <w:sz w:val="27"/>
          <w:szCs w:val="27"/>
        </w:rPr>
      </w:pPr>
      <w:ins w:id="1166" w:author="Unknown">
        <w:r w:rsidRPr="00935250">
          <w:rPr>
            <w:rFonts w:ascii="Times New Roman" w:eastAsia="Times New Roman" w:hAnsi="Times New Roman" w:cs="Times New Roman"/>
            <w:b/>
            <w:bCs/>
            <w:sz w:val="27"/>
            <w:szCs w:val="27"/>
          </w:rPr>
          <w:t>Configure sendmail server</w:t>
        </w:r>
      </w:ins>
    </w:p>
    <w:p w:rsidR="00935250" w:rsidRPr="00935250" w:rsidRDefault="00935250" w:rsidP="00935250">
      <w:pPr>
        <w:spacing w:before="100" w:beforeAutospacing="1" w:after="100" w:afterAutospacing="1" w:line="240" w:lineRule="auto"/>
        <w:rPr>
          <w:ins w:id="1167" w:author="Unknown"/>
          <w:rFonts w:ascii="Times New Roman" w:eastAsia="Times New Roman" w:hAnsi="Times New Roman" w:cs="Times New Roman"/>
          <w:sz w:val="24"/>
          <w:szCs w:val="24"/>
        </w:rPr>
      </w:pPr>
      <w:proofErr w:type="gramStart"/>
      <w:ins w:id="1168" w:author="Unknown">
        <w:r w:rsidRPr="00935250">
          <w:rPr>
            <w:rFonts w:ascii="Times New Roman" w:eastAsia="Times New Roman" w:hAnsi="Times New Roman" w:cs="Times New Roman"/>
            <w:b/>
            <w:bCs/>
            <w:sz w:val="24"/>
            <w:szCs w:val="24"/>
          </w:rPr>
          <w:t>sendmail</w:t>
        </w:r>
        <w:proofErr w:type="gramEnd"/>
        <w:r w:rsidRPr="00935250">
          <w:rPr>
            <w:rFonts w:ascii="Times New Roman" w:eastAsia="Times New Roman" w:hAnsi="Times New Roman" w:cs="Times New Roman"/>
            <w:sz w:val="24"/>
            <w:szCs w:val="24"/>
          </w:rPr>
          <w:t xml:space="preserve"> and </w:t>
        </w:r>
        <w:r w:rsidRPr="00935250">
          <w:rPr>
            <w:rFonts w:ascii="Times New Roman" w:eastAsia="Times New Roman" w:hAnsi="Times New Roman" w:cs="Times New Roman"/>
            <w:b/>
            <w:bCs/>
            <w:sz w:val="24"/>
            <w:szCs w:val="24"/>
          </w:rPr>
          <w:t xml:space="preserve">m4 </w:t>
        </w:r>
        <w:r w:rsidRPr="00935250">
          <w:rPr>
            <w:rFonts w:ascii="Times New Roman" w:eastAsia="Times New Roman" w:hAnsi="Times New Roman" w:cs="Times New Roman"/>
            <w:sz w:val="24"/>
            <w:szCs w:val="24"/>
          </w:rPr>
          <w:t>rpm are required to configure sendmail server check them for install if not found install them.</w:t>
        </w:r>
        <w:r w:rsidRPr="00935250">
          <w:rPr>
            <w:rFonts w:ascii="Times New Roman" w:eastAsia="Times New Roman" w:hAnsi="Times New Roman" w:cs="Times New Roman"/>
            <w:sz w:val="24"/>
            <w:szCs w:val="24"/>
          </w:rPr>
          <w:br/>
        </w:r>
      </w:ins>
      <w:r>
        <w:rPr>
          <w:rFonts w:ascii="Times New Roman" w:eastAsia="Times New Roman" w:hAnsi="Times New Roman" w:cs="Times New Roman"/>
          <w:noProof/>
          <w:sz w:val="24"/>
          <w:szCs w:val="24"/>
        </w:rPr>
        <w:drawing>
          <wp:inline distT="0" distB="0" distL="0" distR="0">
            <wp:extent cx="3396615" cy="949960"/>
            <wp:effectExtent l="19050" t="0" r="0" b="0"/>
            <wp:docPr id="757" name="Picture 757" descr="sendmail r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7" descr="sendmail rpm"/>
                    <pic:cNvPicPr>
                      <a:picLocks noChangeAspect="1" noChangeArrowheads="1"/>
                    </pic:cNvPicPr>
                  </pic:nvPicPr>
                  <pic:blipFill>
                    <a:blip r:embed="rId1438"/>
                    <a:srcRect/>
                    <a:stretch>
                      <a:fillRect/>
                    </a:stretch>
                  </pic:blipFill>
                  <pic:spPr bwMode="auto">
                    <a:xfrm>
                      <a:off x="0" y="0"/>
                      <a:ext cx="3396615" cy="949960"/>
                    </a:xfrm>
                    <a:prstGeom prst="rect">
                      <a:avLst/>
                    </a:prstGeom>
                    <a:noFill/>
                    <a:ln w="9525">
                      <a:noFill/>
                      <a:miter lim="800000"/>
                      <a:headEnd/>
                      <a:tailEnd/>
                    </a:ln>
                  </pic:spPr>
                </pic:pic>
              </a:graphicData>
            </a:graphic>
          </wp:inline>
        </w:drawing>
      </w:r>
    </w:p>
    <w:p w:rsidR="00935250" w:rsidRPr="00935250" w:rsidRDefault="00935250" w:rsidP="00935250">
      <w:pPr>
        <w:spacing w:before="100" w:beforeAutospacing="1" w:after="100" w:afterAutospacing="1" w:line="240" w:lineRule="auto"/>
        <w:rPr>
          <w:ins w:id="1169" w:author="Unknown"/>
          <w:rFonts w:ascii="Times New Roman" w:eastAsia="Times New Roman" w:hAnsi="Times New Roman" w:cs="Times New Roman"/>
          <w:sz w:val="24"/>
          <w:szCs w:val="24"/>
        </w:rPr>
      </w:pPr>
      <w:ins w:id="1170" w:author="Unknown">
        <w:r w:rsidRPr="00935250">
          <w:rPr>
            <w:rFonts w:ascii="Times New Roman" w:eastAsia="Times New Roman" w:hAnsi="Times New Roman" w:cs="Times New Roman"/>
            <w:sz w:val="24"/>
            <w:szCs w:val="24"/>
          </w:rPr>
          <w:t xml:space="preserve">Mail server program reads the </w:t>
        </w:r>
        <w:r w:rsidRPr="00935250">
          <w:rPr>
            <w:rFonts w:ascii="Times New Roman" w:eastAsia="Times New Roman" w:hAnsi="Times New Roman" w:cs="Times New Roman"/>
            <w:b/>
            <w:bCs/>
            <w:sz w:val="24"/>
            <w:szCs w:val="24"/>
          </w:rPr>
          <w:t>/etc/mail/sendmail.cf</w:t>
        </w:r>
        <w:r w:rsidRPr="00935250">
          <w:rPr>
            <w:rFonts w:ascii="Times New Roman" w:eastAsia="Times New Roman" w:hAnsi="Times New Roman" w:cs="Times New Roman"/>
            <w:sz w:val="24"/>
            <w:szCs w:val="24"/>
          </w:rPr>
          <w:t xml:space="preserve">. To change the configuration on mail server, we should edit the </w:t>
        </w:r>
        <w:r w:rsidRPr="00935250">
          <w:rPr>
            <w:rFonts w:ascii="Times New Roman" w:eastAsia="Times New Roman" w:hAnsi="Times New Roman" w:cs="Times New Roman"/>
            <w:b/>
            <w:bCs/>
            <w:sz w:val="24"/>
            <w:szCs w:val="24"/>
          </w:rPr>
          <w:t>/etc/mail/sendmail.mc</w:t>
        </w:r>
        <w:r w:rsidRPr="00935250">
          <w:rPr>
            <w:rFonts w:ascii="Times New Roman" w:eastAsia="Times New Roman" w:hAnsi="Times New Roman" w:cs="Times New Roman"/>
            <w:sz w:val="24"/>
            <w:szCs w:val="24"/>
          </w:rPr>
          <w:t xml:space="preserve"> file. When Sendmail is started or restarted with the </w:t>
        </w:r>
        <w:r w:rsidRPr="00935250">
          <w:rPr>
            <w:rFonts w:ascii="Times New Roman" w:eastAsia="Times New Roman" w:hAnsi="Times New Roman" w:cs="Times New Roman"/>
            <w:b/>
            <w:bCs/>
            <w:sz w:val="24"/>
            <w:szCs w:val="24"/>
          </w:rPr>
          <w:t>service sendmail restart</w:t>
        </w:r>
        <w:r w:rsidRPr="00935250">
          <w:rPr>
            <w:rFonts w:ascii="Times New Roman" w:eastAsia="Times New Roman" w:hAnsi="Times New Roman" w:cs="Times New Roman"/>
            <w:sz w:val="24"/>
            <w:szCs w:val="24"/>
          </w:rPr>
          <w:t xml:space="preserve"> command a new </w:t>
        </w:r>
        <w:r w:rsidRPr="00935250">
          <w:rPr>
            <w:rFonts w:ascii="Times New Roman" w:eastAsia="Times New Roman" w:hAnsi="Times New Roman" w:cs="Times New Roman"/>
            <w:b/>
            <w:bCs/>
            <w:sz w:val="24"/>
            <w:szCs w:val="24"/>
          </w:rPr>
          <w:t>sendmail.cf</w:t>
        </w:r>
        <w:r w:rsidRPr="00935250">
          <w:rPr>
            <w:rFonts w:ascii="Times New Roman" w:eastAsia="Times New Roman" w:hAnsi="Times New Roman" w:cs="Times New Roman"/>
            <w:sz w:val="24"/>
            <w:szCs w:val="24"/>
          </w:rPr>
          <w:t xml:space="preserve"> file is automatically generated if </w:t>
        </w:r>
        <w:r w:rsidRPr="00935250">
          <w:rPr>
            <w:rFonts w:ascii="Times New Roman" w:eastAsia="Times New Roman" w:hAnsi="Times New Roman" w:cs="Times New Roman"/>
            <w:b/>
            <w:bCs/>
            <w:sz w:val="24"/>
            <w:szCs w:val="24"/>
          </w:rPr>
          <w:t>sendmail.mc</w:t>
        </w:r>
        <w:r w:rsidRPr="00935250">
          <w:rPr>
            <w:rFonts w:ascii="Times New Roman" w:eastAsia="Times New Roman" w:hAnsi="Times New Roman" w:cs="Times New Roman"/>
            <w:sz w:val="24"/>
            <w:szCs w:val="24"/>
          </w:rPr>
          <w:t xml:space="preserve"> has been modified. In exam you should generate it with </w:t>
        </w:r>
        <w:r w:rsidRPr="00935250">
          <w:rPr>
            <w:rFonts w:ascii="Times New Roman" w:eastAsia="Times New Roman" w:hAnsi="Times New Roman" w:cs="Times New Roman"/>
            <w:b/>
            <w:bCs/>
            <w:sz w:val="24"/>
            <w:szCs w:val="24"/>
          </w:rPr>
          <w:t>m4</w:t>
        </w:r>
        <w:r w:rsidRPr="00935250">
          <w:rPr>
            <w:rFonts w:ascii="Times New Roman" w:eastAsia="Times New Roman" w:hAnsi="Times New Roman" w:cs="Times New Roman"/>
            <w:sz w:val="24"/>
            <w:szCs w:val="24"/>
          </w:rPr>
          <w:t xml:space="preserve"> command.</w:t>
        </w:r>
      </w:ins>
    </w:p>
    <w:p w:rsidR="00935250" w:rsidRPr="00935250" w:rsidRDefault="00935250" w:rsidP="00935250">
      <w:pPr>
        <w:spacing w:before="100" w:beforeAutospacing="1" w:after="100" w:afterAutospacing="1" w:line="240" w:lineRule="auto"/>
        <w:rPr>
          <w:ins w:id="1171" w:author="Unknown"/>
          <w:rFonts w:ascii="Times New Roman" w:eastAsia="Times New Roman" w:hAnsi="Times New Roman" w:cs="Times New Roman"/>
          <w:sz w:val="24"/>
          <w:szCs w:val="24"/>
        </w:rPr>
      </w:pPr>
      <w:proofErr w:type="gramStart"/>
      <w:ins w:id="1172" w:author="Unknown">
        <w:r w:rsidRPr="00935250">
          <w:rPr>
            <w:rFonts w:ascii="Times New Roman" w:eastAsia="Times New Roman" w:hAnsi="Times New Roman" w:cs="Times New Roman"/>
            <w:sz w:val="24"/>
            <w:szCs w:val="24"/>
          </w:rPr>
          <w:t>open</w:t>
        </w:r>
        <w:proofErr w:type="gramEnd"/>
        <w:r w:rsidRPr="00935250">
          <w:rPr>
            <w:rFonts w:ascii="Times New Roman" w:eastAsia="Times New Roman" w:hAnsi="Times New Roman" w:cs="Times New Roman"/>
            <w:sz w:val="24"/>
            <w:szCs w:val="24"/>
          </w:rPr>
          <w:t xml:space="preserve"> </w:t>
        </w:r>
        <w:r w:rsidRPr="00935250">
          <w:rPr>
            <w:rFonts w:ascii="Times New Roman" w:eastAsia="Times New Roman" w:hAnsi="Times New Roman" w:cs="Times New Roman"/>
            <w:b/>
            <w:bCs/>
            <w:sz w:val="24"/>
            <w:szCs w:val="24"/>
          </w:rPr>
          <w:t>/etc/mail/sendmail.mc</w:t>
        </w:r>
        <w:r w:rsidRPr="00935250">
          <w:rPr>
            <w:rFonts w:ascii="Times New Roman" w:eastAsia="Times New Roman" w:hAnsi="Times New Roman" w:cs="Times New Roman"/>
            <w:sz w:val="24"/>
            <w:szCs w:val="24"/>
          </w:rPr>
          <w:t xml:space="preserve"> for editing</w:t>
        </w:r>
        <w:r w:rsidRPr="00935250">
          <w:rPr>
            <w:rFonts w:ascii="Times New Roman" w:eastAsia="Times New Roman" w:hAnsi="Times New Roman" w:cs="Times New Roman"/>
            <w:sz w:val="24"/>
            <w:szCs w:val="24"/>
          </w:rPr>
          <w:br/>
        </w:r>
      </w:ins>
      <w:r>
        <w:rPr>
          <w:rFonts w:ascii="Times New Roman" w:eastAsia="Times New Roman" w:hAnsi="Times New Roman" w:cs="Times New Roman"/>
          <w:noProof/>
          <w:sz w:val="24"/>
          <w:szCs w:val="24"/>
        </w:rPr>
        <w:drawing>
          <wp:inline distT="0" distB="0" distL="0" distR="0">
            <wp:extent cx="4156075" cy="189865"/>
            <wp:effectExtent l="19050" t="0" r="0" b="0"/>
            <wp:docPr id="758" name="Picture 758" descr="vi /etc/mail/sendmail.con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8" descr="vi /etc/mail/sendmail.conf"/>
                    <pic:cNvPicPr>
                      <a:picLocks noChangeAspect="1" noChangeArrowheads="1"/>
                    </pic:cNvPicPr>
                  </pic:nvPicPr>
                  <pic:blipFill>
                    <a:blip r:embed="rId1439"/>
                    <a:srcRect/>
                    <a:stretch>
                      <a:fillRect/>
                    </a:stretch>
                  </pic:blipFill>
                  <pic:spPr bwMode="auto">
                    <a:xfrm>
                      <a:off x="0" y="0"/>
                      <a:ext cx="4156075" cy="189865"/>
                    </a:xfrm>
                    <a:prstGeom prst="rect">
                      <a:avLst/>
                    </a:prstGeom>
                    <a:noFill/>
                    <a:ln w="9525">
                      <a:noFill/>
                      <a:miter lim="800000"/>
                      <a:headEnd/>
                      <a:tailEnd/>
                    </a:ln>
                  </pic:spPr>
                </pic:pic>
              </a:graphicData>
            </a:graphic>
          </wp:inline>
        </w:drawing>
      </w:r>
      <w:ins w:id="1173" w:author="Unknown">
        <w:r w:rsidRPr="00935250">
          <w:rPr>
            <w:rFonts w:ascii="Times New Roman" w:eastAsia="Times New Roman" w:hAnsi="Times New Roman" w:cs="Times New Roman"/>
            <w:sz w:val="24"/>
            <w:szCs w:val="24"/>
          </w:rPr>
          <w:br/>
          <w:t xml:space="preserve">show hidden line with </w:t>
        </w:r>
        <w:r w:rsidRPr="00935250">
          <w:rPr>
            <w:rFonts w:ascii="Times New Roman" w:eastAsia="Times New Roman" w:hAnsi="Times New Roman" w:cs="Times New Roman"/>
            <w:b/>
            <w:bCs/>
            <w:sz w:val="24"/>
            <w:szCs w:val="24"/>
          </w:rPr>
          <w:t xml:space="preserve">: set nu </w:t>
        </w:r>
        <w:r w:rsidRPr="00935250">
          <w:rPr>
            <w:rFonts w:ascii="Times New Roman" w:eastAsia="Times New Roman" w:hAnsi="Times New Roman" w:cs="Times New Roman"/>
            <w:sz w:val="24"/>
            <w:szCs w:val="24"/>
          </w:rPr>
          <w:t>option on vi command mode</w:t>
        </w:r>
      </w:ins>
    </w:p>
    <w:p w:rsidR="00935250" w:rsidRPr="00935250" w:rsidRDefault="00935250" w:rsidP="00935250">
      <w:pPr>
        <w:spacing w:before="100" w:beforeAutospacing="1" w:after="100" w:afterAutospacing="1" w:line="240" w:lineRule="auto"/>
        <w:rPr>
          <w:ins w:id="1174" w:author="Unknown"/>
          <w:rFonts w:ascii="Times New Roman" w:eastAsia="Times New Roman" w:hAnsi="Times New Roman" w:cs="Times New Roman"/>
          <w:sz w:val="24"/>
          <w:szCs w:val="24"/>
        </w:rPr>
      </w:pPr>
      <w:ins w:id="1175" w:author="Unknown">
        <w:r w:rsidRPr="00935250">
          <w:rPr>
            <w:rFonts w:ascii="Times New Roman" w:eastAsia="Times New Roman" w:hAnsi="Times New Roman" w:cs="Times New Roman"/>
            <w:sz w:val="24"/>
            <w:szCs w:val="24"/>
          </w:rPr>
          <w:lastRenderedPageBreak/>
          <w:t xml:space="preserve">By default, the following line limits sendmail access to connect local host only </w:t>
        </w:r>
        <w:r w:rsidRPr="00935250">
          <w:rPr>
            <w:rFonts w:ascii="Times New Roman" w:eastAsia="Times New Roman" w:hAnsi="Times New Roman" w:cs="Times New Roman"/>
            <w:b/>
            <w:bCs/>
            <w:sz w:val="24"/>
            <w:szCs w:val="24"/>
          </w:rPr>
          <w:t xml:space="preserve">[line no 116] </w:t>
        </w:r>
        <w:r w:rsidRPr="00935250">
          <w:rPr>
            <w:rFonts w:ascii="Times New Roman" w:eastAsia="Times New Roman" w:hAnsi="Times New Roman" w:cs="Times New Roman"/>
            <w:sz w:val="24"/>
            <w:szCs w:val="24"/>
          </w:rPr>
          <w:br/>
        </w:r>
      </w:ins>
      <w:r>
        <w:rPr>
          <w:rFonts w:ascii="Times New Roman" w:eastAsia="Times New Roman" w:hAnsi="Times New Roman" w:cs="Times New Roman"/>
          <w:noProof/>
          <w:sz w:val="24"/>
          <w:szCs w:val="24"/>
        </w:rPr>
        <w:drawing>
          <wp:inline distT="0" distB="0" distL="0" distR="0">
            <wp:extent cx="5462905" cy="772160"/>
            <wp:effectExtent l="19050" t="0" r="4445" b="0"/>
            <wp:docPr id="759" name="Picture 759" descr="sendmail.m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9" descr="sendmail.mc"/>
                    <pic:cNvPicPr>
                      <a:picLocks noChangeAspect="1" noChangeArrowheads="1"/>
                    </pic:cNvPicPr>
                  </pic:nvPicPr>
                  <pic:blipFill>
                    <a:blip r:embed="rId1440"/>
                    <a:srcRect/>
                    <a:stretch>
                      <a:fillRect/>
                    </a:stretch>
                  </pic:blipFill>
                  <pic:spPr bwMode="auto">
                    <a:xfrm>
                      <a:off x="0" y="0"/>
                      <a:ext cx="5462905" cy="772160"/>
                    </a:xfrm>
                    <a:prstGeom prst="rect">
                      <a:avLst/>
                    </a:prstGeom>
                    <a:noFill/>
                    <a:ln w="9525">
                      <a:noFill/>
                      <a:miter lim="800000"/>
                      <a:headEnd/>
                      <a:tailEnd/>
                    </a:ln>
                  </pic:spPr>
                </pic:pic>
              </a:graphicData>
            </a:graphic>
          </wp:inline>
        </w:drawing>
      </w:r>
      <w:ins w:id="1176" w:author="Unknown">
        <w:r w:rsidRPr="00935250">
          <w:rPr>
            <w:rFonts w:ascii="Times New Roman" w:eastAsia="Times New Roman" w:hAnsi="Times New Roman" w:cs="Times New Roman"/>
            <w:sz w:val="24"/>
            <w:szCs w:val="24"/>
          </w:rPr>
          <w:br/>
        </w:r>
        <w:proofErr w:type="gramStart"/>
        <w:r w:rsidRPr="00935250">
          <w:rPr>
            <w:rFonts w:ascii="Times New Roman" w:eastAsia="Times New Roman" w:hAnsi="Times New Roman" w:cs="Times New Roman"/>
            <w:sz w:val="24"/>
            <w:szCs w:val="24"/>
          </w:rPr>
          <w:t>You</w:t>
        </w:r>
        <w:proofErr w:type="gramEnd"/>
        <w:r w:rsidRPr="00935250">
          <w:rPr>
            <w:rFonts w:ascii="Times New Roman" w:eastAsia="Times New Roman" w:hAnsi="Times New Roman" w:cs="Times New Roman"/>
            <w:sz w:val="24"/>
            <w:szCs w:val="24"/>
          </w:rPr>
          <w:t xml:space="preserve"> can allow other computers to use your </w:t>
        </w:r>
        <w:r w:rsidRPr="00935250">
          <w:rPr>
            <w:rFonts w:ascii="Times New Roman" w:eastAsia="Times New Roman" w:hAnsi="Times New Roman" w:cs="Times New Roman"/>
            <w:b/>
            <w:bCs/>
            <w:sz w:val="24"/>
            <w:szCs w:val="24"/>
          </w:rPr>
          <w:t>sendmail server</w:t>
        </w:r>
        <w:r w:rsidRPr="00935250">
          <w:rPr>
            <w:rFonts w:ascii="Times New Roman" w:eastAsia="Times New Roman" w:hAnsi="Times New Roman" w:cs="Times New Roman"/>
            <w:sz w:val="24"/>
            <w:szCs w:val="24"/>
          </w:rPr>
          <w:t xml:space="preserve"> by commenting out this line.</w:t>
        </w:r>
      </w:ins>
    </w:p>
    <w:p w:rsidR="00935250" w:rsidRPr="00935250" w:rsidRDefault="00935250" w:rsidP="00935250">
      <w:pPr>
        <w:spacing w:before="100" w:beforeAutospacing="1" w:after="100" w:afterAutospacing="1" w:line="240" w:lineRule="auto"/>
        <w:rPr>
          <w:ins w:id="1177" w:author="Unknown"/>
          <w:rFonts w:ascii="Times New Roman" w:eastAsia="Times New Roman" w:hAnsi="Times New Roman" w:cs="Times New Roman"/>
          <w:sz w:val="24"/>
          <w:szCs w:val="24"/>
        </w:rPr>
      </w:pPr>
      <w:ins w:id="1178" w:author="Unknown">
        <w:r w:rsidRPr="00935250">
          <w:rPr>
            <w:rFonts w:ascii="Times New Roman" w:eastAsia="Times New Roman" w:hAnsi="Times New Roman" w:cs="Times New Roman"/>
            <w:sz w:val="24"/>
            <w:szCs w:val="24"/>
          </w:rPr>
          <w:t xml:space="preserve">In the </w:t>
        </w:r>
        <w:r w:rsidRPr="00935250">
          <w:rPr>
            <w:rFonts w:ascii="Times New Roman" w:eastAsia="Times New Roman" w:hAnsi="Times New Roman" w:cs="Times New Roman"/>
            <w:b/>
            <w:bCs/>
            <w:sz w:val="24"/>
            <w:szCs w:val="24"/>
          </w:rPr>
          <w:t>sendmail.mc</w:t>
        </w:r>
        <w:r w:rsidRPr="00935250">
          <w:rPr>
            <w:rFonts w:ascii="Times New Roman" w:eastAsia="Times New Roman" w:hAnsi="Times New Roman" w:cs="Times New Roman"/>
            <w:sz w:val="24"/>
            <w:szCs w:val="24"/>
          </w:rPr>
          <w:t xml:space="preserve"> </w:t>
        </w:r>
        <w:proofErr w:type="gramStart"/>
        <w:r w:rsidRPr="00935250">
          <w:rPr>
            <w:rFonts w:ascii="Times New Roman" w:eastAsia="Times New Roman" w:hAnsi="Times New Roman" w:cs="Times New Roman"/>
            <w:sz w:val="24"/>
            <w:szCs w:val="24"/>
          </w:rPr>
          <w:t>file ,</w:t>
        </w:r>
        <w:proofErr w:type="gramEnd"/>
        <w:r w:rsidRPr="00935250">
          <w:rPr>
            <w:rFonts w:ascii="Times New Roman" w:eastAsia="Times New Roman" w:hAnsi="Times New Roman" w:cs="Times New Roman"/>
            <w:sz w:val="24"/>
            <w:szCs w:val="24"/>
          </w:rPr>
          <w:t xml:space="preserve"> lines that begin with </w:t>
        </w:r>
        <w:r w:rsidRPr="00935250">
          <w:rPr>
            <w:rFonts w:ascii="Times New Roman" w:eastAsia="Times New Roman" w:hAnsi="Times New Roman" w:cs="Times New Roman"/>
            <w:b/>
            <w:bCs/>
            <w:sz w:val="24"/>
            <w:szCs w:val="24"/>
          </w:rPr>
          <w:t>dnl</w:t>
        </w:r>
        <w:r w:rsidRPr="00935250">
          <w:rPr>
            <w:rFonts w:ascii="Times New Roman" w:eastAsia="Times New Roman" w:hAnsi="Times New Roman" w:cs="Times New Roman"/>
            <w:sz w:val="24"/>
            <w:szCs w:val="24"/>
          </w:rPr>
          <w:t>, which stands for delete to new line, are considered comments. Some lines end with dnl, but lines ending in dnl are not comments</w:t>
        </w:r>
      </w:ins>
    </w:p>
    <w:p w:rsidR="00935250" w:rsidRPr="00935250" w:rsidRDefault="00935250" w:rsidP="00935250">
      <w:pPr>
        <w:spacing w:before="100" w:beforeAutospacing="1" w:after="100" w:afterAutospacing="1" w:line="240" w:lineRule="auto"/>
        <w:rPr>
          <w:ins w:id="1179" w:author="Unknown"/>
          <w:rFonts w:ascii="Times New Roman" w:eastAsia="Times New Roman" w:hAnsi="Times New Roman" w:cs="Times New Roman"/>
          <w:sz w:val="24"/>
          <w:szCs w:val="24"/>
        </w:rPr>
      </w:pPr>
      <w:proofErr w:type="gramStart"/>
      <w:ins w:id="1180" w:author="Unknown">
        <w:r w:rsidRPr="00935250">
          <w:rPr>
            <w:rFonts w:ascii="Times New Roman" w:eastAsia="Times New Roman" w:hAnsi="Times New Roman" w:cs="Times New Roman"/>
            <w:sz w:val="24"/>
            <w:szCs w:val="24"/>
          </w:rPr>
          <w:t>comment</w:t>
        </w:r>
        <w:proofErr w:type="gramEnd"/>
        <w:r w:rsidRPr="00935250">
          <w:rPr>
            <w:rFonts w:ascii="Times New Roman" w:eastAsia="Times New Roman" w:hAnsi="Times New Roman" w:cs="Times New Roman"/>
            <w:sz w:val="24"/>
            <w:szCs w:val="24"/>
          </w:rPr>
          <w:t xml:space="preserve"> this line with </w:t>
        </w:r>
        <w:r w:rsidRPr="00935250">
          <w:rPr>
            <w:rFonts w:ascii="Times New Roman" w:eastAsia="Times New Roman" w:hAnsi="Times New Roman" w:cs="Times New Roman"/>
            <w:b/>
            <w:bCs/>
            <w:sz w:val="24"/>
            <w:szCs w:val="24"/>
          </w:rPr>
          <w:t>dnl</w:t>
        </w:r>
        <w:r w:rsidRPr="00935250">
          <w:rPr>
            <w:rFonts w:ascii="Times New Roman" w:eastAsia="Times New Roman" w:hAnsi="Times New Roman" w:cs="Times New Roman"/>
            <w:sz w:val="24"/>
            <w:szCs w:val="24"/>
          </w:rPr>
          <w:t xml:space="preserve"> keyword followed by </w:t>
        </w:r>
        <w:r w:rsidRPr="00935250">
          <w:rPr>
            <w:rFonts w:ascii="Times New Roman" w:eastAsia="Times New Roman" w:hAnsi="Times New Roman" w:cs="Times New Roman"/>
            <w:b/>
            <w:bCs/>
            <w:sz w:val="24"/>
            <w:szCs w:val="24"/>
          </w:rPr>
          <w:t xml:space="preserve"># </w:t>
        </w:r>
        <w:r w:rsidRPr="00935250">
          <w:rPr>
            <w:rFonts w:ascii="Times New Roman" w:eastAsia="Times New Roman" w:hAnsi="Times New Roman" w:cs="Times New Roman"/>
            <w:sz w:val="24"/>
            <w:szCs w:val="24"/>
          </w:rPr>
          <w:t>sign</w:t>
        </w:r>
        <w:r w:rsidRPr="00935250">
          <w:rPr>
            <w:rFonts w:ascii="Times New Roman" w:eastAsia="Times New Roman" w:hAnsi="Times New Roman" w:cs="Times New Roman"/>
            <w:sz w:val="24"/>
            <w:szCs w:val="24"/>
          </w:rPr>
          <w:br/>
        </w:r>
      </w:ins>
      <w:r>
        <w:rPr>
          <w:rFonts w:ascii="Times New Roman" w:eastAsia="Times New Roman" w:hAnsi="Times New Roman" w:cs="Times New Roman"/>
          <w:noProof/>
          <w:sz w:val="24"/>
          <w:szCs w:val="24"/>
        </w:rPr>
        <w:drawing>
          <wp:inline distT="0" distB="0" distL="0" distR="0">
            <wp:extent cx="5759450" cy="807720"/>
            <wp:effectExtent l="19050" t="0" r="0" b="0"/>
            <wp:docPr id="760" name="Picture 760" descr="sendmail.m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0" descr="sendmail.mc"/>
                    <pic:cNvPicPr>
                      <a:picLocks noChangeAspect="1" noChangeArrowheads="1"/>
                    </pic:cNvPicPr>
                  </pic:nvPicPr>
                  <pic:blipFill>
                    <a:blip r:embed="rId1441"/>
                    <a:srcRect/>
                    <a:stretch>
                      <a:fillRect/>
                    </a:stretch>
                  </pic:blipFill>
                  <pic:spPr bwMode="auto">
                    <a:xfrm>
                      <a:off x="0" y="0"/>
                      <a:ext cx="5759450" cy="807720"/>
                    </a:xfrm>
                    <a:prstGeom prst="rect">
                      <a:avLst/>
                    </a:prstGeom>
                    <a:noFill/>
                    <a:ln w="9525">
                      <a:noFill/>
                      <a:miter lim="800000"/>
                      <a:headEnd/>
                      <a:tailEnd/>
                    </a:ln>
                  </pic:spPr>
                </pic:pic>
              </a:graphicData>
            </a:graphic>
          </wp:inline>
        </w:drawing>
      </w:r>
      <w:ins w:id="1181" w:author="Unknown">
        <w:r w:rsidRPr="00935250">
          <w:rPr>
            <w:rFonts w:ascii="Times New Roman" w:eastAsia="Times New Roman" w:hAnsi="Times New Roman" w:cs="Times New Roman"/>
            <w:sz w:val="24"/>
            <w:szCs w:val="24"/>
          </w:rPr>
          <w:br/>
          <w:t xml:space="preserve">save this file with </w:t>
        </w:r>
        <w:r w:rsidRPr="00935250">
          <w:rPr>
            <w:rFonts w:ascii="Times New Roman" w:eastAsia="Times New Roman" w:hAnsi="Times New Roman" w:cs="Times New Roman"/>
            <w:b/>
            <w:bCs/>
            <w:sz w:val="24"/>
            <w:szCs w:val="24"/>
          </w:rPr>
          <w:t>:wq</w:t>
        </w:r>
        <w:r w:rsidRPr="00935250">
          <w:rPr>
            <w:rFonts w:ascii="Times New Roman" w:eastAsia="Times New Roman" w:hAnsi="Times New Roman" w:cs="Times New Roman"/>
            <w:sz w:val="24"/>
            <w:szCs w:val="24"/>
          </w:rPr>
          <w:t xml:space="preserve"> and exit.</w:t>
        </w:r>
      </w:ins>
    </w:p>
    <w:p w:rsidR="00935250" w:rsidRPr="00935250" w:rsidRDefault="00935250" w:rsidP="00935250">
      <w:pPr>
        <w:spacing w:before="100" w:beforeAutospacing="1" w:after="100" w:afterAutospacing="1" w:line="240" w:lineRule="auto"/>
        <w:rPr>
          <w:ins w:id="1182" w:author="Unknown"/>
          <w:rFonts w:ascii="Times New Roman" w:eastAsia="Times New Roman" w:hAnsi="Times New Roman" w:cs="Times New Roman"/>
          <w:sz w:val="24"/>
          <w:szCs w:val="24"/>
        </w:rPr>
      </w:pPr>
      <w:ins w:id="1183" w:author="Unknown">
        <w:r w:rsidRPr="00935250">
          <w:rPr>
            <w:rFonts w:ascii="Times New Roman" w:eastAsia="Times New Roman" w:hAnsi="Times New Roman" w:cs="Times New Roman"/>
            <w:sz w:val="24"/>
            <w:szCs w:val="24"/>
          </w:rPr>
          <w:t xml:space="preserve">Now generate new </w:t>
        </w:r>
        <w:r w:rsidRPr="00935250">
          <w:rPr>
            <w:rFonts w:ascii="Times New Roman" w:eastAsia="Times New Roman" w:hAnsi="Times New Roman" w:cs="Times New Roman"/>
            <w:b/>
            <w:bCs/>
            <w:sz w:val="24"/>
            <w:szCs w:val="24"/>
          </w:rPr>
          <w:t>sendmail.cf</w:t>
        </w:r>
        <w:r w:rsidRPr="00935250">
          <w:rPr>
            <w:rFonts w:ascii="Times New Roman" w:eastAsia="Times New Roman" w:hAnsi="Times New Roman" w:cs="Times New Roman"/>
            <w:sz w:val="24"/>
            <w:szCs w:val="24"/>
          </w:rPr>
          <w:t xml:space="preserve"> file by using </w:t>
        </w:r>
        <w:r w:rsidRPr="00935250">
          <w:rPr>
            <w:rFonts w:ascii="Times New Roman" w:eastAsia="Times New Roman" w:hAnsi="Times New Roman" w:cs="Times New Roman"/>
            <w:b/>
            <w:bCs/>
            <w:sz w:val="24"/>
            <w:szCs w:val="24"/>
          </w:rPr>
          <w:t>m4</w:t>
        </w:r>
        <w:r w:rsidRPr="00935250">
          <w:rPr>
            <w:rFonts w:ascii="Times New Roman" w:eastAsia="Times New Roman" w:hAnsi="Times New Roman" w:cs="Times New Roman"/>
            <w:sz w:val="24"/>
            <w:szCs w:val="24"/>
          </w:rPr>
          <w:t xml:space="preserve"> command as shown here </w:t>
        </w:r>
        <w:r w:rsidRPr="00935250">
          <w:rPr>
            <w:rFonts w:ascii="Times New Roman" w:eastAsia="Times New Roman" w:hAnsi="Times New Roman" w:cs="Times New Roman"/>
            <w:sz w:val="24"/>
            <w:szCs w:val="24"/>
          </w:rPr>
          <w:br/>
        </w:r>
      </w:ins>
      <w:r>
        <w:rPr>
          <w:rFonts w:ascii="Times New Roman" w:eastAsia="Times New Roman" w:hAnsi="Times New Roman" w:cs="Times New Roman"/>
          <w:noProof/>
          <w:sz w:val="24"/>
          <w:szCs w:val="24"/>
        </w:rPr>
        <w:drawing>
          <wp:inline distT="0" distB="0" distL="0" distR="0">
            <wp:extent cx="5961380" cy="320675"/>
            <wp:effectExtent l="19050" t="0" r="1270" b="0"/>
            <wp:docPr id="761" name="Picture 761" descr="m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1" descr="m4"/>
                    <pic:cNvPicPr>
                      <a:picLocks noChangeAspect="1" noChangeArrowheads="1"/>
                    </pic:cNvPicPr>
                  </pic:nvPicPr>
                  <pic:blipFill>
                    <a:blip r:embed="rId1442"/>
                    <a:srcRect/>
                    <a:stretch>
                      <a:fillRect/>
                    </a:stretch>
                  </pic:blipFill>
                  <pic:spPr bwMode="auto">
                    <a:xfrm>
                      <a:off x="0" y="0"/>
                      <a:ext cx="5961380" cy="320675"/>
                    </a:xfrm>
                    <a:prstGeom prst="rect">
                      <a:avLst/>
                    </a:prstGeom>
                    <a:noFill/>
                    <a:ln w="9525">
                      <a:noFill/>
                      <a:miter lim="800000"/>
                      <a:headEnd/>
                      <a:tailEnd/>
                    </a:ln>
                  </pic:spPr>
                </pic:pic>
              </a:graphicData>
            </a:graphic>
          </wp:inline>
        </w:drawing>
      </w:r>
    </w:p>
    <w:p w:rsidR="00935250" w:rsidRPr="00935250" w:rsidRDefault="00935250" w:rsidP="00935250">
      <w:pPr>
        <w:spacing w:before="100" w:beforeAutospacing="1" w:after="100" w:afterAutospacing="1" w:line="240" w:lineRule="auto"/>
        <w:rPr>
          <w:ins w:id="1184" w:author="Unknown"/>
          <w:rFonts w:ascii="Times New Roman" w:eastAsia="Times New Roman" w:hAnsi="Times New Roman" w:cs="Times New Roman"/>
          <w:sz w:val="24"/>
          <w:szCs w:val="24"/>
        </w:rPr>
      </w:pPr>
      <w:ins w:id="1185" w:author="Unknown">
        <w:r w:rsidRPr="00935250">
          <w:rPr>
            <w:rFonts w:ascii="Times New Roman" w:eastAsia="Times New Roman" w:hAnsi="Times New Roman" w:cs="Times New Roman"/>
            <w:sz w:val="24"/>
            <w:szCs w:val="24"/>
          </w:rPr>
          <w:t xml:space="preserve">Now restart </w:t>
        </w:r>
        <w:r w:rsidRPr="00935250">
          <w:rPr>
            <w:rFonts w:ascii="Times New Roman" w:eastAsia="Times New Roman" w:hAnsi="Times New Roman" w:cs="Times New Roman"/>
            <w:b/>
            <w:bCs/>
            <w:sz w:val="24"/>
            <w:szCs w:val="24"/>
          </w:rPr>
          <w:t>sendmail service</w:t>
        </w:r>
        <w:r w:rsidRPr="00935250">
          <w:rPr>
            <w:rFonts w:ascii="Times New Roman" w:eastAsia="Times New Roman" w:hAnsi="Times New Roman" w:cs="Times New Roman"/>
            <w:sz w:val="24"/>
            <w:szCs w:val="24"/>
          </w:rPr>
          <w:t xml:space="preserve"> and also set it on with </w:t>
        </w:r>
        <w:r w:rsidRPr="00935250">
          <w:rPr>
            <w:rFonts w:ascii="Times New Roman" w:eastAsia="Times New Roman" w:hAnsi="Times New Roman" w:cs="Times New Roman"/>
            <w:b/>
            <w:bCs/>
            <w:sz w:val="24"/>
            <w:szCs w:val="24"/>
          </w:rPr>
          <w:t>chkconfig</w:t>
        </w:r>
        <w:r w:rsidRPr="00935250">
          <w:rPr>
            <w:rFonts w:ascii="Times New Roman" w:eastAsia="Times New Roman" w:hAnsi="Times New Roman" w:cs="Times New Roman"/>
            <w:sz w:val="24"/>
            <w:szCs w:val="24"/>
          </w:rPr>
          <w:t xml:space="preserve"> </w:t>
        </w:r>
        <w:r w:rsidRPr="00935250">
          <w:rPr>
            <w:rFonts w:ascii="Times New Roman" w:eastAsia="Times New Roman" w:hAnsi="Times New Roman" w:cs="Times New Roman"/>
            <w:sz w:val="24"/>
            <w:szCs w:val="24"/>
          </w:rPr>
          <w:br/>
        </w:r>
      </w:ins>
      <w:r>
        <w:rPr>
          <w:rFonts w:ascii="Times New Roman" w:eastAsia="Times New Roman" w:hAnsi="Times New Roman" w:cs="Times New Roman"/>
          <w:noProof/>
          <w:sz w:val="24"/>
          <w:szCs w:val="24"/>
        </w:rPr>
        <w:drawing>
          <wp:inline distT="0" distB="0" distL="0" distR="0">
            <wp:extent cx="5747385" cy="1531620"/>
            <wp:effectExtent l="19050" t="0" r="5715" b="0"/>
            <wp:docPr id="762" name="Picture 762" descr="service sendmail rest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2" descr="service sendmail restart"/>
                    <pic:cNvPicPr>
                      <a:picLocks noChangeAspect="1" noChangeArrowheads="1"/>
                    </pic:cNvPicPr>
                  </pic:nvPicPr>
                  <pic:blipFill>
                    <a:blip r:embed="rId1443"/>
                    <a:srcRect/>
                    <a:stretch>
                      <a:fillRect/>
                    </a:stretch>
                  </pic:blipFill>
                  <pic:spPr bwMode="auto">
                    <a:xfrm>
                      <a:off x="0" y="0"/>
                      <a:ext cx="5747385" cy="1531620"/>
                    </a:xfrm>
                    <a:prstGeom prst="rect">
                      <a:avLst/>
                    </a:prstGeom>
                    <a:noFill/>
                    <a:ln w="9525">
                      <a:noFill/>
                      <a:miter lim="800000"/>
                      <a:headEnd/>
                      <a:tailEnd/>
                    </a:ln>
                  </pic:spPr>
                </pic:pic>
              </a:graphicData>
            </a:graphic>
          </wp:inline>
        </w:drawing>
      </w:r>
      <w:ins w:id="1186" w:author="Unknown">
        <w:r w:rsidRPr="00935250">
          <w:rPr>
            <w:rFonts w:ascii="Times New Roman" w:eastAsia="Times New Roman" w:hAnsi="Times New Roman" w:cs="Times New Roman"/>
            <w:sz w:val="24"/>
            <w:szCs w:val="24"/>
          </w:rPr>
          <w:br/>
          <w:t xml:space="preserve">if </w:t>
        </w:r>
        <w:r w:rsidRPr="00935250">
          <w:rPr>
            <w:rFonts w:ascii="Times New Roman" w:eastAsia="Times New Roman" w:hAnsi="Times New Roman" w:cs="Times New Roman"/>
            <w:b/>
            <w:bCs/>
            <w:sz w:val="24"/>
            <w:szCs w:val="24"/>
          </w:rPr>
          <w:t>sendmail service</w:t>
        </w:r>
        <w:r w:rsidRPr="00935250">
          <w:rPr>
            <w:rFonts w:ascii="Times New Roman" w:eastAsia="Times New Roman" w:hAnsi="Times New Roman" w:cs="Times New Roman"/>
            <w:sz w:val="24"/>
            <w:szCs w:val="24"/>
          </w:rPr>
          <w:t xml:space="preserve"> restart without any error means you have configured </w:t>
        </w:r>
        <w:r w:rsidRPr="00935250">
          <w:rPr>
            <w:rFonts w:ascii="Times New Roman" w:eastAsia="Times New Roman" w:hAnsi="Times New Roman" w:cs="Times New Roman"/>
            <w:b/>
            <w:bCs/>
            <w:sz w:val="24"/>
            <w:szCs w:val="24"/>
          </w:rPr>
          <w:t>sendmail</w:t>
        </w:r>
        <w:r w:rsidRPr="00935250">
          <w:rPr>
            <w:rFonts w:ascii="Times New Roman" w:eastAsia="Times New Roman" w:hAnsi="Times New Roman" w:cs="Times New Roman"/>
            <w:sz w:val="24"/>
            <w:szCs w:val="24"/>
          </w:rPr>
          <w:t xml:space="preserve"> successfully.</w:t>
        </w:r>
      </w:ins>
    </w:p>
    <w:p w:rsidR="00935250" w:rsidRPr="00935250" w:rsidRDefault="00935250" w:rsidP="00935250">
      <w:pPr>
        <w:spacing w:before="100" w:beforeAutospacing="1" w:after="100" w:afterAutospacing="1" w:line="240" w:lineRule="auto"/>
        <w:outlineLvl w:val="2"/>
        <w:rPr>
          <w:ins w:id="1187" w:author="Unknown"/>
          <w:rFonts w:ascii="Times New Roman" w:eastAsia="Times New Roman" w:hAnsi="Times New Roman" w:cs="Times New Roman"/>
          <w:b/>
          <w:bCs/>
          <w:sz w:val="27"/>
          <w:szCs w:val="27"/>
        </w:rPr>
      </w:pPr>
      <w:ins w:id="1188" w:author="Unknown">
        <w:r w:rsidRPr="00935250">
          <w:rPr>
            <w:rFonts w:ascii="Times New Roman" w:eastAsia="Times New Roman" w:hAnsi="Times New Roman" w:cs="Times New Roman"/>
            <w:b/>
            <w:bCs/>
            <w:sz w:val="27"/>
            <w:szCs w:val="27"/>
          </w:rPr>
          <w:t>Configure sendmail client side</w:t>
        </w:r>
      </w:ins>
    </w:p>
    <w:p w:rsidR="00935250" w:rsidRPr="00935250" w:rsidRDefault="00935250" w:rsidP="00935250">
      <w:pPr>
        <w:spacing w:before="100" w:beforeAutospacing="1" w:after="100" w:afterAutospacing="1" w:line="240" w:lineRule="auto"/>
        <w:rPr>
          <w:ins w:id="1189" w:author="Unknown"/>
          <w:rFonts w:ascii="Times New Roman" w:eastAsia="Times New Roman" w:hAnsi="Times New Roman" w:cs="Times New Roman"/>
          <w:sz w:val="24"/>
          <w:szCs w:val="24"/>
        </w:rPr>
      </w:pPr>
      <w:ins w:id="1190" w:author="Unknown">
        <w:r w:rsidRPr="00935250">
          <w:rPr>
            <w:rFonts w:ascii="Times New Roman" w:eastAsia="Times New Roman" w:hAnsi="Times New Roman" w:cs="Times New Roman"/>
            <w:sz w:val="24"/>
            <w:szCs w:val="24"/>
          </w:rPr>
          <w:t xml:space="preserve">We are using another linux system to test </w:t>
        </w:r>
        <w:r w:rsidRPr="00935250">
          <w:rPr>
            <w:rFonts w:ascii="Times New Roman" w:eastAsia="Times New Roman" w:hAnsi="Times New Roman" w:cs="Times New Roman"/>
            <w:b/>
            <w:bCs/>
            <w:sz w:val="24"/>
            <w:szCs w:val="24"/>
          </w:rPr>
          <w:t>sendmail server</w:t>
        </w:r>
        <w:r w:rsidRPr="00935250">
          <w:rPr>
            <w:rFonts w:ascii="Times New Roman" w:eastAsia="Times New Roman" w:hAnsi="Times New Roman" w:cs="Times New Roman"/>
            <w:sz w:val="24"/>
            <w:szCs w:val="24"/>
          </w:rPr>
          <w:t xml:space="preserve">. All </w:t>
        </w:r>
        <w:proofErr w:type="gramStart"/>
        <w:r w:rsidRPr="00935250">
          <w:rPr>
            <w:rFonts w:ascii="Times New Roman" w:eastAsia="Times New Roman" w:hAnsi="Times New Roman" w:cs="Times New Roman"/>
            <w:sz w:val="24"/>
            <w:szCs w:val="24"/>
          </w:rPr>
          <w:t>configuration</w:t>
        </w:r>
        <w:proofErr w:type="gramEnd"/>
        <w:r w:rsidRPr="00935250">
          <w:rPr>
            <w:rFonts w:ascii="Times New Roman" w:eastAsia="Times New Roman" w:hAnsi="Times New Roman" w:cs="Times New Roman"/>
            <w:sz w:val="24"/>
            <w:szCs w:val="24"/>
          </w:rPr>
          <w:t xml:space="preserve"> are same as you have done on server system.</w:t>
        </w:r>
      </w:ins>
    </w:p>
    <w:p w:rsidR="00935250" w:rsidRPr="00935250" w:rsidRDefault="00935250" w:rsidP="00935250">
      <w:pPr>
        <w:spacing w:before="100" w:beforeAutospacing="1" w:after="100" w:afterAutospacing="1" w:line="240" w:lineRule="auto"/>
        <w:rPr>
          <w:ins w:id="1191" w:author="Unknown"/>
          <w:rFonts w:ascii="Times New Roman" w:eastAsia="Times New Roman" w:hAnsi="Times New Roman" w:cs="Times New Roman"/>
          <w:sz w:val="24"/>
          <w:szCs w:val="24"/>
        </w:rPr>
      </w:pPr>
      <w:ins w:id="1192" w:author="Unknown">
        <w:r w:rsidRPr="00935250">
          <w:rPr>
            <w:rFonts w:ascii="Times New Roman" w:eastAsia="Times New Roman" w:hAnsi="Times New Roman" w:cs="Times New Roman"/>
            <w:sz w:val="24"/>
            <w:szCs w:val="24"/>
          </w:rPr>
          <w:t xml:space="preserve">Check </w:t>
        </w:r>
        <w:r w:rsidRPr="00935250">
          <w:rPr>
            <w:rFonts w:ascii="Times New Roman" w:eastAsia="Times New Roman" w:hAnsi="Times New Roman" w:cs="Times New Roman"/>
            <w:b/>
            <w:bCs/>
            <w:sz w:val="24"/>
            <w:szCs w:val="24"/>
          </w:rPr>
          <w:t>sendmail</w:t>
        </w:r>
        <w:r w:rsidRPr="00935250">
          <w:rPr>
            <w:rFonts w:ascii="Times New Roman" w:eastAsia="Times New Roman" w:hAnsi="Times New Roman" w:cs="Times New Roman"/>
            <w:sz w:val="24"/>
            <w:szCs w:val="24"/>
          </w:rPr>
          <w:t xml:space="preserve"> and </w:t>
        </w:r>
        <w:r w:rsidRPr="00935250">
          <w:rPr>
            <w:rFonts w:ascii="Times New Roman" w:eastAsia="Times New Roman" w:hAnsi="Times New Roman" w:cs="Times New Roman"/>
            <w:b/>
            <w:bCs/>
            <w:sz w:val="24"/>
            <w:szCs w:val="24"/>
          </w:rPr>
          <w:t>m4</w:t>
        </w:r>
        <w:r w:rsidRPr="00935250">
          <w:rPr>
            <w:rFonts w:ascii="Times New Roman" w:eastAsia="Times New Roman" w:hAnsi="Times New Roman" w:cs="Times New Roman"/>
            <w:sz w:val="24"/>
            <w:szCs w:val="24"/>
          </w:rPr>
          <w:t xml:space="preserve"> rpm for install. Open </w:t>
        </w:r>
        <w:r w:rsidRPr="00935250">
          <w:rPr>
            <w:rFonts w:ascii="Times New Roman" w:eastAsia="Times New Roman" w:hAnsi="Times New Roman" w:cs="Times New Roman"/>
            <w:b/>
            <w:bCs/>
            <w:sz w:val="24"/>
            <w:szCs w:val="24"/>
          </w:rPr>
          <w:t>/etc/mail/sendmail.mc</w:t>
        </w:r>
        <w:r w:rsidRPr="00935250">
          <w:rPr>
            <w:rFonts w:ascii="Times New Roman" w:eastAsia="Times New Roman" w:hAnsi="Times New Roman" w:cs="Times New Roman"/>
            <w:sz w:val="24"/>
            <w:szCs w:val="24"/>
          </w:rPr>
          <w:t xml:space="preserve"> file and locate </w:t>
        </w:r>
        <w:r w:rsidRPr="00935250">
          <w:rPr>
            <w:rFonts w:ascii="Times New Roman" w:eastAsia="Times New Roman" w:hAnsi="Times New Roman" w:cs="Times New Roman"/>
            <w:b/>
            <w:bCs/>
            <w:sz w:val="24"/>
            <w:szCs w:val="24"/>
          </w:rPr>
          <w:t>line no 116</w:t>
        </w:r>
        <w:r w:rsidRPr="00935250">
          <w:rPr>
            <w:rFonts w:ascii="Times New Roman" w:eastAsia="Times New Roman" w:hAnsi="Times New Roman" w:cs="Times New Roman"/>
            <w:sz w:val="24"/>
            <w:szCs w:val="24"/>
          </w:rPr>
          <w:t xml:space="preserve"> and put a </w:t>
        </w:r>
        <w:r w:rsidRPr="00935250">
          <w:rPr>
            <w:rFonts w:ascii="Times New Roman" w:eastAsia="Times New Roman" w:hAnsi="Times New Roman" w:cs="Times New Roman"/>
            <w:b/>
            <w:bCs/>
            <w:sz w:val="24"/>
            <w:szCs w:val="24"/>
          </w:rPr>
          <w:t>dnl</w:t>
        </w:r>
        <w:r w:rsidRPr="00935250">
          <w:rPr>
            <w:rFonts w:ascii="Times New Roman" w:eastAsia="Times New Roman" w:hAnsi="Times New Roman" w:cs="Times New Roman"/>
            <w:sz w:val="24"/>
            <w:szCs w:val="24"/>
          </w:rPr>
          <w:t xml:space="preserve"> with </w:t>
        </w:r>
        <w:r w:rsidRPr="00935250">
          <w:rPr>
            <w:rFonts w:ascii="Times New Roman" w:eastAsia="Times New Roman" w:hAnsi="Times New Roman" w:cs="Times New Roman"/>
            <w:b/>
            <w:bCs/>
            <w:sz w:val="24"/>
            <w:szCs w:val="24"/>
          </w:rPr>
          <w:t xml:space="preserve"># </w:t>
        </w:r>
        <w:r w:rsidRPr="00935250">
          <w:rPr>
            <w:rFonts w:ascii="Times New Roman" w:eastAsia="Times New Roman" w:hAnsi="Times New Roman" w:cs="Times New Roman"/>
            <w:sz w:val="24"/>
            <w:szCs w:val="24"/>
          </w:rPr>
          <w:t xml:space="preserve">sing and save file. All </w:t>
        </w:r>
        <w:proofErr w:type="gramStart"/>
        <w:r w:rsidRPr="00935250">
          <w:rPr>
            <w:rFonts w:ascii="Times New Roman" w:eastAsia="Times New Roman" w:hAnsi="Times New Roman" w:cs="Times New Roman"/>
            <w:sz w:val="24"/>
            <w:szCs w:val="24"/>
          </w:rPr>
          <w:t>step</w:t>
        </w:r>
        <w:proofErr w:type="gramEnd"/>
        <w:r w:rsidRPr="00935250">
          <w:rPr>
            <w:rFonts w:ascii="Times New Roman" w:eastAsia="Times New Roman" w:hAnsi="Times New Roman" w:cs="Times New Roman"/>
            <w:sz w:val="24"/>
            <w:szCs w:val="24"/>
          </w:rPr>
          <w:t xml:space="preserve"> are same which you have done on server.</w:t>
        </w:r>
      </w:ins>
    </w:p>
    <w:p w:rsidR="00935250" w:rsidRPr="00935250" w:rsidRDefault="00935250" w:rsidP="00935250">
      <w:pPr>
        <w:spacing w:before="100" w:beforeAutospacing="1" w:after="100" w:afterAutospacing="1" w:line="240" w:lineRule="auto"/>
        <w:rPr>
          <w:ins w:id="1193" w:author="Unknown"/>
          <w:rFonts w:ascii="Times New Roman" w:eastAsia="Times New Roman" w:hAnsi="Times New Roman" w:cs="Times New Roman"/>
          <w:sz w:val="24"/>
          <w:szCs w:val="24"/>
        </w:rPr>
      </w:pPr>
      <w:ins w:id="1194" w:author="Unknown">
        <w:r w:rsidRPr="00935250">
          <w:rPr>
            <w:rFonts w:ascii="Times New Roman" w:eastAsia="Times New Roman" w:hAnsi="Times New Roman" w:cs="Times New Roman"/>
            <w:sz w:val="24"/>
            <w:szCs w:val="24"/>
          </w:rPr>
          <w:t xml:space="preserve">Now generate new </w:t>
        </w:r>
        <w:r w:rsidRPr="00935250">
          <w:rPr>
            <w:rFonts w:ascii="Times New Roman" w:eastAsia="Times New Roman" w:hAnsi="Times New Roman" w:cs="Times New Roman"/>
            <w:b/>
            <w:bCs/>
            <w:sz w:val="24"/>
            <w:szCs w:val="24"/>
          </w:rPr>
          <w:t>sendmail.cf</w:t>
        </w:r>
        <w:r w:rsidRPr="00935250">
          <w:rPr>
            <w:rFonts w:ascii="Times New Roman" w:eastAsia="Times New Roman" w:hAnsi="Times New Roman" w:cs="Times New Roman"/>
            <w:sz w:val="24"/>
            <w:szCs w:val="24"/>
          </w:rPr>
          <w:t xml:space="preserve"> file by using </w:t>
        </w:r>
        <w:r w:rsidRPr="00935250">
          <w:rPr>
            <w:rFonts w:ascii="Times New Roman" w:eastAsia="Times New Roman" w:hAnsi="Times New Roman" w:cs="Times New Roman"/>
            <w:b/>
            <w:bCs/>
            <w:sz w:val="24"/>
            <w:szCs w:val="24"/>
          </w:rPr>
          <w:t>m4</w:t>
        </w:r>
        <w:r w:rsidRPr="00935250">
          <w:rPr>
            <w:rFonts w:ascii="Times New Roman" w:eastAsia="Times New Roman" w:hAnsi="Times New Roman" w:cs="Times New Roman"/>
            <w:sz w:val="24"/>
            <w:szCs w:val="24"/>
          </w:rPr>
          <w:t xml:space="preserve"> command as shown here </w:t>
        </w:r>
        <w:r w:rsidRPr="00935250">
          <w:rPr>
            <w:rFonts w:ascii="Times New Roman" w:eastAsia="Times New Roman" w:hAnsi="Times New Roman" w:cs="Times New Roman"/>
            <w:sz w:val="24"/>
            <w:szCs w:val="24"/>
          </w:rPr>
          <w:br/>
        </w:r>
      </w:ins>
      <w:r>
        <w:rPr>
          <w:rFonts w:ascii="Times New Roman" w:eastAsia="Times New Roman" w:hAnsi="Times New Roman" w:cs="Times New Roman"/>
          <w:noProof/>
          <w:sz w:val="24"/>
          <w:szCs w:val="24"/>
        </w:rPr>
        <w:drawing>
          <wp:inline distT="0" distB="0" distL="0" distR="0">
            <wp:extent cx="5996940" cy="320675"/>
            <wp:effectExtent l="19050" t="0" r="3810" b="0"/>
            <wp:docPr id="763" name="Picture 763" descr="m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3" descr="m4"/>
                    <pic:cNvPicPr>
                      <a:picLocks noChangeAspect="1" noChangeArrowheads="1"/>
                    </pic:cNvPicPr>
                  </pic:nvPicPr>
                  <pic:blipFill>
                    <a:blip r:embed="rId1444"/>
                    <a:srcRect/>
                    <a:stretch>
                      <a:fillRect/>
                    </a:stretch>
                  </pic:blipFill>
                  <pic:spPr bwMode="auto">
                    <a:xfrm>
                      <a:off x="0" y="0"/>
                      <a:ext cx="5996940" cy="320675"/>
                    </a:xfrm>
                    <a:prstGeom prst="rect">
                      <a:avLst/>
                    </a:prstGeom>
                    <a:noFill/>
                    <a:ln w="9525">
                      <a:noFill/>
                      <a:miter lim="800000"/>
                      <a:headEnd/>
                      <a:tailEnd/>
                    </a:ln>
                  </pic:spPr>
                </pic:pic>
              </a:graphicData>
            </a:graphic>
          </wp:inline>
        </w:drawing>
      </w:r>
    </w:p>
    <w:p w:rsidR="00935250" w:rsidRPr="00935250" w:rsidRDefault="00935250" w:rsidP="00935250">
      <w:pPr>
        <w:spacing w:before="100" w:beforeAutospacing="1" w:after="100" w:afterAutospacing="1" w:line="240" w:lineRule="auto"/>
        <w:rPr>
          <w:ins w:id="1195" w:author="Unknown"/>
          <w:rFonts w:ascii="Times New Roman" w:eastAsia="Times New Roman" w:hAnsi="Times New Roman" w:cs="Times New Roman"/>
          <w:sz w:val="24"/>
          <w:szCs w:val="24"/>
        </w:rPr>
      </w:pPr>
      <w:ins w:id="1196" w:author="Unknown">
        <w:r w:rsidRPr="00935250">
          <w:rPr>
            <w:rFonts w:ascii="Times New Roman" w:eastAsia="Times New Roman" w:hAnsi="Times New Roman" w:cs="Times New Roman"/>
            <w:sz w:val="24"/>
            <w:szCs w:val="24"/>
          </w:rPr>
          <w:lastRenderedPageBreak/>
          <w:t xml:space="preserve">Now restart </w:t>
        </w:r>
        <w:r w:rsidRPr="00935250">
          <w:rPr>
            <w:rFonts w:ascii="Times New Roman" w:eastAsia="Times New Roman" w:hAnsi="Times New Roman" w:cs="Times New Roman"/>
            <w:b/>
            <w:bCs/>
            <w:sz w:val="24"/>
            <w:szCs w:val="24"/>
          </w:rPr>
          <w:t>sendmail service</w:t>
        </w:r>
        <w:r w:rsidRPr="00935250">
          <w:rPr>
            <w:rFonts w:ascii="Times New Roman" w:eastAsia="Times New Roman" w:hAnsi="Times New Roman" w:cs="Times New Roman"/>
            <w:sz w:val="24"/>
            <w:szCs w:val="24"/>
          </w:rPr>
          <w:t xml:space="preserve"> and also set it on with </w:t>
        </w:r>
        <w:r w:rsidRPr="00935250">
          <w:rPr>
            <w:rFonts w:ascii="Times New Roman" w:eastAsia="Times New Roman" w:hAnsi="Times New Roman" w:cs="Times New Roman"/>
            <w:b/>
            <w:bCs/>
            <w:sz w:val="24"/>
            <w:szCs w:val="24"/>
          </w:rPr>
          <w:t>chkconfig</w:t>
        </w:r>
        <w:r w:rsidRPr="00935250">
          <w:rPr>
            <w:rFonts w:ascii="Times New Roman" w:eastAsia="Times New Roman" w:hAnsi="Times New Roman" w:cs="Times New Roman"/>
            <w:sz w:val="24"/>
            <w:szCs w:val="24"/>
          </w:rPr>
          <w:t xml:space="preserve"> </w:t>
        </w:r>
        <w:r w:rsidRPr="00935250">
          <w:rPr>
            <w:rFonts w:ascii="Times New Roman" w:eastAsia="Times New Roman" w:hAnsi="Times New Roman" w:cs="Times New Roman"/>
            <w:sz w:val="24"/>
            <w:szCs w:val="24"/>
          </w:rPr>
          <w:br/>
        </w:r>
      </w:ins>
      <w:r>
        <w:rPr>
          <w:rFonts w:ascii="Times New Roman" w:eastAsia="Times New Roman" w:hAnsi="Times New Roman" w:cs="Times New Roman"/>
          <w:noProof/>
          <w:sz w:val="24"/>
          <w:szCs w:val="24"/>
        </w:rPr>
        <w:drawing>
          <wp:inline distT="0" distB="0" distL="0" distR="0">
            <wp:extent cx="5771515" cy="1531620"/>
            <wp:effectExtent l="19050" t="0" r="635" b="0"/>
            <wp:docPr id="764" name="Picture 764" descr="service sendmail rest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4" descr="service sendmail restart"/>
                    <pic:cNvPicPr>
                      <a:picLocks noChangeAspect="1" noChangeArrowheads="1"/>
                    </pic:cNvPicPr>
                  </pic:nvPicPr>
                  <pic:blipFill>
                    <a:blip r:embed="rId1445"/>
                    <a:srcRect/>
                    <a:stretch>
                      <a:fillRect/>
                    </a:stretch>
                  </pic:blipFill>
                  <pic:spPr bwMode="auto">
                    <a:xfrm>
                      <a:off x="0" y="0"/>
                      <a:ext cx="5771515" cy="1531620"/>
                    </a:xfrm>
                    <a:prstGeom prst="rect">
                      <a:avLst/>
                    </a:prstGeom>
                    <a:noFill/>
                    <a:ln w="9525">
                      <a:noFill/>
                      <a:miter lim="800000"/>
                      <a:headEnd/>
                      <a:tailEnd/>
                    </a:ln>
                  </pic:spPr>
                </pic:pic>
              </a:graphicData>
            </a:graphic>
          </wp:inline>
        </w:drawing>
      </w:r>
    </w:p>
    <w:p w:rsidR="00935250" w:rsidRPr="00935250" w:rsidRDefault="00935250" w:rsidP="00935250">
      <w:pPr>
        <w:spacing w:before="100" w:beforeAutospacing="1" w:after="100" w:afterAutospacing="1" w:line="240" w:lineRule="auto"/>
        <w:outlineLvl w:val="2"/>
        <w:rPr>
          <w:ins w:id="1197" w:author="Unknown"/>
          <w:rFonts w:ascii="Times New Roman" w:eastAsia="Times New Roman" w:hAnsi="Times New Roman" w:cs="Times New Roman"/>
          <w:b/>
          <w:bCs/>
          <w:sz w:val="27"/>
          <w:szCs w:val="27"/>
        </w:rPr>
      </w:pPr>
      <w:ins w:id="1198" w:author="Unknown">
        <w:r w:rsidRPr="00935250">
          <w:rPr>
            <w:rFonts w:ascii="Times New Roman" w:eastAsia="Times New Roman" w:hAnsi="Times New Roman" w:cs="Times New Roman"/>
            <w:b/>
            <w:bCs/>
            <w:sz w:val="27"/>
            <w:szCs w:val="27"/>
          </w:rPr>
          <w:t>Testing of sendmail server</w:t>
        </w:r>
      </w:ins>
    </w:p>
    <w:p w:rsidR="00935250" w:rsidRPr="00935250" w:rsidRDefault="00935250" w:rsidP="00935250">
      <w:pPr>
        <w:spacing w:before="100" w:beforeAutospacing="1" w:after="100" w:afterAutospacing="1" w:line="240" w:lineRule="auto"/>
        <w:rPr>
          <w:ins w:id="1199" w:author="Unknown"/>
          <w:rFonts w:ascii="Times New Roman" w:eastAsia="Times New Roman" w:hAnsi="Times New Roman" w:cs="Times New Roman"/>
          <w:sz w:val="24"/>
          <w:szCs w:val="24"/>
        </w:rPr>
      </w:pPr>
      <w:ins w:id="1200" w:author="Unknown">
        <w:r w:rsidRPr="00935250">
          <w:rPr>
            <w:rFonts w:ascii="Times New Roman" w:eastAsia="Times New Roman" w:hAnsi="Times New Roman" w:cs="Times New Roman"/>
            <w:sz w:val="24"/>
            <w:szCs w:val="24"/>
          </w:rPr>
          <w:t xml:space="preserve">We will test </w:t>
        </w:r>
        <w:r w:rsidRPr="00935250">
          <w:rPr>
            <w:rFonts w:ascii="Times New Roman" w:eastAsia="Times New Roman" w:hAnsi="Times New Roman" w:cs="Times New Roman"/>
            <w:b/>
            <w:bCs/>
            <w:sz w:val="24"/>
            <w:szCs w:val="24"/>
          </w:rPr>
          <w:t>sendmail server</w:t>
        </w:r>
        <w:r w:rsidRPr="00935250">
          <w:rPr>
            <w:rFonts w:ascii="Times New Roman" w:eastAsia="Times New Roman" w:hAnsi="Times New Roman" w:cs="Times New Roman"/>
            <w:sz w:val="24"/>
            <w:szCs w:val="24"/>
          </w:rPr>
          <w:t xml:space="preserve">by sending and receiving mail in lab environment. </w:t>
        </w:r>
        <w:proofErr w:type="gramStart"/>
        <w:r w:rsidRPr="00935250">
          <w:rPr>
            <w:rFonts w:ascii="Times New Roman" w:eastAsia="Times New Roman" w:hAnsi="Times New Roman" w:cs="Times New Roman"/>
            <w:sz w:val="24"/>
            <w:szCs w:val="24"/>
          </w:rPr>
          <w:t>for</w:t>
        </w:r>
        <w:proofErr w:type="gramEnd"/>
        <w:r w:rsidRPr="00935250">
          <w:rPr>
            <w:rFonts w:ascii="Times New Roman" w:eastAsia="Times New Roman" w:hAnsi="Times New Roman" w:cs="Times New Roman"/>
            <w:sz w:val="24"/>
            <w:szCs w:val="24"/>
          </w:rPr>
          <w:t xml:space="preserve"> this we use two user one on each system.</w:t>
        </w:r>
      </w:ins>
    </w:p>
    <w:p w:rsidR="00935250" w:rsidRPr="00935250" w:rsidRDefault="00935250" w:rsidP="00935250">
      <w:pPr>
        <w:spacing w:before="100" w:beforeAutospacing="1" w:after="100" w:afterAutospacing="1" w:line="240" w:lineRule="auto"/>
        <w:rPr>
          <w:ins w:id="1201" w:author="Unknown"/>
          <w:rFonts w:ascii="Times New Roman" w:eastAsia="Times New Roman" w:hAnsi="Times New Roman" w:cs="Times New Roman"/>
          <w:sz w:val="24"/>
          <w:szCs w:val="24"/>
        </w:rPr>
      </w:pPr>
      <w:ins w:id="1202" w:author="Unknown">
        <w:r w:rsidRPr="00935250">
          <w:rPr>
            <w:rFonts w:ascii="Times New Roman" w:eastAsia="Times New Roman" w:hAnsi="Times New Roman" w:cs="Times New Roman"/>
            <w:sz w:val="24"/>
            <w:szCs w:val="24"/>
          </w:rPr>
          <w:t xml:space="preserve">Now create one user on each system </w:t>
        </w:r>
        <w:r w:rsidRPr="00935250">
          <w:rPr>
            <w:rFonts w:ascii="Times New Roman" w:eastAsia="Times New Roman" w:hAnsi="Times New Roman" w:cs="Times New Roman"/>
            <w:b/>
            <w:bCs/>
            <w:sz w:val="24"/>
            <w:szCs w:val="24"/>
          </w:rPr>
          <w:t>vinita</w:t>
        </w:r>
        <w:r w:rsidRPr="00935250">
          <w:rPr>
            <w:rFonts w:ascii="Times New Roman" w:eastAsia="Times New Roman" w:hAnsi="Times New Roman" w:cs="Times New Roman"/>
            <w:sz w:val="24"/>
            <w:szCs w:val="24"/>
          </w:rPr>
          <w:t xml:space="preserve"> on server</w:t>
        </w:r>
        <w:r w:rsidRPr="00935250">
          <w:rPr>
            <w:rFonts w:ascii="Times New Roman" w:eastAsia="Times New Roman" w:hAnsi="Times New Roman" w:cs="Times New Roman"/>
            <w:sz w:val="24"/>
            <w:szCs w:val="24"/>
          </w:rPr>
          <w:br/>
        </w:r>
      </w:ins>
      <w:r>
        <w:rPr>
          <w:rFonts w:ascii="Times New Roman" w:eastAsia="Times New Roman" w:hAnsi="Times New Roman" w:cs="Times New Roman"/>
          <w:noProof/>
          <w:sz w:val="24"/>
          <w:szCs w:val="24"/>
        </w:rPr>
        <w:drawing>
          <wp:inline distT="0" distB="0" distL="0" distR="0">
            <wp:extent cx="3811905" cy="1235075"/>
            <wp:effectExtent l="19050" t="0" r="0" b="0"/>
            <wp:docPr id="765" name="Picture 765" descr="usera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5" descr="useradd"/>
                    <pic:cNvPicPr>
                      <a:picLocks noChangeAspect="1" noChangeArrowheads="1"/>
                    </pic:cNvPicPr>
                  </pic:nvPicPr>
                  <pic:blipFill>
                    <a:blip r:embed="rId1339"/>
                    <a:srcRect/>
                    <a:stretch>
                      <a:fillRect/>
                    </a:stretch>
                  </pic:blipFill>
                  <pic:spPr bwMode="auto">
                    <a:xfrm>
                      <a:off x="0" y="0"/>
                      <a:ext cx="3811905" cy="1235075"/>
                    </a:xfrm>
                    <a:prstGeom prst="rect">
                      <a:avLst/>
                    </a:prstGeom>
                    <a:noFill/>
                    <a:ln w="9525">
                      <a:noFill/>
                      <a:miter lim="800000"/>
                      <a:headEnd/>
                      <a:tailEnd/>
                    </a:ln>
                  </pic:spPr>
                </pic:pic>
              </a:graphicData>
            </a:graphic>
          </wp:inline>
        </w:drawing>
      </w:r>
      <w:ins w:id="1203" w:author="Unknown">
        <w:r w:rsidRPr="00935250">
          <w:rPr>
            <w:rFonts w:ascii="Times New Roman" w:eastAsia="Times New Roman" w:hAnsi="Times New Roman" w:cs="Times New Roman"/>
            <w:sz w:val="24"/>
            <w:szCs w:val="24"/>
          </w:rPr>
          <w:br/>
          <w:t xml:space="preserve">and nikita on </w:t>
        </w:r>
        <w:r w:rsidRPr="00935250">
          <w:rPr>
            <w:rFonts w:ascii="Times New Roman" w:eastAsia="Times New Roman" w:hAnsi="Times New Roman" w:cs="Times New Roman"/>
            <w:b/>
            <w:bCs/>
            <w:sz w:val="24"/>
            <w:szCs w:val="24"/>
          </w:rPr>
          <w:t>client system</w:t>
        </w:r>
        <w:r w:rsidRPr="00935250">
          <w:rPr>
            <w:rFonts w:ascii="Times New Roman" w:eastAsia="Times New Roman" w:hAnsi="Times New Roman" w:cs="Times New Roman"/>
            <w:sz w:val="24"/>
            <w:szCs w:val="24"/>
          </w:rPr>
          <w:t xml:space="preserve"> </w:t>
        </w:r>
        <w:r w:rsidRPr="00935250">
          <w:rPr>
            <w:rFonts w:ascii="Times New Roman" w:eastAsia="Times New Roman" w:hAnsi="Times New Roman" w:cs="Times New Roman"/>
            <w:sz w:val="24"/>
            <w:szCs w:val="24"/>
          </w:rPr>
          <w:br/>
        </w:r>
      </w:ins>
      <w:r>
        <w:rPr>
          <w:rFonts w:ascii="Times New Roman" w:eastAsia="Times New Roman" w:hAnsi="Times New Roman" w:cs="Times New Roman"/>
          <w:noProof/>
          <w:sz w:val="24"/>
          <w:szCs w:val="24"/>
        </w:rPr>
        <w:drawing>
          <wp:inline distT="0" distB="0" distL="0" distR="0">
            <wp:extent cx="3811905" cy="1235075"/>
            <wp:effectExtent l="19050" t="0" r="0" b="0"/>
            <wp:docPr id="766" name="Picture 766" descr="usera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6" descr="useradd"/>
                    <pic:cNvPicPr>
                      <a:picLocks noChangeAspect="1" noChangeArrowheads="1"/>
                    </pic:cNvPicPr>
                  </pic:nvPicPr>
                  <pic:blipFill>
                    <a:blip r:embed="rId1446"/>
                    <a:srcRect/>
                    <a:stretch>
                      <a:fillRect/>
                    </a:stretch>
                  </pic:blipFill>
                  <pic:spPr bwMode="auto">
                    <a:xfrm>
                      <a:off x="0" y="0"/>
                      <a:ext cx="3811905" cy="1235075"/>
                    </a:xfrm>
                    <a:prstGeom prst="rect">
                      <a:avLst/>
                    </a:prstGeom>
                    <a:noFill/>
                    <a:ln w="9525">
                      <a:noFill/>
                      <a:miter lim="800000"/>
                      <a:headEnd/>
                      <a:tailEnd/>
                    </a:ln>
                  </pic:spPr>
                </pic:pic>
              </a:graphicData>
            </a:graphic>
          </wp:inline>
        </w:drawing>
      </w:r>
    </w:p>
    <w:p w:rsidR="00935250" w:rsidRPr="00935250" w:rsidRDefault="00935250" w:rsidP="00935250">
      <w:pPr>
        <w:spacing w:before="100" w:beforeAutospacing="1" w:after="100" w:afterAutospacing="1" w:line="240" w:lineRule="auto"/>
        <w:rPr>
          <w:ins w:id="1204" w:author="Unknown"/>
          <w:rFonts w:ascii="Times New Roman" w:eastAsia="Times New Roman" w:hAnsi="Times New Roman" w:cs="Times New Roman"/>
          <w:sz w:val="24"/>
          <w:szCs w:val="24"/>
        </w:rPr>
      </w:pPr>
      <w:ins w:id="1205" w:author="Unknown">
        <w:r w:rsidRPr="00935250">
          <w:rPr>
            <w:rFonts w:ascii="Times New Roman" w:eastAsia="Times New Roman" w:hAnsi="Times New Roman" w:cs="Times New Roman"/>
            <w:sz w:val="24"/>
            <w:szCs w:val="24"/>
          </w:rPr>
          <w:t xml:space="preserve">Now send mail from user vinita to nikita and from nikita to user vinita and also check each others mail by </w:t>
        </w:r>
        <w:r w:rsidRPr="00935250">
          <w:rPr>
            <w:rFonts w:ascii="Times New Roman" w:eastAsia="Times New Roman" w:hAnsi="Times New Roman" w:cs="Times New Roman"/>
            <w:b/>
            <w:bCs/>
            <w:sz w:val="24"/>
            <w:szCs w:val="24"/>
          </w:rPr>
          <w:t>mail command</w:t>
        </w:r>
      </w:ins>
    </w:p>
    <w:p w:rsidR="00935250" w:rsidRPr="00935250" w:rsidRDefault="00935250" w:rsidP="00935250">
      <w:pPr>
        <w:spacing w:before="100" w:beforeAutospacing="1" w:after="100" w:afterAutospacing="1" w:line="240" w:lineRule="auto"/>
        <w:rPr>
          <w:ins w:id="1206" w:author="Unknown"/>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5236845" cy="3681095"/>
            <wp:effectExtent l="19050" t="0" r="1905" b="0"/>
            <wp:docPr id="767" name="Picture 767" descr="http://computernetworkingnotes.com/images/rhce_certification/image/ass42_testing_vini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7" descr="http://computernetworkingnotes.com/images/rhce_certification/image/ass42_testing_vinita.jpg"/>
                    <pic:cNvPicPr>
                      <a:picLocks noChangeAspect="1" noChangeArrowheads="1"/>
                    </pic:cNvPicPr>
                  </pic:nvPicPr>
                  <pic:blipFill>
                    <a:blip r:embed="rId1447"/>
                    <a:srcRect/>
                    <a:stretch>
                      <a:fillRect/>
                    </a:stretch>
                  </pic:blipFill>
                  <pic:spPr bwMode="auto">
                    <a:xfrm>
                      <a:off x="0" y="0"/>
                      <a:ext cx="5236845" cy="3681095"/>
                    </a:xfrm>
                    <a:prstGeom prst="rect">
                      <a:avLst/>
                    </a:prstGeom>
                    <a:noFill/>
                    <a:ln w="9525">
                      <a:noFill/>
                      <a:miter lim="800000"/>
                      <a:headEnd/>
                      <a:tailEnd/>
                    </a:ln>
                  </pic:spPr>
                </pic:pic>
              </a:graphicData>
            </a:graphic>
          </wp:inline>
        </w:drawing>
      </w:r>
    </w:p>
    <w:p w:rsidR="00935250" w:rsidRPr="00935250" w:rsidRDefault="00935250" w:rsidP="00935250">
      <w:pPr>
        <w:spacing w:before="100" w:beforeAutospacing="1" w:after="100" w:afterAutospacing="1" w:line="240" w:lineRule="auto"/>
        <w:rPr>
          <w:ins w:id="1207" w:author="Unknown"/>
          <w:rFonts w:ascii="Times New Roman" w:eastAsia="Times New Roman" w:hAnsi="Times New Roman" w:cs="Times New Roman"/>
          <w:sz w:val="24"/>
          <w:szCs w:val="24"/>
        </w:rPr>
      </w:pPr>
      <w:ins w:id="1208" w:author="Unknown">
        <w:r w:rsidRPr="00935250">
          <w:rPr>
            <w:rFonts w:ascii="Times New Roman" w:eastAsia="Times New Roman" w:hAnsi="Times New Roman" w:cs="Times New Roman"/>
            <w:sz w:val="24"/>
            <w:szCs w:val="24"/>
          </w:rPr>
          <w:t xml:space="preserve">Use full user name to send mail. For example to send mail to nikita use </w:t>
        </w:r>
        <w:r w:rsidRPr="00935250">
          <w:rPr>
            <w:rFonts w:ascii="Times New Roman" w:eastAsia="Times New Roman" w:hAnsi="Times New Roman" w:cs="Times New Roman"/>
            <w:b/>
            <w:bCs/>
            <w:sz w:val="24"/>
            <w:szCs w:val="24"/>
          </w:rPr>
          <w:t>nikita@client1</w:t>
        </w:r>
      </w:ins>
    </w:p>
    <w:p w:rsidR="00935250" w:rsidRPr="00935250" w:rsidRDefault="00935250" w:rsidP="00935250">
      <w:pPr>
        <w:spacing w:before="100" w:beforeAutospacing="1" w:after="100" w:afterAutospacing="1" w:line="240" w:lineRule="auto"/>
        <w:rPr>
          <w:ins w:id="1209" w:author="Unknown"/>
          <w:rFonts w:ascii="Times New Roman" w:eastAsia="Times New Roman" w:hAnsi="Times New Roman" w:cs="Times New Roman"/>
          <w:sz w:val="24"/>
          <w:szCs w:val="24"/>
        </w:rPr>
      </w:pPr>
      <w:ins w:id="1210" w:author="Unknown">
        <w:r w:rsidRPr="00935250">
          <w:rPr>
            <w:rFonts w:ascii="Times New Roman" w:eastAsia="Times New Roman" w:hAnsi="Times New Roman" w:cs="Times New Roman"/>
            <w:sz w:val="24"/>
            <w:szCs w:val="24"/>
          </w:rPr>
          <w:lastRenderedPageBreak/>
          <w:br/>
        </w:r>
      </w:ins>
      <w:r>
        <w:rPr>
          <w:rFonts w:ascii="Times New Roman" w:eastAsia="Times New Roman" w:hAnsi="Times New Roman" w:cs="Times New Roman"/>
          <w:noProof/>
          <w:sz w:val="24"/>
          <w:szCs w:val="24"/>
        </w:rPr>
        <w:drawing>
          <wp:inline distT="0" distB="0" distL="0" distR="0">
            <wp:extent cx="5236845" cy="1092835"/>
            <wp:effectExtent l="19050" t="0" r="1905" b="0"/>
            <wp:docPr id="768" name="Picture 768" descr="http://computernetworkingnotes.com/images/rhce_certification/image/ass42_testing_nikita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8" descr="http://computernetworkingnotes.com/images/rhce_certification/image/ass42_testing_nikita0.jpg"/>
                    <pic:cNvPicPr>
                      <a:picLocks noChangeAspect="1" noChangeArrowheads="1"/>
                    </pic:cNvPicPr>
                  </pic:nvPicPr>
                  <pic:blipFill>
                    <a:blip r:embed="rId1448"/>
                    <a:srcRect/>
                    <a:stretch>
                      <a:fillRect/>
                    </a:stretch>
                  </pic:blipFill>
                  <pic:spPr bwMode="auto">
                    <a:xfrm>
                      <a:off x="0" y="0"/>
                      <a:ext cx="5236845" cy="1092835"/>
                    </a:xfrm>
                    <a:prstGeom prst="rect">
                      <a:avLst/>
                    </a:prstGeom>
                    <a:noFill/>
                    <a:ln w="9525">
                      <a:noFill/>
                      <a:miter lim="800000"/>
                      <a:headEnd/>
                      <a:tailEnd/>
                    </a:ln>
                  </pic:spPr>
                </pic:pic>
              </a:graphicData>
            </a:graphic>
          </wp:inline>
        </w:drawing>
      </w:r>
      <w:ins w:id="1211" w:author="Unknown">
        <w:r w:rsidRPr="00935250">
          <w:rPr>
            <w:rFonts w:ascii="Times New Roman" w:eastAsia="Times New Roman" w:hAnsi="Times New Roman" w:cs="Times New Roman"/>
            <w:sz w:val="24"/>
            <w:szCs w:val="24"/>
          </w:rPr>
          <w:br/>
        </w:r>
      </w:ins>
      <w:r>
        <w:rPr>
          <w:rFonts w:ascii="Times New Roman" w:eastAsia="Times New Roman" w:hAnsi="Times New Roman" w:cs="Times New Roman"/>
          <w:noProof/>
          <w:sz w:val="24"/>
          <w:szCs w:val="24"/>
        </w:rPr>
        <w:drawing>
          <wp:inline distT="0" distB="0" distL="0" distR="0">
            <wp:extent cx="5236845" cy="3075940"/>
            <wp:effectExtent l="19050" t="0" r="1905" b="0"/>
            <wp:docPr id="769" name="Picture 769" descr="http://computernetworkingnotes.com/images/rhce_certification/image/ass42_testing_niki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9" descr="http://computernetworkingnotes.com/images/rhce_certification/image/ass42_testing_nikita.jpg"/>
                    <pic:cNvPicPr>
                      <a:picLocks noChangeAspect="1" noChangeArrowheads="1"/>
                    </pic:cNvPicPr>
                  </pic:nvPicPr>
                  <pic:blipFill>
                    <a:blip r:embed="rId1449"/>
                    <a:srcRect/>
                    <a:stretch>
                      <a:fillRect/>
                    </a:stretch>
                  </pic:blipFill>
                  <pic:spPr bwMode="auto">
                    <a:xfrm>
                      <a:off x="0" y="0"/>
                      <a:ext cx="5236845" cy="3075940"/>
                    </a:xfrm>
                    <a:prstGeom prst="rect">
                      <a:avLst/>
                    </a:prstGeom>
                    <a:noFill/>
                    <a:ln w="9525">
                      <a:noFill/>
                      <a:miter lim="800000"/>
                      <a:headEnd/>
                      <a:tailEnd/>
                    </a:ln>
                  </pic:spPr>
                </pic:pic>
              </a:graphicData>
            </a:graphic>
          </wp:inline>
        </w:drawing>
      </w:r>
    </w:p>
    <w:p w:rsidR="005A42B7" w:rsidRPr="005A42B7" w:rsidRDefault="005A42B7" w:rsidP="005A42B7">
      <w:pPr>
        <w:spacing w:before="100" w:beforeAutospacing="1" w:after="100" w:afterAutospacing="1" w:line="240" w:lineRule="auto"/>
        <w:outlineLvl w:val="1"/>
        <w:rPr>
          <w:rFonts w:ascii="Times New Roman" w:eastAsia="Times New Roman" w:hAnsi="Times New Roman" w:cs="Times New Roman"/>
          <w:b/>
          <w:bCs/>
          <w:sz w:val="36"/>
          <w:szCs w:val="36"/>
        </w:rPr>
      </w:pPr>
      <w:hyperlink r:id="rId1450" w:history="1">
        <w:r w:rsidRPr="005A42B7">
          <w:rPr>
            <w:rFonts w:ascii="Times New Roman" w:eastAsia="Times New Roman" w:hAnsi="Times New Roman" w:cs="Times New Roman"/>
            <w:b/>
            <w:bCs/>
            <w:color w:val="0000FF"/>
            <w:sz w:val="36"/>
            <w:szCs w:val="36"/>
            <w:u w:val="single"/>
          </w:rPr>
          <w:t>Configure linux yum server step by step guide example and implementation</w:t>
        </w:r>
      </w:hyperlink>
    </w:p>
    <w:p w:rsidR="005A42B7" w:rsidRPr="005A42B7" w:rsidRDefault="005A42B7" w:rsidP="005A42B7">
      <w:pPr>
        <w:numPr>
          <w:ilvl w:val="0"/>
          <w:numId w:val="102"/>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noProof/>
          <w:color w:val="0000FF"/>
          <w:sz w:val="24"/>
          <w:szCs w:val="24"/>
        </w:rPr>
        <w:drawing>
          <wp:inline distT="0" distB="0" distL="0" distR="0">
            <wp:extent cx="142240" cy="166370"/>
            <wp:effectExtent l="19050" t="0" r="0" b="0"/>
            <wp:docPr id="784" name="Picture 784" descr="Print">
              <a:hlinkClick xmlns:a="http://schemas.openxmlformats.org/drawingml/2006/main" r:id="rId1451" tooltip="&quot;Prin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4" descr="Print">
                      <a:hlinkClick r:id="rId1451" tooltip="&quot;Print&quot;"/>
                    </pic:cNvPr>
                    <pic:cNvPicPr>
                      <a:picLocks noChangeAspect="1" noChangeArrowheads="1"/>
                    </pic:cNvPicPr>
                  </pic:nvPicPr>
                  <pic:blipFill>
                    <a:blip r:embed="rId44"/>
                    <a:srcRect/>
                    <a:stretch>
                      <a:fillRect/>
                    </a:stretch>
                  </pic:blipFill>
                  <pic:spPr bwMode="auto">
                    <a:xfrm>
                      <a:off x="0" y="0"/>
                      <a:ext cx="142240" cy="166370"/>
                    </a:xfrm>
                    <a:prstGeom prst="rect">
                      <a:avLst/>
                    </a:prstGeom>
                    <a:noFill/>
                    <a:ln w="9525">
                      <a:noFill/>
                      <a:miter lim="800000"/>
                      <a:headEnd/>
                      <a:tailEnd/>
                    </a:ln>
                  </pic:spPr>
                </pic:pic>
              </a:graphicData>
            </a:graphic>
          </wp:inline>
        </w:drawing>
      </w:r>
    </w:p>
    <w:p w:rsidR="005A42B7" w:rsidRPr="005A42B7" w:rsidRDefault="005A42B7" w:rsidP="005A42B7">
      <w:pPr>
        <w:spacing w:before="100" w:beforeAutospacing="1" w:after="100" w:afterAutospacing="1" w:line="240" w:lineRule="auto"/>
        <w:rPr>
          <w:ins w:id="1212" w:author="Unknown"/>
          <w:rFonts w:ascii="Times New Roman" w:eastAsia="Times New Roman" w:hAnsi="Times New Roman" w:cs="Times New Roman"/>
          <w:sz w:val="24"/>
          <w:szCs w:val="24"/>
        </w:rPr>
      </w:pPr>
      <w:ins w:id="1213" w:author="Unknown">
        <w:r w:rsidRPr="005A42B7">
          <w:rPr>
            <w:rFonts w:ascii="Times New Roman" w:eastAsia="Times New Roman" w:hAnsi="Times New Roman" w:cs="Times New Roman"/>
            <w:b/>
            <w:bCs/>
            <w:sz w:val="24"/>
            <w:szCs w:val="24"/>
          </w:rPr>
          <w:t>YUM</w:t>
        </w:r>
        <w:r w:rsidRPr="005A42B7">
          <w:rPr>
            <w:rFonts w:ascii="Times New Roman" w:eastAsia="Times New Roman" w:hAnsi="Times New Roman" w:cs="Times New Roman"/>
            <w:sz w:val="24"/>
            <w:szCs w:val="24"/>
          </w:rPr>
          <w:t xml:space="preserve"> stands for </w:t>
        </w:r>
        <w:r w:rsidRPr="005A42B7">
          <w:rPr>
            <w:rFonts w:ascii="Times New Roman" w:eastAsia="Times New Roman" w:hAnsi="Times New Roman" w:cs="Times New Roman"/>
            <w:b/>
            <w:bCs/>
            <w:sz w:val="24"/>
            <w:szCs w:val="24"/>
          </w:rPr>
          <w:t>Yellow dog Updater, Modified</w:t>
        </w:r>
        <w:r w:rsidRPr="005A42B7">
          <w:rPr>
            <w:rFonts w:ascii="Times New Roman" w:eastAsia="Times New Roman" w:hAnsi="Times New Roman" w:cs="Times New Roman"/>
            <w:sz w:val="24"/>
            <w:szCs w:val="24"/>
          </w:rPr>
          <w:t xml:space="preserve"> because it is based on </w:t>
        </w:r>
        <w:r w:rsidRPr="005A42B7">
          <w:rPr>
            <w:rFonts w:ascii="Times New Roman" w:eastAsia="Times New Roman" w:hAnsi="Times New Roman" w:cs="Times New Roman"/>
            <w:b/>
            <w:bCs/>
            <w:sz w:val="24"/>
            <w:szCs w:val="24"/>
          </w:rPr>
          <w:t>YUP</w:t>
        </w:r>
        <w:r w:rsidRPr="005A42B7">
          <w:rPr>
            <w:rFonts w:ascii="Times New Roman" w:eastAsia="Times New Roman" w:hAnsi="Times New Roman" w:cs="Times New Roman"/>
            <w:sz w:val="24"/>
            <w:szCs w:val="24"/>
          </w:rPr>
          <w:t xml:space="preserve">, the </w:t>
        </w:r>
        <w:r w:rsidRPr="005A42B7">
          <w:rPr>
            <w:rFonts w:ascii="Times New Roman" w:eastAsia="Times New Roman" w:hAnsi="Times New Roman" w:cs="Times New Roman"/>
            <w:b/>
            <w:bCs/>
            <w:sz w:val="24"/>
            <w:szCs w:val="24"/>
          </w:rPr>
          <w:t>Yellow dog Updater.</w:t>
        </w:r>
        <w:r w:rsidRPr="005A42B7">
          <w:rPr>
            <w:rFonts w:ascii="Times New Roman" w:eastAsia="Times New Roman" w:hAnsi="Times New Roman" w:cs="Times New Roman"/>
            <w:sz w:val="24"/>
            <w:szCs w:val="24"/>
          </w:rPr>
          <w:t xml:space="preserve"> Yellow Dog is a version of Linux for the Power Architecture hardware. YUP, and later YUM, were written by the Linux community as a way to maintain an RPM-based system.</w:t>
        </w:r>
      </w:ins>
    </w:p>
    <w:p w:rsidR="005A42B7" w:rsidRPr="005A42B7" w:rsidRDefault="005A42B7" w:rsidP="005A42B7">
      <w:pPr>
        <w:spacing w:before="100" w:beforeAutospacing="1" w:after="100" w:afterAutospacing="1" w:line="240" w:lineRule="auto"/>
        <w:outlineLvl w:val="2"/>
        <w:rPr>
          <w:ins w:id="1214" w:author="Unknown"/>
          <w:rFonts w:ascii="Times New Roman" w:eastAsia="Times New Roman" w:hAnsi="Times New Roman" w:cs="Times New Roman"/>
          <w:b/>
          <w:bCs/>
          <w:sz w:val="27"/>
          <w:szCs w:val="27"/>
        </w:rPr>
      </w:pPr>
      <w:ins w:id="1215" w:author="Unknown">
        <w:r w:rsidRPr="005A42B7">
          <w:rPr>
            <w:rFonts w:ascii="Times New Roman" w:eastAsia="Times New Roman" w:hAnsi="Times New Roman" w:cs="Times New Roman"/>
            <w:b/>
            <w:bCs/>
            <w:sz w:val="27"/>
            <w:szCs w:val="27"/>
          </w:rPr>
          <w:t>Advantages of YUM</w:t>
        </w:r>
      </w:ins>
    </w:p>
    <w:p w:rsidR="005A42B7" w:rsidRPr="005A42B7" w:rsidRDefault="005A42B7" w:rsidP="005A42B7">
      <w:pPr>
        <w:spacing w:before="100" w:beforeAutospacing="1" w:after="100" w:afterAutospacing="1" w:line="240" w:lineRule="auto"/>
        <w:rPr>
          <w:ins w:id="1216" w:author="Unknown"/>
          <w:rFonts w:ascii="Times New Roman" w:eastAsia="Times New Roman" w:hAnsi="Times New Roman" w:cs="Times New Roman"/>
          <w:sz w:val="24"/>
          <w:szCs w:val="24"/>
        </w:rPr>
      </w:pPr>
      <w:proofErr w:type="gramStart"/>
      <w:ins w:id="1217" w:author="Unknown">
        <w:r w:rsidRPr="005A42B7">
          <w:rPr>
            <w:rFonts w:ascii="Times New Roman" w:eastAsia="Times New Roman" w:hAnsi="Times New Roman" w:cs="Times New Roman"/>
            <w:sz w:val="24"/>
            <w:szCs w:val="24"/>
          </w:rPr>
          <w:t>Automatic resolution of software dependencies.</w:t>
        </w:r>
        <w:proofErr w:type="gramEnd"/>
        <w:r w:rsidRPr="005A42B7">
          <w:rPr>
            <w:rFonts w:ascii="Times New Roman" w:eastAsia="Times New Roman" w:hAnsi="Times New Roman" w:cs="Times New Roman"/>
            <w:sz w:val="24"/>
            <w:szCs w:val="24"/>
          </w:rPr>
          <w:t xml:space="preserve"> If a package installation or upgrade request is made and requires the installation or upgrade of additional packages, YUM can list these dependencies and prompt the user to install or upgrade them.</w:t>
        </w:r>
      </w:ins>
    </w:p>
    <w:p w:rsidR="005A42B7" w:rsidRPr="005A42B7" w:rsidRDefault="005A42B7" w:rsidP="005A42B7">
      <w:pPr>
        <w:spacing w:before="100" w:beforeAutospacing="1" w:after="100" w:afterAutospacing="1" w:line="240" w:lineRule="auto"/>
        <w:rPr>
          <w:ins w:id="1218" w:author="Unknown"/>
          <w:rFonts w:ascii="Times New Roman" w:eastAsia="Times New Roman" w:hAnsi="Times New Roman" w:cs="Times New Roman"/>
          <w:sz w:val="24"/>
          <w:szCs w:val="24"/>
        </w:rPr>
      </w:pPr>
      <w:proofErr w:type="gramStart"/>
      <w:ins w:id="1219" w:author="Unknown">
        <w:r w:rsidRPr="005A42B7">
          <w:rPr>
            <w:rFonts w:ascii="Times New Roman" w:eastAsia="Times New Roman" w:hAnsi="Times New Roman" w:cs="Times New Roman"/>
            <w:sz w:val="24"/>
            <w:szCs w:val="24"/>
          </w:rPr>
          <w:t>Command-line and graphical versions.</w:t>
        </w:r>
        <w:proofErr w:type="gramEnd"/>
        <w:r w:rsidRPr="005A42B7">
          <w:rPr>
            <w:rFonts w:ascii="Times New Roman" w:eastAsia="Times New Roman" w:hAnsi="Times New Roman" w:cs="Times New Roman"/>
            <w:sz w:val="24"/>
            <w:szCs w:val="24"/>
          </w:rPr>
          <w:t xml:space="preserve"> The command-line version can be run on a system with a minimal number of software packages. The graphical versions offer ease-of-use and a user-friendly graphical interface to software management.</w:t>
        </w:r>
      </w:ins>
    </w:p>
    <w:p w:rsidR="005A42B7" w:rsidRPr="005A42B7" w:rsidRDefault="005A42B7" w:rsidP="005A42B7">
      <w:pPr>
        <w:spacing w:before="100" w:beforeAutospacing="1" w:after="100" w:afterAutospacing="1" w:line="240" w:lineRule="auto"/>
        <w:rPr>
          <w:ins w:id="1220" w:author="Unknown"/>
          <w:rFonts w:ascii="Times New Roman" w:eastAsia="Times New Roman" w:hAnsi="Times New Roman" w:cs="Times New Roman"/>
          <w:sz w:val="24"/>
          <w:szCs w:val="24"/>
        </w:rPr>
      </w:pPr>
      <w:proofErr w:type="gramStart"/>
      <w:ins w:id="1221" w:author="Unknown">
        <w:r w:rsidRPr="005A42B7">
          <w:rPr>
            <w:rFonts w:ascii="Times New Roman" w:eastAsia="Times New Roman" w:hAnsi="Times New Roman" w:cs="Times New Roman"/>
            <w:sz w:val="24"/>
            <w:szCs w:val="24"/>
          </w:rPr>
          <w:lastRenderedPageBreak/>
          <w:t>Multiple software locations at one time.</w:t>
        </w:r>
        <w:proofErr w:type="gramEnd"/>
        <w:r w:rsidRPr="005A42B7">
          <w:rPr>
            <w:rFonts w:ascii="Times New Roman" w:eastAsia="Times New Roman" w:hAnsi="Times New Roman" w:cs="Times New Roman"/>
            <w:sz w:val="24"/>
            <w:szCs w:val="24"/>
          </w:rPr>
          <w:t xml:space="preserve"> YUM can be configured to look for software packages in more than one location at a time.</w:t>
        </w:r>
      </w:ins>
    </w:p>
    <w:p w:rsidR="005A42B7" w:rsidRPr="005A42B7" w:rsidRDefault="005A42B7" w:rsidP="005A42B7">
      <w:pPr>
        <w:spacing w:before="100" w:beforeAutospacing="1" w:after="100" w:afterAutospacing="1" w:line="240" w:lineRule="auto"/>
        <w:rPr>
          <w:ins w:id="1222" w:author="Unknown"/>
          <w:rFonts w:ascii="Times New Roman" w:eastAsia="Times New Roman" w:hAnsi="Times New Roman" w:cs="Times New Roman"/>
          <w:sz w:val="24"/>
          <w:szCs w:val="24"/>
        </w:rPr>
      </w:pPr>
      <w:proofErr w:type="gramStart"/>
      <w:ins w:id="1223" w:author="Unknown">
        <w:r w:rsidRPr="005A42B7">
          <w:rPr>
            <w:rFonts w:ascii="Times New Roman" w:eastAsia="Times New Roman" w:hAnsi="Times New Roman" w:cs="Times New Roman"/>
            <w:sz w:val="24"/>
            <w:szCs w:val="24"/>
          </w:rPr>
          <w:t>Ability to specify particular software versions or architectures.</w:t>
        </w:r>
        <w:proofErr w:type="gramEnd"/>
        <w:r w:rsidRPr="005A42B7">
          <w:rPr>
            <w:rFonts w:ascii="Times New Roman" w:eastAsia="Times New Roman" w:hAnsi="Times New Roman" w:cs="Times New Roman"/>
            <w:sz w:val="24"/>
            <w:szCs w:val="24"/>
          </w:rPr>
          <w:t xml:space="preserve"> Software locations accessible by YUM can contain multiple versions of the same RPM package and different builds for different architectures such as one for i686 and one for x86_64. </w:t>
        </w:r>
        <w:proofErr w:type="gramStart"/>
        <w:r w:rsidRPr="005A42B7">
          <w:rPr>
            <w:rFonts w:ascii="Times New Roman" w:eastAsia="Times New Roman" w:hAnsi="Times New Roman" w:cs="Times New Roman"/>
            <w:sz w:val="24"/>
            <w:szCs w:val="24"/>
          </w:rPr>
          <w:t>yum</w:t>
        </w:r>
        <w:proofErr w:type="gramEnd"/>
        <w:r w:rsidRPr="005A42B7">
          <w:rPr>
            <w:rFonts w:ascii="Times New Roman" w:eastAsia="Times New Roman" w:hAnsi="Times New Roman" w:cs="Times New Roman"/>
            <w:sz w:val="24"/>
            <w:szCs w:val="24"/>
          </w:rPr>
          <w:t xml:space="preserve"> can easily check the appropriate version and download it.</w:t>
        </w:r>
      </w:ins>
    </w:p>
    <w:p w:rsidR="005A42B7" w:rsidRPr="005A42B7" w:rsidRDefault="005A42B7" w:rsidP="005A42B7">
      <w:pPr>
        <w:spacing w:before="100" w:beforeAutospacing="1" w:after="100" w:afterAutospacing="1" w:line="240" w:lineRule="auto"/>
        <w:rPr>
          <w:ins w:id="1224" w:author="Unknown"/>
          <w:rFonts w:ascii="Times New Roman" w:eastAsia="Times New Roman" w:hAnsi="Times New Roman" w:cs="Times New Roman"/>
          <w:sz w:val="24"/>
          <w:szCs w:val="24"/>
        </w:rPr>
      </w:pPr>
      <w:ins w:id="1225" w:author="Unknown">
        <w:r w:rsidRPr="005A42B7">
          <w:rPr>
            <w:rFonts w:ascii="Times New Roman" w:eastAsia="Times New Roman" w:hAnsi="Times New Roman" w:cs="Times New Roman"/>
            <w:sz w:val="24"/>
            <w:szCs w:val="24"/>
          </w:rPr>
          <w:t>While it's unlikely that you'll have an Internet connection during the exam, you could have a network connection to a local repository. So you should be ready to use the yum command during the Red Hat exam.</w:t>
        </w:r>
      </w:ins>
    </w:p>
    <w:p w:rsidR="005A42B7" w:rsidRPr="005A42B7" w:rsidRDefault="005A42B7" w:rsidP="005A42B7">
      <w:pPr>
        <w:spacing w:before="100" w:beforeAutospacing="1" w:after="100" w:afterAutospacing="1" w:line="240" w:lineRule="auto"/>
        <w:outlineLvl w:val="2"/>
        <w:rPr>
          <w:ins w:id="1226" w:author="Unknown"/>
          <w:rFonts w:ascii="Times New Roman" w:eastAsia="Times New Roman" w:hAnsi="Times New Roman" w:cs="Times New Roman"/>
          <w:b/>
          <w:bCs/>
          <w:sz w:val="27"/>
          <w:szCs w:val="27"/>
        </w:rPr>
      </w:pPr>
      <w:ins w:id="1227" w:author="Unknown">
        <w:r w:rsidRPr="005A42B7">
          <w:rPr>
            <w:rFonts w:ascii="Times New Roman" w:eastAsia="Times New Roman" w:hAnsi="Times New Roman" w:cs="Times New Roman"/>
            <w:b/>
            <w:bCs/>
            <w:sz w:val="27"/>
            <w:szCs w:val="27"/>
          </w:rPr>
          <w:t>How to create dump of RHEL CD</w:t>
        </w:r>
      </w:ins>
    </w:p>
    <w:p w:rsidR="005A42B7" w:rsidRPr="005A42B7" w:rsidRDefault="005A42B7" w:rsidP="005A42B7">
      <w:pPr>
        <w:spacing w:before="100" w:beforeAutospacing="1" w:after="100" w:afterAutospacing="1" w:line="240" w:lineRule="auto"/>
        <w:rPr>
          <w:ins w:id="1228" w:author="Unknown"/>
          <w:rFonts w:ascii="Times New Roman" w:eastAsia="Times New Roman" w:hAnsi="Times New Roman" w:cs="Times New Roman"/>
          <w:sz w:val="24"/>
          <w:szCs w:val="24"/>
        </w:rPr>
      </w:pPr>
      <w:ins w:id="1229" w:author="Unknown">
        <w:r w:rsidRPr="005A42B7">
          <w:rPr>
            <w:rFonts w:ascii="Times New Roman" w:eastAsia="Times New Roman" w:hAnsi="Times New Roman" w:cs="Times New Roman"/>
            <w:sz w:val="24"/>
            <w:szCs w:val="24"/>
          </w:rPr>
          <w:t>Whether you perform network installation or create yum repository file you need dump of RHEL CD. It is generally created on server in RHCE exam. Candidate is given a location of this dump to perform network installation. We will create dump of RHEL CD on /var/ftp/pub and use this for network installation or to create yum repository files.</w:t>
        </w:r>
      </w:ins>
    </w:p>
    <w:p w:rsidR="005A42B7" w:rsidRPr="005A42B7" w:rsidRDefault="005A42B7" w:rsidP="005A42B7">
      <w:pPr>
        <w:spacing w:before="100" w:beforeAutospacing="1" w:after="100" w:afterAutospacing="1" w:line="240" w:lineRule="auto"/>
        <w:rPr>
          <w:ins w:id="1230" w:author="Unknown"/>
          <w:rFonts w:ascii="Times New Roman" w:eastAsia="Times New Roman" w:hAnsi="Times New Roman" w:cs="Times New Roman"/>
          <w:sz w:val="24"/>
          <w:szCs w:val="24"/>
        </w:rPr>
      </w:pPr>
      <w:ins w:id="1231" w:author="Unknown">
        <w:r w:rsidRPr="005A42B7">
          <w:rPr>
            <w:rFonts w:ascii="Times New Roman" w:eastAsia="Times New Roman" w:hAnsi="Times New Roman" w:cs="Times New Roman"/>
            <w:sz w:val="24"/>
            <w:szCs w:val="24"/>
          </w:rPr>
          <w:t xml:space="preserve">Check how many space is available on </w:t>
        </w:r>
        <w:r w:rsidRPr="005A42B7">
          <w:rPr>
            <w:rFonts w:ascii="Times New Roman" w:eastAsia="Times New Roman" w:hAnsi="Times New Roman" w:cs="Times New Roman"/>
            <w:b/>
            <w:bCs/>
            <w:sz w:val="24"/>
            <w:szCs w:val="24"/>
          </w:rPr>
          <w:t>/var</w:t>
        </w:r>
        <w:r w:rsidRPr="005A42B7">
          <w:rPr>
            <w:rFonts w:ascii="Times New Roman" w:eastAsia="Times New Roman" w:hAnsi="Times New Roman" w:cs="Times New Roman"/>
            <w:sz w:val="24"/>
            <w:szCs w:val="24"/>
          </w:rPr>
          <w:t xml:space="preserve"> partition mimimun </w:t>
        </w:r>
        <w:r w:rsidRPr="005A42B7">
          <w:rPr>
            <w:rFonts w:ascii="Times New Roman" w:eastAsia="Times New Roman" w:hAnsi="Times New Roman" w:cs="Times New Roman"/>
            <w:b/>
            <w:bCs/>
            <w:sz w:val="24"/>
            <w:szCs w:val="24"/>
          </w:rPr>
          <w:t xml:space="preserve">4 GB </w:t>
        </w:r>
        <w:r w:rsidRPr="005A42B7">
          <w:rPr>
            <w:rFonts w:ascii="Times New Roman" w:eastAsia="Times New Roman" w:hAnsi="Times New Roman" w:cs="Times New Roman"/>
            <w:sz w:val="24"/>
            <w:szCs w:val="24"/>
          </w:rPr>
          <w:t>space is required</w:t>
        </w:r>
        <w:r w:rsidRPr="005A42B7">
          <w:rPr>
            <w:rFonts w:ascii="Times New Roman" w:eastAsia="Times New Roman" w:hAnsi="Times New Roman" w:cs="Times New Roman"/>
            <w:sz w:val="24"/>
            <w:szCs w:val="24"/>
          </w:rPr>
          <w:br/>
        </w:r>
      </w:ins>
      <w:r>
        <w:rPr>
          <w:rFonts w:ascii="Times New Roman" w:eastAsia="Times New Roman" w:hAnsi="Times New Roman" w:cs="Times New Roman"/>
          <w:noProof/>
          <w:sz w:val="24"/>
          <w:szCs w:val="24"/>
        </w:rPr>
        <w:drawing>
          <wp:inline distT="0" distB="0" distL="0" distR="0">
            <wp:extent cx="4678680" cy="641350"/>
            <wp:effectExtent l="19050" t="0" r="7620" b="0"/>
            <wp:docPr id="785" name="Picture 785" descr="va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5" descr="var "/>
                    <pic:cNvPicPr>
                      <a:picLocks noChangeAspect="1" noChangeArrowheads="1"/>
                    </pic:cNvPicPr>
                  </pic:nvPicPr>
                  <pic:blipFill>
                    <a:blip r:embed="rId1452"/>
                    <a:srcRect/>
                    <a:stretch>
                      <a:fillRect/>
                    </a:stretch>
                  </pic:blipFill>
                  <pic:spPr bwMode="auto">
                    <a:xfrm>
                      <a:off x="0" y="0"/>
                      <a:ext cx="4678680" cy="641350"/>
                    </a:xfrm>
                    <a:prstGeom prst="rect">
                      <a:avLst/>
                    </a:prstGeom>
                    <a:noFill/>
                    <a:ln w="9525">
                      <a:noFill/>
                      <a:miter lim="800000"/>
                      <a:headEnd/>
                      <a:tailEnd/>
                    </a:ln>
                  </pic:spPr>
                </pic:pic>
              </a:graphicData>
            </a:graphic>
          </wp:inline>
        </w:drawing>
      </w:r>
    </w:p>
    <w:p w:rsidR="005A42B7" w:rsidRPr="005A42B7" w:rsidRDefault="005A42B7" w:rsidP="005A42B7">
      <w:pPr>
        <w:spacing w:before="100" w:beforeAutospacing="1" w:after="100" w:afterAutospacing="1" w:line="240" w:lineRule="auto"/>
        <w:rPr>
          <w:ins w:id="1232" w:author="Unknown"/>
          <w:rFonts w:ascii="Times New Roman" w:eastAsia="Times New Roman" w:hAnsi="Times New Roman" w:cs="Times New Roman"/>
          <w:sz w:val="24"/>
          <w:szCs w:val="24"/>
        </w:rPr>
      </w:pPr>
      <w:ins w:id="1233" w:author="Unknown">
        <w:r w:rsidRPr="005A42B7">
          <w:rPr>
            <w:rFonts w:ascii="Times New Roman" w:eastAsia="Times New Roman" w:hAnsi="Times New Roman" w:cs="Times New Roman"/>
            <w:sz w:val="24"/>
            <w:szCs w:val="24"/>
          </w:rPr>
          <w:t xml:space="preserve">Now mount RHEL </w:t>
        </w:r>
        <w:proofErr w:type="gramStart"/>
        <w:r w:rsidRPr="005A42B7">
          <w:rPr>
            <w:rFonts w:ascii="Times New Roman" w:eastAsia="Times New Roman" w:hAnsi="Times New Roman" w:cs="Times New Roman"/>
            <w:sz w:val="24"/>
            <w:szCs w:val="24"/>
          </w:rPr>
          <w:t>dvd</w:t>
        </w:r>
        <w:proofErr w:type="gramEnd"/>
        <w:r w:rsidRPr="005A42B7">
          <w:rPr>
            <w:rFonts w:ascii="Times New Roman" w:eastAsia="Times New Roman" w:hAnsi="Times New Roman" w:cs="Times New Roman"/>
            <w:sz w:val="24"/>
            <w:szCs w:val="24"/>
          </w:rPr>
          <w:t xml:space="preserve"> on </w:t>
        </w:r>
        <w:r w:rsidRPr="005A42B7">
          <w:rPr>
            <w:rFonts w:ascii="Times New Roman" w:eastAsia="Times New Roman" w:hAnsi="Times New Roman" w:cs="Times New Roman"/>
            <w:b/>
            <w:bCs/>
            <w:sz w:val="24"/>
            <w:szCs w:val="24"/>
          </w:rPr>
          <w:t>mnt</w:t>
        </w:r>
        <w:r w:rsidRPr="005A42B7">
          <w:rPr>
            <w:rFonts w:ascii="Times New Roman" w:eastAsia="Times New Roman" w:hAnsi="Times New Roman" w:cs="Times New Roman"/>
            <w:sz w:val="24"/>
            <w:szCs w:val="24"/>
          </w:rPr>
          <w:t xml:space="preserve"> and copy entire disk on </w:t>
        </w:r>
        <w:r w:rsidRPr="005A42B7">
          <w:rPr>
            <w:rFonts w:ascii="Times New Roman" w:eastAsia="Times New Roman" w:hAnsi="Times New Roman" w:cs="Times New Roman"/>
            <w:b/>
            <w:bCs/>
            <w:sz w:val="24"/>
            <w:szCs w:val="24"/>
          </w:rPr>
          <w:t>/var/ftp/pub</w:t>
        </w:r>
        <w:r w:rsidRPr="005A42B7">
          <w:rPr>
            <w:rFonts w:ascii="Times New Roman" w:eastAsia="Times New Roman" w:hAnsi="Times New Roman" w:cs="Times New Roman"/>
            <w:sz w:val="24"/>
            <w:szCs w:val="24"/>
          </w:rPr>
          <w:br/>
        </w:r>
      </w:ins>
      <w:r>
        <w:rPr>
          <w:rFonts w:ascii="Times New Roman" w:eastAsia="Times New Roman" w:hAnsi="Times New Roman" w:cs="Times New Roman"/>
          <w:noProof/>
          <w:sz w:val="24"/>
          <w:szCs w:val="24"/>
        </w:rPr>
        <w:drawing>
          <wp:inline distT="0" distB="0" distL="0" distR="0">
            <wp:extent cx="6186805" cy="807720"/>
            <wp:effectExtent l="19050" t="0" r="4445" b="0"/>
            <wp:docPr id="786" name="Picture 786" descr="http://computernetworkingnotes.com/images/rhce_certification/image/ass43_dump_c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6" descr="http://computernetworkingnotes.com/images/rhce_certification/image/ass43_dump_cp.jpg"/>
                    <pic:cNvPicPr>
                      <a:picLocks noChangeAspect="1" noChangeArrowheads="1"/>
                    </pic:cNvPicPr>
                  </pic:nvPicPr>
                  <pic:blipFill>
                    <a:blip r:embed="rId1453"/>
                    <a:srcRect/>
                    <a:stretch>
                      <a:fillRect/>
                    </a:stretch>
                  </pic:blipFill>
                  <pic:spPr bwMode="auto">
                    <a:xfrm>
                      <a:off x="0" y="0"/>
                      <a:ext cx="6186805" cy="807720"/>
                    </a:xfrm>
                    <a:prstGeom prst="rect">
                      <a:avLst/>
                    </a:prstGeom>
                    <a:noFill/>
                    <a:ln w="9525">
                      <a:noFill/>
                      <a:miter lim="800000"/>
                      <a:headEnd/>
                      <a:tailEnd/>
                    </a:ln>
                  </pic:spPr>
                </pic:pic>
              </a:graphicData>
            </a:graphic>
          </wp:inline>
        </w:drawing>
      </w:r>
    </w:p>
    <w:p w:rsidR="005A42B7" w:rsidRPr="005A42B7" w:rsidRDefault="005A42B7" w:rsidP="005A42B7">
      <w:pPr>
        <w:spacing w:before="100" w:beforeAutospacing="1" w:after="100" w:afterAutospacing="1" w:line="240" w:lineRule="auto"/>
        <w:rPr>
          <w:ins w:id="1234" w:author="Unknown"/>
          <w:rFonts w:ascii="Times New Roman" w:eastAsia="Times New Roman" w:hAnsi="Times New Roman" w:cs="Times New Roman"/>
          <w:sz w:val="24"/>
          <w:szCs w:val="24"/>
        </w:rPr>
      </w:pPr>
      <w:ins w:id="1235" w:author="Unknown">
        <w:r w:rsidRPr="005A42B7">
          <w:rPr>
            <w:rFonts w:ascii="Times New Roman" w:eastAsia="Times New Roman" w:hAnsi="Times New Roman" w:cs="Times New Roman"/>
            <w:b/>
            <w:bCs/>
            <w:sz w:val="24"/>
            <w:szCs w:val="24"/>
          </w:rPr>
          <w:t>Dump</w:t>
        </w:r>
        <w:r w:rsidRPr="005A42B7">
          <w:rPr>
            <w:rFonts w:ascii="Times New Roman" w:eastAsia="Times New Roman" w:hAnsi="Times New Roman" w:cs="Times New Roman"/>
            <w:sz w:val="24"/>
            <w:szCs w:val="24"/>
          </w:rPr>
          <w:t xml:space="preserve"> is created on </w:t>
        </w:r>
        <w:r w:rsidRPr="005A42B7">
          <w:rPr>
            <w:rFonts w:ascii="Times New Roman" w:eastAsia="Times New Roman" w:hAnsi="Times New Roman" w:cs="Times New Roman"/>
            <w:b/>
            <w:bCs/>
            <w:sz w:val="24"/>
            <w:szCs w:val="24"/>
          </w:rPr>
          <w:t>/var/ftp/pub</w:t>
        </w:r>
        <w:r w:rsidRPr="005A42B7">
          <w:rPr>
            <w:rFonts w:ascii="Times New Roman" w:eastAsia="Times New Roman" w:hAnsi="Times New Roman" w:cs="Times New Roman"/>
            <w:sz w:val="24"/>
            <w:szCs w:val="24"/>
          </w:rPr>
          <w:t xml:space="preserve"> now you can </w:t>
        </w:r>
        <w:r w:rsidRPr="005A42B7">
          <w:rPr>
            <w:rFonts w:ascii="Times New Roman" w:eastAsia="Times New Roman" w:hAnsi="Times New Roman" w:cs="Times New Roman"/>
            <w:b/>
            <w:bCs/>
            <w:sz w:val="24"/>
            <w:szCs w:val="24"/>
          </w:rPr>
          <w:t>umount</w:t>
        </w:r>
        <w:r w:rsidRPr="005A42B7">
          <w:rPr>
            <w:rFonts w:ascii="Times New Roman" w:eastAsia="Times New Roman" w:hAnsi="Times New Roman" w:cs="Times New Roman"/>
            <w:sz w:val="24"/>
            <w:szCs w:val="24"/>
          </w:rPr>
          <w:t xml:space="preserve"> RHEL </w:t>
        </w:r>
        <w:proofErr w:type="gramStart"/>
        <w:r w:rsidRPr="005A42B7">
          <w:rPr>
            <w:rFonts w:ascii="Times New Roman" w:eastAsia="Times New Roman" w:hAnsi="Times New Roman" w:cs="Times New Roman"/>
            <w:sz w:val="24"/>
            <w:szCs w:val="24"/>
          </w:rPr>
          <w:t>dvd</w:t>
        </w:r>
        <w:proofErr w:type="gramEnd"/>
        <w:r w:rsidRPr="005A42B7">
          <w:rPr>
            <w:rFonts w:ascii="Times New Roman" w:eastAsia="Times New Roman" w:hAnsi="Times New Roman" w:cs="Times New Roman"/>
            <w:sz w:val="24"/>
            <w:szCs w:val="24"/>
          </w:rPr>
          <w:br/>
        </w:r>
      </w:ins>
      <w:r>
        <w:rPr>
          <w:rFonts w:ascii="Times New Roman" w:eastAsia="Times New Roman" w:hAnsi="Times New Roman" w:cs="Times New Roman"/>
          <w:noProof/>
          <w:sz w:val="24"/>
          <w:szCs w:val="24"/>
        </w:rPr>
        <w:drawing>
          <wp:inline distT="0" distB="0" distL="0" distR="0">
            <wp:extent cx="2470150" cy="154305"/>
            <wp:effectExtent l="19050" t="0" r="6350" b="0"/>
            <wp:docPr id="787" name="Picture 787" descr="http://computernetworkingnotes.com/images/rhce_certification/image/ass43_umount_C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7" descr="http://computernetworkingnotes.com/images/rhce_certification/image/ass43_umount_Cd.jpg"/>
                    <pic:cNvPicPr>
                      <a:picLocks noChangeAspect="1" noChangeArrowheads="1"/>
                    </pic:cNvPicPr>
                  </pic:nvPicPr>
                  <pic:blipFill>
                    <a:blip r:embed="rId1454"/>
                    <a:srcRect/>
                    <a:stretch>
                      <a:fillRect/>
                    </a:stretch>
                  </pic:blipFill>
                  <pic:spPr bwMode="auto">
                    <a:xfrm>
                      <a:off x="0" y="0"/>
                      <a:ext cx="2470150" cy="154305"/>
                    </a:xfrm>
                    <a:prstGeom prst="rect">
                      <a:avLst/>
                    </a:prstGeom>
                    <a:noFill/>
                    <a:ln w="9525">
                      <a:noFill/>
                      <a:miter lim="800000"/>
                      <a:headEnd/>
                      <a:tailEnd/>
                    </a:ln>
                  </pic:spPr>
                </pic:pic>
              </a:graphicData>
            </a:graphic>
          </wp:inline>
        </w:drawing>
      </w:r>
    </w:p>
    <w:p w:rsidR="005A42B7" w:rsidRPr="005A42B7" w:rsidRDefault="005A42B7" w:rsidP="005A42B7">
      <w:pPr>
        <w:spacing w:before="100" w:beforeAutospacing="1" w:after="100" w:afterAutospacing="1" w:line="240" w:lineRule="auto"/>
        <w:outlineLvl w:val="2"/>
        <w:rPr>
          <w:ins w:id="1236" w:author="Unknown"/>
          <w:rFonts w:ascii="Times New Roman" w:eastAsia="Times New Roman" w:hAnsi="Times New Roman" w:cs="Times New Roman"/>
          <w:b/>
          <w:bCs/>
          <w:sz w:val="27"/>
          <w:szCs w:val="27"/>
        </w:rPr>
      </w:pPr>
      <w:ins w:id="1237" w:author="Unknown">
        <w:r w:rsidRPr="005A42B7">
          <w:rPr>
            <w:rFonts w:ascii="Times New Roman" w:eastAsia="Times New Roman" w:hAnsi="Times New Roman" w:cs="Times New Roman"/>
            <w:b/>
            <w:bCs/>
            <w:sz w:val="27"/>
            <w:szCs w:val="27"/>
          </w:rPr>
          <w:t>Configure yum server</w:t>
        </w:r>
      </w:ins>
    </w:p>
    <w:p w:rsidR="005A42B7" w:rsidRPr="005A42B7" w:rsidRDefault="005A42B7" w:rsidP="005A42B7">
      <w:pPr>
        <w:spacing w:before="100" w:beforeAutospacing="1" w:after="100" w:afterAutospacing="1" w:line="240" w:lineRule="auto"/>
        <w:rPr>
          <w:ins w:id="1238" w:author="Unknown"/>
          <w:rFonts w:ascii="Times New Roman" w:eastAsia="Times New Roman" w:hAnsi="Times New Roman" w:cs="Times New Roman"/>
          <w:sz w:val="24"/>
          <w:szCs w:val="24"/>
        </w:rPr>
      </w:pPr>
      <w:ins w:id="1239" w:author="Unknown">
        <w:r w:rsidRPr="005A42B7">
          <w:rPr>
            <w:rFonts w:ascii="Times New Roman" w:eastAsia="Times New Roman" w:hAnsi="Times New Roman" w:cs="Times New Roman"/>
            <w:b/>
            <w:bCs/>
            <w:sz w:val="24"/>
            <w:szCs w:val="24"/>
          </w:rPr>
          <w:t>RHCE EXAM QUESTION</w:t>
        </w:r>
        <w:r w:rsidRPr="005A42B7">
          <w:rPr>
            <w:rFonts w:ascii="Times New Roman" w:eastAsia="Times New Roman" w:hAnsi="Times New Roman" w:cs="Times New Roman"/>
            <w:sz w:val="24"/>
            <w:szCs w:val="24"/>
          </w:rPr>
          <w:br/>
          <w:t xml:space="preserve">Backup of the Redhat Enterprise Linux 5 is taken in </w:t>
        </w:r>
        <w:r w:rsidRPr="005A42B7">
          <w:rPr>
            <w:rFonts w:ascii="Times New Roman" w:eastAsia="Times New Roman" w:hAnsi="Times New Roman" w:cs="Times New Roman"/>
            <w:b/>
            <w:bCs/>
            <w:sz w:val="24"/>
            <w:szCs w:val="24"/>
          </w:rPr>
          <w:t>/var/ftp/pub</w:t>
        </w:r>
        <w:r w:rsidRPr="005A42B7">
          <w:rPr>
            <w:rFonts w:ascii="Times New Roman" w:eastAsia="Times New Roman" w:hAnsi="Times New Roman" w:cs="Times New Roman"/>
            <w:sz w:val="24"/>
            <w:szCs w:val="24"/>
          </w:rPr>
          <w:t xml:space="preserve"> on server named Server.example.com. You can install all required packages using yum by creating the repository file.</w:t>
        </w:r>
      </w:ins>
    </w:p>
    <w:p w:rsidR="005A42B7" w:rsidRPr="005A42B7" w:rsidRDefault="005A42B7" w:rsidP="005A42B7">
      <w:pPr>
        <w:spacing w:before="100" w:beforeAutospacing="1" w:after="100" w:afterAutospacing="1" w:line="240" w:lineRule="auto"/>
        <w:rPr>
          <w:ins w:id="1240" w:author="Unknown"/>
          <w:rFonts w:ascii="Times New Roman" w:eastAsia="Times New Roman" w:hAnsi="Times New Roman" w:cs="Times New Roman"/>
          <w:sz w:val="24"/>
          <w:szCs w:val="24"/>
        </w:rPr>
      </w:pPr>
      <w:ins w:id="1241" w:author="Unknown">
        <w:r w:rsidRPr="005A42B7">
          <w:rPr>
            <w:rFonts w:ascii="Times New Roman" w:eastAsia="Times New Roman" w:hAnsi="Times New Roman" w:cs="Times New Roman"/>
            <w:sz w:val="24"/>
            <w:szCs w:val="24"/>
          </w:rPr>
          <w:t>Pre quest of yum server</w:t>
        </w:r>
      </w:ins>
    </w:p>
    <w:p w:rsidR="005A42B7" w:rsidRPr="005A42B7" w:rsidRDefault="005A42B7" w:rsidP="005A42B7">
      <w:pPr>
        <w:spacing w:before="100" w:beforeAutospacing="1" w:after="100" w:afterAutospacing="1" w:line="240" w:lineRule="auto"/>
        <w:rPr>
          <w:ins w:id="1242" w:author="Unknown"/>
          <w:rFonts w:ascii="Times New Roman" w:eastAsia="Times New Roman" w:hAnsi="Times New Roman" w:cs="Times New Roman"/>
          <w:sz w:val="24"/>
          <w:szCs w:val="24"/>
        </w:rPr>
      </w:pPr>
      <w:proofErr w:type="gramStart"/>
      <w:ins w:id="1243" w:author="Unknown">
        <w:r w:rsidRPr="005A42B7">
          <w:rPr>
            <w:rFonts w:ascii="Times New Roman" w:eastAsia="Times New Roman" w:hAnsi="Times New Roman" w:cs="Times New Roman"/>
            <w:sz w:val="24"/>
            <w:szCs w:val="24"/>
          </w:rPr>
          <w:t>we</w:t>
        </w:r>
        <w:proofErr w:type="gramEnd"/>
        <w:r w:rsidRPr="005A42B7">
          <w:rPr>
            <w:rFonts w:ascii="Times New Roman" w:eastAsia="Times New Roman" w:hAnsi="Times New Roman" w:cs="Times New Roman"/>
            <w:sz w:val="24"/>
            <w:szCs w:val="24"/>
          </w:rPr>
          <w:t xml:space="preserve"> assume that you have completed these pre quest of yum server</w:t>
        </w:r>
      </w:ins>
    </w:p>
    <w:p w:rsidR="005A42B7" w:rsidRPr="005A42B7" w:rsidRDefault="005A42B7" w:rsidP="005A42B7">
      <w:pPr>
        <w:numPr>
          <w:ilvl w:val="0"/>
          <w:numId w:val="103"/>
        </w:numPr>
        <w:spacing w:before="100" w:beforeAutospacing="1" w:after="100" w:afterAutospacing="1" w:line="240" w:lineRule="auto"/>
        <w:rPr>
          <w:ins w:id="1244" w:author="Unknown"/>
          <w:rFonts w:ascii="Times New Roman" w:eastAsia="Times New Roman" w:hAnsi="Times New Roman" w:cs="Times New Roman"/>
          <w:sz w:val="24"/>
          <w:szCs w:val="24"/>
        </w:rPr>
      </w:pPr>
      <w:ins w:id="1245" w:author="Unknown">
        <w:r w:rsidRPr="005A42B7">
          <w:rPr>
            <w:rFonts w:ascii="Times New Roman" w:eastAsia="Times New Roman" w:hAnsi="Times New Roman" w:cs="Times New Roman"/>
            <w:sz w:val="24"/>
            <w:szCs w:val="24"/>
          </w:rPr>
          <w:lastRenderedPageBreak/>
          <w:t xml:space="preserve">A Linux system with hostname </w:t>
        </w:r>
        <w:r w:rsidRPr="005A42B7">
          <w:rPr>
            <w:rFonts w:ascii="Times New Roman" w:eastAsia="Times New Roman" w:hAnsi="Times New Roman" w:cs="Times New Roman"/>
            <w:b/>
            <w:bCs/>
            <w:sz w:val="24"/>
            <w:szCs w:val="24"/>
          </w:rPr>
          <w:t>Server.example.com</w:t>
        </w:r>
        <w:r w:rsidRPr="005A42B7">
          <w:rPr>
            <w:rFonts w:ascii="Times New Roman" w:eastAsia="Times New Roman" w:hAnsi="Times New Roman" w:cs="Times New Roman"/>
            <w:sz w:val="24"/>
            <w:szCs w:val="24"/>
          </w:rPr>
          <w:t xml:space="preserve"> and with ip address of </w:t>
        </w:r>
        <w:r w:rsidRPr="005A42B7">
          <w:rPr>
            <w:rFonts w:ascii="Times New Roman" w:eastAsia="Times New Roman" w:hAnsi="Times New Roman" w:cs="Times New Roman"/>
            <w:b/>
            <w:bCs/>
            <w:sz w:val="24"/>
            <w:szCs w:val="24"/>
          </w:rPr>
          <w:t>192.168.0.254</w:t>
        </w:r>
      </w:ins>
    </w:p>
    <w:p w:rsidR="005A42B7" w:rsidRPr="005A42B7" w:rsidRDefault="005A42B7" w:rsidP="005A42B7">
      <w:pPr>
        <w:numPr>
          <w:ilvl w:val="0"/>
          <w:numId w:val="103"/>
        </w:numPr>
        <w:spacing w:before="100" w:beforeAutospacing="1" w:after="100" w:afterAutospacing="1" w:line="240" w:lineRule="auto"/>
        <w:rPr>
          <w:ins w:id="1246" w:author="Unknown"/>
          <w:rFonts w:ascii="Times New Roman" w:eastAsia="Times New Roman" w:hAnsi="Times New Roman" w:cs="Times New Roman"/>
          <w:sz w:val="24"/>
          <w:szCs w:val="24"/>
        </w:rPr>
      </w:pPr>
      <w:ins w:id="1247" w:author="Unknown">
        <w:r w:rsidRPr="005A42B7">
          <w:rPr>
            <w:rFonts w:ascii="Times New Roman" w:eastAsia="Times New Roman" w:hAnsi="Times New Roman" w:cs="Times New Roman"/>
            <w:b/>
            <w:bCs/>
            <w:sz w:val="24"/>
            <w:szCs w:val="24"/>
          </w:rPr>
          <w:t>Dump</w:t>
        </w:r>
        <w:r w:rsidRPr="005A42B7">
          <w:rPr>
            <w:rFonts w:ascii="Times New Roman" w:eastAsia="Times New Roman" w:hAnsi="Times New Roman" w:cs="Times New Roman"/>
            <w:sz w:val="24"/>
            <w:szCs w:val="24"/>
          </w:rPr>
          <w:t xml:space="preserve"> of RHEL disk on </w:t>
        </w:r>
        <w:r w:rsidRPr="005A42B7">
          <w:rPr>
            <w:rFonts w:ascii="Times New Roman" w:eastAsia="Times New Roman" w:hAnsi="Times New Roman" w:cs="Times New Roman"/>
            <w:b/>
            <w:bCs/>
            <w:sz w:val="24"/>
            <w:szCs w:val="24"/>
          </w:rPr>
          <w:t>/var/ftp/pub</w:t>
        </w:r>
        <w:r w:rsidRPr="005A42B7">
          <w:rPr>
            <w:rFonts w:ascii="Times New Roman" w:eastAsia="Times New Roman" w:hAnsi="Times New Roman" w:cs="Times New Roman"/>
            <w:sz w:val="24"/>
            <w:szCs w:val="24"/>
          </w:rPr>
          <w:t xml:space="preserve"> location</w:t>
        </w:r>
      </w:ins>
    </w:p>
    <w:p w:rsidR="005A42B7" w:rsidRPr="005A42B7" w:rsidRDefault="005A42B7" w:rsidP="005A42B7">
      <w:pPr>
        <w:spacing w:before="100" w:beforeAutospacing="1" w:after="100" w:afterAutospacing="1" w:line="240" w:lineRule="auto"/>
        <w:rPr>
          <w:ins w:id="1248" w:author="Unknown"/>
          <w:rFonts w:ascii="Times New Roman" w:eastAsia="Times New Roman" w:hAnsi="Times New Roman" w:cs="Times New Roman"/>
          <w:sz w:val="24"/>
          <w:szCs w:val="24"/>
        </w:rPr>
      </w:pPr>
      <w:ins w:id="1249" w:author="Unknown">
        <w:r w:rsidRPr="005A42B7">
          <w:rPr>
            <w:rFonts w:ascii="Times New Roman" w:eastAsia="Times New Roman" w:hAnsi="Times New Roman" w:cs="Times New Roman"/>
            <w:sz w:val="24"/>
            <w:szCs w:val="24"/>
          </w:rPr>
          <w:t>Once you have completed these pre quests follow this guide.</w:t>
        </w:r>
      </w:ins>
    </w:p>
    <w:p w:rsidR="005A42B7" w:rsidRPr="005A42B7" w:rsidRDefault="005A42B7" w:rsidP="005A42B7">
      <w:pPr>
        <w:spacing w:before="100" w:beforeAutospacing="1" w:after="100" w:afterAutospacing="1" w:line="240" w:lineRule="auto"/>
        <w:rPr>
          <w:ins w:id="1250" w:author="Unknown"/>
          <w:rFonts w:ascii="Times New Roman" w:eastAsia="Times New Roman" w:hAnsi="Times New Roman" w:cs="Times New Roman"/>
          <w:sz w:val="24"/>
          <w:szCs w:val="24"/>
        </w:rPr>
      </w:pPr>
      <w:proofErr w:type="gramStart"/>
      <w:ins w:id="1251" w:author="Unknown">
        <w:r w:rsidRPr="005A42B7">
          <w:rPr>
            <w:rFonts w:ascii="Times New Roman" w:eastAsia="Times New Roman" w:hAnsi="Times New Roman" w:cs="Times New Roman"/>
            <w:sz w:val="24"/>
            <w:szCs w:val="24"/>
          </w:rPr>
          <w:t>change</w:t>
        </w:r>
        <w:proofErr w:type="gramEnd"/>
        <w:r w:rsidRPr="005A42B7">
          <w:rPr>
            <w:rFonts w:ascii="Times New Roman" w:eastAsia="Times New Roman" w:hAnsi="Times New Roman" w:cs="Times New Roman"/>
            <w:sz w:val="24"/>
            <w:szCs w:val="24"/>
          </w:rPr>
          <w:t xml:space="preserve"> directory to </w:t>
        </w:r>
        <w:r w:rsidRPr="005A42B7">
          <w:rPr>
            <w:rFonts w:ascii="Times New Roman" w:eastAsia="Times New Roman" w:hAnsi="Times New Roman" w:cs="Times New Roman"/>
            <w:b/>
            <w:bCs/>
            <w:sz w:val="24"/>
            <w:szCs w:val="24"/>
          </w:rPr>
          <w:t>/var/ftp/pub/Server</w:t>
        </w:r>
        <w:r w:rsidRPr="005A42B7">
          <w:rPr>
            <w:rFonts w:ascii="Times New Roman" w:eastAsia="Times New Roman" w:hAnsi="Times New Roman" w:cs="Times New Roman"/>
            <w:sz w:val="24"/>
            <w:szCs w:val="24"/>
          </w:rPr>
          <w:br/>
        </w:r>
      </w:ins>
      <w:r>
        <w:rPr>
          <w:rFonts w:ascii="Times New Roman" w:eastAsia="Times New Roman" w:hAnsi="Times New Roman" w:cs="Times New Roman"/>
          <w:noProof/>
          <w:sz w:val="24"/>
          <w:szCs w:val="24"/>
        </w:rPr>
        <w:drawing>
          <wp:inline distT="0" distB="0" distL="0" distR="0">
            <wp:extent cx="3455670" cy="320675"/>
            <wp:effectExtent l="19050" t="0" r="0" b="0"/>
            <wp:docPr id="788" name="Picture 788" descr="cd 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8" descr="cd Server"/>
                    <pic:cNvPicPr>
                      <a:picLocks noChangeAspect="1" noChangeArrowheads="1"/>
                    </pic:cNvPicPr>
                  </pic:nvPicPr>
                  <pic:blipFill>
                    <a:blip r:embed="rId1455"/>
                    <a:srcRect/>
                    <a:stretch>
                      <a:fillRect/>
                    </a:stretch>
                  </pic:blipFill>
                  <pic:spPr bwMode="auto">
                    <a:xfrm>
                      <a:off x="0" y="0"/>
                      <a:ext cx="3455670" cy="320675"/>
                    </a:xfrm>
                    <a:prstGeom prst="rect">
                      <a:avLst/>
                    </a:prstGeom>
                    <a:noFill/>
                    <a:ln w="9525">
                      <a:noFill/>
                      <a:miter lim="800000"/>
                      <a:headEnd/>
                      <a:tailEnd/>
                    </a:ln>
                  </pic:spPr>
                </pic:pic>
              </a:graphicData>
            </a:graphic>
          </wp:inline>
        </w:drawing>
      </w:r>
      <w:ins w:id="1252" w:author="Unknown">
        <w:r w:rsidRPr="005A42B7">
          <w:rPr>
            <w:rFonts w:ascii="Times New Roman" w:eastAsia="Times New Roman" w:hAnsi="Times New Roman" w:cs="Times New Roman"/>
            <w:sz w:val="24"/>
            <w:szCs w:val="24"/>
          </w:rPr>
          <w:br/>
        </w:r>
        <w:r w:rsidRPr="005A42B7">
          <w:rPr>
            <w:rFonts w:ascii="Times New Roman" w:eastAsia="Times New Roman" w:hAnsi="Times New Roman" w:cs="Times New Roman"/>
            <w:b/>
            <w:bCs/>
            <w:sz w:val="24"/>
            <w:szCs w:val="24"/>
          </w:rPr>
          <w:t>yum</w:t>
        </w:r>
        <w:r w:rsidRPr="005A42B7">
          <w:rPr>
            <w:rFonts w:ascii="Times New Roman" w:eastAsia="Times New Roman" w:hAnsi="Times New Roman" w:cs="Times New Roman"/>
            <w:sz w:val="24"/>
            <w:szCs w:val="24"/>
          </w:rPr>
          <w:t xml:space="preserve"> and </w:t>
        </w:r>
        <w:r w:rsidRPr="005A42B7">
          <w:rPr>
            <w:rFonts w:ascii="Times New Roman" w:eastAsia="Times New Roman" w:hAnsi="Times New Roman" w:cs="Times New Roman"/>
            <w:b/>
            <w:bCs/>
            <w:sz w:val="24"/>
            <w:szCs w:val="24"/>
          </w:rPr>
          <w:t>createrepo</w:t>
        </w:r>
        <w:r w:rsidRPr="005A42B7">
          <w:rPr>
            <w:rFonts w:ascii="Times New Roman" w:eastAsia="Times New Roman" w:hAnsi="Times New Roman" w:cs="Times New Roman"/>
            <w:sz w:val="24"/>
            <w:szCs w:val="24"/>
          </w:rPr>
          <w:t xml:space="preserve"> rpm are required for yum server install them </w:t>
        </w:r>
        <w:r w:rsidRPr="005A42B7">
          <w:rPr>
            <w:rFonts w:ascii="Times New Roman" w:eastAsia="Times New Roman" w:hAnsi="Times New Roman" w:cs="Times New Roman"/>
            <w:sz w:val="24"/>
            <w:szCs w:val="24"/>
          </w:rPr>
          <w:br/>
        </w:r>
      </w:ins>
      <w:r>
        <w:rPr>
          <w:rFonts w:ascii="Times New Roman" w:eastAsia="Times New Roman" w:hAnsi="Times New Roman" w:cs="Times New Roman"/>
          <w:noProof/>
          <w:sz w:val="24"/>
          <w:szCs w:val="24"/>
        </w:rPr>
        <w:drawing>
          <wp:inline distT="0" distB="0" distL="0" distR="0">
            <wp:extent cx="4619625" cy="2766695"/>
            <wp:effectExtent l="19050" t="0" r="9525" b="0"/>
            <wp:docPr id="789" name="Picture 789" descr="install yum r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9" descr="install yum rpm"/>
                    <pic:cNvPicPr>
                      <a:picLocks noChangeAspect="1" noChangeArrowheads="1"/>
                    </pic:cNvPicPr>
                  </pic:nvPicPr>
                  <pic:blipFill>
                    <a:blip r:embed="rId1456"/>
                    <a:srcRect/>
                    <a:stretch>
                      <a:fillRect/>
                    </a:stretch>
                  </pic:blipFill>
                  <pic:spPr bwMode="auto">
                    <a:xfrm>
                      <a:off x="0" y="0"/>
                      <a:ext cx="4619625" cy="2766695"/>
                    </a:xfrm>
                    <a:prstGeom prst="rect">
                      <a:avLst/>
                    </a:prstGeom>
                    <a:noFill/>
                    <a:ln w="9525">
                      <a:noFill/>
                      <a:miter lim="800000"/>
                      <a:headEnd/>
                      <a:tailEnd/>
                    </a:ln>
                  </pic:spPr>
                </pic:pic>
              </a:graphicData>
            </a:graphic>
          </wp:inline>
        </w:drawing>
      </w:r>
      <w:ins w:id="1253" w:author="Unknown">
        <w:r w:rsidRPr="005A42B7">
          <w:rPr>
            <w:rFonts w:ascii="Times New Roman" w:eastAsia="Times New Roman" w:hAnsi="Times New Roman" w:cs="Times New Roman"/>
            <w:sz w:val="24"/>
            <w:szCs w:val="24"/>
          </w:rPr>
          <w:br/>
          <w:t xml:space="preserve">Now install </w:t>
        </w:r>
        <w:r w:rsidRPr="005A42B7">
          <w:rPr>
            <w:rFonts w:ascii="Times New Roman" w:eastAsia="Times New Roman" w:hAnsi="Times New Roman" w:cs="Times New Roman"/>
            <w:b/>
            <w:bCs/>
            <w:sz w:val="24"/>
            <w:szCs w:val="24"/>
          </w:rPr>
          <w:t>createrepo</w:t>
        </w:r>
        <w:r w:rsidRPr="005A42B7">
          <w:rPr>
            <w:rFonts w:ascii="Times New Roman" w:eastAsia="Times New Roman" w:hAnsi="Times New Roman" w:cs="Times New Roman"/>
            <w:sz w:val="24"/>
            <w:szCs w:val="24"/>
          </w:rPr>
          <w:t xml:space="preserve"> rpm </w:t>
        </w:r>
        <w:r w:rsidRPr="005A42B7">
          <w:rPr>
            <w:rFonts w:ascii="Times New Roman" w:eastAsia="Times New Roman" w:hAnsi="Times New Roman" w:cs="Times New Roman"/>
            <w:sz w:val="24"/>
            <w:szCs w:val="24"/>
          </w:rPr>
          <w:br/>
        </w:r>
      </w:ins>
      <w:r>
        <w:rPr>
          <w:rFonts w:ascii="Times New Roman" w:eastAsia="Times New Roman" w:hAnsi="Times New Roman" w:cs="Times New Roman"/>
          <w:noProof/>
          <w:sz w:val="24"/>
          <w:szCs w:val="24"/>
        </w:rPr>
        <w:drawing>
          <wp:inline distT="0" distB="0" distL="0" distR="0">
            <wp:extent cx="5711825" cy="926465"/>
            <wp:effectExtent l="19050" t="0" r="3175" b="0"/>
            <wp:docPr id="790" name="Picture 790" descr="creatrep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0" descr="creatrepo"/>
                    <pic:cNvPicPr>
                      <a:picLocks noChangeAspect="1" noChangeArrowheads="1"/>
                    </pic:cNvPicPr>
                  </pic:nvPicPr>
                  <pic:blipFill>
                    <a:blip r:embed="rId1457"/>
                    <a:srcRect/>
                    <a:stretch>
                      <a:fillRect/>
                    </a:stretch>
                  </pic:blipFill>
                  <pic:spPr bwMode="auto">
                    <a:xfrm>
                      <a:off x="0" y="0"/>
                      <a:ext cx="5711825" cy="926465"/>
                    </a:xfrm>
                    <a:prstGeom prst="rect">
                      <a:avLst/>
                    </a:prstGeom>
                    <a:noFill/>
                    <a:ln w="9525">
                      <a:noFill/>
                      <a:miter lim="800000"/>
                      <a:headEnd/>
                      <a:tailEnd/>
                    </a:ln>
                  </pic:spPr>
                </pic:pic>
              </a:graphicData>
            </a:graphic>
          </wp:inline>
        </w:drawing>
      </w:r>
    </w:p>
    <w:p w:rsidR="005A42B7" w:rsidRPr="005A42B7" w:rsidRDefault="005A42B7" w:rsidP="005A42B7">
      <w:pPr>
        <w:spacing w:before="100" w:beforeAutospacing="1" w:after="100" w:afterAutospacing="1" w:line="240" w:lineRule="auto"/>
        <w:rPr>
          <w:ins w:id="1254" w:author="Unknown"/>
          <w:rFonts w:ascii="Times New Roman" w:eastAsia="Times New Roman" w:hAnsi="Times New Roman" w:cs="Times New Roman"/>
          <w:sz w:val="24"/>
          <w:szCs w:val="24"/>
        </w:rPr>
      </w:pPr>
      <w:ins w:id="1255" w:author="Unknown">
        <w:r w:rsidRPr="005A42B7">
          <w:rPr>
            <w:rFonts w:ascii="Times New Roman" w:eastAsia="Times New Roman" w:hAnsi="Times New Roman" w:cs="Times New Roman"/>
            <w:sz w:val="24"/>
            <w:szCs w:val="24"/>
          </w:rPr>
          <w:t xml:space="preserve">After installing necessary package change directory to </w:t>
        </w:r>
        <w:r w:rsidRPr="005A42B7">
          <w:rPr>
            <w:rFonts w:ascii="Times New Roman" w:eastAsia="Times New Roman" w:hAnsi="Times New Roman" w:cs="Times New Roman"/>
            <w:b/>
            <w:bCs/>
            <w:sz w:val="24"/>
            <w:szCs w:val="24"/>
          </w:rPr>
          <w:t>/var/ftp/pub</w:t>
        </w:r>
        <w:r w:rsidRPr="005A42B7">
          <w:rPr>
            <w:rFonts w:ascii="Times New Roman" w:eastAsia="Times New Roman" w:hAnsi="Times New Roman" w:cs="Times New Roman"/>
            <w:sz w:val="24"/>
            <w:szCs w:val="24"/>
          </w:rPr>
          <w:br/>
        </w:r>
      </w:ins>
      <w:r>
        <w:rPr>
          <w:rFonts w:ascii="Times New Roman" w:eastAsia="Times New Roman" w:hAnsi="Times New Roman" w:cs="Times New Roman"/>
          <w:noProof/>
          <w:sz w:val="24"/>
          <w:szCs w:val="24"/>
        </w:rPr>
        <w:drawing>
          <wp:inline distT="0" distB="0" distL="0" distR="0">
            <wp:extent cx="3289300" cy="653415"/>
            <wp:effectExtent l="19050" t="0" r="6350" b="0"/>
            <wp:docPr id="791" name="Picture 791" descr="cd p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1" descr="cd pub"/>
                    <pic:cNvPicPr>
                      <a:picLocks noChangeAspect="1" noChangeArrowheads="1"/>
                    </pic:cNvPicPr>
                  </pic:nvPicPr>
                  <pic:blipFill>
                    <a:blip r:embed="rId1458"/>
                    <a:srcRect/>
                    <a:stretch>
                      <a:fillRect/>
                    </a:stretch>
                  </pic:blipFill>
                  <pic:spPr bwMode="auto">
                    <a:xfrm>
                      <a:off x="0" y="0"/>
                      <a:ext cx="3289300" cy="653415"/>
                    </a:xfrm>
                    <a:prstGeom prst="rect">
                      <a:avLst/>
                    </a:prstGeom>
                    <a:noFill/>
                    <a:ln w="9525">
                      <a:noFill/>
                      <a:miter lim="800000"/>
                      <a:headEnd/>
                      <a:tailEnd/>
                    </a:ln>
                  </pic:spPr>
                </pic:pic>
              </a:graphicData>
            </a:graphic>
          </wp:inline>
        </w:drawing>
      </w:r>
    </w:p>
    <w:p w:rsidR="005A42B7" w:rsidRPr="005A42B7" w:rsidRDefault="005A42B7" w:rsidP="005A42B7">
      <w:pPr>
        <w:spacing w:before="100" w:beforeAutospacing="1" w:after="100" w:afterAutospacing="1" w:line="240" w:lineRule="auto"/>
        <w:rPr>
          <w:ins w:id="1256" w:author="Unknown"/>
          <w:rFonts w:ascii="Times New Roman" w:eastAsia="Times New Roman" w:hAnsi="Times New Roman" w:cs="Times New Roman"/>
          <w:sz w:val="24"/>
          <w:szCs w:val="24"/>
        </w:rPr>
      </w:pPr>
      <w:ins w:id="1257" w:author="Unknown">
        <w:r w:rsidRPr="005A42B7">
          <w:rPr>
            <w:rFonts w:ascii="Times New Roman" w:eastAsia="Times New Roman" w:hAnsi="Times New Roman" w:cs="Times New Roman"/>
            <w:sz w:val="24"/>
            <w:szCs w:val="24"/>
          </w:rPr>
          <w:t xml:space="preserve">Now create repository of </w:t>
        </w:r>
        <w:r w:rsidRPr="005A42B7">
          <w:rPr>
            <w:rFonts w:ascii="Times New Roman" w:eastAsia="Times New Roman" w:hAnsi="Times New Roman" w:cs="Times New Roman"/>
            <w:b/>
            <w:bCs/>
            <w:sz w:val="24"/>
            <w:szCs w:val="24"/>
          </w:rPr>
          <w:t>Server</w:t>
        </w:r>
        <w:r w:rsidRPr="005A42B7">
          <w:rPr>
            <w:rFonts w:ascii="Times New Roman" w:eastAsia="Times New Roman" w:hAnsi="Times New Roman" w:cs="Times New Roman"/>
            <w:sz w:val="24"/>
            <w:szCs w:val="24"/>
          </w:rPr>
          <w:t xml:space="preserve"> directory </w:t>
        </w:r>
        <w:r w:rsidRPr="005A42B7">
          <w:rPr>
            <w:rFonts w:ascii="Times New Roman" w:eastAsia="Times New Roman" w:hAnsi="Times New Roman" w:cs="Times New Roman"/>
            <w:sz w:val="24"/>
            <w:szCs w:val="24"/>
          </w:rPr>
          <w:br/>
        </w:r>
      </w:ins>
      <w:r>
        <w:rPr>
          <w:rFonts w:ascii="Times New Roman" w:eastAsia="Times New Roman" w:hAnsi="Times New Roman" w:cs="Times New Roman"/>
          <w:noProof/>
          <w:sz w:val="24"/>
          <w:szCs w:val="24"/>
        </w:rPr>
        <w:drawing>
          <wp:inline distT="0" distB="0" distL="0" distR="0">
            <wp:extent cx="3550920" cy="201930"/>
            <wp:effectExtent l="19050" t="0" r="0" b="0"/>
            <wp:docPr id="792" name="Picture 792" descr="create rep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2" descr="create repo"/>
                    <pic:cNvPicPr>
                      <a:picLocks noChangeAspect="1" noChangeArrowheads="1"/>
                    </pic:cNvPicPr>
                  </pic:nvPicPr>
                  <pic:blipFill>
                    <a:blip r:embed="rId1459"/>
                    <a:srcRect/>
                    <a:stretch>
                      <a:fillRect/>
                    </a:stretch>
                  </pic:blipFill>
                  <pic:spPr bwMode="auto">
                    <a:xfrm>
                      <a:off x="0" y="0"/>
                      <a:ext cx="3550920" cy="201930"/>
                    </a:xfrm>
                    <a:prstGeom prst="rect">
                      <a:avLst/>
                    </a:prstGeom>
                    <a:noFill/>
                    <a:ln w="9525">
                      <a:noFill/>
                      <a:miter lim="800000"/>
                      <a:headEnd/>
                      <a:tailEnd/>
                    </a:ln>
                  </pic:spPr>
                </pic:pic>
              </a:graphicData>
            </a:graphic>
          </wp:inline>
        </w:drawing>
      </w:r>
      <w:ins w:id="1258" w:author="Unknown">
        <w:r w:rsidRPr="005A42B7">
          <w:rPr>
            <w:rFonts w:ascii="Times New Roman" w:eastAsia="Times New Roman" w:hAnsi="Times New Roman" w:cs="Times New Roman"/>
            <w:sz w:val="24"/>
            <w:szCs w:val="24"/>
          </w:rPr>
          <w:br/>
          <w:t xml:space="preserve">repository of all rpm will be created in few minute </w:t>
        </w:r>
        <w:r w:rsidRPr="005A42B7">
          <w:rPr>
            <w:rFonts w:ascii="Times New Roman" w:eastAsia="Times New Roman" w:hAnsi="Times New Roman" w:cs="Times New Roman"/>
            <w:sz w:val="24"/>
            <w:szCs w:val="24"/>
          </w:rPr>
          <w:br/>
        </w:r>
      </w:ins>
      <w:r>
        <w:rPr>
          <w:rFonts w:ascii="Times New Roman" w:eastAsia="Times New Roman" w:hAnsi="Times New Roman" w:cs="Times New Roman"/>
          <w:noProof/>
          <w:sz w:val="24"/>
          <w:szCs w:val="24"/>
        </w:rPr>
        <w:lastRenderedPageBreak/>
        <w:drawing>
          <wp:inline distT="0" distB="0" distL="0" distR="0">
            <wp:extent cx="4120515" cy="1995170"/>
            <wp:effectExtent l="19050" t="0" r="0" b="0"/>
            <wp:docPr id="793" name="Picture 793" descr="create resp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3" descr="create respo"/>
                    <pic:cNvPicPr>
                      <a:picLocks noChangeAspect="1" noChangeArrowheads="1"/>
                    </pic:cNvPicPr>
                  </pic:nvPicPr>
                  <pic:blipFill>
                    <a:blip r:embed="rId1460"/>
                    <a:srcRect/>
                    <a:stretch>
                      <a:fillRect/>
                    </a:stretch>
                  </pic:blipFill>
                  <pic:spPr bwMode="auto">
                    <a:xfrm>
                      <a:off x="0" y="0"/>
                      <a:ext cx="4120515" cy="1995170"/>
                    </a:xfrm>
                    <a:prstGeom prst="rect">
                      <a:avLst/>
                    </a:prstGeom>
                    <a:noFill/>
                    <a:ln w="9525">
                      <a:noFill/>
                      <a:miter lim="800000"/>
                      <a:headEnd/>
                      <a:tailEnd/>
                    </a:ln>
                  </pic:spPr>
                </pic:pic>
              </a:graphicData>
            </a:graphic>
          </wp:inline>
        </w:drawing>
      </w:r>
      <w:ins w:id="1259" w:author="Unknown">
        <w:r w:rsidRPr="005A42B7">
          <w:rPr>
            <w:rFonts w:ascii="Times New Roman" w:eastAsia="Times New Roman" w:hAnsi="Times New Roman" w:cs="Times New Roman"/>
            <w:sz w:val="24"/>
            <w:szCs w:val="24"/>
          </w:rPr>
          <w:br/>
          <w:t xml:space="preserve">Now create repository for </w:t>
        </w:r>
        <w:r w:rsidRPr="005A42B7">
          <w:rPr>
            <w:rFonts w:ascii="Times New Roman" w:eastAsia="Times New Roman" w:hAnsi="Times New Roman" w:cs="Times New Roman"/>
            <w:b/>
            <w:bCs/>
            <w:sz w:val="24"/>
            <w:szCs w:val="24"/>
          </w:rPr>
          <w:t>VT</w:t>
        </w:r>
        <w:r w:rsidRPr="005A42B7">
          <w:rPr>
            <w:rFonts w:ascii="Times New Roman" w:eastAsia="Times New Roman" w:hAnsi="Times New Roman" w:cs="Times New Roman"/>
            <w:sz w:val="24"/>
            <w:szCs w:val="24"/>
          </w:rPr>
          <w:t xml:space="preserve"> </w:t>
        </w:r>
        <w:r w:rsidRPr="005A42B7">
          <w:rPr>
            <w:rFonts w:ascii="Times New Roman" w:eastAsia="Times New Roman" w:hAnsi="Times New Roman" w:cs="Times New Roman"/>
            <w:sz w:val="24"/>
            <w:szCs w:val="24"/>
          </w:rPr>
          <w:br/>
        </w:r>
      </w:ins>
      <w:r>
        <w:rPr>
          <w:rFonts w:ascii="Times New Roman" w:eastAsia="Times New Roman" w:hAnsi="Times New Roman" w:cs="Times New Roman"/>
          <w:noProof/>
          <w:sz w:val="24"/>
          <w:szCs w:val="24"/>
        </w:rPr>
        <w:drawing>
          <wp:inline distT="0" distB="0" distL="0" distR="0">
            <wp:extent cx="3206115" cy="522605"/>
            <wp:effectExtent l="19050" t="0" r="0" b="0"/>
            <wp:docPr id="794" name="Picture 794" descr="createrepo V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4" descr="createrepo VT"/>
                    <pic:cNvPicPr>
                      <a:picLocks noChangeAspect="1" noChangeArrowheads="1"/>
                    </pic:cNvPicPr>
                  </pic:nvPicPr>
                  <pic:blipFill>
                    <a:blip r:embed="rId1461"/>
                    <a:srcRect/>
                    <a:stretch>
                      <a:fillRect/>
                    </a:stretch>
                  </pic:blipFill>
                  <pic:spPr bwMode="auto">
                    <a:xfrm>
                      <a:off x="0" y="0"/>
                      <a:ext cx="3206115" cy="522605"/>
                    </a:xfrm>
                    <a:prstGeom prst="rect">
                      <a:avLst/>
                    </a:prstGeom>
                    <a:noFill/>
                    <a:ln w="9525">
                      <a:noFill/>
                      <a:miter lim="800000"/>
                      <a:headEnd/>
                      <a:tailEnd/>
                    </a:ln>
                  </pic:spPr>
                </pic:pic>
              </a:graphicData>
            </a:graphic>
          </wp:inline>
        </w:drawing>
      </w:r>
      <w:ins w:id="1260" w:author="Unknown">
        <w:r w:rsidRPr="005A42B7">
          <w:rPr>
            <w:rFonts w:ascii="Times New Roman" w:eastAsia="Times New Roman" w:hAnsi="Times New Roman" w:cs="Times New Roman"/>
            <w:sz w:val="24"/>
            <w:szCs w:val="24"/>
          </w:rPr>
          <w:br/>
          <w:t xml:space="preserve">In few second all necessary repository will be created for </w:t>
        </w:r>
        <w:r w:rsidRPr="005A42B7">
          <w:rPr>
            <w:rFonts w:ascii="Times New Roman" w:eastAsia="Times New Roman" w:hAnsi="Times New Roman" w:cs="Times New Roman"/>
            <w:b/>
            <w:bCs/>
            <w:sz w:val="24"/>
            <w:szCs w:val="24"/>
          </w:rPr>
          <w:t>VT</w:t>
        </w:r>
        <w:r w:rsidRPr="005A42B7">
          <w:rPr>
            <w:rFonts w:ascii="Times New Roman" w:eastAsia="Times New Roman" w:hAnsi="Times New Roman" w:cs="Times New Roman"/>
            <w:sz w:val="24"/>
            <w:szCs w:val="24"/>
          </w:rPr>
          <w:br/>
        </w:r>
      </w:ins>
      <w:r>
        <w:rPr>
          <w:rFonts w:ascii="Times New Roman" w:eastAsia="Times New Roman" w:hAnsi="Times New Roman" w:cs="Times New Roman"/>
          <w:noProof/>
          <w:sz w:val="24"/>
          <w:szCs w:val="24"/>
        </w:rPr>
        <w:drawing>
          <wp:inline distT="0" distB="0" distL="0" distR="0">
            <wp:extent cx="4263390" cy="1828800"/>
            <wp:effectExtent l="19050" t="0" r="3810" b="0"/>
            <wp:docPr id="795" name="Picture 795" descr="createrep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5" descr="createrepo"/>
                    <pic:cNvPicPr>
                      <a:picLocks noChangeAspect="1" noChangeArrowheads="1"/>
                    </pic:cNvPicPr>
                  </pic:nvPicPr>
                  <pic:blipFill>
                    <a:blip r:embed="rId1462"/>
                    <a:srcRect/>
                    <a:stretch>
                      <a:fillRect/>
                    </a:stretch>
                  </pic:blipFill>
                  <pic:spPr bwMode="auto">
                    <a:xfrm>
                      <a:off x="0" y="0"/>
                      <a:ext cx="4263390" cy="1828800"/>
                    </a:xfrm>
                    <a:prstGeom prst="rect">
                      <a:avLst/>
                    </a:prstGeom>
                    <a:noFill/>
                    <a:ln w="9525">
                      <a:noFill/>
                      <a:miter lim="800000"/>
                      <a:headEnd/>
                      <a:tailEnd/>
                    </a:ln>
                  </pic:spPr>
                </pic:pic>
              </a:graphicData>
            </a:graphic>
          </wp:inline>
        </w:drawing>
      </w:r>
      <w:ins w:id="1261" w:author="Unknown">
        <w:r w:rsidRPr="005A42B7">
          <w:rPr>
            <w:rFonts w:ascii="Times New Roman" w:eastAsia="Times New Roman" w:hAnsi="Times New Roman" w:cs="Times New Roman"/>
            <w:sz w:val="24"/>
            <w:szCs w:val="24"/>
          </w:rPr>
          <w:br/>
          <w:t xml:space="preserve">Now create </w:t>
        </w:r>
        <w:r w:rsidRPr="005A42B7">
          <w:rPr>
            <w:rFonts w:ascii="Times New Roman" w:eastAsia="Times New Roman" w:hAnsi="Times New Roman" w:cs="Times New Roman"/>
            <w:b/>
            <w:bCs/>
            <w:sz w:val="24"/>
            <w:szCs w:val="24"/>
          </w:rPr>
          <w:t>errata</w:t>
        </w:r>
        <w:r w:rsidRPr="005A42B7">
          <w:rPr>
            <w:rFonts w:ascii="Times New Roman" w:eastAsia="Times New Roman" w:hAnsi="Times New Roman" w:cs="Times New Roman"/>
            <w:sz w:val="24"/>
            <w:szCs w:val="24"/>
          </w:rPr>
          <w:t xml:space="preserve"> directory and repository for it </w:t>
        </w:r>
        <w:r w:rsidRPr="005A42B7">
          <w:rPr>
            <w:rFonts w:ascii="Times New Roman" w:eastAsia="Times New Roman" w:hAnsi="Times New Roman" w:cs="Times New Roman"/>
            <w:sz w:val="24"/>
            <w:szCs w:val="24"/>
          </w:rPr>
          <w:br/>
        </w:r>
      </w:ins>
      <w:r>
        <w:rPr>
          <w:rFonts w:ascii="Times New Roman" w:eastAsia="Times New Roman" w:hAnsi="Times New Roman" w:cs="Times New Roman"/>
          <w:noProof/>
          <w:sz w:val="24"/>
          <w:szCs w:val="24"/>
        </w:rPr>
        <w:drawing>
          <wp:inline distT="0" distB="0" distL="0" distR="0">
            <wp:extent cx="3384550" cy="1128395"/>
            <wp:effectExtent l="19050" t="0" r="6350" b="0"/>
            <wp:docPr id="796" name="Picture 796" descr="err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6" descr="errata"/>
                    <pic:cNvPicPr>
                      <a:picLocks noChangeAspect="1" noChangeArrowheads="1"/>
                    </pic:cNvPicPr>
                  </pic:nvPicPr>
                  <pic:blipFill>
                    <a:blip r:embed="rId1463"/>
                    <a:srcRect/>
                    <a:stretch>
                      <a:fillRect/>
                    </a:stretch>
                  </pic:blipFill>
                  <pic:spPr bwMode="auto">
                    <a:xfrm>
                      <a:off x="0" y="0"/>
                      <a:ext cx="3384550" cy="1128395"/>
                    </a:xfrm>
                    <a:prstGeom prst="rect">
                      <a:avLst/>
                    </a:prstGeom>
                    <a:noFill/>
                    <a:ln w="9525">
                      <a:noFill/>
                      <a:miter lim="800000"/>
                      <a:headEnd/>
                      <a:tailEnd/>
                    </a:ln>
                  </pic:spPr>
                </pic:pic>
              </a:graphicData>
            </a:graphic>
          </wp:inline>
        </w:drawing>
      </w:r>
    </w:p>
    <w:p w:rsidR="005A42B7" w:rsidRPr="005A42B7" w:rsidRDefault="005A42B7" w:rsidP="005A42B7">
      <w:pPr>
        <w:spacing w:before="100" w:beforeAutospacing="1" w:after="100" w:afterAutospacing="1" w:line="240" w:lineRule="auto"/>
        <w:rPr>
          <w:ins w:id="1262" w:author="Unknown"/>
          <w:rFonts w:ascii="Times New Roman" w:eastAsia="Times New Roman" w:hAnsi="Times New Roman" w:cs="Times New Roman"/>
          <w:sz w:val="24"/>
          <w:szCs w:val="24"/>
        </w:rPr>
      </w:pPr>
      <w:ins w:id="1263" w:author="Unknown">
        <w:r w:rsidRPr="005A42B7">
          <w:rPr>
            <w:rFonts w:ascii="Times New Roman" w:eastAsia="Times New Roman" w:hAnsi="Times New Roman" w:cs="Times New Roman"/>
            <w:sz w:val="24"/>
            <w:szCs w:val="24"/>
          </w:rPr>
          <w:t xml:space="preserve">During the process of creating repository </w:t>
        </w:r>
        <w:r w:rsidRPr="005A42B7">
          <w:rPr>
            <w:rFonts w:ascii="Times New Roman" w:eastAsia="Times New Roman" w:hAnsi="Times New Roman" w:cs="Times New Roman"/>
            <w:b/>
            <w:bCs/>
            <w:sz w:val="24"/>
            <w:szCs w:val="24"/>
          </w:rPr>
          <w:t>two hidden directory</w:t>
        </w:r>
        <w:r w:rsidRPr="005A42B7">
          <w:rPr>
            <w:rFonts w:ascii="Times New Roman" w:eastAsia="Times New Roman" w:hAnsi="Times New Roman" w:cs="Times New Roman"/>
            <w:sz w:val="24"/>
            <w:szCs w:val="24"/>
          </w:rPr>
          <w:t xml:space="preserve"> with named </w:t>
        </w:r>
        <w:r w:rsidRPr="005A42B7">
          <w:rPr>
            <w:rFonts w:ascii="Times New Roman" w:eastAsia="Times New Roman" w:hAnsi="Times New Roman" w:cs="Times New Roman"/>
            <w:b/>
            <w:bCs/>
            <w:sz w:val="24"/>
            <w:szCs w:val="24"/>
          </w:rPr>
          <w:t>.olddata</w:t>
        </w:r>
        <w:r w:rsidRPr="005A42B7">
          <w:rPr>
            <w:rFonts w:ascii="Times New Roman" w:eastAsia="Times New Roman" w:hAnsi="Times New Roman" w:cs="Times New Roman"/>
            <w:sz w:val="24"/>
            <w:szCs w:val="24"/>
          </w:rPr>
          <w:t xml:space="preserve"> is created automatically remove them </w:t>
        </w:r>
        <w:r w:rsidRPr="005A42B7">
          <w:rPr>
            <w:rFonts w:ascii="Times New Roman" w:eastAsia="Times New Roman" w:hAnsi="Times New Roman" w:cs="Times New Roman"/>
            <w:sz w:val="24"/>
            <w:szCs w:val="24"/>
          </w:rPr>
          <w:br/>
        </w:r>
      </w:ins>
      <w:r>
        <w:rPr>
          <w:rFonts w:ascii="Times New Roman" w:eastAsia="Times New Roman" w:hAnsi="Times New Roman" w:cs="Times New Roman"/>
          <w:noProof/>
          <w:sz w:val="24"/>
          <w:szCs w:val="24"/>
        </w:rPr>
        <w:drawing>
          <wp:inline distT="0" distB="0" distL="0" distR="0">
            <wp:extent cx="4678680" cy="487045"/>
            <wp:effectExtent l="19050" t="0" r="7620" b="0"/>
            <wp:docPr id="797" name="Picture 797" descr="rm old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7" descr="rm olddata"/>
                    <pic:cNvPicPr>
                      <a:picLocks noChangeAspect="1" noChangeArrowheads="1"/>
                    </pic:cNvPicPr>
                  </pic:nvPicPr>
                  <pic:blipFill>
                    <a:blip r:embed="rId1464"/>
                    <a:srcRect/>
                    <a:stretch>
                      <a:fillRect/>
                    </a:stretch>
                  </pic:blipFill>
                  <pic:spPr bwMode="auto">
                    <a:xfrm>
                      <a:off x="0" y="0"/>
                      <a:ext cx="4678680" cy="487045"/>
                    </a:xfrm>
                    <a:prstGeom prst="rect">
                      <a:avLst/>
                    </a:prstGeom>
                    <a:noFill/>
                    <a:ln w="9525">
                      <a:noFill/>
                      <a:miter lim="800000"/>
                      <a:headEnd/>
                      <a:tailEnd/>
                    </a:ln>
                  </pic:spPr>
                </pic:pic>
              </a:graphicData>
            </a:graphic>
          </wp:inline>
        </w:drawing>
      </w:r>
    </w:p>
    <w:p w:rsidR="005A42B7" w:rsidRPr="005A42B7" w:rsidRDefault="005A42B7" w:rsidP="005A42B7">
      <w:pPr>
        <w:spacing w:before="100" w:beforeAutospacing="1" w:after="100" w:afterAutospacing="1" w:line="240" w:lineRule="auto"/>
        <w:rPr>
          <w:ins w:id="1264" w:author="Unknown"/>
          <w:rFonts w:ascii="Times New Roman" w:eastAsia="Times New Roman" w:hAnsi="Times New Roman" w:cs="Times New Roman"/>
          <w:sz w:val="24"/>
          <w:szCs w:val="24"/>
        </w:rPr>
      </w:pPr>
      <w:ins w:id="1265" w:author="Unknown">
        <w:r w:rsidRPr="005A42B7">
          <w:rPr>
            <w:rFonts w:ascii="Times New Roman" w:eastAsia="Times New Roman" w:hAnsi="Times New Roman" w:cs="Times New Roman"/>
            <w:sz w:val="24"/>
            <w:szCs w:val="24"/>
          </w:rPr>
          <w:t xml:space="preserve">Now check </w:t>
        </w:r>
        <w:r w:rsidRPr="005A42B7">
          <w:rPr>
            <w:rFonts w:ascii="Times New Roman" w:eastAsia="Times New Roman" w:hAnsi="Times New Roman" w:cs="Times New Roman"/>
            <w:b/>
            <w:bCs/>
            <w:sz w:val="24"/>
            <w:szCs w:val="24"/>
          </w:rPr>
          <w:t>hostname</w:t>
        </w:r>
        <w:r w:rsidRPr="005A42B7">
          <w:rPr>
            <w:rFonts w:ascii="Times New Roman" w:eastAsia="Times New Roman" w:hAnsi="Times New Roman" w:cs="Times New Roman"/>
            <w:sz w:val="24"/>
            <w:szCs w:val="24"/>
          </w:rPr>
          <w:t xml:space="preserve"> and change directory to </w:t>
        </w:r>
        <w:r w:rsidRPr="005A42B7">
          <w:rPr>
            <w:rFonts w:ascii="Times New Roman" w:eastAsia="Times New Roman" w:hAnsi="Times New Roman" w:cs="Times New Roman"/>
            <w:b/>
            <w:bCs/>
            <w:sz w:val="24"/>
            <w:szCs w:val="24"/>
          </w:rPr>
          <w:t>/etc/yum.repos.d</w:t>
        </w:r>
        <w:r w:rsidRPr="005A42B7">
          <w:rPr>
            <w:rFonts w:ascii="Times New Roman" w:eastAsia="Times New Roman" w:hAnsi="Times New Roman" w:cs="Times New Roman"/>
            <w:sz w:val="24"/>
            <w:szCs w:val="24"/>
          </w:rPr>
          <w:t xml:space="preserve">. </w:t>
        </w:r>
        <w:proofErr w:type="gramStart"/>
        <w:r w:rsidRPr="005A42B7">
          <w:rPr>
            <w:rFonts w:ascii="Times New Roman" w:eastAsia="Times New Roman" w:hAnsi="Times New Roman" w:cs="Times New Roman"/>
            <w:sz w:val="24"/>
            <w:szCs w:val="24"/>
          </w:rPr>
          <w:t>copy</w:t>
        </w:r>
        <w:proofErr w:type="gramEnd"/>
        <w:r w:rsidRPr="005A42B7">
          <w:rPr>
            <w:rFonts w:ascii="Times New Roman" w:eastAsia="Times New Roman" w:hAnsi="Times New Roman" w:cs="Times New Roman"/>
            <w:sz w:val="24"/>
            <w:szCs w:val="24"/>
          </w:rPr>
          <w:t xml:space="preserve"> sample repository file to the file with hostname And open it </w:t>
        </w:r>
        <w:r w:rsidRPr="005A42B7">
          <w:rPr>
            <w:rFonts w:ascii="Times New Roman" w:eastAsia="Times New Roman" w:hAnsi="Times New Roman" w:cs="Times New Roman"/>
            <w:sz w:val="24"/>
            <w:szCs w:val="24"/>
          </w:rPr>
          <w:br/>
        </w:r>
      </w:ins>
      <w:r>
        <w:rPr>
          <w:rFonts w:ascii="Times New Roman" w:eastAsia="Times New Roman" w:hAnsi="Times New Roman" w:cs="Times New Roman"/>
          <w:noProof/>
          <w:sz w:val="24"/>
          <w:szCs w:val="24"/>
        </w:rPr>
        <w:lastRenderedPageBreak/>
        <w:drawing>
          <wp:inline distT="0" distB="0" distL="0" distR="0">
            <wp:extent cx="6186805" cy="748030"/>
            <wp:effectExtent l="19050" t="0" r="4445" b="0"/>
            <wp:docPr id="798" name="Picture 798" descr="cp rep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8" descr="cp repo"/>
                    <pic:cNvPicPr>
                      <a:picLocks noChangeAspect="1" noChangeArrowheads="1"/>
                    </pic:cNvPicPr>
                  </pic:nvPicPr>
                  <pic:blipFill>
                    <a:blip r:embed="rId1465"/>
                    <a:srcRect/>
                    <a:stretch>
                      <a:fillRect/>
                    </a:stretch>
                  </pic:blipFill>
                  <pic:spPr bwMode="auto">
                    <a:xfrm>
                      <a:off x="0" y="0"/>
                      <a:ext cx="6186805" cy="748030"/>
                    </a:xfrm>
                    <a:prstGeom prst="rect">
                      <a:avLst/>
                    </a:prstGeom>
                    <a:noFill/>
                    <a:ln w="9525">
                      <a:noFill/>
                      <a:miter lim="800000"/>
                      <a:headEnd/>
                      <a:tailEnd/>
                    </a:ln>
                  </pic:spPr>
                </pic:pic>
              </a:graphicData>
            </a:graphic>
          </wp:inline>
        </w:drawing>
      </w:r>
      <w:ins w:id="1266" w:author="Unknown">
        <w:r w:rsidRPr="005A42B7">
          <w:rPr>
            <w:rFonts w:ascii="Times New Roman" w:eastAsia="Times New Roman" w:hAnsi="Times New Roman" w:cs="Times New Roman"/>
            <w:sz w:val="24"/>
            <w:szCs w:val="24"/>
          </w:rPr>
          <w:br/>
          <w:t xml:space="preserve">Default repository file look like these </w:t>
        </w:r>
        <w:r w:rsidRPr="005A42B7">
          <w:rPr>
            <w:rFonts w:ascii="Times New Roman" w:eastAsia="Times New Roman" w:hAnsi="Times New Roman" w:cs="Times New Roman"/>
            <w:sz w:val="24"/>
            <w:szCs w:val="24"/>
          </w:rPr>
          <w:br/>
        </w:r>
      </w:ins>
      <w:r>
        <w:rPr>
          <w:rFonts w:ascii="Times New Roman" w:eastAsia="Times New Roman" w:hAnsi="Times New Roman" w:cs="Times New Roman"/>
          <w:noProof/>
          <w:sz w:val="24"/>
          <w:szCs w:val="24"/>
        </w:rPr>
        <w:drawing>
          <wp:inline distT="0" distB="0" distL="0" distR="0">
            <wp:extent cx="5225415" cy="1139825"/>
            <wp:effectExtent l="19050" t="0" r="0" b="0"/>
            <wp:docPr id="799" name="Picture 799" descr="vi resp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9" descr="vi respo"/>
                    <pic:cNvPicPr>
                      <a:picLocks noChangeAspect="1" noChangeArrowheads="1"/>
                    </pic:cNvPicPr>
                  </pic:nvPicPr>
                  <pic:blipFill>
                    <a:blip r:embed="rId1466"/>
                    <a:srcRect/>
                    <a:stretch>
                      <a:fillRect/>
                    </a:stretch>
                  </pic:blipFill>
                  <pic:spPr bwMode="auto">
                    <a:xfrm>
                      <a:off x="0" y="0"/>
                      <a:ext cx="5225415" cy="1139825"/>
                    </a:xfrm>
                    <a:prstGeom prst="rect">
                      <a:avLst/>
                    </a:prstGeom>
                    <a:noFill/>
                    <a:ln w="9525">
                      <a:noFill/>
                      <a:miter lim="800000"/>
                      <a:headEnd/>
                      <a:tailEnd/>
                    </a:ln>
                  </pic:spPr>
                </pic:pic>
              </a:graphicData>
            </a:graphic>
          </wp:inline>
        </w:drawing>
      </w:r>
      <w:ins w:id="1267" w:author="Unknown">
        <w:r w:rsidRPr="005A42B7">
          <w:rPr>
            <w:rFonts w:ascii="Times New Roman" w:eastAsia="Times New Roman" w:hAnsi="Times New Roman" w:cs="Times New Roman"/>
            <w:sz w:val="24"/>
            <w:szCs w:val="24"/>
          </w:rPr>
          <w:br/>
          <w:t xml:space="preserve">Remove defaults line and set new location of </w:t>
        </w:r>
        <w:r w:rsidRPr="005A42B7">
          <w:rPr>
            <w:rFonts w:ascii="Times New Roman" w:eastAsia="Times New Roman" w:hAnsi="Times New Roman" w:cs="Times New Roman"/>
            <w:b/>
            <w:bCs/>
            <w:sz w:val="24"/>
            <w:szCs w:val="24"/>
          </w:rPr>
          <w:t>Sever</w:t>
        </w:r>
        <w:r w:rsidRPr="005A42B7">
          <w:rPr>
            <w:rFonts w:ascii="Times New Roman" w:eastAsia="Times New Roman" w:hAnsi="Times New Roman" w:cs="Times New Roman"/>
            <w:sz w:val="24"/>
            <w:szCs w:val="24"/>
          </w:rPr>
          <w:t xml:space="preserve"> and </w:t>
        </w:r>
        <w:r w:rsidRPr="005A42B7">
          <w:rPr>
            <w:rFonts w:ascii="Times New Roman" w:eastAsia="Times New Roman" w:hAnsi="Times New Roman" w:cs="Times New Roman"/>
            <w:b/>
            <w:bCs/>
            <w:sz w:val="24"/>
            <w:szCs w:val="24"/>
          </w:rPr>
          <w:t>VT</w:t>
        </w:r>
        <w:r w:rsidRPr="005A42B7">
          <w:rPr>
            <w:rFonts w:ascii="Times New Roman" w:eastAsia="Times New Roman" w:hAnsi="Times New Roman" w:cs="Times New Roman"/>
            <w:sz w:val="24"/>
            <w:szCs w:val="24"/>
          </w:rPr>
          <w:t xml:space="preserve"> as shown here </w:t>
        </w:r>
        <w:r w:rsidRPr="005A42B7">
          <w:rPr>
            <w:rFonts w:ascii="Times New Roman" w:eastAsia="Times New Roman" w:hAnsi="Times New Roman" w:cs="Times New Roman"/>
            <w:sz w:val="24"/>
            <w:szCs w:val="24"/>
          </w:rPr>
          <w:br/>
        </w:r>
      </w:ins>
      <w:r>
        <w:rPr>
          <w:rFonts w:ascii="Times New Roman" w:eastAsia="Times New Roman" w:hAnsi="Times New Roman" w:cs="Times New Roman"/>
          <w:noProof/>
          <w:sz w:val="24"/>
          <w:szCs w:val="24"/>
        </w:rPr>
        <w:drawing>
          <wp:inline distT="0" distB="0" distL="0" distR="0">
            <wp:extent cx="2992755" cy="1567815"/>
            <wp:effectExtent l="19050" t="0" r="0" b="0"/>
            <wp:docPr id="800" name="Picture 800" descr="rep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0" descr="repos"/>
                    <pic:cNvPicPr>
                      <a:picLocks noChangeAspect="1" noChangeArrowheads="1"/>
                    </pic:cNvPicPr>
                  </pic:nvPicPr>
                  <pic:blipFill>
                    <a:blip r:embed="rId1467"/>
                    <a:srcRect/>
                    <a:stretch>
                      <a:fillRect/>
                    </a:stretch>
                  </pic:blipFill>
                  <pic:spPr bwMode="auto">
                    <a:xfrm>
                      <a:off x="0" y="0"/>
                      <a:ext cx="2992755" cy="1567815"/>
                    </a:xfrm>
                    <a:prstGeom prst="rect">
                      <a:avLst/>
                    </a:prstGeom>
                    <a:noFill/>
                    <a:ln w="9525">
                      <a:noFill/>
                      <a:miter lim="800000"/>
                      <a:headEnd/>
                      <a:tailEnd/>
                    </a:ln>
                  </pic:spPr>
                </pic:pic>
              </a:graphicData>
            </a:graphic>
          </wp:inline>
        </w:drawing>
      </w:r>
      <w:ins w:id="1268" w:author="Unknown">
        <w:r w:rsidRPr="005A42B7">
          <w:rPr>
            <w:rFonts w:ascii="Times New Roman" w:eastAsia="Times New Roman" w:hAnsi="Times New Roman" w:cs="Times New Roman"/>
            <w:sz w:val="24"/>
            <w:szCs w:val="24"/>
          </w:rPr>
          <w:br/>
          <w:t xml:space="preserve">Save file with </w:t>
        </w:r>
        <w:r w:rsidRPr="005A42B7">
          <w:rPr>
            <w:rFonts w:ascii="Times New Roman" w:eastAsia="Times New Roman" w:hAnsi="Times New Roman" w:cs="Times New Roman"/>
            <w:b/>
            <w:bCs/>
            <w:sz w:val="24"/>
            <w:szCs w:val="24"/>
          </w:rPr>
          <w:t>:wq</w:t>
        </w:r>
        <w:r w:rsidRPr="005A42B7">
          <w:rPr>
            <w:rFonts w:ascii="Times New Roman" w:eastAsia="Times New Roman" w:hAnsi="Times New Roman" w:cs="Times New Roman"/>
            <w:sz w:val="24"/>
            <w:szCs w:val="24"/>
          </w:rPr>
          <w:t xml:space="preserve"> and exit</w:t>
        </w:r>
      </w:ins>
    </w:p>
    <w:p w:rsidR="005A42B7" w:rsidRPr="005A42B7" w:rsidRDefault="005A42B7" w:rsidP="005A42B7">
      <w:pPr>
        <w:spacing w:before="100" w:beforeAutospacing="1" w:after="100" w:afterAutospacing="1" w:line="240" w:lineRule="auto"/>
        <w:rPr>
          <w:ins w:id="1269" w:author="Unknown"/>
          <w:rFonts w:ascii="Times New Roman" w:eastAsia="Times New Roman" w:hAnsi="Times New Roman" w:cs="Times New Roman"/>
          <w:sz w:val="24"/>
          <w:szCs w:val="24"/>
        </w:rPr>
      </w:pPr>
      <w:ins w:id="1270" w:author="Unknown">
        <w:r w:rsidRPr="005A42B7">
          <w:rPr>
            <w:rFonts w:ascii="Times New Roman" w:eastAsia="Times New Roman" w:hAnsi="Times New Roman" w:cs="Times New Roman"/>
            <w:sz w:val="24"/>
            <w:szCs w:val="24"/>
          </w:rPr>
          <w:t xml:space="preserve">Now remove all temporary data file with </w:t>
        </w:r>
        <w:r w:rsidRPr="005A42B7">
          <w:rPr>
            <w:rFonts w:ascii="Times New Roman" w:eastAsia="Times New Roman" w:hAnsi="Times New Roman" w:cs="Times New Roman"/>
            <w:b/>
            <w:bCs/>
            <w:sz w:val="24"/>
            <w:szCs w:val="24"/>
          </w:rPr>
          <w:t>yum clean all</w:t>
        </w:r>
        <w:r w:rsidRPr="005A42B7">
          <w:rPr>
            <w:rFonts w:ascii="Times New Roman" w:eastAsia="Times New Roman" w:hAnsi="Times New Roman" w:cs="Times New Roman"/>
            <w:sz w:val="24"/>
            <w:szCs w:val="24"/>
          </w:rPr>
          <w:t xml:space="preserve"> command</w:t>
        </w:r>
      </w:ins>
    </w:p>
    <w:p w:rsidR="005A42B7" w:rsidRPr="005A42B7" w:rsidRDefault="005A42B7" w:rsidP="005A42B7">
      <w:pPr>
        <w:spacing w:before="100" w:beforeAutospacing="1" w:after="100" w:afterAutospacing="1" w:line="240" w:lineRule="auto"/>
        <w:rPr>
          <w:ins w:id="1271" w:author="Unknown"/>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3336925" cy="2529205"/>
            <wp:effectExtent l="19050" t="0" r="0" b="0"/>
            <wp:docPr id="801" name="Picture 801" descr="yum clean 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1" descr="yum clean all"/>
                    <pic:cNvPicPr>
                      <a:picLocks noChangeAspect="1" noChangeArrowheads="1"/>
                    </pic:cNvPicPr>
                  </pic:nvPicPr>
                  <pic:blipFill>
                    <a:blip r:embed="rId1468"/>
                    <a:srcRect/>
                    <a:stretch>
                      <a:fillRect/>
                    </a:stretch>
                  </pic:blipFill>
                  <pic:spPr bwMode="auto">
                    <a:xfrm>
                      <a:off x="0" y="0"/>
                      <a:ext cx="3336925" cy="2529205"/>
                    </a:xfrm>
                    <a:prstGeom prst="rect">
                      <a:avLst/>
                    </a:prstGeom>
                    <a:noFill/>
                    <a:ln w="9525">
                      <a:noFill/>
                      <a:miter lim="800000"/>
                      <a:headEnd/>
                      <a:tailEnd/>
                    </a:ln>
                  </pic:spPr>
                </pic:pic>
              </a:graphicData>
            </a:graphic>
          </wp:inline>
        </w:drawing>
      </w:r>
    </w:p>
    <w:p w:rsidR="005A42B7" w:rsidRPr="005A42B7" w:rsidRDefault="005A42B7" w:rsidP="005A42B7">
      <w:pPr>
        <w:spacing w:before="100" w:beforeAutospacing="1" w:after="100" w:afterAutospacing="1" w:line="240" w:lineRule="auto"/>
        <w:rPr>
          <w:ins w:id="1272" w:author="Unknown"/>
          <w:rFonts w:ascii="Times New Roman" w:eastAsia="Times New Roman" w:hAnsi="Times New Roman" w:cs="Times New Roman"/>
          <w:sz w:val="24"/>
          <w:szCs w:val="24"/>
        </w:rPr>
      </w:pPr>
      <w:ins w:id="1273" w:author="Unknown">
        <w:r w:rsidRPr="005A42B7">
          <w:rPr>
            <w:rFonts w:ascii="Times New Roman" w:eastAsia="Times New Roman" w:hAnsi="Times New Roman" w:cs="Times New Roman"/>
            <w:b/>
            <w:bCs/>
            <w:sz w:val="24"/>
            <w:szCs w:val="24"/>
          </w:rPr>
          <w:t xml:space="preserve">Congratulation </w:t>
        </w:r>
        <w:r w:rsidRPr="005A42B7">
          <w:rPr>
            <w:rFonts w:ascii="Times New Roman" w:eastAsia="Times New Roman" w:hAnsi="Times New Roman" w:cs="Times New Roman"/>
            <w:sz w:val="24"/>
            <w:szCs w:val="24"/>
          </w:rPr>
          <w:t>You have successful create yum server</w:t>
        </w:r>
      </w:ins>
    </w:p>
    <w:p w:rsidR="005A42B7" w:rsidRPr="005A42B7" w:rsidRDefault="005A42B7" w:rsidP="005A42B7">
      <w:pPr>
        <w:spacing w:before="100" w:beforeAutospacing="1" w:after="100" w:afterAutospacing="1" w:line="240" w:lineRule="auto"/>
        <w:rPr>
          <w:ins w:id="1274" w:author="Unknown"/>
          <w:rFonts w:ascii="Times New Roman" w:eastAsia="Times New Roman" w:hAnsi="Times New Roman" w:cs="Times New Roman"/>
          <w:sz w:val="24"/>
          <w:szCs w:val="24"/>
        </w:rPr>
      </w:pPr>
      <w:ins w:id="1275" w:author="Unknown">
        <w:r w:rsidRPr="005A42B7">
          <w:rPr>
            <w:rFonts w:ascii="Times New Roman" w:eastAsia="Times New Roman" w:hAnsi="Times New Roman" w:cs="Times New Roman"/>
            <w:sz w:val="24"/>
            <w:szCs w:val="24"/>
          </w:rPr>
          <w:t xml:space="preserve">To test yum server </w:t>
        </w:r>
        <w:r w:rsidRPr="005A42B7">
          <w:rPr>
            <w:rFonts w:ascii="Times New Roman" w:eastAsia="Times New Roman" w:hAnsi="Times New Roman" w:cs="Times New Roman"/>
            <w:b/>
            <w:bCs/>
            <w:sz w:val="24"/>
            <w:szCs w:val="24"/>
          </w:rPr>
          <w:t>remove telnet</w:t>
        </w:r>
        <w:r w:rsidRPr="005A42B7">
          <w:rPr>
            <w:rFonts w:ascii="Times New Roman" w:eastAsia="Times New Roman" w:hAnsi="Times New Roman" w:cs="Times New Roman"/>
            <w:sz w:val="24"/>
            <w:szCs w:val="24"/>
          </w:rPr>
          <w:t xml:space="preserve"> package </w:t>
        </w:r>
        <w:r w:rsidRPr="005A42B7">
          <w:rPr>
            <w:rFonts w:ascii="Times New Roman" w:eastAsia="Times New Roman" w:hAnsi="Times New Roman" w:cs="Times New Roman"/>
            <w:sz w:val="24"/>
            <w:szCs w:val="24"/>
          </w:rPr>
          <w:br/>
        </w:r>
      </w:ins>
      <w:r>
        <w:rPr>
          <w:rFonts w:ascii="Times New Roman" w:eastAsia="Times New Roman" w:hAnsi="Times New Roman" w:cs="Times New Roman"/>
          <w:noProof/>
          <w:sz w:val="24"/>
          <w:szCs w:val="24"/>
        </w:rPr>
        <w:drawing>
          <wp:inline distT="0" distB="0" distL="0" distR="0">
            <wp:extent cx="3075940" cy="178435"/>
            <wp:effectExtent l="19050" t="0" r="0" b="0"/>
            <wp:docPr id="802" name="Picture 802" descr="yum remove tel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2" descr="yum remove telnet"/>
                    <pic:cNvPicPr>
                      <a:picLocks noChangeAspect="1" noChangeArrowheads="1"/>
                    </pic:cNvPicPr>
                  </pic:nvPicPr>
                  <pic:blipFill>
                    <a:blip r:embed="rId1469"/>
                    <a:srcRect/>
                    <a:stretch>
                      <a:fillRect/>
                    </a:stretch>
                  </pic:blipFill>
                  <pic:spPr bwMode="auto">
                    <a:xfrm>
                      <a:off x="0" y="0"/>
                      <a:ext cx="3075940" cy="178435"/>
                    </a:xfrm>
                    <a:prstGeom prst="rect">
                      <a:avLst/>
                    </a:prstGeom>
                    <a:noFill/>
                    <a:ln w="9525">
                      <a:noFill/>
                      <a:miter lim="800000"/>
                      <a:headEnd/>
                      <a:tailEnd/>
                    </a:ln>
                  </pic:spPr>
                </pic:pic>
              </a:graphicData>
            </a:graphic>
          </wp:inline>
        </w:drawing>
      </w:r>
      <w:ins w:id="1276" w:author="Unknown">
        <w:r w:rsidRPr="005A42B7">
          <w:rPr>
            <w:rFonts w:ascii="Times New Roman" w:eastAsia="Times New Roman" w:hAnsi="Times New Roman" w:cs="Times New Roman"/>
            <w:sz w:val="24"/>
            <w:szCs w:val="24"/>
          </w:rPr>
          <w:br/>
        </w:r>
        <w:proofErr w:type="gramStart"/>
        <w:r w:rsidRPr="005A42B7">
          <w:rPr>
            <w:rFonts w:ascii="Times New Roman" w:eastAsia="Times New Roman" w:hAnsi="Times New Roman" w:cs="Times New Roman"/>
            <w:sz w:val="24"/>
            <w:szCs w:val="24"/>
          </w:rPr>
          <w:lastRenderedPageBreak/>
          <w:t>After</w:t>
        </w:r>
        <w:proofErr w:type="gramEnd"/>
        <w:r w:rsidRPr="005A42B7">
          <w:rPr>
            <w:rFonts w:ascii="Times New Roman" w:eastAsia="Times New Roman" w:hAnsi="Times New Roman" w:cs="Times New Roman"/>
            <w:sz w:val="24"/>
            <w:szCs w:val="24"/>
          </w:rPr>
          <w:t xml:space="preserve"> checking all dependences it will ask for conformation press </w:t>
        </w:r>
        <w:r w:rsidRPr="005A42B7">
          <w:rPr>
            <w:rFonts w:ascii="Times New Roman" w:eastAsia="Times New Roman" w:hAnsi="Times New Roman" w:cs="Times New Roman"/>
            <w:b/>
            <w:bCs/>
            <w:sz w:val="24"/>
            <w:szCs w:val="24"/>
          </w:rPr>
          <w:t>y</w:t>
        </w:r>
        <w:r w:rsidRPr="005A42B7">
          <w:rPr>
            <w:rFonts w:ascii="Times New Roman" w:eastAsia="Times New Roman" w:hAnsi="Times New Roman" w:cs="Times New Roman"/>
            <w:sz w:val="24"/>
            <w:szCs w:val="24"/>
          </w:rPr>
          <w:t xml:space="preserve"> </w:t>
        </w:r>
        <w:r w:rsidRPr="005A42B7">
          <w:rPr>
            <w:rFonts w:ascii="Times New Roman" w:eastAsia="Times New Roman" w:hAnsi="Times New Roman" w:cs="Times New Roman"/>
            <w:sz w:val="24"/>
            <w:szCs w:val="24"/>
          </w:rPr>
          <w:br/>
        </w:r>
      </w:ins>
      <w:r>
        <w:rPr>
          <w:rFonts w:ascii="Times New Roman" w:eastAsia="Times New Roman" w:hAnsi="Times New Roman" w:cs="Times New Roman"/>
          <w:noProof/>
          <w:sz w:val="24"/>
          <w:szCs w:val="24"/>
        </w:rPr>
        <w:drawing>
          <wp:inline distT="0" distB="0" distL="0" distR="0">
            <wp:extent cx="3230245" cy="2612390"/>
            <wp:effectExtent l="19050" t="0" r="8255" b="0"/>
            <wp:docPr id="803" name="Picture 803" descr="yum remove tel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3" descr="yum remove telnet"/>
                    <pic:cNvPicPr>
                      <a:picLocks noChangeAspect="1" noChangeArrowheads="1"/>
                    </pic:cNvPicPr>
                  </pic:nvPicPr>
                  <pic:blipFill>
                    <a:blip r:embed="rId1470"/>
                    <a:srcRect/>
                    <a:stretch>
                      <a:fillRect/>
                    </a:stretch>
                  </pic:blipFill>
                  <pic:spPr bwMode="auto">
                    <a:xfrm>
                      <a:off x="0" y="0"/>
                      <a:ext cx="3230245" cy="2612390"/>
                    </a:xfrm>
                    <a:prstGeom prst="rect">
                      <a:avLst/>
                    </a:prstGeom>
                    <a:noFill/>
                    <a:ln w="9525">
                      <a:noFill/>
                      <a:miter lim="800000"/>
                      <a:headEnd/>
                      <a:tailEnd/>
                    </a:ln>
                  </pic:spPr>
                </pic:pic>
              </a:graphicData>
            </a:graphic>
          </wp:inline>
        </w:drawing>
      </w:r>
      <w:ins w:id="1277" w:author="Unknown">
        <w:r w:rsidRPr="005A42B7">
          <w:rPr>
            <w:rFonts w:ascii="Times New Roman" w:eastAsia="Times New Roman" w:hAnsi="Times New Roman" w:cs="Times New Roman"/>
            <w:sz w:val="24"/>
            <w:szCs w:val="24"/>
          </w:rPr>
          <w:br/>
          <w:t xml:space="preserve">Now </w:t>
        </w:r>
        <w:r w:rsidRPr="005A42B7">
          <w:rPr>
            <w:rFonts w:ascii="Times New Roman" w:eastAsia="Times New Roman" w:hAnsi="Times New Roman" w:cs="Times New Roman"/>
            <w:b/>
            <w:bCs/>
            <w:sz w:val="24"/>
            <w:szCs w:val="24"/>
          </w:rPr>
          <w:t>install telnet</w:t>
        </w:r>
        <w:r w:rsidRPr="005A42B7">
          <w:rPr>
            <w:rFonts w:ascii="Times New Roman" w:eastAsia="Times New Roman" w:hAnsi="Times New Roman" w:cs="Times New Roman"/>
            <w:sz w:val="24"/>
            <w:szCs w:val="24"/>
          </w:rPr>
          <w:t xml:space="preserve"> package from yum server</w:t>
        </w:r>
        <w:r w:rsidRPr="005A42B7">
          <w:rPr>
            <w:rFonts w:ascii="Times New Roman" w:eastAsia="Times New Roman" w:hAnsi="Times New Roman" w:cs="Times New Roman"/>
            <w:sz w:val="24"/>
            <w:szCs w:val="24"/>
          </w:rPr>
          <w:br/>
        </w:r>
      </w:ins>
      <w:r>
        <w:rPr>
          <w:rFonts w:ascii="Times New Roman" w:eastAsia="Times New Roman" w:hAnsi="Times New Roman" w:cs="Times New Roman"/>
          <w:noProof/>
          <w:sz w:val="24"/>
          <w:szCs w:val="24"/>
        </w:rPr>
        <w:drawing>
          <wp:inline distT="0" distB="0" distL="0" distR="0">
            <wp:extent cx="3170555" cy="237490"/>
            <wp:effectExtent l="19050" t="0" r="0" b="0"/>
            <wp:docPr id="804" name="Picture 804" descr="yum install tel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4" descr="yum install telnet"/>
                    <pic:cNvPicPr>
                      <a:picLocks noChangeAspect="1" noChangeArrowheads="1"/>
                    </pic:cNvPicPr>
                  </pic:nvPicPr>
                  <pic:blipFill>
                    <a:blip r:embed="rId1471"/>
                    <a:srcRect/>
                    <a:stretch>
                      <a:fillRect/>
                    </a:stretch>
                  </pic:blipFill>
                  <pic:spPr bwMode="auto">
                    <a:xfrm>
                      <a:off x="0" y="0"/>
                      <a:ext cx="3170555" cy="237490"/>
                    </a:xfrm>
                    <a:prstGeom prst="rect">
                      <a:avLst/>
                    </a:prstGeom>
                    <a:noFill/>
                    <a:ln w="9525">
                      <a:noFill/>
                      <a:miter lim="800000"/>
                      <a:headEnd/>
                      <a:tailEnd/>
                    </a:ln>
                  </pic:spPr>
                </pic:pic>
              </a:graphicData>
            </a:graphic>
          </wp:inline>
        </w:drawing>
      </w:r>
      <w:ins w:id="1278" w:author="Unknown">
        <w:r w:rsidRPr="005A42B7">
          <w:rPr>
            <w:rFonts w:ascii="Times New Roman" w:eastAsia="Times New Roman" w:hAnsi="Times New Roman" w:cs="Times New Roman"/>
            <w:sz w:val="24"/>
            <w:szCs w:val="24"/>
          </w:rPr>
          <w:br/>
          <w:t xml:space="preserve">After checking all dependences it will ask for conformation press </w:t>
        </w:r>
        <w:r w:rsidRPr="005A42B7">
          <w:rPr>
            <w:rFonts w:ascii="Times New Roman" w:eastAsia="Times New Roman" w:hAnsi="Times New Roman" w:cs="Times New Roman"/>
            <w:b/>
            <w:bCs/>
            <w:sz w:val="24"/>
            <w:szCs w:val="24"/>
          </w:rPr>
          <w:t>y</w:t>
        </w:r>
        <w:r w:rsidRPr="005A42B7">
          <w:rPr>
            <w:rFonts w:ascii="Times New Roman" w:eastAsia="Times New Roman" w:hAnsi="Times New Roman" w:cs="Times New Roman"/>
            <w:sz w:val="24"/>
            <w:szCs w:val="24"/>
          </w:rPr>
          <w:t xml:space="preserve"> </w:t>
        </w:r>
        <w:r w:rsidRPr="005A42B7">
          <w:rPr>
            <w:rFonts w:ascii="Times New Roman" w:eastAsia="Times New Roman" w:hAnsi="Times New Roman" w:cs="Times New Roman"/>
            <w:sz w:val="24"/>
            <w:szCs w:val="24"/>
          </w:rPr>
          <w:br/>
        </w:r>
      </w:ins>
      <w:r>
        <w:rPr>
          <w:rFonts w:ascii="Times New Roman" w:eastAsia="Times New Roman" w:hAnsi="Times New Roman" w:cs="Times New Roman"/>
          <w:noProof/>
          <w:sz w:val="24"/>
          <w:szCs w:val="24"/>
        </w:rPr>
        <w:drawing>
          <wp:inline distT="0" distB="0" distL="0" distR="0">
            <wp:extent cx="3301365" cy="2612390"/>
            <wp:effectExtent l="19050" t="0" r="0" b="0"/>
            <wp:docPr id="805" name="Picture 805" descr="yum install tel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5" descr="yum install telnet"/>
                    <pic:cNvPicPr>
                      <a:picLocks noChangeAspect="1" noChangeArrowheads="1"/>
                    </pic:cNvPicPr>
                  </pic:nvPicPr>
                  <pic:blipFill>
                    <a:blip r:embed="rId1472"/>
                    <a:srcRect/>
                    <a:stretch>
                      <a:fillRect/>
                    </a:stretch>
                  </pic:blipFill>
                  <pic:spPr bwMode="auto">
                    <a:xfrm>
                      <a:off x="0" y="0"/>
                      <a:ext cx="3301365" cy="2612390"/>
                    </a:xfrm>
                    <a:prstGeom prst="rect">
                      <a:avLst/>
                    </a:prstGeom>
                    <a:noFill/>
                    <a:ln w="9525">
                      <a:noFill/>
                      <a:miter lim="800000"/>
                      <a:headEnd/>
                      <a:tailEnd/>
                    </a:ln>
                  </pic:spPr>
                </pic:pic>
              </a:graphicData>
            </a:graphic>
          </wp:inline>
        </w:drawing>
      </w:r>
    </w:p>
    <w:p w:rsidR="005A42B7" w:rsidRPr="005A42B7" w:rsidRDefault="005A42B7" w:rsidP="005A42B7">
      <w:pPr>
        <w:spacing w:before="100" w:beforeAutospacing="1" w:after="100" w:afterAutospacing="1" w:line="240" w:lineRule="auto"/>
        <w:outlineLvl w:val="1"/>
        <w:rPr>
          <w:rFonts w:ascii="Times New Roman" w:eastAsia="Times New Roman" w:hAnsi="Times New Roman" w:cs="Times New Roman"/>
          <w:b/>
          <w:bCs/>
          <w:sz w:val="36"/>
          <w:szCs w:val="36"/>
        </w:rPr>
      </w:pPr>
      <w:hyperlink r:id="rId1473" w:history="1">
        <w:r w:rsidRPr="005A42B7">
          <w:rPr>
            <w:rFonts w:ascii="Times New Roman" w:eastAsia="Times New Roman" w:hAnsi="Times New Roman" w:cs="Times New Roman"/>
            <w:b/>
            <w:bCs/>
            <w:color w:val="0000FF"/>
            <w:sz w:val="36"/>
            <w:szCs w:val="36"/>
            <w:u w:val="single"/>
          </w:rPr>
          <w:t xml:space="preserve">Install Linux via ftp or nfs server step by step guide example and implementation </w:t>
        </w:r>
      </w:hyperlink>
    </w:p>
    <w:p w:rsidR="005A42B7" w:rsidRPr="005A42B7" w:rsidRDefault="005A42B7" w:rsidP="005A42B7">
      <w:pPr>
        <w:numPr>
          <w:ilvl w:val="0"/>
          <w:numId w:val="104"/>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noProof/>
          <w:color w:val="0000FF"/>
          <w:sz w:val="24"/>
          <w:szCs w:val="24"/>
        </w:rPr>
        <w:drawing>
          <wp:inline distT="0" distB="0" distL="0" distR="0">
            <wp:extent cx="142240" cy="166370"/>
            <wp:effectExtent l="19050" t="0" r="0" b="0"/>
            <wp:docPr id="828" name="Picture 828" descr="Print">
              <a:hlinkClick xmlns:a="http://schemas.openxmlformats.org/drawingml/2006/main" r:id="rId1474" tooltip="&quot;Prin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8" descr="Print">
                      <a:hlinkClick r:id="rId1474" tooltip="&quot;Print&quot;"/>
                    </pic:cNvPr>
                    <pic:cNvPicPr>
                      <a:picLocks noChangeAspect="1" noChangeArrowheads="1"/>
                    </pic:cNvPicPr>
                  </pic:nvPicPr>
                  <pic:blipFill>
                    <a:blip r:embed="rId44"/>
                    <a:srcRect/>
                    <a:stretch>
                      <a:fillRect/>
                    </a:stretch>
                  </pic:blipFill>
                  <pic:spPr bwMode="auto">
                    <a:xfrm>
                      <a:off x="0" y="0"/>
                      <a:ext cx="142240" cy="166370"/>
                    </a:xfrm>
                    <a:prstGeom prst="rect">
                      <a:avLst/>
                    </a:prstGeom>
                    <a:noFill/>
                    <a:ln w="9525">
                      <a:noFill/>
                      <a:miter lim="800000"/>
                      <a:headEnd/>
                      <a:tailEnd/>
                    </a:ln>
                  </pic:spPr>
                </pic:pic>
              </a:graphicData>
            </a:graphic>
          </wp:inline>
        </w:drawing>
      </w:r>
    </w:p>
    <w:p w:rsidR="005A42B7" w:rsidRPr="005A42B7" w:rsidRDefault="005A42B7" w:rsidP="005A42B7">
      <w:pPr>
        <w:spacing w:before="100" w:beforeAutospacing="1" w:after="100" w:afterAutospacing="1" w:line="240" w:lineRule="auto"/>
        <w:rPr>
          <w:ins w:id="1279" w:author="Unknown"/>
          <w:rFonts w:ascii="Times New Roman" w:eastAsia="Times New Roman" w:hAnsi="Times New Roman" w:cs="Times New Roman"/>
          <w:sz w:val="24"/>
          <w:szCs w:val="24"/>
        </w:rPr>
      </w:pPr>
      <w:ins w:id="1280" w:author="Unknown">
        <w:r w:rsidRPr="005A42B7">
          <w:rPr>
            <w:rFonts w:ascii="Times New Roman" w:eastAsia="Times New Roman" w:hAnsi="Times New Roman" w:cs="Times New Roman"/>
            <w:sz w:val="24"/>
            <w:szCs w:val="24"/>
          </w:rPr>
          <w:t xml:space="preserve">During the first phase of RHCE exam you are asked to install Linux via nfs or ftp or apache server. </w:t>
        </w:r>
        <w:proofErr w:type="gramStart"/>
        <w:r w:rsidRPr="005A42B7">
          <w:rPr>
            <w:rFonts w:ascii="Times New Roman" w:eastAsia="Times New Roman" w:hAnsi="Times New Roman" w:cs="Times New Roman"/>
            <w:sz w:val="24"/>
            <w:szCs w:val="24"/>
          </w:rPr>
          <w:t>you</w:t>
        </w:r>
        <w:proofErr w:type="gramEnd"/>
        <w:r w:rsidRPr="005A42B7">
          <w:rPr>
            <w:rFonts w:ascii="Times New Roman" w:eastAsia="Times New Roman" w:hAnsi="Times New Roman" w:cs="Times New Roman"/>
            <w:sz w:val="24"/>
            <w:szCs w:val="24"/>
          </w:rPr>
          <w:t xml:space="preserve"> will be provided a Linux boot disk and IP address and necessary directory name for installation. You need not to prepare server side on exam but here in this article we will configure both server and client </w:t>
        </w:r>
        <w:proofErr w:type="gramStart"/>
        <w:r w:rsidRPr="005A42B7">
          <w:rPr>
            <w:rFonts w:ascii="Times New Roman" w:eastAsia="Times New Roman" w:hAnsi="Times New Roman" w:cs="Times New Roman"/>
            <w:sz w:val="24"/>
            <w:szCs w:val="24"/>
          </w:rPr>
          <w:t>side .</w:t>
        </w:r>
        <w:proofErr w:type="gramEnd"/>
        <w:r w:rsidRPr="005A42B7">
          <w:rPr>
            <w:rFonts w:ascii="Times New Roman" w:eastAsia="Times New Roman" w:hAnsi="Times New Roman" w:cs="Times New Roman"/>
            <w:sz w:val="24"/>
            <w:szCs w:val="24"/>
          </w:rPr>
          <w:t xml:space="preserve"> In this practical we will show you How to prepare nfs or </w:t>
        </w:r>
        <w:r w:rsidRPr="005A42B7">
          <w:rPr>
            <w:rFonts w:ascii="Times New Roman" w:eastAsia="Times New Roman" w:hAnsi="Times New Roman" w:cs="Times New Roman"/>
            <w:sz w:val="24"/>
            <w:szCs w:val="24"/>
          </w:rPr>
          <w:lastRenderedPageBreak/>
          <w:t>ftp server for network installation and further we will installation linux via nfs as well as ftp server. We will take apache server in our next article.</w:t>
        </w:r>
      </w:ins>
    </w:p>
    <w:p w:rsidR="005A42B7" w:rsidRPr="005A42B7" w:rsidRDefault="005A42B7" w:rsidP="005A42B7">
      <w:pPr>
        <w:spacing w:before="100" w:beforeAutospacing="1" w:after="100" w:afterAutospacing="1" w:line="240" w:lineRule="auto"/>
        <w:outlineLvl w:val="2"/>
        <w:rPr>
          <w:ins w:id="1281" w:author="Unknown"/>
          <w:rFonts w:ascii="Times New Roman" w:eastAsia="Times New Roman" w:hAnsi="Times New Roman" w:cs="Times New Roman"/>
          <w:b/>
          <w:bCs/>
          <w:sz w:val="27"/>
          <w:szCs w:val="27"/>
        </w:rPr>
      </w:pPr>
      <w:ins w:id="1282" w:author="Unknown">
        <w:r w:rsidRPr="005A42B7">
          <w:rPr>
            <w:rFonts w:ascii="Times New Roman" w:eastAsia="Times New Roman" w:hAnsi="Times New Roman" w:cs="Times New Roman"/>
            <w:b/>
            <w:bCs/>
            <w:sz w:val="27"/>
            <w:szCs w:val="27"/>
          </w:rPr>
          <w:t>RHCE Exam Questions</w:t>
        </w:r>
      </w:ins>
    </w:p>
    <w:p w:rsidR="005A42B7" w:rsidRPr="005A42B7" w:rsidRDefault="005A42B7" w:rsidP="005A42B7">
      <w:pPr>
        <w:spacing w:before="100" w:beforeAutospacing="1" w:after="100" w:afterAutospacing="1" w:line="240" w:lineRule="auto"/>
        <w:rPr>
          <w:ins w:id="1283" w:author="Unknown"/>
          <w:rFonts w:ascii="Times New Roman" w:eastAsia="Times New Roman" w:hAnsi="Times New Roman" w:cs="Times New Roman"/>
          <w:sz w:val="24"/>
          <w:szCs w:val="24"/>
        </w:rPr>
      </w:pPr>
      <w:ins w:id="1284" w:author="Unknown">
        <w:r w:rsidRPr="005A42B7">
          <w:rPr>
            <w:rFonts w:ascii="Times New Roman" w:eastAsia="Times New Roman" w:hAnsi="Times New Roman" w:cs="Times New Roman"/>
            <w:sz w:val="24"/>
            <w:szCs w:val="24"/>
          </w:rPr>
          <w:t xml:space="preserve">Install the Redhat Linux RHEL 5 through NFS. </w:t>
        </w:r>
        <w:proofErr w:type="gramStart"/>
        <w:r w:rsidRPr="005A42B7">
          <w:rPr>
            <w:rFonts w:ascii="Times New Roman" w:eastAsia="Times New Roman" w:hAnsi="Times New Roman" w:cs="Times New Roman"/>
            <w:sz w:val="24"/>
            <w:szCs w:val="24"/>
          </w:rPr>
          <w:t>Where your Server is server.example.com having IP 192.168.0.254 and shared /var/ftp/pub.</w:t>
        </w:r>
        <w:proofErr w:type="gramEnd"/>
        <w:r w:rsidRPr="005A42B7">
          <w:rPr>
            <w:rFonts w:ascii="Times New Roman" w:eastAsia="Times New Roman" w:hAnsi="Times New Roman" w:cs="Times New Roman"/>
            <w:sz w:val="24"/>
            <w:szCs w:val="24"/>
          </w:rPr>
          <w:t xml:space="preserve"> The </w:t>
        </w:r>
        <w:proofErr w:type="gramStart"/>
        <w:r w:rsidRPr="005A42B7">
          <w:rPr>
            <w:rFonts w:ascii="Times New Roman" w:eastAsia="Times New Roman" w:hAnsi="Times New Roman" w:cs="Times New Roman"/>
            <w:sz w:val="24"/>
            <w:szCs w:val="24"/>
          </w:rPr>
          <w:t>size of the partitions are</w:t>
        </w:r>
        <w:proofErr w:type="gramEnd"/>
        <w:r w:rsidRPr="005A42B7">
          <w:rPr>
            <w:rFonts w:ascii="Times New Roman" w:eastAsia="Times New Roman" w:hAnsi="Times New Roman" w:cs="Times New Roman"/>
            <w:sz w:val="24"/>
            <w:szCs w:val="24"/>
          </w:rPr>
          <w:t xml:space="preserve"> listed below:</w:t>
        </w:r>
      </w:ins>
    </w:p>
    <w:p w:rsidR="005A42B7" w:rsidRPr="005A42B7" w:rsidRDefault="005A42B7" w:rsidP="005A42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ins w:id="1285" w:author="Unknown"/>
          <w:rFonts w:ascii="Courier New" w:eastAsia="Times New Roman" w:hAnsi="Courier New" w:cs="Courier New"/>
          <w:sz w:val="20"/>
          <w:szCs w:val="20"/>
        </w:rPr>
      </w:pPr>
      <w:ins w:id="1286" w:author="Unknown">
        <w:r w:rsidRPr="005A42B7">
          <w:rPr>
            <w:rFonts w:ascii="Courier New" w:eastAsia="Times New Roman" w:hAnsi="Courier New" w:cs="Courier New"/>
            <w:b/>
            <w:bCs/>
            <w:sz w:val="20"/>
            <w:szCs w:val="20"/>
          </w:rPr>
          <w:t xml:space="preserve"> / - 1048 /home - 1028 /boot - 512 /var - 1028 /usr - 2048 swap 2X256 (RAM SIZE) </w:t>
        </w:r>
      </w:ins>
    </w:p>
    <w:p w:rsidR="005A42B7" w:rsidRPr="005A42B7" w:rsidRDefault="005A42B7" w:rsidP="005A42B7">
      <w:pPr>
        <w:spacing w:before="100" w:beforeAutospacing="1" w:after="100" w:afterAutospacing="1" w:line="240" w:lineRule="auto"/>
        <w:rPr>
          <w:ins w:id="1287" w:author="Unknown"/>
          <w:rFonts w:ascii="Times New Roman" w:eastAsia="Times New Roman" w:hAnsi="Times New Roman" w:cs="Times New Roman"/>
          <w:sz w:val="24"/>
          <w:szCs w:val="24"/>
        </w:rPr>
      </w:pPr>
      <w:ins w:id="1288" w:author="Unknown">
        <w:r w:rsidRPr="005A42B7">
          <w:rPr>
            <w:rFonts w:ascii="Times New Roman" w:eastAsia="Times New Roman" w:hAnsi="Times New Roman" w:cs="Times New Roman"/>
            <w:sz w:val="24"/>
            <w:szCs w:val="24"/>
          </w:rPr>
          <w:t xml:space="preserve">There is a NFS server 192.168.0.254 and all required packages are dumped in /var/ftp/pub of that server and the /var/ftp/pub directory is shared. Install the Redhat Enterprise Linux </w:t>
        </w:r>
        <w:proofErr w:type="gramStart"/>
        <w:r w:rsidRPr="005A42B7">
          <w:rPr>
            <w:rFonts w:ascii="Times New Roman" w:eastAsia="Times New Roman" w:hAnsi="Times New Roman" w:cs="Times New Roman"/>
            <w:sz w:val="24"/>
            <w:szCs w:val="24"/>
          </w:rPr>
          <w:t>5 .</w:t>
        </w:r>
        <w:proofErr w:type="gramEnd"/>
      </w:ins>
    </w:p>
    <w:p w:rsidR="005A42B7" w:rsidRPr="005A42B7" w:rsidRDefault="005A42B7" w:rsidP="005A42B7">
      <w:pPr>
        <w:spacing w:before="100" w:beforeAutospacing="1" w:after="100" w:afterAutospacing="1" w:line="240" w:lineRule="auto"/>
        <w:rPr>
          <w:ins w:id="1289" w:author="Unknown"/>
          <w:rFonts w:ascii="Times New Roman" w:eastAsia="Times New Roman" w:hAnsi="Times New Roman" w:cs="Times New Roman"/>
          <w:sz w:val="24"/>
          <w:szCs w:val="24"/>
        </w:rPr>
      </w:pPr>
      <w:ins w:id="1290" w:author="Unknown">
        <w:r w:rsidRPr="005A42B7">
          <w:rPr>
            <w:rFonts w:ascii="Times New Roman" w:eastAsia="Times New Roman" w:hAnsi="Times New Roman" w:cs="Times New Roman"/>
            <w:sz w:val="24"/>
            <w:szCs w:val="24"/>
          </w:rPr>
          <w:t>There is a FTP server 192.168.0.254 and all required packages are dumped in /var/ftp/pub of that server and anonymous login is enabled. Install the Redhat Enterprise Linux 5.</w:t>
        </w:r>
      </w:ins>
    </w:p>
    <w:p w:rsidR="005A42B7" w:rsidRPr="005A42B7" w:rsidRDefault="005A42B7" w:rsidP="005A42B7">
      <w:pPr>
        <w:spacing w:before="100" w:beforeAutospacing="1" w:after="100" w:afterAutospacing="1" w:line="240" w:lineRule="auto"/>
        <w:outlineLvl w:val="2"/>
        <w:rPr>
          <w:ins w:id="1291" w:author="Unknown"/>
          <w:rFonts w:ascii="Times New Roman" w:eastAsia="Times New Roman" w:hAnsi="Times New Roman" w:cs="Times New Roman"/>
          <w:b/>
          <w:bCs/>
          <w:sz w:val="27"/>
          <w:szCs w:val="27"/>
        </w:rPr>
      </w:pPr>
      <w:proofErr w:type="gramStart"/>
      <w:ins w:id="1292" w:author="Unknown">
        <w:r w:rsidRPr="005A42B7">
          <w:rPr>
            <w:rFonts w:ascii="Times New Roman" w:eastAsia="Times New Roman" w:hAnsi="Times New Roman" w:cs="Times New Roman"/>
            <w:b/>
            <w:bCs/>
            <w:sz w:val="27"/>
            <w:szCs w:val="27"/>
          </w:rPr>
          <w:t>prepare</w:t>
        </w:r>
        <w:proofErr w:type="gramEnd"/>
        <w:r w:rsidRPr="005A42B7">
          <w:rPr>
            <w:rFonts w:ascii="Times New Roman" w:eastAsia="Times New Roman" w:hAnsi="Times New Roman" w:cs="Times New Roman"/>
            <w:b/>
            <w:bCs/>
            <w:sz w:val="27"/>
            <w:szCs w:val="27"/>
          </w:rPr>
          <w:t xml:space="preserve"> Linux server for network installation</w:t>
        </w:r>
      </w:ins>
    </w:p>
    <w:p w:rsidR="005A42B7" w:rsidRPr="005A42B7" w:rsidRDefault="005A42B7" w:rsidP="005A42B7">
      <w:pPr>
        <w:spacing w:before="100" w:beforeAutospacing="1" w:after="100" w:afterAutospacing="1" w:line="240" w:lineRule="auto"/>
        <w:rPr>
          <w:ins w:id="1293" w:author="Unknown"/>
          <w:rFonts w:ascii="Times New Roman" w:eastAsia="Times New Roman" w:hAnsi="Times New Roman" w:cs="Times New Roman"/>
          <w:sz w:val="24"/>
          <w:szCs w:val="24"/>
        </w:rPr>
      </w:pPr>
      <w:ins w:id="1294" w:author="Unknown">
        <w:r w:rsidRPr="005A42B7">
          <w:rPr>
            <w:rFonts w:ascii="Times New Roman" w:eastAsia="Times New Roman" w:hAnsi="Times New Roman" w:cs="Times New Roman"/>
            <w:sz w:val="24"/>
            <w:szCs w:val="24"/>
          </w:rPr>
          <w:t>For this practical we need two systems one linux server and one client system. These pre quests should be completed on Linux server.</w:t>
        </w:r>
      </w:ins>
    </w:p>
    <w:p w:rsidR="005A42B7" w:rsidRPr="005A42B7" w:rsidRDefault="005A42B7" w:rsidP="005A42B7">
      <w:pPr>
        <w:numPr>
          <w:ilvl w:val="0"/>
          <w:numId w:val="105"/>
        </w:numPr>
        <w:spacing w:before="100" w:beforeAutospacing="1" w:after="100" w:afterAutospacing="1" w:line="240" w:lineRule="auto"/>
        <w:rPr>
          <w:ins w:id="1295" w:author="Unknown"/>
          <w:rFonts w:ascii="Times New Roman" w:eastAsia="Times New Roman" w:hAnsi="Times New Roman" w:cs="Times New Roman"/>
          <w:sz w:val="24"/>
          <w:szCs w:val="24"/>
        </w:rPr>
      </w:pPr>
      <w:ins w:id="1296" w:author="Unknown">
        <w:r w:rsidRPr="005A42B7">
          <w:rPr>
            <w:rFonts w:ascii="Times New Roman" w:eastAsia="Times New Roman" w:hAnsi="Times New Roman" w:cs="Times New Roman"/>
            <w:sz w:val="24"/>
            <w:szCs w:val="24"/>
          </w:rPr>
          <w:t xml:space="preserve">Dump of RHEL disk must be taken on </w:t>
        </w:r>
        <w:r w:rsidRPr="005A42B7">
          <w:rPr>
            <w:rFonts w:ascii="Times New Roman" w:eastAsia="Times New Roman" w:hAnsi="Times New Roman" w:cs="Times New Roman"/>
            <w:b/>
            <w:bCs/>
            <w:sz w:val="24"/>
            <w:szCs w:val="24"/>
          </w:rPr>
          <w:t>/var/ftp/pub.</w:t>
        </w:r>
        <w:r w:rsidRPr="005A42B7">
          <w:rPr>
            <w:rFonts w:ascii="Times New Roman" w:eastAsia="Times New Roman" w:hAnsi="Times New Roman" w:cs="Times New Roman"/>
            <w:sz w:val="24"/>
            <w:szCs w:val="24"/>
          </w:rPr>
          <w:br/>
        </w:r>
        <w:r w:rsidRPr="005A42B7">
          <w:rPr>
            <w:rFonts w:ascii="Times New Roman" w:eastAsia="Times New Roman" w:hAnsi="Times New Roman" w:cs="Times New Roman"/>
            <w:sz w:val="24"/>
            <w:szCs w:val="24"/>
          </w:rPr>
          <w:fldChar w:fldCharType="begin"/>
        </w:r>
        <w:r w:rsidRPr="005A42B7">
          <w:rPr>
            <w:rFonts w:ascii="Times New Roman" w:eastAsia="Times New Roman" w:hAnsi="Times New Roman" w:cs="Times New Roman"/>
            <w:sz w:val="24"/>
            <w:szCs w:val="24"/>
          </w:rPr>
          <w:instrText xml:space="preserve"> HYPERLINK "http://computernetworkingnotes.com/linux-network-administrations/yum-server.html" </w:instrText>
        </w:r>
        <w:r w:rsidRPr="005A42B7">
          <w:rPr>
            <w:rFonts w:ascii="Times New Roman" w:eastAsia="Times New Roman" w:hAnsi="Times New Roman" w:cs="Times New Roman"/>
            <w:sz w:val="24"/>
            <w:szCs w:val="24"/>
          </w:rPr>
          <w:fldChar w:fldCharType="separate"/>
        </w:r>
        <w:r w:rsidRPr="005A42B7">
          <w:rPr>
            <w:rFonts w:ascii="Times New Roman" w:eastAsia="Times New Roman" w:hAnsi="Times New Roman" w:cs="Times New Roman"/>
            <w:color w:val="0000FF"/>
            <w:sz w:val="24"/>
            <w:szCs w:val="24"/>
            <w:u w:val="single"/>
          </w:rPr>
          <w:t>How Dump of RHEL disk</w:t>
        </w:r>
        <w:r w:rsidRPr="005A42B7">
          <w:rPr>
            <w:rFonts w:ascii="Times New Roman" w:eastAsia="Times New Roman" w:hAnsi="Times New Roman" w:cs="Times New Roman"/>
            <w:sz w:val="24"/>
            <w:szCs w:val="24"/>
          </w:rPr>
          <w:fldChar w:fldCharType="end"/>
        </w:r>
        <w:r w:rsidRPr="005A42B7">
          <w:rPr>
            <w:rFonts w:ascii="Times New Roman" w:eastAsia="Times New Roman" w:hAnsi="Times New Roman" w:cs="Times New Roman"/>
            <w:sz w:val="24"/>
            <w:szCs w:val="24"/>
          </w:rPr>
          <w:br/>
        </w:r>
      </w:ins>
      <w:r>
        <w:rPr>
          <w:rFonts w:ascii="Times New Roman" w:eastAsia="Times New Roman" w:hAnsi="Times New Roman" w:cs="Times New Roman"/>
          <w:noProof/>
          <w:sz w:val="24"/>
          <w:szCs w:val="24"/>
        </w:rPr>
        <w:drawing>
          <wp:inline distT="0" distB="0" distL="0" distR="0">
            <wp:extent cx="6186805" cy="807720"/>
            <wp:effectExtent l="19050" t="0" r="4445" b="0"/>
            <wp:docPr id="829" name="Picture 829" descr="http://computernetworkingnotes.com/images/rhce_certification/image/ass43_dump_c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9" descr="http://computernetworkingnotes.com/images/rhce_certification/image/ass43_dump_cp.jpg"/>
                    <pic:cNvPicPr>
                      <a:picLocks noChangeAspect="1" noChangeArrowheads="1"/>
                    </pic:cNvPicPr>
                  </pic:nvPicPr>
                  <pic:blipFill>
                    <a:blip r:embed="rId1453"/>
                    <a:srcRect/>
                    <a:stretch>
                      <a:fillRect/>
                    </a:stretch>
                  </pic:blipFill>
                  <pic:spPr bwMode="auto">
                    <a:xfrm>
                      <a:off x="0" y="0"/>
                      <a:ext cx="6186805" cy="807720"/>
                    </a:xfrm>
                    <a:prstGeom prst="rect">
                      <a:avLst/>
                    </a:prstGeom>
                    <a:noFill/>
                    <a:ln w="9525">
                      <a:noFill/>
                      <a:miter lim="800000"/>
                      <a:headEnd/>
                      <a:tailEnd/>
                    </a:ln>
                  </pic:spPr>
                </pic:pic>
              </a:graphicData>
            </a:graphic>
          </wp:inline>
        </w:drawing>
      </w:r>
    </w:p>
    <w:p w:rsidR="005A42B7" w:rsidRPr="005A42B7" w:rsidRDefault="005A42B7" w:rsidP="005A42B7">
      <w:pPr>
        <w:numPr>
          <w:ilvl w:val="0"/>
          <w:numId w:val="105"/>
        </w:numPr>
        <w:spacing w:before="100" w:beforeAutospacing="1" w:after="100" w:afterAutospacing="1" w:line="240" w:lineRule="auto"/>
        <w:rPr>
          <w:ins w:id="1297" w:author="Unknown"/>
          <w:rFonts w:ascii="Times New Roman" w:eastAsia="Times New Roman" w:hAnsi="Times New Roman" w:cs="Times New Roman"/>
          <w:sz w:val="24"/>
          <w:szCs w:val="24"/>
        </w:rPr>
      </w:pPr>
      <w:ins w:id="1298" w:author="Unknown">
        <w:r w:rsidRPr="005A42B7">
          <w:rPr>
            <w:rFonts w:ascii="Times New Roman" w:eastAsia="Times New Roman" w:hAnsi="Times New Roman" w:cs="Times New Roman"/>
            <w:sz w:val="24"/>
            <w:szCs w:val="24"/>
          </w:rPr>
          <w:t xml:space="preserve">Linux server should be configured with hostname </w:t>
        </w:r>
        <w:r w:rsidRPr="005A42B7">
          <w:rPr>
            <w:rFonts w:ascii="Times New Roman" w:eastAsia="Times New Roman" w:hAnsi="Times New Roman" w:cs="Times New Roman"/>
            <w:b/>
            <w:bCs/>
            <w:sz w:val="24"/>
            <w:szCs w:val="24"/>
          </w:rPr>
          <w:t>Server.example.com</w:t>
        </w:r>
        <w:r w:rsidRPr="005A42B7">
          <w:rPr>
            <w:rFonts w:ascii="Times New Roman" w:eastAsia="Times New Roman" w:hAnsi="Times New Roman" w:cs="Times New Roman"/>
            <w:sz w:val="24"/>
            <w:szCs w:val="24"/>
          </w:rPr>
          <w:t xml:space="preserve"> and IP address </w:t>
        </w:r>
        <w:r w:rsidRPr="005A42B7">
          <w:rPr>
            <w:rFonts w:ascii="Times New Roman" w:eastAsia="Times New Roman" w:hAnsi="Times New Roman" w:cs="Times New Roman"/>
            <w:b/>
            <w:bCs/>
            <w:sz w:val="24"/>
            <w:szCs w:val="24"/>
          </w:rPr>
          <w:t>192.168.0.254</w:t>
        </w:r>
        <w:r w:rsidRPr="005A42B7">
          <w:rPr>
            <w:rFonts w:ascii="Times New Roman" w:eastAsia="Times New Roman" w:hAnsi="Times New Roman" w:cs="Times New Roman"/>
            <w:sz w:val="24"/>
            <w:szCs w:val="24"/>
          </w:rPr>
          <w:br/>
        </w:r>
      </w:ins>
      <w:r>
        <w:rPr>
          <w:rFonts w:ascii="Times New Roman" w:eastAsia="Times New Roman" w:hAnsi="Times New Roman" w:cs="Times New Roman"/>
          <w:noProof/>
          <w:sz w:val="24"/>
          <w:szCs w:val="24"/>
        </w:rPr>
        <w:drawing>
          <wp:inline distT="0" distB="0" distL="0" distR="0">
            <wp:extent cx="4702810" cy="2458085"/>
            <wp:effectExtent l="19050" t="0" r="2540" b="0"/>
            <wp:docPr id="830" name="Picture 830" descr="http://computernetworkingnotes.com/images/rhce_certification/image/ass44_check_hostna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0" descr="http://computernetworkingnotes.com/images/rhce_certification/image/ass44_check_hostname.jpg"/>
                    <pic:cNvPicPr>
                      <a:picLocks noChangeAspect="1" noChangeArrowheads="1"/>
                    </pic:cNvPicPr>
                  </pic:nvPicPr>
                  <pic:blipFill>
                    <a:blip r:embed="rId1475"/>
                    <a:srcRect/>
                    <a:stretch>
                      <a:fillRect/>
                    </a:stretch>
                  </pic:blipFill>
                  <pic:spPr bwMode="auto">
                    <a:xfrm>
                      <a:off x="0" y="0"/>
                      <a:ext cx="4702810" cy="2458085"/>
                    </a:xfrm>
                    <a:prstGeom prst="rect">
                      <a:avLst/>
                    </a:prstGeom>
                    <a:noFill/>
                    <a:ln w="9525">
                      <a:noFill/>
                      <a:miter lim="800000"/>
                      <a:headEnd/>
                      <a:tailEnd/>
                    </a:ln>
                  </pic:spPr>
                </pic:pic>
              </a:graphicData>
            </a:graphic>
          </wp:inline>
        </w:drawing>
      </w:r>
    </w:p>
    <w:p w:rsidR="005A42B7" w:rsidRPr="005A42B7" w:rsidRDefault="005A42B7" w:rsidP="005A42B7">
      <w:pPr>
        <w:numPr>
          <w:ilvl w:val="0"/>
          <w:numId w:val="105"/>
        </w:numPr>
        <w:spacing w:before="100" w:beforeAutospacing="1" w:after="100" w:afterAutospacing="1" w:line="240" w:lineRule="auto"/>
        <w:rPr>
          <w:ins w:id="1299" w:author="Unknown"/>
          <w:rFonts w:ascii="Times New Roman" w:eastAsia="Times New Roman" w:hAnsi="Times New Roman" w:cs="Times New Roman"/>
          <w:sz w:val="24"/>
          <w:szCs w:val="24"/>
        </w:rPr>
      </w:pPr>
      <w:ins w:id="1300" w:author="Unknown">
        <w:r w:rsidRPr="005A42B7">
          <w:rPr>
            <w:rFonts w:ascii="Times New Roman" w:eastAsia="Times New Roman" w:hAnsi="Times New Roman" w:cs="Times New Roman"/>
            <w:b/>
            <w:bCs/>
            <w:sz w:val="24"/>
            <w:szCs w:val="24"/>
          </w:rPr>
          <w:lastRenderedPageBreak/>
          <w:t>DHCP, FTP, NFS</w:t>
        </w:r>
        <w:r w:rsidRPr="005A42B7">
          <w:rPr>
            <w:rFonts w:ascii="Times New Roman" w:eastAsia="Times New Roman" w:hAnsi="Times New Roman" w:cs="Times New Roman"/>
            <w:sz w:val="24"/>
            <w:szCs w:val="24"/>
          </w:rPr>
          <w:t xml:space="preserve"> server should be configured and </w:t>
        </w:r>
        <w:r w:rsidRPr="005A42B7">
          <w:rPr>
            <w:rFonts w:ascii="Times New Roman" w:eastAsia="Times New Roman" w:hAnsi="Times New Roman" w:cs="Times New Roman"/>
            <w:b/>
            <w:bCs/>
            <w:sz w:val="24"/>
            <w:szCs w:val="24"/>
          </w:rPr>
          <w:t>dhcpd, nfs, vftpd</w:t>
        </w:r>
        <w:r w:rsidRPr="005A42B7">
          <w:rPr>
            <w:rFonts w:ascii="Times New Roman" w:eastAsia="Times New Roman" w:hAnsi="Times New Roman" w:cs="Times New Roman"/>
            <w:sz w:val="24"/>
            <w:szCs w:val="24"/>
          </w:rPr>
          <w:t xml:space="preserve"> services must be running. If you feel difficulties in configuration of </w:t>
        </w:r>
        <w:r w:rsidRPr="005A42B7">
          <w:rPr>
            <w:rFonts w:ascii="Times New Roman" w:eastAsia="Times New Roman" w:hAnsi="Times New Roman" w:cs="Times New Roman"/>
            <w:b/>
            <w:bCs/>
            <w:sz w:val="24"/>
            <w:szCs w:val="24"/>
          </w:rPr>
          <w:t>dhcp, ftp and nfs</w:t>
        </w:r>
        <w:r w:rsidRPr="005A42B7">
          <w:rPr>
            <w:rFonts w:ascii="Times New Roman" w:eastAsia="Times New Roman" w:hAnsi="Times New Roman" w:cs="Times New Roman"/>
            <w:sz w:val="24"/>
            <w:szCs w:val="24"/>
          </w:rPr>
          <w:t xml:space="preserve"> server then check our articles</w:t>
        </w:r>
      </w:ins>
    </w:p>
    <w:p w:rsidR="005A42B7" w:rsidRPr="005A42B7" w:rsidRDefault="005A42B7" w:rsidP="005A42B7">
      <w:pPr>
        <w:spacing w:before="100" w:beforeAutospacing="1" w:after="100" w:afterAutospacing="1" w:line="240" w:lineRule="auto"/>
        <w:rPr>
          <w:ins w:id="1301" w:author="Unknown"/>
          <w:rFonts w:ascii="Times New Roman" w:eastAsia="Times New Roman" w:hAnsi="Times New Roman" w:cs="Times New Roman"/>
          <w:sz w:val="24"/>
          <w:szCs w:val="24"/>
        </w:rPr>
      </w:pPr>
      <w:ins w:id="1302" w:author="Unknown">
        <w:r w:rsidRPr="005A42B7">
          <w:rPr>
            <w:rFonts w:ascii="Times New Roman" w:eastAsia="Times New Roman" w:hAnsi="Times New Roman" w:cs="Times New Roman"/>
            <w:sz w:val="24"/>
            <w:szCs w:val="24"/>
          </w:rPr>
          <w:t>Once you have completed these pre quests remaining configuration is very easy. Follow this guide.</w:t>
        </w:r>
      </w:ins>
    </w:p>
    <w:p w:rsidR="005A42B7" w:rsidRPr="005A42B7" w:rsidRDefault="005A42B7" w:rsidP="005A42B7">
      <w:pPr>
        <w:spacing w:before="100" w:beforeAutospacing="1" w:after="100" w:afterAutospacing="1" w:line="240" w:lineRule="auto"/>
        <w:outlineLvl w:val="2"/>
        <w:rPr>
          <w:ins w:id="1303" w:author="Unknown"/>
          <w:rFonts w:ascii="Times New Roman" w:eastAsia="Times New Roman" w:hAnsi="Times New Roman" w:cs="Times New Roman"/>
          <w:b/>
          <w:bCs/>
          <w:sz w:val="27"/>
          <w:szCs w:val="27"/>
        </w:rPr>
      </w:pPr>
      <w:ins w:id="1304" w:author="Unknown">
        <w:r w:rsidRPr="005A42B7">
          <w:rPr>
            <w:rFonts w:ascii="Times New Roman" w:eastAsia="Times New Roman" w:hAnsi="Times New Roman" w:cs="Times New Roman"/>
            <w:b/>
            <w:bCs/>
            <w:sz w:val="27"/>
            <w:szCs w:val="27"/>
          </w:rPr>
          <w:t>Prepare FTP server for network installation</w:t>
        </w:r>
      </w:ins>
    </w:p>
    <w:p w:rsidR="005A42B7" w:rsidRPr="005A42B7" w:rsidRDefault="005A42B7" w:rsidP="005A42B7">
      <w:pPr>
        <w:spacing w:before="100" w:beforeAutospacing="1" w:after="100" w:afterAutospacing="1" w:line="240" w:lineRule="auto"/>
        <w:rPr>
          <w:ins w:id="1305" w:author="Unknown"/>
          <w:rFonts w:ascii="Times New Roman" w:eastAsia="Times New Roman" w:hAnsi="Times New Roman" w:cs="Times New Roman"/>
          <w:sz w:val="24"/>
          <w:szCs w:val="24"/>
        </w:rPr>
      </w:pPr>
      <w:ins w:id="1306" w:author="Unknown">
        <w:r w:rsidRPr="005A42B7">
          <w:rPr>
            <w:rFonts w:ascii="Times New Roman" w:eastAsia="Times New Roman" w:hAnsi="Times New Roman" w:cs="Times New Roman"/>
            <w:sz w:val="24"/>
            <w:szCs w:val="24"/>
          </w:rPr>
          <w:t>By default pub directory is shared with anonymous user account login enable in ftp server. So you need no additional configuration just create dump and restart the services.</w:t>
        </w:r>
      </w:ins>
    </w:p>
    <w:p w:rsidR="005A42B7" w:rsidRPr="005A42B7" w:rsidRDefault="005A42B7" w:rsidP="005A42B7">
      <w:pPr>
        <w:spacing w:before="100" w:beforeAutospacing="1" w:after="100" w:afterAutospacing="1" w:line="240" w:lineRule="auto"/>
        <w:rPr>
          <w:ins w:id="1307" w:author="Unknown"/>
          <w:rFonts w:ascii="Times New Roman" w:eastAsia="Times New Roman" w:hAnsi="Times New Roman" w:cs="Times New Roman"/>
          <w:sz w:val="24"/>
          <w:szCs w:val="24"/>
        </w:rPr>
      </w:pPr>
      <w:proofErr w:type="gramStart"/>
      <w:ins w:id="1308" w:author="Unknown">
        <w:r w:rsidRPr="005A42B7">
          <w:rPr>
            <w:rFonts w:ascii="Times New Roman" w:eastAsia="Times New Roman" w:hAnsi="Times New Roman" w:cs="Times New Roman"/>
            <w:sz w:val="24"/>
            <w:szCs w:val="24"/>
          </w:rPr>
          <w:t>create</w:t>
        </w:r>
        <w:proofErr w:type="gramEnd"/>
        <w:r w:rsidRPr="005A42B7">
          <w:rPr>
            <w:rFonts w:ascii="Times New Roman" w:eastAsia="Times New Roman" w:hAnsi="Times New Roman" w:cs="Times New Roman"/>
            <w:sz w:val="24"/>
            <w:szCs w:val="24"/>
          </w:rPr>
          <w:t xml:space="preserve"> dump of RHEL disk to </w:t>
        </w:r>
        <w:r w:rsidRPr="005A42B7">
          <w:rPr>
            <w:rFonts w:ascii="Times New Roman" w:eastAsia="Times New Roman" w:hAnsi="Times New Roman" w:cs="Times New Roman"/>
            <w:b/>
            <w:bCs/>
            <w:sz w:val="24"/>
            <w:szCs w:val="24"/>
          </w:rPr>
          <w:t>/var/ftp/pub</w:t>
        </w:r>
        <w:r w:rsidRPr="005A42B7">
          <w:rPr>
            <w:rFonts w:ascii="Times New Roman" w:eastAsia="Times New Roman" w:hAnsi="Times New Roman" w:cs="Times New Roman"/>
            <w:sz w:val="24"/>
            <w:szCs w:val="24"/>
          </w:rPr>
          <w:t xml:space="preserve"> and restart </w:t>
        </w:r>
        <w:r w:rsidRPr="005A42B7">
          <w:rPr>
            <w:rFonts w:ascii="Times New Roman" w:eastAsia="Times New Roman" w:hAnsi="Times New Roman" w:cs="Times New Roman"/>
            <w:b/>
            <w:bCs/>
            <w:sz w:val="24"/>
            <w:szCs w:val="24"/>
          </w:rPr>
          <w:t>vsftpd</w:t>
        </w:r>
        <w:r w:rsidRPr="005A42B7">
          <w:rPr>
            <w:rFonts w:ascii="Times New Roman" w:eastAsia="Times New Roman" w:hAnsi="Times New Roman" w:cs="Times New Roman"/>
            <w:sz w:val="24"/>
            <w:szCs w:val="24"/>
          </w:rPr>
          <w:t xml:space="preserve"> service </w:t>
        </w:r>
        <w:r w:rsidRPr="005A42B7">
          <w:rPr>
            <w:rFonts w:ascii="Times New Roman" w:eastAsia="Times New Roman" w:hAnsi="Times New Roman" w:cs="Times New Roman"/>
            <w:sz w:val="24"/>
            <w:szCs w:val="24"/>
          </w:rPr>
          <w:br/>
        </w:r>
      </w:ins>
      <w:r>
        <w:rPr>
          <w:rFonts w:ascii="Times New Roman" w:eastAsia="Times New Roman" w:hAnsi="Times New Roman" w:cs="Times New Roman"/>
          <w:noProof/>
          <w:sz w:val="24"/>
          <w:szCs w:val="24"/>
        </w:rPr>
        <w:drawing>
          <wp:inline distT="0" distB="0" distL="0" distR="0">
            <wp:extent cx="5759450" cy="962025"/>
            <wp:effectExtent l="19050" t="0" r="0" b="0"/>
            <wp:docPr id="831" name="Picture 831" descr="http://computernetworkingnotes.com/images/rhce_certification/image/ass44_se_vsftd_rest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1" descr="http://computernetworkingnotes.com/images/rhce_certification/image/ass44_se_vsftd_restart.jpg"/>
                    <pic:cNvPicPr>
                      <a:picLocks noChangeAspect="1" noChangeArrowheads="1"/>
                    </pic:cNvPicPr>
                  </pic:nvPicPr>
                  <pic:blipFill>
                    <a:blip r:embed="rId1476"/>
                    <a:srcRect/>
                    <a:stretch>
                      <a:fillRect/>
                    </a:stretch>
                  </pic:blipFill>
                  <pic:spPr bwMode="auto">
                    <a:xfrm>
                      <a:off x="0" y="0"/>
                      <a:ext cx="5759450" cy="962025"/>
                    </a:xfrm>
                    <a:prstGeom prst="rect">
                      <a:avLst/>
                    </a:prstGeom>
                    <a:noFill/>
                    <a:ln w="9525">
                      <a:noFill/>
                      <a:miter lim="800000"/>
                      <a:headEnd/>
                      <a:tailEnd/>
                    </a:ln>
                  </pic:spPr>
                </pic:pic>
              </a:graphicData>
            </a:graphic>
          </wp:inline>
        </w:drawing>
      </w:r>
    </w:p>
    <w:p w:rsidR="005A42B7" w:rsidRPr="005A42B7" w:rsidRDefault="005A42B7" w:rsidP="005A42B7">
      <w:pPr>
        <w:spacing w:before="100" w:beforeAutospacing="1" w:after="100" w:afterAutospacing="1" w:line="240" w:lineRule="auto"/>
        <w:outlineLvl w:val="2"/>
        <w:rPr>
          <w:ins w:id="1309" w:author="Unknown"/>
          <w:rFonts w:ascii="Times New Roman" w:eastAsia="Times New Roman" w:hAnsi="Times New Roman" w:cs="Times New Roman"/>
          <w:b/>
          <w:bCs/>
          <w:sz w:val="27"/>
          <w:szCs w:val="27"/>
        </w:rPr>
      </w:pPr>
      <w:ins w:id="1310" w:author="Unknown">
        <w:r w:rsidRPr="005A42B7">
          <w:rPr>
            <w:rFonts w:ascii="Times New Roman" w:eastAsia="Times New Roman" w:hAnsi="Times New Roman" w:cs="Times New Roman"/>
            <w:b/>
            <w:bCs/>
            <w:sz w:val="27"/>
            <w:szCs w:val="27"/>
          </w:rPr>
          <w:t>Prepare NFS server for network installation</w:t>
        </w:r>
      </w:ins>
    </w:p>
    <w:p w:rsidR="005A42B7" w:rsidRPr="005A42B7" w:rsidRDefault="005A42B7" w:rsidP="005A42B7">
      <w:pPr>
        <w:spacing w:before="100" w:beforeAutospacing="1" w:after="100" w:afterAutospacing="1" w:line="240" w:lineRule="auto"/>
        <w:rPr>
          <w:ins w:id="1311" w:author="Unknown"/>
          <w:rFonts w:ascii="Times New Roman" w:eastAsia="Times New Roman" w:hAnsi="Times New Roman" w:cs="Times New Roman"/>
          <w:sz w:val="24"/>
          <w:szCs w:val="24"/>
        </w:rPr>
      </w:pPr>
      <w:ins w:id="1312" w:author="Unknown">
        <w:r w:rsidRPr="005A42B7">
          <w:rPr>
            <w:rFonts w:ascii="Times New Roman" w:eastAsia="Times New Roman" w:hAnsi="Times New Roman" w:cs="Times New Roman"/>
            <w:sz w:val="24"/>
            <w:szCs w:val="24"/>
          </w:rPr>
          <w:t xml:space="preserve">As dump is already taken on /var/ftp/pub so sharing of </w:t>
        </w:r>
        <w:r w:rsidRPr="005A42B7">
          <w:rPr>
            <w:rFonts w:ascii="Times New Roman" w:eastAsia="Times New Roman" w:hAnsi="Times New Roman" w:cs="Times New Roman"/>
            <w:b/>
            <w:bCs/>
            <w:sz w:val="24"/>
            <w:szCs w:val="24"/>
          </w:rPr>
          <w:t>/var/ftp/pub</w:t>
        </w:r>
        <w:r w:rsidRPr="005A42B7">
          <w:rPr>
            <w:rFonts w:ascii="Times New Roman" w:eastAsia="Times New Roman" w:hAnsi="Times New Roman" w:cs="Times New Roman"/>
            <w:sz w:val="24"/>
            <w:szCs w:val="24"/>
          </w:rPr>
          <w:t xml:space="preserve"> directory will do the task.</w:t>
        </w:r>
      </w:ins>
    </w:p>
    <w:p w:rsidR="005A42B7" w:rsidRPr="005A42B7" w:rsidRDefault="005A42B7" w:rsidP="005A42B7">
      <w:pPr>
        <w:spacing w:before="100" w:beforeAutospacing="1" w:after="100" w:afterAutospacing="1" w:line="240" w:lineRule="auto"/>
        <w:rPr>
          <w:ins w:id="1313" w:author="Unknown"/>
          <w:rFonts w:ascii="Times New Roman" w:eastAsia="Times New Roman" w:hAnsi="Times New Roman" w:cs="Times New Roman"/>
          <w:sz w:val="24"/>
          <w:szCs w:val="24"/>
        </w:rPr>
      </w:pPr>
      <w:proofErr w:type="gramStart"/>
      <w:ins w:id="1314" w:author="Unknown">
        <w:r w:rsidRPr="005A42B7">
          <w:rPr>
            <w:rFonts w:ascii="Times New Roman" w:eastAsia="Times New Roman" w:hAnsi="Times New Roman" w:cs="Times New Roman"/>
            <w:sz w:val="24"/>
            <w:szCs w:val="24"/>
          </w:rPr>
          <w:t>open</w:t>
        </w:r>
        <w:proofErr w:type="gramEnd"/>
        <w:r w:rsidRPr="005A42B7">
          <w:rPr>
            <w:rFonts w:ascii="Times New Roman" w:eastAsia="Times New Roman" w:hAnsi="Times New Roman" w:cs="Times New Roman"/>
            <w:sz w:val="24"/>
            <w:szCs w:val="24"/>
          </w:rPr>
          <w:t xml:space="preserve"> </w:t>
        </w:r>
        <w:r w:rsidRPr="005A42B7">
          <w:rPr>
            <w:rFonts w:ascii="Times New Roman" w:eastAsia="Times New Roman" w:hAnsi="Times New Roman" w:cs="Times New Roman"/>
            <w:b/>
            <w:bCs/>
            <w:sz w:val="24"/>
            <w:szCs w:val="24"/>
          </w:rPr>
          <w:t>/etc/exportfs</w:t>
        </w:r>
        <w:r w:rsidRPr="005A42B7">
          <w:rPr>
            <w:rFonts w:ascii="Times New Roman" w:eastAsia="Times New Roman" w:hAnsi="Times New Roman" w:cs="Times New Roman"/>
            <w:sz w:val="24"/>
            <w:szCs w:val="24"/>
          </w:rPr>
          <w:t xml:space="preserve"> with vi editor </w:t>
        </w:r>
        <w:r w:rsidRPr="005A42B7">
          <w:rPr>
            <w:rFonts w:ascii="Times New Roman" w:eastAsia="Times New Roman" w:hAnsi="Times New Roman" w:cs="Times New Roman"/>
            <w:sz w:val="24"/>
            <w:szCs w:val="24"/>
          </w:rPr>
          <w:br/>
        </w:r>
      </w:ins>
      <w:r>
        <w:rPr>
          <w:rFonts w:ascii="Times New Roman" w:eastAsia="Times New Roman" w:hAnsi="Times New Roman" w:cs="Times New Roman"/>
          <w:noProof/>
          <w:sz w:val="24"/>
          <w:szCs w:val="24"/>
        </w:rPr>
        <w:drawing>
          <wp:inline distT="0" distB="0" distL="0" distR="0">
            <wp:extent cx="3028315" cy="237490"/>
            <wp:effectExtent l="19050" t="0" r="635" b="0"/>
            <wp:docPr id="832" name="Picture 832" descr="vi exportf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2" descr="vi exportfs"/>
                    <pic:cNvPicPr>
                      <a:picLocks noChangeAspect="1" noChangeArrowheads="1"/>
                    </pic:cNvPicPr>
                  </pic:nvPicPr>
                  <pic:blipFill>
                    <a:blip r:embed="rId1304"/>
                    <a:srcRect/>
                    <a:stretch>
                      <a:fillRect/>
                    </a:stretch>
                  </pic:blipFill>
                  <pic:spPr bwMode="auto">
                    <a:xfrm>
                      <a:off x="0" y="0"/>
                      <a:ext cx="3028315" cy="237490"/>
                    </a:xfrm>
                    <a:prstGeom prst="rect">
                      <a:avLst/>
                    </a:prstGeom>
                    <a:noFill/>
                    <a:ln w="9525">
                      <a:noFill/>
                      <a:miter lim="800000"/>
                      <a:headEnd/>
                      <a:tailEnd/>
                    </a:ln>
                  </pic:spPr>
                </pic:pic>
              </a:graphicData>
            </a:graphic>
          </wp:inline>
        </w:drawing>
      </w:r>
      <w:ins w:id="1315" w:author="Unknown">
        <w:r w:rsidRPr="005A42B7">
          <w:rPr>
            <w:rFonts w:ascii="Times New Roman" w:eastAsia="Times New Roman" w:hAnsi="Times New Roman" w:cs="Times New Roman"/>
            <w:sz w:val="24"/>
            <w:szCs w:val="24"/>
          </w:rPr>
          <w:br/>
          <w:t xml:space="preserve">Share </w:t>
        </w:r>
        <w:r w:rsidRPr="005A42B7">
          <w:rPr>
            <w:rFonts w:ascii="Times New Roman" w:eastAsia="Times New Roman" w:hAnsi="Times New Roman" w:cs="Times New Roman"/>
            <w:b/>
            <w:bCs/>
            <w:sz w:val="24"/>
            <w:szCs w:val="24"/>
          </w:rPr>
          <w:t>/var/ftp/pub</w:t>
        </w:r>
        <w:r w:rsidRPr="005A42B7">
          <w:rPr>
            <w:rFonts w:ascii="Times New Roman" w:eastAsia="Times New Roman" w:hAnsi="Times New Roman" w:cs="Times New Roman"/>
            <w:sz w:val="24"/>
            <w:szCs w:val="24"/>
          </w:rPr>
          <w:t xml:space="preserve"> for our network </w:t>
        </w:r>
        <w:r w:rsidRPr="005A42B7">
          <w:rPr>
            <w:rFonts w:ascii="Times New Roman" w:eastAsia="Times New Roman" w:hAnsi="Times New Roman" w:cs="Times New Roman"/>
            <w:sz w:val="24"/>
            <w:szCs w:val="24"/>
          </w:rPr>
          <w:br/>
        </w:r>
      </w:ins>
      <w:r>
        <w:rPr>
          <w:rFonts w:ascii="Times New Roman" w:eastAsia="Times New Roman" w:hAnsi="Times New Roman" w:cs="Times New Roman"/>
          <w:noProof/>
          <w:sz w:val="24"/>
          <w:szCs w:val="24"/>
        </w:rPr>
        <w:drawing>
          <wp:inline distT="0" distB="0" distL="0" distR="0">
            <wp:extent cx="4120515" cy="225425"/>
            <wp:effectExtent l="19050" t="0" r="0" b="0"/>
            <wp:docPr id="833" name="Picture 833" descr="editing in exportf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3" descr="editing in exportfs"/>
                    <pic:cNvPicPr>
                      <a:picLocks noChangeAspect="1" noChangeArrowheads="1"/>
                    </pic:cNvPicPr>
                  </pic:nvPicPr>
                  <pic:blipFill>
                    <a:blip r:embed="rId1477"/>
                    <a:srcRect/>
                    <a:stretch>
                      <a:fillRect/>
                    </a:stretch>
                  </pic:blipFill>
                  <pic:spPr bwMode="auto">
                    <a:xfrm>
                      <a:off x="0" y="0"/>
                      <a:ext cx="4120515" cy="225425"/>
                    </a:xfrm>
                    <a:prstGeom prst="rect">
                      <a:avLst/>
                    </a:prstGeom>
                    <a:noFill/>
                    <a:ln w="9525">
                      <a:noFill/>
                      <a:miter lim="800000"/>
                      <a:headEnd/>
                      <a:tailEnd/>
                    </a:ln>
                  </pic:spPr>
                </pic:pic>
              </a:graphicData>
            </a:graphic>
          </wp:inline>
        </w:drawing>
      </w:r>
      <w:ins w:id="1316" w:author="Unknown">
        <w:r w:rsidRPr="005A42B7">
          <w:rPr>
            <w:rFonts w:ascii="Times New Roman" w:eastAsia="Times New Roman" w:hAnsi="Times New Roman" w:cs="Times New Roman"/>
            <w:sz w:val="24"/>
            <w:szCs w:val="24"/>
          </w:rPr>
          <w:br/>
          <w:t xml:space="preserve">Now restart </w:t>
        </w:r>
        <w:r w:rsidRPr="005A42B7">
          <w:rPr>
            <w:rFonts w:ascii="Times New Roman" w:eastAsia="Times New Roman" w:hAnsi="Times New Roman" w:cs="Times New Roman"/>
            <w:b/>
            <w:bCs/>
            <w:sz w:val="24"/>
            <w:szCs w:val="24"/>
          </w:rPr>
          <w:t>nfs</w:t>
        </w:r>
        <w:r w:rsidRPr="005A42B7">
          <w:rPr>
            <w:rFonts w:ascii="Times New Roman" w:eastAsia="Times New Roman" w:hAnsi="Times New Roman" w:cs="Times New Roman"/>
            <w:sz w:val="24"/>
            <w:szCs w:val="24"/>
          </w:rPr>
          <w:t xml:space="preserve"> service</w:t>
        </w:r>
        <w:r w:rsidRPr="005A42B7">
          <w:rPr>
            <w:rFonts w:ascii="Times New Roman" w:eastAsia="Times New Roman" w:hAnsi="Times New Roman" w:cs="Times New Roman"/>
            <w:sz w:val="24"/>
            <w:szCs w:val="24"/>
          </w:rPr>
          <w:br/>
        </w:r>
      </w:ins>
      <w:r>
        <w:rPr>
          <w:rFonts w:ascii="Times New Roman" w:eastAsia="Times New Roman" w:hAnsi="Times New Roman" w:cs="Times New Roman"/>
          <w:noProof/>
          <w:sz w:val="24"/>
          <w:szCs w:val="24"/>
        </w:rPr>
        <w:drawing>
          <wp:inline distT="0" distB="0" distL="0" distR="0">
            <wp:extent cx="5925820" cy="2505710"/>
            <wp:effectExtent l="19050" t="0" r="0" b="0"/>
            <wp:docPr id="834" name="Picture 834" descr="service nfs rest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4" descr="service nfs restart"/>
                    <pic:cNvPicPr>
                      <a:picLocks noChangeAspect="1" noChangeArrowheads="1"/>
                    </pic:cNvPicPr>
                  </pic:nvPicPr>
                  <pic:blipFill>
                    <a:blip r:embed="rId1306"/>
                    <a:srcRect/>
                    <a:stretch>
                      <a:fillRect/>
                    </a:stretch>
                  </pic:blipFill>
                  <pic:spPr bwMode="auto">
                    <a:xfrm>
                      <a:off x="0" y="0"/>
                      <a:ext cx="5925820" cy="2505710"/>
                    </a:xfrm>
                    <a:prstGeom prst="rect">
                      <a:avLst/>
                    </a:prstGeom>
                    <a:noFill/>
                    <a:ln w="9525">
                      <a:noFill/>
                      <a:miter lim="800000"/>
                      <a:headEnd/>
                      <a:tailEnd/>
                    </a:ln>
                  </pic:spPr>
                </pic:pic>
              </a:graphicData>
            </a:graphic>
          </wp:inline>
        </w:drawing>
      </w:r>
    </w:p>
    <w:p w:rsidR="005A42B7" w:rsidRPr="005A42B7" w:rsidRDefault="005A42B7" w:rsidP="005A42B7">
      <w:pPr>
        <w:spacing w:before="100" w:beforeAutospacing="1" w:after="100" w:afterAutospacing="1" w:line="240" w:lineRule="auto"/>
        <w:rPr>
          <w:ins w:id="1317" w:author="Unknown"/>
          <w:rFonts w:ascii="Times New Roman" w:eastAsia="Times New Roman" w:hAnsi="Times New Roman" w:cs="Times New Roman"/>
          <w:sz w:val="24"/>
          <w:szCs w:val="24"/>
        </w:rPr>
      </w:pPr>
      <w:ins w:id="1318" w:author="Unknown">
        <w:r w:rsidRPr="005A42B7">
          <w:rPr>
            <w:rFonts w:ascii="Times New Roman" w:eastAsia="Times New Roman" w:hAnsi="Times New Roman" w:cs="Times New Roman"/>
            <w:sz w:val="24"/>
            <w:szCs w:val="24"/>
          </w:rPr>
          <w:t>We have prepared both FTP and NFS server for network installation.</w:t>
        </w:r>
      </w:ins>
    </w:p>
    <w:p w:rsidR="005A42B7" w:rsidRPr="005A42B7" w:rsidRDefault="005A42B7" w:rsidP="005A42B7">
      <w:pPr>
        <w:spacing w:before="100" w:beforeAutospacing="1" w:after="100" w:afterAutospacing="1" w:line="240" w:lineRule="auto"/>
        <w:outlineLvl w:val="2"/>
        <w:rPr>
          <w:ins w:id="1319" w:author="Unknown"/>
          <w:rFonts w:ascii="Times New Roman" w:eastAsia="Times New Roman" w:hAnsi="Times New Roman" w:cs="Times New Roman"/>
          <w:b/>
          <w:bCs/>
          <w:sz w:val="27"/>
          <w:szCs w:val="27"/>
        </w:rPr>
      </w:pPr>
      <w:ins w:id="1320" w:author="Unknown">
        <w:r w:rsidRPr="005A42B7">
          <w:rPr>
            <w:rFonts w:ascii="Times New Roman" w:eastAsia="Times New Roman" w:hAnsi="Times New Roman" w:cs="Times New Roman"/>
            <w:b/>
            <w:bCs/>
            <w:sz w:val="27"/>
            <w:szCs w:val="27"/>
          </w:rPr>
          <w:lastRenderedPageBreak/>
          <w:t>Configure Client for network installation via ftp server</w:t>
        </w:r>
      </w:ins>
    </w:p>
    <w:p w:rsidR="005A42B7" w:rsidRPr="005A42B7" w:rsidRDefault="005A42B7" w:rsidP="005A42B7">
      <w:pPr>
        <w:spacing w:before="100" w:beforeAutospacing="1" w:after="100" w:afterAutospacing="1" w:line="240" w:lineRule="auto"/>
        <w:rPr>
          <w:ins w:id="1321" w:author="Unknown"/>
          <w:rFonts w:ascii="Times New Roman" w:eastAsia="Times New Roman" w:hAnsi="Times New Roman" w:cs="Times New Roman"/>
          <w:sz w:val="24"/>
          <w:szCs w:val="24"/>
        </w:rPr>
      </w:pPr>
      <w:ins w:id="1322" w:author="Unknown">
        <w:r w:rsidRPr="005A42B7">
          <w:rPr>
            <w:rFonts w:ascii="Times New Roman" w:eastAsia="Times New Roman" w:hAnsi="Times New Roman" w:cs="Times New Roman"/>
            <w:sz w:val="24"/>
            <w:szCs w:val="24"/>
          </w:rPr>
          <w:t xml:space="preserve">Boot system with Linux boot CD, </w:t>
        </w:r>
        <w:proofErr w:type="gramStart"/>
        <w:r w:rsidRPr="005A42B7">
          <w:rPr>
            <w:rFonts w:ascii="Times New Roman" w:eastAsia="Times New Roman" w:hAnsi="Times New Roman" w:cs="Times New Roman"/>
            <w:sz w:val="24"/>
            <w:szCs w:val="24"/>
          </w:rPr>
          <w:t>[ disk</w:t>
        </w:r>
        <w:proofErr w:type="gramEnd"/>
        <w:r w:rsidRPr="005A42B7">
          <w:rPr>
            <w:rFonts w:ascii="Times New Roman" w:eastAsia="Times New Roman" w:hAnsi="Times New Roman" w:cs="Times New Roman"/>
            <w:sz w:val="24"/>
            <w:szCs w:val="24"/>
          </w:rPr>
          <w:t xml:space="preserve"> will be provided by examiner] Give </w:t>
        </w:r>
        <w:r w:rsidRPr="005A42B7">
          <w:rPr>
            <w:rFonts w:ascii="Times New Roman" w:eastAsia="Times New Roman" w:hAnsi="Times New Roman" w:cs="Times New Roman"/>
            <w:b/>
            <w:bCs/>
            <w:sz w:val="24"/>
            <w:szCs w:val="24"/>
          </w:rPr>
          <w:t>linux askmethod</w:t>
        </w:r>
        <w:r w:rsidRPr="005A42B7">
          <w:rPr>
            <w:rFonts w:ascii="Times New Roman" w:eastAsia="Times New Roman" w:hAnsi="Times New Roman" w:cs="Times New Roman"/>
            <w:sz w:val="24"/>
            <w:szCs w:val="24"/>
          </w:rPr>
          <w:t xml:space="preserve"> command on boot prompt </w:t>
        </w:r>
        <w:r w:rsidRPr="005A42B7">
          <w:rPr>
            <w:rFonts w:ascii="Times New Roman" w:eastAsia="Times New Roman" w:hAnsi="Times New Roman" w:cs="Times New Roman"/>
            <w:sz w:val="24"/>
            <w:szCs w:val="24"/>
          </w:rPr>
          <w:br/>
        </w:r>
      </w:ins>
      <w:r>
        <w:rPr>
          <w:rFonts w:ascii="Times New Roman" w:eastAsia="Times New Roman" w:hAnsi="Times New Roman" w:cs="Times New Roman"/>
          <w:noProof/>
          <w:sz w:val="24"/>
          <w:szCs w:val="24"/>
        </w:rPr>
        <w:drawing>
          <wp:inline distT="0" distB="0" distL="0" distR="0">
            <wp:extent cx="3645535" cy="2232660"/>
            <wp:effectExtent l="19050" t="0" r="0" b="0"/>
            <wp:docPr id="835" name="Picture 835" descr="linux askmeth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5" descr="linux askmethod"/>
                    <pic:cNvPicPr>
                      <a:picLocks noChangeAspect="1" noChangeArrowheads="1"/>
                    </pic:cNvPicPr>
                  </pic:nvPicPr>
                  <pic:blipFill>
                    <a:blip r:embed="rId1478"/>
                    <a:srcRect/>
                    <a:stretch>
                      <a:fillRect/>
                    </a:stretch>
                  </pic:blipFill>
                  <pic:spPr bwMode="auto">
                    <a:xfrm>
                      <a:off x="0" y="0"/>
                      <a:ext cx="3645535" cy="2232660"/>
                    </a:xfrm>
                    <a:prstGeom prst="rect">
                      <a:avLst/>
                    </a:prstGeom>
                    <a:noFill/>
                    <a:ln w="9525">
                      <a:noFill/>
                      <a:miter lim="800000"/>
                      <a:headEnd/>
                      <a:tailEnd/>
                    </a:ln>
                  </pic:spPr>
                </pic:pic>
              </a:graphicData>
            </a:graphic>
          </wp:inline>
        </w:drawing>
      </w:r>
      <w:ins w:id="1323" w:author="Unknown">
        <w:r w:rsidRPr="005A42B7">
          <w:rPr>
            <w:rFonts w:ascii="Times New Roman" w:eastAsia="Times New Roman" w:hAnsi="Times New Roman" w:cs="Times New Roman"/>
            <w:sz w:val="24"/>
            <w:szCs w:val="24"/>
          </w:rPr>
          <w:br/>
          <w:t xml:space="preserve">Select language to </w:t>
        </w:r>
        <w:r w:rsidRPr="005A42B7">
          <w:rPr>
            <w:rFonts w:ascii="Times New Roman" w:eastAsia="Times New Roman" w:hAnsi="Times New Roman" w:cs="Times New Roman"/>
            <w:b/>
            <w:bCs/>
            <w:sz w:val="24"/>
            <w:szCs w:val="24"/>
          </w:rPr>
          <w:t>English</w:t>
        </w:r>
        <w:r w:rsidRPr="005A42B7">
          <w:rPr>
            <w:rFonts w:ascii="Times New Roman" w:eastAsia="Times New Roman" w:hAnsi="Times New Roman" w:cs="Times New Roman"/>
            <w:sz w:val="24"/>
            <w:szCs w:val="24"/>
          </w:rPr>
          <w:t xml:space="preserve"> </w:t>
        </w:r>
        <w:r w:rsidRPr="005A42B7">
          <w:rPr>
            <w:rFonts w:ascii="Times New Roman" w:eastAsia="Times New Roman" w:hAnsi="Times New Roman" w:cs="Times New Roman"/>
            <w:sz w:val="24"/>
            <w:szCs w:val="24"/>
          </w:rPr>
          <w:br/>
        </w:r>
      </w:ins>
      <w:r>
        <w:rPr>
          <w:rFonts w:ascii="Times New Roman" w:eastAsia="Times New Roman" w:hAnsi="Times New Roman" w:cs="Times New Roman"/>
          <w:noProof/>
          <w:sz w:val="24"/>
          <w:szCs w:val="24"/>
        </w:rPr>
        <w:drawing>
          <wp:inline distT="0" distB="0" distL="0" distR="0">
            <wp:extent cx="3122930" cy="2921635"/>
            <wp:effectExtent l="19050" t="0" r="1270" b="0"/>
            <wp:docPr id="836" name="Picture 836" descr="Select language to Engli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6" descr="Select language to English"/>
                    <pic:cNvPicPr>
                      <a:picLocks noChangeAspect="1" noChangeArrowheads="1"/>
                    </pic:cNvPicPr>
                  </pic:nvPicPr>
                  <pic:blipFill>
                    <a:blip r:embed="rId1479"/>
                    <a:srcRect/>
                    <a:stretch>
                      <a:fillRect/>
                    </a:stretch>
                  </pic:blipFill>
                  <pic:spPr bwMode="auto">
                    <a:xfrm>
                      <a:off x="0" y="0"/>
                      <a:ext cx="3122930" cy="2921635"/>
                    </a:xfrm>
                    <a:prstGeom prst="rect">
                      <a:avLst/>
                    </a:prstGeom>
                    <a:noFill/>
                    <a:ln w="9525">
                      <a:noFill/>
                      <a:miter lim="800000"/>
                      <a:headEnd/>
                      <a:tailEnd/>
                    </a:ln>
                  </pic:spPr>
                </pic:pic>
              </a:graphicData>
            </a:graphic>
          </wp:inline>
        </w:drawing>
      </w:r>
      <w:ins w:id="1324" w:author="Unknown">
        <w:r w:rsidRPr="005A42B7">
          <w:rPr>
            <w:rFonts w:ascii="Times New Roman" w:eastAsia="Times New Roman" w:hAnsi="Times New Roman" w:cs="Times New Roman"/>
            <w:sz w:val="24"/>
            <w:szCs w:val="24"/>
          </w:rPr>
          <w:br/>
        </w:r>
        <w:r w:rsidRPr="005A42B7">
          <w:rPr>
            <w:rFonts w:ascii="Times New Roman" w:eastAsia="Times New Roman" w:hAnsi="Times New Roman" w:cs="Times New Roman"/>
            <w:sz w:val="24"/>
            <w:szCs w:val="24"/>
          </w:rPr>
          <w:lastRenderedPageBreak/>
          <w:t xml:space="preserve">Select Keyboard layout to </w:t>
        </w:r>
        <w:r w:rsidRPr="005A42B7">
          <w:rPr>
            <w:rFonts w:ascii="Times New Roman" w:eastAsia="Times New Roman" w:hAnsi="Times New Roman" w:cs="Times New Roman"/>
            <w:b/>
            <w:bCs/>
            <w:sz w:val="24"/>
            <w:szCs w:val="24"/>
          </w:rPr>
          <w:t>US</w:t>
        </w:r>
        <w:r w:rsidRPr="005A42B7">
          <w:rPr>
            <w:rFonts w:ascii="Times New Roman" w:eastAsia="Times New Roman" w:hAnsi="Times New Roman" w:cs="Times New Roman"/>
            <w:sz w:val="24"/>
            <w:szCs w:val="24"/>
          </w:rPr>
          <w:t xml:space="preserve"> </w:t>
        </w:r>
        <w:r w:rsidRPr="005A42B7">
          <w:rPr>
            <w:rFonts w:ascii="Times New Roman" w:eastAsia="Times New Roman" w:hAnsi="Times New Roman" w:cs="Times New Roman"/>
            <w:sz w:val="24"/>
            <w:szCs w:val="24"/>
          </w:rPr>
          <w:br/>
        </w:r>
      </w:ins>
      <w:r>
        <w:rPr>
          <w:rFonts w:ascii="Times New Roman" w:eastAsia="Times New Roman" w:hAnsi="Times New Roman" w:cs="Times New Roman"/>
          <w:noProof/>
          <w:sz w:val="24"/>
          <w:szCs w:val="24"/>
        </w:rPr>
        <w:drawing>
          <wp:inline distT="0" distB="0" distL="0" distR="0">
            <wp:extent cx="3348990" cy="2517775"/>
            <wp:effectExtent l="19050" t="0" r="3810" b="0"/>
            <wp:docPr id="837" name="Picture 837" descr="Select Keyboard layout to 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7" descr="Select Keyboard layout to US"/>
                    <pic:cNvPicPr>
                      <a:picLocks noChangeAspect="1" noChangeArrowheads="1"/>
                    </pic:cNvPicPr>
                  </pic:nvPicPr>
                  <pic:blipFill>
                    <a:blip r:embed="rId1480"/>
                    <a:srcRect/>
                    <a:stretch>
                      <a:fillRect/>
                    </a:stretch>
                  </pic:blipFill>
                  <pic:spPr bwMode="auto">
                    <a:xfrm>
                      <a:off x="0" y="0"/>
                      <a:ext cx="3348990" cy="2517775"/>
                    </a:xfrm>
                    <a:prstGeom prst="rect">
                      <a:avLst/>
                    </a:prstGeom>
                    <a:noFill/>
                    <a:ln w="9525">
                      <a:noFill/>
                      <a:miter lim="800000"/>
                      <a:headEnd/>
                      <a:tailEnd/>
                    </a:ln>
                  </pic:spPr>
                </pic:pic>
              </a:graphicData>
            </a:graphic>
          </wp:inline>
        </w:drawing>
      </w:r>
    </w:p>
    <w:p w:rsidR="005A42B7" w:rsidRPr="005A42B7" w:rsidRDefault="005A42B7" w:rsidP="005A42B7">
      <w:pPr>
        <w:spacing w:before="100" w:beforeAutospacing="1" w:after="100" w:afterAutospacing="1" w:line="240" w:lineRule="auto"/>
        <w:rPr>
          <w:ins w:id="1325" w:author="Unknown"/>
          <w:rFonts w:ascii="Times New Roman" w:eastAsia="Times New Roman" w:hAnsi="Times New Roman" w:cs="Times New Roman"/>
          <w:sz w:val="24"/>
          <w:szCs w:val="24"/>
        </w:rPr>
      </w:pPr>
      <w:ins w:id="1326" w:author="Unknown">
        <w:r w:rsidRPr="005A42B7">
          <w:rPr>
            <w:rFonts w:ascii="Times New Roman" w:eastAsia="Times New Roman" w:hAnsi="Times New Roman" w:cs="Times New Roman"/>
            <w:sz w:val="24"/>
            <w:szCs w:val="24"/>
          </w:rPr>
          <w:t xml:space="preserve">Select install method </w:t>
        </w:r>
        <w:r w:rsidRPr="005A42B7">
          <w:rPr>
            <w:rFonts w:ascii="Times New Roman" w:eastAsia="Times New Roman" w:hAnsi="Times New Roman" w:cs="Times New Roman"/>
            <w:b/>
            <w:bCs/>
            <w:sz w:val="24"/>
            <w:szCs w:val="24"/>
          </w:rPr>
          <w:t>ftp</w:t>
        </w:r>
        <w:r w:rsidRPr="005A42B7">
          <w:rPr>
            <w:rFonts w:ascii="Times New Roman" w:eastAsia="Times New Roman" w:hAnsi="Times New Roman" w:cs="Times New Roman"/>
            <w:sz w:val="24"/>
            <w:szCs w:val="24"/>
          </w:rPr>
          <w:t xml:space="preserve"> to install via ftp server</w:t>
        </w:r>
      </w:ins>
    </w:p>
    <w:p w:rsidR="005A42B7" w:rsidRPr="005A42B7" w:rsidRDefault="005A42B7" w:rsidP="005A42B7">
      <w:pPr>
        <w:spacing w:before="100" w:beforeAutospacing="1" w:after="100" w:afterAutospacing="1" w:line="240" w:lineRule="auto"/>
        <w:rPr>
          <w:ins w:id="1327" w:author="Unknown"/>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3147060" cy="2612390"/>
            <wp:effectExtent l="19050" t="0" r="0" b="0"/>
            <wp:docPr id="838" name="Picture 838" descr="install linux via ft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8" descr="install linux via ftp"/>
                    <pic:cNvPicPr>
                      <a:picLocks noChangeAspect="1" noChangeArrowheads="1"/>
                    </pic:cNvPicPr>
                  </pic:nvPicPr>
                  <pic:blipFill>
                    <a:blip r:embed="rId1481"/>
                    <a:srcRect/>
                    <a:stretch>
                      <a:fillRect/>
                    </a:stretch>
                  </pic:blipFill>
                  <pic:spPr bwMode="auto">
                    <a:xfrm>
                      <a:off x="0" y="0"/>
                      <a:ext cx="3147060" cy="2612390"/>
                    </a:xfrm>
                    <a:prstGeom prst="rect">
                      <a:avLst/>
                    </a:prstGeom>
                    <a:noFill/>
                    <a:ln w="9525">
                      <a:noFill/>
                      <a:miter lim="800000"/>
                      <a:headEnd/>
                      <a:tailEnd/>
                    </a:ln>
                  </pic:spPr>
                </pic:pic>
              </a:graphicData>
            </a:graphic>
          </wp:inline>
        </w:drawing>
      </w:r>
    </w:p>
    <w:p w:rsidR="005A42B7" w:rsidRPr="005A42B7" w:rsidRDefault="005A42B7" w:rsidP="005A42B7">
      <w:pPr>
        <w:spacing w:before="100" w:beforeAutospacing="1" w:after="100" w:afterAutospacing="1" w:line="240" w:lineRule="auto"/>
        <w:rPr>
          <w:ins w:id="1328" w:author="Unknown"/>
          <w:rFonts w:ascii="Times New Roman" w:eastAsia="Times New Roman" w:hAnsi="Times New Roman" w:cs="Times New Roman"/>
          <w:sz w:val="24"/>
          <w:szCs w:val="24"/>
        </w:rPr>
      </w:pPr>
      <w:ins w:id="1329" w:author="Unknown">
        <w:r w:rsidRPr="005A42B7">
          <w:rPr>
            <w:rFonts w:ascii="Times New Roman" w:eastAsia="Times New Roman" w:hAnsi="Times New Roman" w:cs="Times New Roman"/>
            <w:sz w:val="24"/>
            <w:szCs w:val="24"/>
          </w:rPr>
          <w:t>At this point you can remove Linux boot disk form CDROM as we installing linux from ftp server.</w:t>
        </w:r>
      </w:ins>
    </w:p>
    <w:p w:rsidR="005A42B7" w:rsidRPr="005A42B7" w:rsidRDefault="005A42B7" w:rsidP="005A42B7">
      <w:pPr>
        <w:spacing w:before="100" w:beforeAutospacing="1" w:after="100" w:afterAutospacing="1" w:line="240" w:lineRule="auto"/>
        <w:rPr>
          <w:ins w:id="1330" w:author="Unknown"/>
          <w:rFonts w:ascii="Times New Roman" w:eastAsia="Times New Roman" w:hAnsi="Times New Roman" w:cs="Times New Roman"/>
          <w:sz w:val="24"/>
          <w:szCs w:val="24"/>
        </w:rPr>
      </w:pPr>
      <w:ins w:id="1331" w:author="Unknown">
        <w:r w:rsidRPr="005A42B7">
          <w:rPr>
            <w:rFonts w:ascii="Times New Roman" w:eastAsia="Times New Roman" w:hAnsi="Times New Roman" w:cs="Times New Roman"/>
            <w:sz w:val="24"/>
            <w:szCs w:val="24"/>
          </w:rPr>
          <w:t xml:space="preserve">Select </w:t>
        </w:r>
        <w:r w:rsidRPr="005A42B7">
          <w:rPr>
            <w:rFonts w:ascii="Times New Roman" w:eastAsia="Times New Roman" w:hAnsi="Times New Roman" w:cs="Times New Roman"/>
            <w:b/>
            <w:bCs/>
            <w:sz w:val="24"/>
            <w:szCs w:val="24"/>
          </w:rPr>
          <w:t>Enable IPv4 supports</w:t>
        </w:r>
        <w:r w:rsidRPr="005A42B7">
          <w:rPr>
            <w:rFonts w:ascii="Times New Roman" w:eastAsia="Times New Roman" w:hAnsi="Times New Roman" w:cs="Times New Roman"/>
            <w:sz w:val="24"/>
            <w:szCs w:val="24"/>
          </w:rPr>
          <w:t xml:space="preserve"> and select dynamic ip configuration [ we have configured </w:t>
        </w:r>
        <w:r w:rsidRPr="005A42B7">
          <w:rPr>
            <w:rFonts w:ascii="Times New Roman" w:eastAsia="Times New Roman" w:hAnsi="Times New Roman" w:cs="Times New Roman"/>
            <w:b/>
            <w:bCs/>
            <w:sz w:val="24"/>
            <w:szCs w:val="24"/>
          </w:rPr>
          <w:t>dhcp server</w:t>
        </w:r>
        <w:r w:rsidRPr="005A42B7">
          <w:rPr>
            <w:rFonts w:ascii="Times New Roman" w:eastAsia="Times New Roman" w:hAnsi="Times New Roman" w:cs="Times New Roman"/>
            <w:sz w:val="24"/>
            <w:szCs w:val="24"/>
          </w:rPr>
          <w:t xml:space="preserve"> on linux server so ip will be automatically retrieve ]</w:t>
        </w:r>
        <w:r w:rsidRPr="005A42B7">
          <w:rPr>
            <w:rFonts w:ascii="Times New Roman" w:eastAsia="Times New Roman" w:hAnsi="Times New Roman" w:cs="Times New Roman"/>
            <w:sz w:val="24"/>
            <w:szCs w:val="24"/>
          </w:rPr>
          <w:br/>
        </w:r>
      </w:ins>
      <w:r>
        <w:rPr>
          <w:rFonts w:ascii="Times New Roman" w:eastAsia="Times New Roman" w:hAnsi="Times New Roman" w:cs="Times New Roman"/>
          <w:noProof/>
          <w:sz w:val="24"/>
          <w:szCs w:val="24"/>
        </w:rPr>
        <w:lastRenderedPageBreak/>
        <w:drawing>
          <wp:inline distT="0" distB="0" distL="0" distR="0">
            <wp:extent cx="3883025" cy="2220595"/>
            <wp:effectExtent l="19050" t="0" r="3175" b="0"/>
            <wp:docPr id="839" name="Picture 839" descr="ip configu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9" descr="ip configuration"/>
                    <pic:cNvPicPr>
                      <a:picLocks noChangeAspect="1" noChangeArrowheads="1"/>
                    </pic:cNvPicPr>
                  </pic:nvPicPr>
                  <pic:blipFill>
                    <a:blip r:embed="rId1482"/>
                    <a:srcRect/>
                    <a:stretch>
                      <a:fillRect/>
                    </a:stretch>
                  </pic:blipFill>
                  <pic:spPr bwMode="auto">
                    <a:xfrm>
                      <a:off x="0" y="0"/>
                      <a:ext cx="3883025" cy="2220595"/>
                    </a:xfrm>
                    <a:prstGeom prst="rect">
                      <a:avLst/>
                    </a:prstGeom>
                    <a:noFill/>
                    <a:ln w="9525">
                      <a:noFill/>
                      <a:miter lim="800000"/>
                      <a:headEnd/>
                      <a:tailEnd/>
                    </a:ln>
                  </pic:spPr>
                </pic:pic>
              </a:graphicData>
            </a:graphic>
          </wp:inline>
        </w:drawing>
      </w:r>
      <w:ins w:id="1332" w:author="Unknown">
        <w:r w:rsidRPr="005A42B7">
          <w:rPr>
            <w:rFonts w:ascii="Times New Roman" w:eastAsia="Times New Roman" w:hAnsi="Times New Roman" w:cs="Times New Roman"/>
            <w:sz w:val="24"/>
            <w:szCs w:val="24"/>
          </w:rPr>
          <w:br/>
          <w:t xml:space="preserve">Give to ip address of </w:t>
        </w:r>
        <w:r w:rsidRPr="005A42B7">
          <w:rPr>
            <w:rFonts w:ascii="Times New Roman" w:eastAsia="Times New Roman" w:hAnsi="Times New Roman" w:cs="Times New Roman"/>
            <w:b/>
            <w:bCs/>
            <w:sz w:val="24"/>
            <w:szCs w:val="24"/>
          </w:rPr>
          <w:t>FTP server</w:t>
        </w:r>
        <w:r w:rsidRPr="005A42B7">
          <w:rPr>
            <w:rFonts w:ascii="Times New Roman" w:eastAsia="Times New Roman" w:hAnsi="Times New Roman" w:cs="Times New Roman"/>
            <w:sz w:val="24"/>
            <w:szCs w:val="24"/>
          </w:rPr>
          <w:t xml:space="preserve"> in ftp site name and </w:t>
        </w:r>
        <w:r w:rsidRPr="005A42B7">
          <w:rPr>
            <w:rFonts w:ascii="Times New Roman" w:eastAsia="Times New Roman" w:hAnsi="Times New Roman" w:cs="Times New Roman"/>
            <w:b/>
            <w:bCs/>
            <w:sz w:val="24"/>
            <w:szCs w:val="24"/>
          </w:rPr>
          <w:t>pub</w:t>
        </w:r>
        <w:r w:rsidRPr="005A42B7">
          <w:rPr>
            <w:rFonts w:ascii="Times New Roman" w:eastAsia="Times New Roman" w:hAnsi="Times New Roman" w:cs="Times New Roman"/>
            <w:sz w:val="24"/>
            <w:szCs w:val="24"/>
          </w:rPr>
          <w:t xml:space="preserve"> in directory name </w:t>
        </w:r>
        <w:r w:rsidRPr="005A42B7">
          <w:rPr>
            <w:rFonts w:ascii="Times New Roman" w:eastAsia="Times New Roman" w:hAnsi="Times New Roman" w:cs="Times New Roman"/>
            <w:sz w:val="24"/>
            <w:szCs w:val="24"/>
          </w:rPr>
          <w:br/>
        </w:r>
      </w:ins>
      <w:r>
        <w:rPr>
          <w:rFonts w:ascii="Times New Roman" w:eastAsia="Times New Roman" w:hAnsi="Times New Roman" w:cs="Times New Roman"/>
          <w:noProof/>
          <w:sz w:val="24"/>
          <w:szCs w:val="24"/>
        </w:rPr>
        <w:drawing>
          <wp:inline distT="0" distB="0" distL="0" distR="0">
            <wp:extent cx="5260975" cy="2909570"/>
            <wp:effectExtent l="19050" t="0" r="0" b="0"/>
            <wp:docPr id="840" name="Picture 840" descr="ip address of ftp 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0" descr="ip address of ftp server"/>
                    <pic:cNvPicPr>
                      <a:picLocks noChangeAspect="1" noChangeArrowheads="1"/>
                    </pic:cNvPicPr>
                  </pic:nvPicPr>
                  <pic:blipFill>
                    <a:blip r:embed="rId1483"/>
                    <a:srcRect/>
                    <a:stretch>
                      <a:fillRect/>
                    </a:stretch>
                  </pic:blipFill>
                  <pic:spPr bwMode="auto">
                    <a:xfrm>
                      <a:off x="0" y="0"/>
                      <a:ext cx="5260975" cy="2909570"/>
                    </a:xfrm>
                    <a:prstGeom prst="rect">
                      <a:avLst/>
                    </a:prstGeom>
                    <a:noFill/>
                    <a:ln w="9525">
                      <a:noFill/>
                      <a:miter lim="800000"/>
                      <a:headEnd/>
                      <a:tailEnd/>
                    </a:ln>
                  </pic:spPr>
                </pic:pic>
              </a:graphicData>
            </a:graphic>
          </wp:inline>
        </w:drawing>
      </w:r>
      <w:ins w:id="1333" w:author="Unknown">
        <w:r w:rsidRPr="005A42B7">
          <w:rPr>
            <w:rFonts w:ascii="Times New Roman" w:eastAsia="Times New Roman" w:hAnsi="Times New Roman" w:cs="Times New Roman"/>
            <w:sz w:val="24"/>
            <w:szCs w:val="24"/>
          </w:rPr>
          <w:br/>
          <w:t xml:space="preserve">After few second you will retrieve </w:t>
        </w:r>
        <w:r w:rsidRPr="005A42B7">
          <w:rPr>
            <w:rFonts w:ascii="Times New Roman" w:eastAsia="Times New Roman" w:hAnsi="Times New Roman" w:cs="Times New Roman"/>
            <w:b/>
            <w:bCs/>
            <w:sz w:val="24"/>
            <w:szCs w:val="24"/>
          </w:rPr>
          <w:t>anaconda linux boot loader</w:t>
        </w:r>
        <w:r w:rsidRPr="005A42B7">
          <w:rPr>
            <w:rFonts w:ascii="Times New Roman" w:eastAsia="Times New Roman" w:hAnsi="Times New Roman" w:cs="Times New Roman"/>
            <w:sz w:val="24"/>
            <w:szCs w:val="24"/>
          </w:rPr>
          <w:t xml:space="preserve"> form server </w:t>
        </w:r>
        <w:r w:rsidRPr="005A42B7">
          <w:rPr>
            <w:rFonts w:ascii="Times New Roman" w:eastAsia="Times New Roman" w:hAnsi="Times New Roman" w:cs="Times New Roman"/>
            <w:sz w:val="24"/>
            <w:szCs w:val="24"/>
          </w:rPr>
          <w:br/>
        </w:r>
      </w:ins>
      <w:r>
        <w:rPr>
          <w:rFonts w:ascii="Times New Roman" w:eastAsia="Times New Roman" w:hAnsi="Times New Roman" w:cs="Times New Roman"/>
          <w:noProof/>
          <w:sz w:val="24"/>
          <w:szCs w:val="24"/>
        </w:rPr>
        <w:drawing>
          <wp:inline distT="0" distB="0" distL="0" distR="0">
            <wp:extent cx="4584065" cy="949960"/>
            <wp:effectExtent l="19050" t="0" r="6985" b="0"/>
            <wp:docPr id="841" name="Picture 841" descr="boot screen retirved from 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1" descr="boot screen retirved from server"/>
                    <pic:cNvPicPr>
                      <a:picLocks noChangeAspect="1" noChangeArrowheads="1"/>
                    </pic:cNvPicPr>
                  </pic:nvPicPr>
                  <pic:blipFill>
                    <a:blip r:embed="rId1484"/>
                    <a:srcRect/>
                    <a:stretch>
                      <a:fillRect/>
                    </a:stretch>
                  </pic:blipFill>
                  <pic:spPr bwMode="auto">
                    <a:xfrm>
                      <a:off x="0" y="0"/>
                      <a:ext cx="4584065" cy="949960"/>
                    </a:xfrm>
                    <a:prstGeom prst="rect">
                      <a:avLst/>
                    </a:prstGeom>
                    <a:noFill/>
                    <a:ln w="9525">
                      <a:noFill/>
                      <a:miter lim="800000"/>
                      <a:headEnd/>
                      <a:tailEnd/>
                    </a:ln>
                  </pic:spPr>
                </pic:pic>
              </a:graphicData>
            </a:graphic>
          </wp:inline>
        </w:drawing>
      </w:r>
    </w:p>
    <w:p w:rsidR="005A42B7" w:rsidRPr="005A42B7" w:rsidRDefault="005A42B7" w:rsidP="005A42B7">
      <w:pPr>
        <w:spacing w:before="100" w:beforeAutospacing="1" w:after="100" w:afterAutospacing="1" w:line="240" w:lineRule="auto"/>
        <w:rPr>
          <w:ins w:id="1334" w:author="Unknown"/>
          <w:rFonts w:ascii="Times New Roman" w:eastAsia="Times New Roman" w:hAnsi="Times New Roman" w:cs="Times New Roman"/>
          <w:sz w:val="24"/>
          <w:szCs w:val="24"/>
        </w:rPr>
      </w:pPr>
      <w:ins w:id="1335" w:author="Unknown">
        <w:r w:rsidRPr="005A42B7">
          <w:rPr>
            <w:rFonts w:ascii="Times New Roman" w:eastAsia="Times New Roman" w:hAnsi="Times New Roman" w:cs="Times New Roman"/>
            <w:sz w:val="24"/>
            <w:szCs w:val="24"/>
          </w:rPr>
          <w:t xml:space="preserve">Now you can install linux as you have installed it from local CD </w:t>
        </w:r>
        <w:proofErr w:type="gramStart"/>
        <w:r w:rsidRPr="005A42B7">
          <w:rPr>
            <w:rFonts w:ascii="Times New Roman" w:eastAsia="Times New Roman" w:hAnsi="Times New Roman" w:cs="Times New Roman"/>
            <w:sz w:val="24"/>
            <w:szCs w:val="24"/>
          </w:rPr>
          <w:t>ROM .</w:t>
        </w:r>
        <w:proofErr w:type="gramEnd"/>
        <w:r w:rsidRPr="005A42B7">
          <w:rPr>
            <w:rFonts w:ascii="Times New Roman" w:eastAsia="Times New Roman" w:hAnsi="Times New Roman" w:cs="Times New Roman"/>
            <w:sz w:val="24"/>
            <w:szCs w:val="24"/>
          </w:rPr>
          <w:t xml:space="preserve"> All remaining steps are same.</w:t>
        </w:r>
      </w:ins>
    </w:p>
    <w:p w:rsidR="005A42B7" w:rsidRPr="005A42B7" w:rsidRDefault="005A42B7" w:rsidP="005A42B7">
      <w:pPr>
        <w:spacing w:before="100" w:beforeAutospacing="1" w:after="100" w:afterAutospacing="1" w:line="240" w:lineRule="auto"/>
        <w:outlineLvl w:val="2"/>
        <w:rPr>
          <w:ins w:id="1336" w:author="Unknown"/>
          <w:rFonts w:ascii="Times New Roman" w:eastAsia="Times New Roman" w:hAnsi="Times New Roman" w:cs="Times New Roman"/>
          <w:b/>
          <w:bCs/>
          <w:sz w:val="27"/>
          <w:szCs w:val="27"/>
        </w:rPr>
      </w:pPr>
      <w:ins w:id="1337" w:author="Unknown">
        <w:r w:rsidRPr="005A42B7">
          <w:rPr>
            <w:rFonts w:ascii="Times New Roman" w:eastAsia="Times New Roman" w:hAnsi="Times New Roman" w:cs="Times New Roman"/>
            <w:b/>
            <w:bCs/>
            <w:sz w:val="27"/>
            <w:szCs w:val="27"/>
          </w:rPr>
          <w:t>Configure Client for network installation via nfs server</w:t>
        </w:r>
      </w:ins>
    </w:p>
    <w:p w:rsidR="005A42B7" w:rsidRPr="005A42B7" w:rsidRDefault="005A42B7" w:rsidP="005A42B7">
      <w:pPr>
        <w:spacing w:before="100" w:beforeAutospacing="1" w:after="100" w:afterAutospacing="1" w:line="240" w:lineRule="auto"/>
        <w:rPr>
          <w:ins w:id="1338" w:author="Unknown"/>
          <w:rFonts w:ascii="Times New Roman" w:eastAsia="Times New Roman" w:hAnsi="Times New Roman" w:cs="Times New Roman"/>
          <w:sz w:val="24"/>
          <w:szCs w:val="24"/>
        </w:rPr>
      </w:pPr>
      <w:ins w:id="1339" w:author="Unknown">
        <w:r w:rsidRPr="005A42B7">
          <w:rPr>
            <w:rFonts w:ascii="Times New Roman" w:eastAsia="Times New Roman" w:hAnsi="Times New Roman" w:cs="Times New Roman"/>
            <w:sz w:val="24"/>
            <w:szCs w:val="24"/>
          </w:rPr>
          <w:t xml:space="preserve">Boot system with Linux boot CD, </w:t>
        </w:r>
        <w:proofErr w:type="gramStart"/>
        <w:r w:rsidRPr="005A42B7">
          <w:rPr>
            <w:rFonts w:ascii="Times New Roman" w:eastAsia="Times New Roman" w:hAnsi="Times New Roman" w:cs="Times New Roman"/>
            <w:sz w:val="24"/>
            <w:szCs w:val="24"/>
          </w:rPr>
          <w:t>[ disk</w:t>
        </w:r>
        <w:proofErr w:type="gramEnd"/>
        <w:r w:rsidRPr="005A42B7">
          <w:rPr>
            <w:rFonts w:ascii="Times New Roman" w:eastAsia="Times New Roman" w:hAnsi="Times New Roman" w:cs="Times New Roman"/>
            <w:sz w:val="24"/>
            <w:szCs w:val="24"/>
          </w:rPr>
          <w:t xml:space="preserve"> will be provided by examiner] Give </w:t>
        </w:r>
        <w:r w:rsidRPr="005A42B7">
          <w:rPr>
            <w:rFonts w:ascii="Times New Roman" w:eastAsia="Times New Roman" w:hAnsi="Times New Roman" w:cs="Times New Roman"/>
            <w:b/>
            <w:bCs/>
            <w:sz w:val="24"/>
            <w:szCs w:val="24"/>
          </w:rPr>
          <w:t>linux askmethod</w:t>
        </w:r>
        <w:r w:rsidRPr="005A42B7">
          <w:rPr>
            <w:rFonts w:ascii="Times New Roman" w:eastAsia="Times New Roman" w:hAnsi="Times New Roman" w:cs="Times New Roman"/>
            <w:sz w:val="24"/>
            <w:szCs w:val="24"/>
          </w:rPr>
          <w:t xml:space="preserve"> command on boot prompt </w:t>
        </w:r>
        <w:r w:rsidRPr="005A42B7">
          <w:rPr>
            <w:rFonts w:ascii="Times New Roman" w:eastAsia="Times New Roman" w:hAnsi="Times New Roman" w:cs="Times New Roman"/>
            <w:sz w:val="24"/>
            <w:szCs w:val="24"/>
          </w:rPr>
          <w:br/>
        </w:r>
      </w:ins>
      <w:r>
        <w:rPr>
          <w:rFonts w:ascii="Times New Roman" w:eastAsia="Times New Roman" w:hAnsi="Times New Roman" w:cs="Times New Roman"/>
          <w:noProof/>
          <w:sz w:val="24"/>
          <w:szCs w:val="24"/>
        </w:rPr>
        <w:lastRenderedPageBreak/>
        <w:drawing>
          <wp:inline distT="0" distB="0" distL="0" distR="0">
            <wp:extent cx="3645535" cy="2232660"/>
            <wp:effectExtent l="19050" t="0" r="0" b="0"/>
            <wp:docPr id="842" name="Picture 842" descr="linux askmeth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2" descr="linux askmethod"/>
                    <pic:cNvPicPr>
                      <a:picLocks noChangeAspect="1" noChangeArrowheads="1"/>
                    </pic:cNvPicPr>
                  </pic:nvPicPr>
                  <pic:blipFill>
                    <a:blip r:embed="rId1478"/>
                    <a:srcRect/>
                    <a:stretch>
                      <a:fillRect/>
                    </a:stretch>
                  </pic:blipFill>
                  <pic:spPr bwMode="auto">
                    <a:xfrm>
                      <a:off x="0" y="0"/>
                      <a:ext cx="3645535" cy="2232660"/>
                    </a:xfrm>
                    <a:prstGeom prst="rect">
                      <a:avLst/>
                    </a:prstGeom>
                    <a:noFill/>
                    <a:ln w="9525">
                      <a:noFill/>
                      <a:miter lim="800000"/>
                      <a:headEnd/>
                      <a:tailEnd/>
                    </a:ln>
                  </pic:spPr>
                </pic:pic>
              </a:graphicData>
            </a:graphic>
          </wp:inline>
        </w:drawing>
      </w:r>
      <w:ins w:id="1340" w:author="Unknown">
        <w:r w:rsidRPr="005A42B7">
          <w:rPr>
            <w:rFonts w:ascii="Times New Roman" w:eastAsia="Times New Roman" w:hAnsi="Times New Roman" w:cs="Times New Roman"/>
            <w:sz w:val="24"/>
            <w:szCs w:val="24"/>
          </w:rPr>
          <w:br/>
          <w:t xml:space="preserve">Select language to </w:t>
        </w:r>
        <w:r w:rsidRPr="005A42B7">
          <w:rPr>
            <w:rFonts w:ascii="Times New Roman" w:eastAsia="Times New Roman" w:hAnsi="Times New Roman" w:cs="Times New Roman"/>
            <w:b/>
            <w:bCs/>
            <w:sz w:val="24"/>
            <w:szCs w:val="24"/>
          </w:rPr>
          <w:t>English</w:t>
        </w:r>
        <w:r w:rsidRPr="005A42B7">
          <w:rPr>
            <w:rFonts w:ascii="Times New Roman" w:eastAsia="Times New Roman" w:hAnsi="Times New Roman" w:cs="Times New Roman"/>
            <w:sz w:val="24"/>
            <w:szCs w:val="24"/>
          </w:rPr>
          <w:t xml:space="preserve"> </w:t>
        </w:r>
        <w:r w:rsidRPr="005A42B7">
          <w:rPr>
            <w:rFonts w:ascii="Times New Roman" w:eastAsia="Times New Roman" w:hAnsi="Times New Roman" w:cs="Times New Roman"/>
            <w:sz w:val="24"/>
            <w:szCs w:val="24"/>
          </w:rPr>
          <w:br/>
        </w:r>
      </w:ins>
      <w:r>
        <w:rPr>
          <w:rFonts w:ascii="Times New Roman" w:eastAsia="Times New Roman" w:hAnsi="Times New Roman" w:cs="Times New Roman"/>
          <w:noProof/>
          <w:sz w:val="24"/>
          <w:szCs w:val="24"/>
        </w:rPr>
        <w:drawing>
          <wp:inline distT="0" distB="0" distL="0" distR="0">
            <wp:extent cx="3122930" cy="2921635"/>
            <wp:effectExtent l="19050" t="0" r="1270" b="0"/>
            <wp:docPr id="843" name="Picture 843" descr="Select language to Engli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3" descr="Select language to English"/>
                    <pic:cNvPicPr>
                      <a:picLocks noChangeAspect="1" noChangeArrowheads="1"/>
                    </pic:cNvPicPr>
                  </pic:nvPicPr>
                  <pic:blipFill>
                    <a:blip r:embed="rId1479"/>
                    <a:srcRect/>
                    <a:stretch>
                      <a:fillRect/>
                    </a:stretch>
                  </pic:blipFill>
                  <pic:spPr bwMode="auto">
                    <a:xfrm>
                      <a:off x="0" y="0"/>
                      <a:ext cx="3122930" cy="2921635"/>
                    </a:xfrm>
                    <a:prstGeom prst="rect">
                      <a:avLst/>
                    </a:prstGeom>
                    <a:noFill/>
                    <a:ln w="9525">
                      <a:noFill/>
                      <a:miter lim="800000"/>
                      <a:headEnd/>
                      <a:tailEnd/>
                    </a:ln>
                  </pic:spPr>
                </pic:pic>
              </a:graphicData>
            </a:graphic>
          </wp:inline>
        </w:drawing>
      </w:r>
      <w:ins w:id="1341" w:author="Unknown">
        <w:r w:rsidRPr="005A42B7">
          <w:rPr>
            <w:rFonts w:ascii="Times New Roman" w:eastAsia="Times New Roman" w:hAnsi="Times New Roman" w:cs="Times New Roman"/>
            <w:sz w:val="24"/>
            <w:szCs w:val="24"/>
          </w:rPr>
          <w:br/>
          <w:t xml:space="preserve">Select Keyboard layout to </w:t>
        </w:r>
        <w:r w:rsidRPr="005A42B7">
          <w:rPr>
            <w:rFonts w:ascii="Times New Roman" w:eastAsia="Times New Roman" w:hAnsi="Times New Roman" w:cs="Times New Roman"/>
            <w:b/>
            <w:bCs/>
            <w:sz w:val="24"/>
            <w:szCs w:val="24"/>
          </w:rPr>
          <w:t>US</w:t>
        </w:r>
        <w:r w:rsidRPr="005A42B7">
          <w:rPr>
            <w:rFonts w:ascii="Times New Roman" w:eastAsia="Times New Roman" w:hAnsi="Times New Roman" w:cs="Times New Roman"/>
            <w:sz w:val="24"/>
            <w:szCs w:val="24"/>
          </w:rPr>
          <w:t xml:space="preserve"> </w:t>
        </w:r>
        <w:r w:rsidRPr="005A42B7">
          <w:rPr>
            <w:rFonts w:ascii="Times New Roman" w:eastAsia="Times New Roman" w:hAnsi="Times New Roman" w:cs="Times New Roman"/>
            <w:sz w:val="24"/>
            <w:szCs w:val="24"/>
          </w:rPr>
          <w:br/>
        </w:r>
      </w:ins>
      <w:r>
        <w:rPr>
          <w:rFonts w:ascii="Times New Roman" w:eastAsia="Times New Roman" w:hAnsi="Times New Roman" w:cs="Times New Roman"/>
          <w:noProof/>
          <w:sz w:val="24"/>
          <w:szCs w:val="24"/>
        </w:rPr>
        <w:drawing>
          <wp:inline distT="0" distB="0" distL="0" distR="0">
            <wp:extent cx="3348990" cy="2517775"/>
            <wp:effectExtent l="19050" t="0" r="3810" b="0"/>
            <wp:docPr id="844" name="Picture 844" descr="Select Keyboard layout to 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4" descr="Select Keyboard layout to US"/>
                    <pic:cNvPicPr>
                      <a:picLocks noChangeAspect="1" noChangeArrowheads="1"/>
                    </pic:cNvPicPr>
                  </pic:nvPicPr>
                  <pic:blipFill>
                    <a:blip r:embed="rId1480"/>
                    <a:srcRect/>
                    <a:stretch>
                      <a:fillRect/>
                    </a:stretch>
                  </pic:blipFill>
                  <pic:spPr bwMode="auto">
                    <a:xfrm>
                      <a:off x="0" y="0"/>
                      <a:ext cx="3348990" cy="2517775"/>
                    </a:xfrm>
                    <a:prstGeom prst="rect">
                      <a:avLst/>
                    </a:prstGeom>
                    <a:noFill/>
                    <a:ln w="9525">
                      <a:noFill/>
                      <a:miter lim="800000"/>
                      <a:headEnd/>
                      <a:tailEnd/>
                    </a:ln>
                  </pic:spPr>
                </pic:pic>
              </a:graphicData>
            </a:graphic>
          </wp:inline>
        </w:drawing>
      </w:r>
    </w:p>
    <w:p w:rsidR="005A42B7" w:rsidRPr="005A42B7" w:rsidRDefault="005A42B7" w:rsidP="005A42B7">
      <w:pPr>
        <w:spacing w:before="100" w:beforeAutospacing="1" w:after="100" w:afterAutospacing="1" w:line="240" w:lineRule="auto"/>
        <w:rPr>
          <w:ins w:id="1342" w:author="Unknown"/>
          <w:rFonts w:ascii="Times New Roman" w:eastAsia="Times New Roman" w:hAnsi="Times New Roman" w:cs="Times New Roman"/>
          <w:sz w:val="24"/>
          <w:szCs w:val="24"/>
        </w:rPr>
      </w:pPr>
      <w:ins w:id="1343" w:author="Unknown">
        <w:r w:rsidRPr="005A42B7">
          <w:rPr>
            <w:rFonts w:ascii="Times New Roman" w:eastAsia="Times New Roman" w:hAnsi="Times New Roman" w:cs="Times New Roman"/>
            <w:sz w:val="24"/>
            <w:szCs w:val="24"/>
          </w:rPr>
          <w:lastRenderedPageBreak/>
          <w:t xml:space="preserve">Select install method nfs to install via </w:t>
        </w:r>
        <w:r w:rsidRPr="005A42B7">
          <w:rPr>
            <w:rFonts w:ascii="Times New Roman" w:eastAsia="Times New Roman" w:hAnsi="Times New Roman" w:cs="Times New Roman"/>
            <w:b/>
            <w:bCs/>
            <w:sz w:val="24"/>
            <w:szCs w:val="24"/>
          </w:rPr>
          <w:t>nfs</w:t>
        </w:r>
        <w:r w:rsidRPr="005A42B7">
          <w:rPr>
            <w:rFonts w:ascii="Times New Roman" w:eastAsia="Times New Roman" w:hAnsi="Times New Roman" w:cs="Times New Roman"/>
            <w:sz w:val="24"/>
            <w:szCs w:val="24"/>
          </w:rPr>
          <w:t xml:space="preserve"> image </w:t>
        </w:r>
        <w:r w:rsidRPr="005A42B7">
          <w:rPr>
            <w:rFonts w:ascii="Times New Roman" w:eastAsia="Times New Roman" w:hAnsi="Times New Roman" w:cs="Times New Roman"/>
            <w:sz w:val="24"/>
            <w:szCs w:val="24"/>
          </w:rPr>
          <w:br/>
        </w:r>
      </w:ins>
      <w:r>
        <w:rPr>
          <w:rFonts w:ascii="Times New Roman" w:eastAsia="Times New Roman" w:hAnsi="Times New Roman" w:cs="Times New Roman"/>
          <w:noProof/>
          <w:sz w:val="24"/>
          <w:szCs w:val="24"/>
        </w:rPr>
        <w:drawing>
          <wp:inline distT="0" distB="0" distL="0" distR="0">
            <wp:extent cx="3170555" cy="2647950"/>
            <wp:effectExtent l="19050" t="0" r="0" b="0"/>
            <wp:docPr id="845" name="Picture 845" descr="install linux via nf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5" descr="install linux via nfs"/>
                    <pic:cNvPicPr>
                      <a:picLocks noChangeAspect="1" noChangeArrowheads="1"/>
                    </pic:cNvPicPr>
                  </pic:nvPicPr>
                  <pic:blipFill>
                    <a:blip r:embed="rId1485"/>
                    <a:srcRect/>
                    <a:stretch>
                      <a:fillRect/>
                    </a:stretch>
                  </pic:blipFill>
                  <pic:spPr bwMode="auto">
                    <a:xfrm>
                      <a:off x="0" y="0"/>
                      <a:ext cx="3170555" cy="2647950"/>
                    </a:xfrm>
                    <a:prstGeom prst="rect">
                      <a:avLst/>
                    </a:prstGeom>
                    <a:noFill/>
                    <a:ln w="9525">
                      <a:noFill/>
                      <a:miter lim="800000"/>
                      <a:headEnd/>
                      <a:tailEnd/>
                    </a:ln>
                  </pic:spPr>
                </pic:pic>
              </a:graphicData>
            </a:graphic>
          </wp:inline>
        </w:drawing>
      </w:r>
    </w:p>
    <w:p w:rsidR="005A42B7" w:rsidRPr="005A42B7" w:rsidRDefault="005A42B7" w:rsidP="005A42B7">
      <w:pPr>
        <w:spacing w:before="100" w:beforeAutospacing="1" w:after="100" w:afterAutospacing="1" w:line="240" w:lineRule="auto"/>
        <w:rPr>
          <w:ins w:id="1344" w:author="Unknown"/>
          <w:rFonts w:ascii="Times New Roman" w:eastAsia="Times New Roman" w:hAnsi="Times New Roman" w:cs="Times New Roman"/>
          <w:sz w:val="24"/>
          <w:szCs w:val="24"/>
        </w:rPr>
      </w:pPr>
      <w:ins w:id="1345" w:author="Unknown">
        <w:r w:rsidRPr="005A42B7">
          <w:rPr>
            <w:rFonts w:ascii="Times New Roman" w:eastAsia="Times New Roman" w:hAnsi="Times New Roman" w:cs="Times New Roman"/>
            <w:sz w:val="24"/>
            <w:szCs w:val="24"/>
          </w:rPr>
          <w:t>At this point you can remove Linux boot disk form CDROM as we installing linux from nfs server.</w:t>
        </w:r>
      </w:ins>
    </w:p>
    <w:p w:rsidR="005A42B7" w:rsidRPr="005A42B7" w:rsidRDefault="005A42B7" w:rsidP="005A42B7">
      <w:pPr>
        <w:spacing w:before="100" w:beforeAutospacing="1" w:after="100" w:afterAutospacing="1" w:line="240" w:lineRule="auto"/>
        <w:rPr>
          <w:ins w:id="1346" w:author="Unknown"/>
          <w:rFonts w:ascii="Times New Roman" w:eastAsia="Times New Roman" w:hAnsi="Times New Roman" w:cs="Times New Roman"/>
          <w:sz w:val="24"/>
          <w:szCs w:val="24"/>
        </w:rPr>
      </w:pPr>
      <w:ins w:id="1347" w:author="Unknown">
        <w:r w:rsidRPr="005A42B7">
          <w:rPr>
            <w:rFonts w:ascii="Times New Roman" w:eastAsia="Times New Roman" w:hAnsi="Times New Roman" w:cs="Times New Roman"/>
            <w:sz w:val="24"/>
            <w:szCs w:val="24"/>
          </w:rPr>
          <w:t xml:space="preserve">Select </w:t>
        </w:r>
        <w:r w:rsidRPr="005A42B7">
          <w:rPr>
            <w:rFonts w:ascii="Times New Roman" w:eastAsia="Times New Roman" w:hAnsi="Times New Roman" w:cs="Times New Roman"/>
            <w:b/>
            <w:bCs/>
            <w:sz w:val="24"/>
            <w:szCs w:val="24"/>
          </w:rPr>
          <w:t>Enable IPv4 supports</w:t>
        </w:r>
        <w:r w:rsidRPr="005A42B7">
          <w:rPr>
            <w:rFonts w:ascii="Times New Roman" w:eastAsia="Times New Roman" w:hAnsi="Times New Roman" w:cs="Times New Roman"/>
            <w:sz w:val="24"/>
            <w:szCs w:val="24"/>
          </w:rPr>
          <w:t xml:space="preserve"> and select dynamic ip configuration [ we have configured dhcp server on linux server so ip will be automatically retrieve ]</w:t>
        </w:r>
        <w:r w:rsidRPr="005A42B7">
          <w:rPr>
            <w:rFonts w:ascii="Times New Roman" w:eastAsia="Times New Roman" w:hAnsi="Times New Roman" w:cs="Times New Roman"/>
            <w:sz w:val="24"/>
            <w:szCs w:val="24"/>
          </w:rPr>
          <w:br/>
        </w:r>
      </w:ins>
      <w:r>
        <w:rPr>
          <w:rFonts w:ascii="Times New Roman" w:eastAsia="Times New Roman" w:hAnsi="Times New Roman" w:cs="Times New Roman"/>
          <w:noProof/>
          <w:sz w:val="24"/>
          <w:szCs w:val="24"/>
        </w:rPr>
        <w:drawing>
          <wp:inline distT="0" distB="0" distL="0" distR="0">
            <wp:extent cx="3883025" cy="2220595"/>
            <wp:effectExtent l="19050" t="0" r="3175" b="0"/>
            <wp:docPr id="846" name="Picture 846" descr="ip configu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6" descr="ip configuration"/>
                    <pic:cNvPicPr>
                      <a:picLocks noChangeAspect="1" noChangeArrowheads="1"/>
                    </pic:cNvPicPr>
                  </pic:nvPicPr>
                  <pic:blipFill>
                    <a:blip r:embed="rId1482"/>
                    <a:srcRect/>
                    <a:stretch>
                      <a:fillRect/>
                    </a:stretch>
                  </pic:blipFill>
                  <pic:spPr bwMode="auto">
                    <a:xfrm>
                      <a:off x="0" y="0"/>
                      <a:ext cx="3883025" cy="2220595"/>
                    </a:xfrm>
                    <a:prstGeom prst="rect">
                      <a:avLst/>
                    </a:prstGeom>
                    <a:noFill/>
                    <a:ln w="9525">
                      <a:noFill/>
                      <a:miter lim="800000"/>
                      <a:headEnd/>
                      <a:tailEnd/>
                    </a:ln>
                  </pic:spPr>
                </pic:pic>
              </a:graphicData>
            </a:graphic>
          </wp:inline>
        </w:drawing>
      </w:r>
      <w:ins w:id="1348" w:author="Unknown">
        <w:r w:rsidRPr="005A42B7">
          <w:rPr>
            <w:rFonts w:ascii="Times New Roman" w:eastAsia="Times New Roman" w:hAnsi="Times New Roman" w:cs="Times New Roman"/>
            <w:sz w:val="24"/>
            <w:szCs w:val="24"/>
          </w:rPr>
          <w:br/>
          <w:t xml:space="preserve">Give to ip address of </w:t>
        </w:r>
        <w:r w:rsidRPr="005A42B7">
          <w:rPr>
            <w:rFonts w:ascii="Times New Roman" w:eastAsia="Times New Roman" w:hAnsi="Times New Roman" w:cs="Times New Roman"/>
            <w:b/>
            <w:bCs/>
            <w:sz w:val="24"/>
            <w:szCs w:val="24"/>
          </w:rPr>
          <w:t>nfs server</w:t>
        </w:r>
        <w:r w:rsidRPr="005A42B7">
          <w:rPr>
            <w:rFonts w:ascii="Times New Roman" w:eastAsia="Times New Roman" w:hAnsi="Times New Roman" w:cs="Times New Roman"/>
            <w:sz w:val="24"/>
            <w:szCs w:val="24"/>
          </w:rPr>
          <w:t xml:space="preserve"> in nfs server name and </w:t>
        </w:r>
        <w:r w:rsidRPr="005A42B7">
          <w:rPr>
            <w:rFonts w:ascii="Times New Roman" w:eastAsia="Times New Roman" w:hAnsi="Times New Roman" w:cs="Times New Roman"/>
            <w:b/>
            <w:bCs/>
            <w:sz w:val="24"/>
            <w:szCs w:val="24"/>
          </w:rPr>
          <w:t>/var/ftp/pub</w:t>
        </w:r>
        <w:r w:rsidRPr="005A42B7">
          <w:rPr>
            <w:rFonts w:ascii="Times New Roman" w:eastAsia="Times New Roman" w:hAnsi="Times New Roman" w:cs="Times New Roman"/>
            <w:sz w:val="24"/>
            <w:szCs w:val="24"/>
          </w:rPr>
          <w:t xml:space="preserve"> in directory path </w:t>
        </w:r>
        <w:r w:rsidRPr="005A42B7">
          <w:rPr>
            <w:rFonts w:ascii="Times New Roman" w:eastAsia="Times New Roman" w:hAnsi="Times New Roman" w:cs="Times New Roman"/>
            <w:sz w:val="24"/>
            <w:szCs w:val="24"/>
          </w:rPr>
          <w:br/>
        </w:r>
      </w:ins>
      <w:r>
        <w:rPr>
          <w:rFonts w:ascii="Times New Roman" w:eastAsia="Times New Roman" w:hAnsi="Times New Roman" w:cs="Times New Roman"/>
          <w:noProof/>
          <w:sz w:val="24"/>
          <w:szCs w:val="24"/>
        </w:rPr>
        <w:lastRenderedPageBreak/>
        <w:drawing>
          <wp:inline distT="0" distB="0" distL="0" distR="0">
            <wp:extent cx="5498465" cy="2576830"/>
            <wp:effectExtent l="19050" t="0" r="6985" b="0"/>
            <wp:docPr id="847" name="Picture 847" descr="ip address of nf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7" descr="ip address of nfs"/>
                    <pic:cNvPicPr>
                      <a:picLocks noChangeAspect="1" noChangeArrowheads="1"/>
                    </pic:cNvPicPr>
                  </pic:nvPicPr>
                  <pic:blipFill>
                    <a:blip r:embed="rId1486"/>
                    <a:srcRect/>
                    <a:stretch>
                      <a:fillRect/>
                    </a:stretch>
                  </pic:blipFill>
                  <pic:spPr bwMode="auto">
                    <a:xfrm>
                      <a:off x="0" y="0"/>
                      <a:ext cx="5498465" cy="2576830"/>
                    </a:xfrm>
                    <a:prstGeom prst="rect">
                      <a:avLst/>
                    </a:prstGeom>
                    <a:noFill/>
                    <a:ln w="9525">
                      <a:noFill/>
                      <a:miter lim="800000"/>
                      <a:headEnd/>
                      <a:tailEnd/>
                    </a:ln>
                  </pic:spPr>
                </pic:pic>
              </a:graphicData>
            </a:graphic>
          </wp:inline>
        </w:drawing>
      </w:r>
      <w:ins w:id="1349" w:author="Unknown">
        <w:r w:rsidRPr="005A42B7">
          <w:rPr>
            <w:rFonts w:ascii="Times New Roman" w:eastAsia="Times New Roman" w:hAnsi="Times New Roman" w:cs="Times New Roman"/>
            <w:sz w:val="24"/>
            <w:szCs w:val="24"/>
          </w:rPr>
          <w:br/>
          <w:t xml:space="preserve">After few second you will retrieve anaconda linux boot loader form server </w:t>
        </w:r>
        <w:r w:rsidRPr="005A42B7">
          <w:rPr>
            <w:rFonts w:ascii="Times New Roman" w:eastAsia="Times New Roman" w:hAnsi="Times New Roman" w:cs="Times New Roman"/>
            <w:sz w:val="24"/>
            <w:szCs w:val="24"/>
          </w:rPr>
          <w:br/>
        </w:r>
      </w:ins>
      <w:r>
        <w:rPr>
          <w:rFonts w:ascii="Times New Roman" w:eastAsia="Times New Roman" w:hAnsi="Times New Roman" w:cs="Times New Roman"/>
          <w:noProof/>
          <w:sz w:val="24"/>
          <w:szCs w:val="24"/>
        </w:rPr>
        <w:drawing>
          <wp:inline distT="0" distB="0" distL="0" distR="0">
            <wp:extent cx="4584065" cy="949960"/>
            <wp:effectExtent l="19050" t="0" r="6985" b="0"/>
            <wp:docPr id="848" name="Picture 848" descr="boot screen retirved from 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8" descr="boot screen retirved from server"/>
                    <pic:cNvPicPr>
                      <a:picLocks noChangeAspect="1" noChangeArrowheads="1"/>
                    </pic:cNvPicPr>
                  </pic:nvPicPr>
                  <pic:blipFill>
                    <a:blip r:embed="rId1484"/>
                    <a:srcRect/>
                    <a:stretch>
                      <a:fillRect/>
                    </a:stretch>
                  </pic:blipFill>
                  <pic:spPr bwMode="auto">
                    <a:xfrm>
                      <a:off x="0" y="0"/>
                      <a:ext cx="4584065" cy="949960"/>
                    </a:xfrm>
                    <a:prstGeom prst="rect">
                      <a:avLst/>
                    </a:prstGeom>
                    <a:noFill/>
                    <a:ln w="9525">
                      <a:noFill/>
                      <a:miter lim="800000"/>
                      <a:headEnd/>
                      <a:tailEnd/>
                    </a:ln>
                  </pic:spPr>
                </pic:pic>
              </a:graphicData>
            </a:graphic>
          </wp:inline>
        </w:drawing>
      </w:r>
    </w:p>
    <w:p w:rsidR="005A42B7" w:rsidRPr="005A42B7" w:rsidRDefault="005A42B7" w:rsidP="005A42B7">
      <w:pPr>
        <w:spacing w:before="100" w:beforeAutospacing="1" w:after="100" w:afterAutospacing="1" w:line="240" w:lineRule="auto"/>
        <w:rPr>
          <w:ins w:id="1350" w:author="Unknown"/>
          <w:rFonts w:ascii="Times New Roman" w:eastAsia="Times New Roman" w:hAnsi="Times New Roman" w:cs="Times New Roman"/>
          <w:sz w:val="24"/>
          <w:szCs w:val="24"/>
        </w:rPr>
      </w:pPr>
      <w:ins w:id="1351" w:author="Unknown">
        <w:r w:rsidRPr="005A42B7">
          <w:rPr>
            <w:rFonts w:ascii="Times New Roman" w:eastAsia="Times New Roman" w:hAnsi="Times New Roman" w:cs="Times New Roman"/>
            <w:sz w:val="24"/>
            <w:szCs w:val="24"/>
          </w:rPr>
          <w:t xml:space="preserve">Now you can install linux as you have installed it from local CD </w:t>
        </w:r>
        <w:proofErr w:type="gramStart"/>
        <w:r w:rsidRPr="005A42B7">
          <w:rPr>
            <w:rFonts w:ascii="Times New Roman" w:eastAsia="Times New Roman" w:hAnsi="Times New Roman" w:cs="Times New Roman"/>
            <w:sz w:val="24"/>
            <w:szCs w:val="24"/>
          </w:rPr>
          <w:t>ROM .</w:t>
        </w:r>
        <w:proofErr w:type="gramEnd"/>
        <w:r w:rsidRPr="005A42B7">
          <w:rPr>
            <w:rFonts w:ascii="Times New Roman" w:eastAsia="Times New Roman" w:hAnsi="Times New Roman" w:cs="Times New Roman"/>
            <w:sz w:val="24"/>
            <w:szCs w:val="24"/>
          </w:rPr>
          <w:t xml:space="preserve"> All remaining steps are same.</w:t>
        </w:r>
      </w:ins>
    </w:p>
    <w:p w:rsidR="005A42B7" w:rsidRPr="005A42B7" w:rsidRDefault="005A42B7" w:rsidP="005A42B7">
      <w:pPr>
        <w:spacing w:before="100" w:beforeAutospacing="1" w:after="100" w:afterAutospacing="1" w:line="240" w:lineRule="auto"/>
        <w:outlineLvl w:val="2"/>
        <w:rPr>
          <w:ins w:id="1352" w:author="Unknown"/>
          <w:rFonts w:ascii="Times New Roman" w:eastAsia="Times New Roman" w:hAnsi="Times New Roman" w:cs="Times New Roman"/>
          <w:b/>
          <w:bCs/>
          <w:sz w:val="27"/>
          <w:szCs w:val="27"/>
        </w:rPr>
      </w:pPr>
      <w:ins w:id="1353" w:author="Unknown">
        <w:r w:rsidRPr="005A42B7">
          <w:rPr>
            <w:rFonts w:ascii="Times New Roman" w:eastAsia="Times New Roman" w:hAnsi="Times New Roman" w:cs="Times New Roman"/>
            <w:b/>
            <w:bCs/>
            <w:sz w:val="27"/>
            <w:szCs w:val="27"/>
          </w:rPr>
          <w:t>Two time saving technique</w:t>
        </w:r>
      </w:ins>
    </w:p>
    <w:p w:rsidR="005A42B7" w:rsidRPr="005A42B7" w:rsidRDefault="005A42B7" w:rsidP="005A42B7">
      <w:pPr>
        <w:spacing w:before="100" w:beforeAutospacing="1" w:after="100" w:afterAutospacing="1" w:line="240" w:lineRule="auto"/>
        <w:rPr>
          <w:ins w:id="1354" w:author="Unknown"/>
          <w:rFonts w:ascii="Times New Roman" w:eastAsia="Times New Roman" w:hAnsi="Times New Roman" w:cs="Times New Roman"/>
          <w:sz w:val="24"/>
          <w:szCs w:val="24"/>
        </w:rPr>
      </w:pPr>
      <w:ins w:id="1355" w:author="Unknown">
        <w:r w:rsidRPr="005A42B7">
          <w:rPr>
            <w:rFonts w:ascii="Times New Roman" w:eastAsia="Times New Roman" w:hAnsi="Times New Roman" w:cs="Times New Roman"/>
            <w:sz w:val="24"/>
            <w:szCs w:val="24"/>
          </w:rPr>
          <w:t>During RHCE exam most concern thing is time. So we suggest to create the partition According to the Question because Size and what-what partition should you create at installation time is specified in your question. Do not create any extra partition to save time because any additional partition will take time in formatting.</w:t>
        </w:r>
      </w:ins>
    </w:p>
    <w:p w:rsidR="005A42B7" w:rsidRPr="005A42B7" w:rsidRDefault="005A42B7" w:rsidP="005A42B7">
      <w:pPr>
        <w:spacing w:before="100" w:beforeAutospacing="1" w:after="100" w:afterAutospacing="1" w:line="240" w:lineRule="auto"/>
        <w:rPr>
          <w:ins w:id="1356" w:author="Unknown"/>
          <w:rFonts w:ascii="Times New Roman" w:eastAsia="Times New Roman" w:hAnsi="Times New Roman" w:cs="Times New Roman"/>
          <w:sz w:val="24"/>
          <w:szCs w:val="24"/>
        </w:rPr>
      </w:pPr>
      <w:ins w:id="1357" w:author="Unknown">
        <w:r w:rsidRPr="005A42B7">
          <w:rPr>
            <w:rFonts w:ascii="Times New Roman" w:eastAsia="Times New Roman" w:hAnsi="Times New Roman" w:cs="Times New Roman"/>
            <w:sz w:val="24"/>
            <w:szCs w:val="24"/>
          </w:rPr>
          <w:t>Due to the time limit, you should care about the installation packages. At Exam time these packages are enough.</w:t>
        </w:r>
      </w:ins>
    </w:p>
    <w:p w:rsidR="005A42B7" w:rsidRPr="005A42B7" w:rsidRDefault="005A42B7" w:rsidP="005A42B7">
      <w:pPr>
        <w:numPr>
          <w:ilvl w:val="0"/>
          <w:numId w:val="106"/>
        </w:numPr>
        <w:spacing w:before="100" w:beforeAutospacing="1" w:after="100" w:afterAutospacing="1" w:line="240" w:lineRule="auto"/>
        <w:rPr>
          <w:ins w:id="1358" w:author="Unknown"/>
          <w:rFonts w:ascii="Times New Roman" w:eastAsia="Times New Roman" w:hAnsi="Times New Roman" w:cs="Times New Roman"/>
          <w:sz w:val="24"/>
          <w:szCs w:val="24"/>
        </w:rPr>
      </w:pPr>
      <w:ins w:id="1359" w:author="Unknown">
        <w:r w:rsidRPr="005A42B7">
          <w:rPr>
            <w:rFonts w:ascii="Times New Roman" w:eastAsia="Times New Roman" w:hAnsi="Times New Roman" w:cs="Times New Roman"/>
            <w:sz w:val="24"/>
            <w:szCs w:val="24"/>
          </w:rPr>
          <w:t>X-Window System</w:t>
        </w:r>
      </w:ins>
    </w:p>
    <w:p w:rsidR="005A42B7" w:rsidRPr="005A42B7" w:rsidRDefault="005A42B7" w:rsidP="005A42B7">
      <w:pPr>
        <w:numPr>
          <w:ilvl w:val="0"/>
          <w:numId w:val="106"/>
        </w:numPr>
        <w:spacing w:before="100" w:beforeAutospacing="1" w:after="100" w:afterAutospacing="1" w:line="240" w:lineRule="auto"/>
        <w:rPr>
          <w:ins w:id="1360" w:author="Unknown"/>
          <w:rFonts w:ascii="Times New Roman" w:eastAsia="Times New Roman" w:hAnsi="Times New Roman" w:cs="Times New Roman"/>
          <w:sz w:val="24"/>
          <w:szCs w:val="24"/>
        </w:rPr>
      </w:pPr>
      <w:ins w:id="1361" w:author="Unknown">
        <w:r w:rsidRPr="005A42B7">
          <w:rPr>
            <w:rFonts w:ascii="Times New Roman" w:eastAsia="Times New Roman" w:hAnsi="Times New Roman" w:cs="Times New Roman"/>
            <w:sz w:val="24"/>
            <w:szCs w:val="24"/>
          </w:rPr>
          <w:t>GNOME Desktop</w:t>
        </w:r>
      </w:ins>
    </w:p>
    <w:p w:rsidR="005A42B7" w:rsidRPr="005A42B7" w:rsidRDefault="005A42B7" w:rsidP="005A42B7">
      <w:pPr>
        <w:numPr>
          <w:ilvl w:val="0"/>
          <w:numId w:val="106"/>
        </w:numPr>
        <w:spacing w:before="100" w:beforeAutospacing="1" w:after="100" w:afterAutospacing="1" w:line="240" w:lineRule="auto"/>
        <w:rPr>
          <w:ins w:id="1362" w:author="Unknown"/>
          <w:rFonts w:ascii="Times New Roman" w:eastAsia="Times New Roman" w:hAnsi="Times New Roman" w:cs="Times New Roman"/>
          <w:sz w:val="24"/>
          <w:szCs w:val="24"/>
        </w:rPr>
      </w:pPr>
      <w:ins w:id="1363" w:author="Unknown">
        <w:r w:rsidRPr="005A42B7">
          <w:rPr>
            <w:rFonts w:ascii="Times New Roman" w:eastAsia="Times New Roman" w:hAnsi="Times New Roman" w:cs="Times New Roman"/>
            <w:sz w:val="24"/>
            <w:szCs w:val="24"/>
          </w:rPr>
          <w:t>(these two packages are generally not required)</w:t>
        </w:r>
      </w:ins>
    </w:p>
    <w:p w:rsidR="005A42B7" w:rsidRPr="005A42B7" w:rsidRDefault="005A42B7" w:rsidP="005A42B7">
      <w:pPr>
        <w:numPr>
          <w:ilvl w:val="0"/>
          <w:numId w:val="106"/>
        </w:numPr>
        <w:spacing w:before="100" w:beforeAutospacing="1" w:after="100" w:afterAutospacing="1" w:line="240" w:lineRule="auto"/>
        <w:rPr>
          <w:ins w:id="1364" w:author="Unknown"/>
          <w:rFonts w:ascii="Times New Roman" w:eastAsia="Times New Roman" w:hAnsi="Times New Roman" w:cs="Times New Roman"/>
          <w:sz w:val="24"/>
          <w:szCs w:val="24"/>
        </w:rPr>
      </w:pPr>
      <w:ins w:id="1365" w:author="Unknown">
        <w:r w:rsidRPr="005A42B7">
          <w:rPr>
            <w:rFonts w:ascii="Times New Roman" w:eastAsia="Times New Roman" w:hAnsi="Times New Roman" w:cs="Times New Roman"/>
            <w:sz w:val="24"/>
            <w:szCs w:val="24"/>
          </w:rPr>
          <w:t>Administration Tools.</w:t>
        </w:r>
      </w:ins>
    </w:p>
    <w:p w:rsidR="005A42B7" w:rsidRPr="005A42B7" w:rsidRDefault="005A42B7" w:rsidP="005A42B7">
      <w:pPr>
        <w:numPr>
          <w:ilvl w:val="0"/>
          <w:numId w:val="106"/>
        </w:numPr>
        <w:spacing w:before="100" w:beforeAutospacing="1" w:after="100" w:afterAutospacing="1" w:line="240" w:lineRule="auto"/>
        <w:rPr>
          <w:ins w:id="1366" w:author="Unknown"/>
          <w:rFonts w:ascii="Times New Roman" w:eastAsia="Times New Roman" w:hAnsi="Times New Roman" w:cs="Times New Roman"/>
          <w:sz w:val="24"/>
          <w:szCs w:val="24"/>
        </w:rPr>
      </w:pPr>
      <w:ins w:id="1367" w:author="Unknown">
        <w:r w:rsidRPr="005A42B7">
          <w:rPr>
            <w:rFonts w:ascii="Times New Roman" w:eastAsia="Times New Roman" w:hAnsi="Times New Roman" w:cs="Times New Roman"/>
            <w:sz w:val="24"/>
            <w:szCs w:val="24"/>
          </w:rPr>
          <w:t>System Tools</w:t>
        </w:r>
      </w:ins>
    </w:p>
    <w:p w:rsidR="005A42B7" w:rsidRPr="005A42B7" w:rsidRDefault="005A42B7" w:rsidP="005A42B7">
      <w:pPr>
        <w:numPr>
          <w:ilvl w:val="0"/>
          <w:numId w:val="106"/>
        </w:numPr>
        <w:spacing w:before="100" w:beforeAutospacing="1" w:after="100" w:afterAutospacing="1" w:line="240" w:lineRule="auto"/>
        <w:rPr>
          <w:ins w:id="1368" w:author="Unknown"/>
          <w:rFonts w:ascii="Times New Roman" w:eastAsia="Times New Roman" w:hAnsi="Times New Roman" w:cs="Times New Roman"/>
          <w:sz w:val="24"/>
          <w:szCs w:val="24"/>
        </w:rPr>
      </w:pPr>
      <w:ins w:id="1369" w:author="Unknown">
        <w:r w:rsidRPr="005A42B7">
          <w:rPr>
            <w:rFonts w:ascii="Times New Roman" w:eastAsia="Times New Roman" w:hAnsi="Times New Roman" w:cs="Times New Roman"/>
            <w:sz w:val="24"/>
            <w:szCs w:val="24"/>
          </w:rPr>
          <w:t>Windows File Server</w:t>
        </w:r>
      </w:ins>
    </w:p>
    <w:p w:rsidR="005A42B7" w:rsidRPr="005A42B7" w:rsidRDefault="005A42B7" w:rsidP="005A42B7">
      <w:pPr>
        <w:numPr>
          <w:ilvl w:val="0"/>
          <w:numId w:val="106"/>
        </w:numPr>
        <w:spacing w:before="100" w:beforeAutospacing="1" w:after="100" w:afterAutospacing="1" w:line="240" w:lineRule="auto"/>
        <w:rPr>
          <w:ins w:id="1370" w:author="Unknown"/>
          <w:rFonts w:ascii="Times New Roman" w:eastAsia="Times New Roman" w:hAnsi="Times New Roman" w:cs="Times New Roman"/>
          <w:sz w:val="24"/>
          <w:szCs w:val="24"/>
        </w:rPr>
      </w:pPr>
      <w:ins w:id="1371" w:author="Unknown">
        <w:r w:rsidRPr="005A42B7">
          <w:rPr>
            <w:rFonts w:ascii="Times New Roman" w:eastAsia="Times New Roman" w:hAnsi="Times New Roman" w:cs="Times New Roman"/>
            <w:sz w:val="24"/>
            <w:szCs w:val="24"/>
          </w:rPr>
          <w:t>FTP Servers</w:t>
        </w:r>
      </w:ins>
    </w:p>
    <w:p w:rsidR="005A42B7" w:rsidRPr="005A42B7" w:rsidRDefault="005A42B7" w:rsidP="005A42B7">
      <w:pPr>
        <w:numPr>
          <w:ilvl w:val="0"/>
          <w:numId w:val="106"/>
        </w:numPr>
        <w:spacing w:before="100" w:beforeAutospacing="1" w:after="100" w:afterAutospacing="1" w:line="240" w:lineRule="auto"/>
        <w:rPr>
          <w:ins w:id="1372" w:author="Unknown"/>
          <w:rFonts w:ascii="Times New Roman" w:eastAsia="Times New Roman" w:hAnsi="Times New Roman" w:cs="Times New Roman"/>
          <w:sz w:val="24"/>
          <w:szCs w:val="24"/>
        </w:rPr>
      </w:pPr>
      <w:ins w:id="1373" w:author="Unknown">
        <w:r w:rsidRPr="005A42B7">
          <w:rPr>
            <w:rFonts w:ascii="Times New Roman" w:eastAsia="Times New Roman" w:hAnsi="Times New Roman" w:cs="Times New Roman"/>
            <w:sz w:val="24"/>
            <w:szCs w:val="24"/>
          </w:rPr>
          <w:t>Mail Servers</w:t>
        </w:r>
      </w:ins>
    </w:p>
    <w:p w:rsidR="005A42B7" w:rsidRPr="005A42B7" w:rsidRDefault="005A42B7" w:rsidP="005A42B7">
      <w:pPr>
        <w:numPr>
          <w:ilvl w:val="0"/>
          <w:numId w:val="106"/>
        </w:numPr>
        <w:spacing w:before="100" w:beforeAutospacing="1" w:after="100" w:afterAutospacing="1" w:line="240" w:lineRule="auto"/>
        <w:rPr>
          <w:ins w:id="1374" w:author="Unknown"/>
          <w:rFonts w:ascii="Times New Roman" w:eastAsia="Times New Roman" w:hAnsi="Times New Roman" w:cs="Times New Roman"/>
          <w:sz w:val="24"/>
          <w:szCs w:val="24"/>
        </w:rPr>
      </w:pPr>
      <w:ins w:id="1375" w:author="Unknown">
        <w:r w:rsidRPr="005A42B7">
          <w:rPr>
            <w:rFonts w:ascii="Times New Roman" w:eastAsia="Times New Roman" w:hAnsi="Times New Roman" w:cs="Times New Roman"/>
            <w:sz w:val="24"/>
            <w:szCs w:val="24"/>
          </w:rPr>
          <w:t>Web Servers</w:t>
        </w:r>
      </w:ins>
    </w:p>
    <w:p w:rsidR="005A42B7" w:rsidRPr="005A42B7" w:rsidRDefault="005A42B7" w:rsidP="005A42B7">
      <w:pPr>
        <w:numPr>
          <w:ilvl w:val="0"/>
          <w:numId w:val="106"/>
        </w:numPr>
        <w:spacing w:before="100" w:beforeAutospacing="1" w:after="100" w:afterAutospacing="1" w:line="240" w:lineRule="auto"/>
        <w:rPr>
          <w:ins w:id="1376" w:author="Unknown"/>
          <w:rFonts w:ascii="Times New Roman" w:eastAsia="Times New Roman" w:hAnsi="Times New Roman" w:cs="Times New Roman"/>
          <w:sz w:val="24"/>
          <w:szCs w:val="24"/>
        </w:rPr>
      </w:pPr>
      <w:ins w:id="1377" w:author="Unknown">
        <w:r w:rsidRPr="005A42B7">
          <w:rPr>
            <w:rFonts w:ascii="Times New Roman" w:eastAsia="Times New Roman" w:hAnsi="Times New Roman" w:cs="Times New Roman"/>
            <w:sz w:val="24"/>
            <w:szCs w:val="24"/>
          </w:rPr>
          <w:t>Network Servers</w:t>
        </w:r>
      </w:ins>
    </w:p>
    <w:p w:rsidR="005A42B7" w:rsidRPr="005A42B7" w:rsidRDefault="005A42B7" w:rsidP="005A42B7">
      <w:pPr>
        <w:numPr>
          <w:ilvl w:val="0"/>
          <w:numId w:val="106"/>
        </w:numPr>
        <w:spacing w:before="100" w:beforeAutospacing="1" w:after="100" w:afterAutospacing="1" w:line="240" w:lineRule="auto"/>
        <w:rPr>
          <w:ins w:id="1378" w:author="Unknown"/>
          <w:rFonts w:ascii="Times New Roman" w:eastAsia="Times New Roman" w:hAnsi="Times New Roman" w:cs="Times New Roman"/>
          <w:sz w:val="24"/>
          <w:szCs w:val="24"/>
        </w:rPr>
      </w:pPr>
      <w:ins w:id="1379" w:author="Unknown">
        <w:r w:rsidRPr="005A42B7">
          <w:rPr>
            <w:rFonts w:ascii="Times New Roman" w:eastAsia="Times New Roman" w:hAnsi="Times New Roman" w:cs="Times New Roman"/>
            <w:sz w:val="24"/>
            <w:szCs w:val="24"/>
          </w:rPr>
          <w:t>Editors</w:t>
        </w:r>
      </w:ins>
    </w:p>
    <w:p w:rsidR="005A42B7" w:rsidRPr="005A42B7" w:rsidRDefault="005A42B7" w:rsidP="005A42B7">
      <w:pPr>
        <w:numPr>
          <w:ilvl w:val="0"/>
          <w:numId w:val="106"/>
        </w:numPr>
        <w:spacing w:before="100" w:beforeAutospacing="1" w:after="100" w:afterAutospacing="1" w:line="240" w:lineRule="auto"/>
        <w:rPr>
          <w:ins w:id="1380" w:author="Unknown"/>
          <w:rFonts w:ascii="Times New Roman" w:eastAsia="Times New Roman" w:hAnsi="Times New Roman" w:cs="Times New Roman"/>
          <w:sz w:val="24"/>
          <w:szCs w:val="24"/>
        </w:rPr>
      </w:pPr>
      <w:ins w:id="1381" w:author="Unknown">
        <w:r w:rsidRPr="005A42B7">
          <w:rPr>
            <w:rFonts w:ascii="Times New Roman" w:eastAsia="Times New Roman" w:hAnsi="Times New Roman" w:cs="Times New Roman"/>
            <w:sz w:val="24"/>
            <w:szCs w:val="24"/>
          </w:rPr>
          <w:lastRenderedPageBreak/>
          <w:t>Text Based Internet</w:t>
        </w:r>
      </w:ins>
    </w:p>
    <w:p w:rsidR="005A42B7" w:rsidRPr="005A42B7" w:rsidRDefault="005A42B7" w:rsidP="005A42B7">
      <w:pPr>
        <w:numPr>
          <w:ilvl w:val="0"/>
          <w:numId w:val="106"/>
        </w:numPr>
        <w:spacing w:before="100" w:beforeAutospacing="1" w:after="100" w:afterAutospacing="1" w:line="240" w:lineRule="auto"/>
        <w:rPr>
          <w:ins w:id="1382" w:author="Unknown"/>
          <w:rFonts w:ascii="Times New Roman" w:eastAsia="Times New Roman" w:hAnsi="Times New Roman" w:cs="Times New Roman"/>
          <w:sz w:val="24"/>
          <w:szCs w:val="24"/>
        </w:rPr>
      </w:pPr>
      <w:ins w:id="1383" w:author="Unknown">
        <w:r w:rsidRPr="005A42B7">
          <w:rPr>
            <w:rFonts w:ascii="Times New Roman" w:eastAsia="Times New Roman" w:hAnsi="Times New Roman" w:cs="Times New Roman"/>
            <w:sz w:val="24"/>
            <w:szCs w:val="24"/>
          </w:rPr>
          <w:t>Server Configuration Tools</w:t>
        </w:r>
      </w:ins>
    </w:p>
    <w:p w:rsidR="005A42B7" w:rsidRPr="005A42B7" w:rsidRDefault="005A42B7" w:rsidP="005A42B7">
      <w:pPr>
        <w:numPr>
          <w:ilvl w:val="0"/>
          <w:numId w:val="106"/>
        </w:numPr>
        <w:spacing w:before="100" w:beforeAutospacing="1" w:after="100" w:afterAutospacing="1" w:line="240" w:lineRule="auto"/>
        <w:rPr>
          <w:ins w:id="1384" w:author="Unknown"/>
          <w:rFonts w:ascii="Times New Roman" w:eastAsia="Times New Roman" w:hAnsi="Times New Roman" w:cs="Times New Roman"/>
          <w:sz w:val="24"/>
          <w:szCs w:val="24"/>
        </w:rPr>
      </w:pPr>
      <w:ins w:id="1385" w:author="Unknown">
        <w:r w:rsidRPr="005A42B7">
          <w:rPr>
            <w:rFonts w:ascii="Times New Roman" w:eastAsia="Times New Roman" w:hAnsi="Times New Roman" w:cs="Times New Roman"/>
            <w:sz w:val="24"/>
            <w:szCs w:val="24"/>
          </w:rPr>
          <w:t>Base</w:t>
        </w:r>
      </w:ins>
    </w:p>
    <w:p w:rsidR="005A42B7" w:rsidRPr="005A42B7" w:rsidRDefault="005A42B7" w:rsidP="005A42B7">
      <w:pPr>
        <w:numPr>
          <w:ilvl w:val="0"/>
          <w:numId w:val="106"/>
        </w:numPr>
        <w:spacing w:before="100" w:beforeAutospacing="1" w:after="100" w:afterAutospacing="1" w:line="240" w:lineRule="auto"/>
        <w:rPr>
          <w:ins w:id="1386" w:author="Unknown"/>
          <w:rFonts w:ascii="Times New Roman" w:eastAsia="Times New Roman" w:hAnsi="Times New Roman" w:cs="Times New Roman"/>
          <w:sz w:val="24"/>
          <w:szCs w:val="24"/>
        </w:rPr>
      </w:pPr>
      <w:ins w:id="1387" w:author="Unknown">
        <w:r w:rsidRPr="005A42B7">
          <w:rPr>
            <w:rFonts w:ascii="Times New Roman" w:eastAsia="Times New Roman" w:hAnsi="Times New Roman" w:cs="Times New Roman"/>
            <w:sz w:val="24"/>
            <w:szCs w:val="24"/>
          </w:rPr>
          <w:t>Printing Supports</w:t>
        </w:r>
      </w:ins>
    </w:p>
    <w:p w:rsidR="005A42B7" w:rsidRPr="005A42B7" w:rsidRDefault="005A42B7" w:rsidP="005A42B7">
      <w:pPr>
        <w:spacing w:before="100" w:beforeAutospacing="1" w:after="100" w:afterAutospacing="1" w:line="240" w:lineRule="auto"/>
        <w:rPr>
          <w:ins w:id="1388" w:author="Unknown"/>
          <w:rFonts w:ascii="Times New Roman" w:eastAsia="Times New Roman" w:hAnsi="Times New Roman" w:cs="Times New Roman"/>
          <w:sz w:val="24"/>
          <w:szCs w:val="24"/>
        </w:rPr>
      </w:pPr>
      <w:ins w:id="1389" w:author="Unknown">
        <w:r w:rsidRPr="005A42B7">
          <w:rPr>
            <w:rFonts w:ascii="Times New Roman" w:eastAsia="Times New Roman" w:hAnsi="Times New Roman" w:cs="Times New Roman"/>
            <w:sz w:val="24"/>
            <w:szCs w:val="24"/>
          </w:rPr>
          <w:t>When installation will complete, your system will reboot. Jump for another Question.</w:t>
        </w:r>
      </w:ins>
    </w:p>
    <w:p w:rsidR="005A42B7" w:rsidRPr="005A42B7" w:rsidRDefault="005A42B7" w:rsidP="005A42B7">
      <w:pPr>
        <w:spacing w:before="100" w:beforeAutospacing="1" w:after="100" w:afterAutospacing="1" w:line="240" w:lineRule="auto"/>
        <w:outlineLvl w:val="1"/>
        <w:rPr>
          <w:rFonts w:ascii="Times New Roman" w:eastAsia="Times New Roman" w:hAnsi="Times New Roman" w:cs="Times New Roman"/>
          <w:b/>
          <w:bCs/>
          <w:sz w:val="36"/>
          <w:szCs w:val="36"/>
        </w:rPr>
      </w:pPr>
      <w:hyperlink r:id="rId1487" w:history="1">
        <w:r w:rsidRPr="005A42B7">
          <w:rPr>
            <w:rFonts w:ascii="Times New Roman" w:eastAsia="Times New Roman" w:hAnsi="Times New Roman" w:cs="Times New Roman"/>
            <w:b/>
            <w:bCs/>
            <w:color w:val="0000FF"/>
            <w:sz w:val="36"/>
            <w:szCs w:val="36"/>
            <w:u w:val="single"/>
          </w:rPr>
          <w:t xml:space="preserve">Install Linux via apache http web server step by step guide example and implementation </w:t>
        </w:r>
      </w:hyperlink>
    </w:p>
    <w:p w:rsidR="005A42B7" w:rsidRPr="005A42B7" w:rsidRDefault="005A42B7" w:rsidP="005A42B7">
      <w:pPr>
        <w:numPr>
          <w:ilvl w:val="0"/>
          <w:numId w:val="107"/>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noProof/>
          <w:color w:val="0000FF"/>
          <w:sz w:val="24"/>
          <w:szCs w:val="24"/>
        </w:rPr>
        <w:drawing>
          <wp:inline distT="0" distB="0" distL="0" distR="0">
            <wp:extent cx="142240" cy="166370"/>
            <wp:effectExtent l="19050" t="0" r="0" b="0"/>
            <wp:docPr id="870" name="Picture 870" descr="Print">
              <a:hlinkClick xmlns:a="http://schemas.openxmlformats.org/drawingml/2006/main" r:id="rId1488" tooltip="&quot;Prin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0" descr="Print">
                      <a:hlinkClick r:id="rId1488" tooltip="&quot;Print&quot;"/>
                    </pic:cNvPr>
                    <pic:cNvPicPr>
                      <a:picLocks noChangeAspect="1" noChangeArrowheads="1"/>
                    </pic:cNvPicPr>
                  </pic:nvPicPr>
                  <pic:blipFill>
                    <a:blip r:embed="rId44"/>
                    <a:srcRect/>
                    <a:stretch>
                      <a:fillRect/>
                    </a:stretch>
                  </pic:blipFill>
                  <pic:spPr bwMode="auto">
                    <a:xfrm>
                      <a:off x="0" y="0"/>
                      <a:ext cx="142240" cy="166370"/>
                    </a:xfrm>
                    <a:prstGeom prst="rect">
                      <a:avLst/>
                    </a:prstGeom>
                    <a:noFill/>
                    <a:ln w="9525">
                      <a:noFill/>
                      <a:miter lim="800000"/>
                      <a:headEnd/>
                      <a:tailEnd/>
                    </a:ln>
                  </pic:spPr>
                </pic:pic>
              </a:graphicData>
            </a:graphic>
          </wp:inline>
        </w:drawing>
      </w:r>
    </w:p>
    <w:p w:rsidR="005A42B7" w:rsidRPr="005A42B7" w:rsidRDefault="005A42B7" w:rsidP="005A42B7">
      <w:pPr>
        <w:spacing w:before="100" w:beforeAutospacing="1" w:after="100" w:afterAutospacing="1" w:line="240" w:lineRule="auto"/>
        <w:rPr>
          <w:ins w:id="1390" w:author="Unknown"/>
          <w:rFonts w:ascii="Times New Roman" w:eastAsia="Times New Roman" w:hAnsi="Times New Roman" w:cs="Times New Roman"/>
          <w:sz w:val="24"/>
          <w:szCs w:val="24"/>
        </w:rPr>
      </w:pPr>
      <w:ins w:id="1391" w:author="Unknown">
        <w:r w:rsidRPr="005A42B7">
          <w:rPr>
            <w:rFonts w:ascii="Times New Roman" w:eastAsia="Times New Roman" w:hAnsi="Times New Roman" w:cs="Times New Roman"/>
            <w:sz w:val="24"/>
            <w:szCs w:val="24"/>
          </w:rPr>
          <w:t xml:space="preserve">During the first phase of RHCE exam you are asked to install Linux via nfs or ftp or apache server. </w:t>
        </w:r>
        <w:proofErr w:type="gramStart"/>
        <w:r w:rsidRPr="005A42B7">
          <w:rPr>
            <w:rFonts w:ascii="Times New Roman" w:eastAsia="Times New Roman" w:hAnsi="Times New Roman" w:cs="Times New Roman"/>
            <w:sz w:val="24"/>
            <w:szCs w:val="24"/>
          </w:rPr>
          <w:t>you</w:t>
        </w:r>
        <w:proofErr w:type="gramEnd"/>
        <w:r w:rsidRPr="005A42B7">
          <w:rPr>
            <w:rFonts w:ascii="Times New Roman" w:eastAsia="Times New Roman" w:hAnsi="Times New Roman" w:cs="Times New Roman"/>
            <w:sz w:val="24"/>
            <w:szCs w:val="24"/>
          </w:rPr>
          <w:t xml:space="preserve"> will be provided a Linux boot disk and IP address and necessary directory name for installation. You need not to prepare server side on exam but here in this article we will configure both server and client </w:t>
        </w:r>
        <w:proofErr w:type="gramStart"/>
        <w:r w:rsidRPr="005A42B7">
          <w:rPr>
            <w:rFonts w:ascii="Times New Roman" w:eastAsia="Times New Roman" w:hAnsi="Times New Roman" w:cs="Times New Roman"/>
            <w:sz w:val="24"/>
            <w:szCs w:val="24"/>
          </w:rPr>
          <w:t>side .</w:t>
        </w:r>
        <w:proofErr w:type="gramEnd"/>
        <w:r w:rsidRPr="005A42B7">
          <w:rPr>
            <w:rFonts w:ascii="Times New Roman" w:eastAsia="Times New Roman" w:hAnsi="Times New Roman" w:cs="Times New Roman"/>
            <w:sz w:val="24"/>
            <w:szCs w:val="24"/>
          </w:rPr>
          <w:t xml:space="preserve"> We have configured nfs and ftp server for network </w:t>
        </w:r>
        <w:proofErr w:type="gramStart"/>
        <w:r w:rsidRPr="005A42B7">
          <w:rPr>
            <w:rFonts w:ascii="Times New Roman" w:eastAsia="Times New Roman" w:hAnsi="Times New Roman" w:cs="Times New Roman"/>
            <w:sz w:val="24"/>
            <w:szCs w:val="24"/>
          </w:rPr>
          <w:t>installation in our pervious article</w:t>
        </w:r>
        <w:proofErr w:type="gramEnd"/>
        <w:r w:rsidRPr="005A42B7">
          <w:rPr>
            <w:rFonts w:ascii="Times New Roman" w:eastAsia="Times New Roman" w:hAnsi="Times New Roman" w:cs="Times New Roman"/>
            <w:sz w:val="24"/>
            <w:szCs w:val="24"/>
          </w:rPr>
          <w:t xml:space="preserve"> you can check it.</w:t>
        </w:r>
      </w:ins>
    </w:p>
    <w:p w:rsidR="005A42B7" w:rsidRPr="005A42B7" w:rsidRDefault="005A42B7" w:rsidP="005A42B7">
      <w:pPr>
        <w:spacing w:before="100" w:beforeAutospacing="1" w:after="100" w:afterAutospacing="1" w:line="240" w:lineRule="auto"/>
        <w:rPr>
          <w:ins w:id="1392" w:author="Unknown"/>
          <w:rFonts w:ascii="Times New Roman" w:eastAsia="Times New Roman" w:hAnsi="Times New Roman" w:cs="Times New Roman"/>
          <w:sz w:val="24"/>
          <w:szCs w:val="24"/>
        </w:rPr>
      </w:pPr>
      <w:ins w:id="1393" w:author="Unknown">
        <w:r w:rsidRPr="005A42B7">
          <w:rPr>
            <w:rFonts w:ascii="Times New Roman" w:eastAsia="Times New Roman" w:hAnsi="Times New Roman" w:cs="Times New Roman"/>
            <w:sz w:val="24"/>
            <w:szCs w:val="24"/>
          </w:rPr>
          <w:t>In this practical we will show you How to prepare apache httpd server for network installation and further we will installation linux via apache httpd web server.</w:t>
        </w:r>
      </w:ins>
    </w:p>
    <w:p w:rsidR="005A42B7" w:rsidRPr="005A42B7" w:rsidRDefault="005A42B7" w:rsidP="005A42B7">
      <w:pPr>
        <w:spacing w:before="100" w:beforeAutospacing="1" w:after="100" w:afterAutospacing="1" w:line="240" w:lineRule="auto"/>
        <w:outlineLvl w:val="2"/>
        <w:rPr>
          <w:ins w:id="1394" w:author="Unknown"/>
          <w:rFonts w:ascii="Times New Roman" w:eastAsia="Times New Roman" w:hAnsi="Times New Roman" w:cs="Times New Roman"/>
          <w:b/>
          <w:bCs/>
          <w:sz w:val="27"/>
          <w:szCs w:val="27"/>
        </w:rPr>
      </w:pPr>
      <w:ins w:id="1395" w:author="Unknown">
        <w:r w:rsidRPr="005A42B7">
          <w:rPr>
            <w:rFonts w:ascii="Times New Roman" w:eastAsia="Times New Roman" w:hAnsi="Times New Roman" w:cs="Times New Roman"/>
            <w:b/>
            <w:bCs/>
            <w:sz w:val="27"/>
            <w:szCs w:val="27"/>
          </w:rPr>
          <w:t>RHCE Exam Questions</w:t>
        </w:r>
      </w:ins>
    </w:p>
    <w:p w:rsidR="005A42B7" w:rsidRPr="005A42B7" w:rsidRDefault="005A42B7" w:rsidP="005A42B7">
      <w:pPr>
        <w:spacing w:before="100" w:beforeAutospacing="1" w:after="100" w:afterAutospacing="1" w:line="240" w:lineRule="auto"/>
        <w:rPr>
          <w:ins w:id="1396" w:author="Unknown"/>
          <w:rFonts w:ascii="Times New Roman" w:eastAsia="Times New Roman" w:hAnsi="Times New Roman" w:cs="Times New Roman"/>
          <w:sz w:val="24"/>
          <w:szCs w:val="24"/>
        </w:rPr>
      </w:pPr>
      <w:ins w:id="1397" w:author="Unknown">
        <w:r w:rsidRPr="005A42B7">
          <w:rPr>
            <w:rFonts w:ascii="Times New Roman" w:eastAsia="Times New Roman" w:hAnsi="Times New Roman" w:cs="Times New Roman"/>
            <w:sz w:val="24"/>
            <w:szCs w:val="24"/>
          </w:rPr>
          <w:t>There is a HTTP server 192.168.0.254 and all required packages are dumped in /var/www/html/rhel5 of that server. Install the Redhat Enterprise Linux 5 by creating following partitions:</w:t>
        </w:r>
      </w:ins>
    </w:p>
    <w:p w:rsidR="005A42B7" w:rsidRPr="005A42B7" w:rsidRDefault="005A42B7" w:rsidP="005A42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ins w:id="1398" w:author="Unknown"/>
          <w:rFonts w:ascii="Courier New" w:eastAsia="Times New Roman" w:hAnsi="Courier New" w:cs="Courier New"/>
          <w:sz w:val="20"/>
          <w:szCs w:val="20"/>
        </w:rPr>
      </w:pPr>
      <w:ins w:id="1399" w:author="Unknown">
        <w:r w:rsidRPr="005A42B7">
          <w:rPr>
            <w:rFonts w:ascii="Courier New" w:eastAsia="Times New Roman" w:hAnsi="Courier New" w:cs="Courier New"/>
            <w:sz w:val="20"/>
            <w:szCs w:val="20"/>
          </w:rPr>
          <w:t xml:space="preserve"> / - 1048 /home - 1028 /boot - 512 /var - 1028 /usr - 2048 swap 2X256 (RAM SIZE) </w:t>
        </w:r>
      </w:ins>
    </w:p>
    <w:p w:rsidR="005A42B7" w:rsidRPr="005A42B7" w:rsidRDefault="005A42B7" w:rsidP="005A42B7">
      <w:pPr>
        <w:spacing w:before="100" w:beforeAutospacing="1" w:after="100" w:afterAutospacing="1" w:line="240" w:lineRule="auto"/>
        <w:outlineLvl w:val="2"/>
        <w:rPr>
          <w:ins w:id="1400" w:author="Unknown"/>
          <w:rFonts w:ascii="Times New Roman" w:eastAsia="Times New Roman" w:hAnsi="Times New Roman" w:cs="Times New Roman"/>
          <w:b/>
          <w:bCs/>
          <w:sz w:val="27"/>
          <w:szCs w:val="27"/>
        </w:rPr>
      </w:pPr>
      <w:proofErr w:type="gramStart"/>
      <w:ins w:id="1401" w:author="Unknown">
        <w:r w:rsidRPr="005A42B7">
          <w:rPr>
            <w:rFonts w:ascii="Times New Roman" w:eastAsia="Times New Roman" w:hAnsi="Times New Roman" w:cs="Times New Roman"/>
            <w:b/>
            <w:bCs/>
            <w:sz w:val="27"/>
            <w:szCs w:val="27"/>
          </w:rPr>
          <w:t>prepare</w:t>
        </w:r>
        <w:proofErr w:type="gramEnd"/>
        <w:r w:rsidRPr="005A42B7">
          <w:rPr>
            <w:rFonts w:ascii="Times New Roman" w:eastAsia="Times New Roman" w:hAnsi="Times New Roman" w:cs="Times New Roman"/>
            <w:b/>
            <w:bCs/>
            <w:sz w:val="27"/>
            <w:szCs w:val="27"/>
          </w:rPr>
          <w:t xml:space="preserve"> Linux server for network installation</w:t>
        </w:r>
      </w:ins>
    </w:p>
    <w:p w:rsidR="005A42B7" w:rsidRPr="005A42B7" w:rsidRDefault="005A42B7" w:rsidP="005A42B7">
      <w:pPr>
        <w:spacing w:before="100" w:beforeAutospacing="1" w:after="100" w:afterAutospacing="1" w:line="240" w:lineRule="auto"/>
        <w:rPr>
          <w:ins w:id="1402" w:author="Unknown"/>
          <w:rFonts w:ascii="Times New Roman" w:eastAsia="Times New Roman" w:hAnsi="Times New Roman" w:cs="Times New Roman"/>
          <w:sz w:val="24"/>
          <w:szCs w:val="24"/>
        </w:rPr>
      </w:pPr>
      <w:ins w:id="1403" w:author="Unknown">
        <w:r w:rsidRPr="005A42B7">
          <w:rPr>
            <w:rFonts w:ascii="Times New Roman" w:eastAsia="Times New Roman" w:hAnsi="Times New Roman" w:cs="Times New Roman"/>
            <w:sz w:val="24"/>
            <w:szCs w:val="24"/>
          </w:rPr>
          <w:t>For this practical we need two systems one linux server and one client system. These pre quests should be completed on Linux server.</w:t>
        </w:r>
      </w:ins>
    </w:p>
    <w:p w:rsidR="005A42B7" w:rsidRPr="005A42B7" w:rsidRDefault="005A42B7" w:rsidP="005A42B7">
      <w:pPr>
        <w:numPr>
          <w:ilvl w:val="0"/>
          <w:numId w:val="108"/>
        </w:numPr>
        <w:spacing w:before="100" w:beforeAutospacing="1" w:after="100" w:afterAutospacing="1" w:line="240" w:lineRule="auto"/>
        <w:rPr>
          <w:ins w:id="1404" w:author="Unknown"/>
          <w:rFonts w:ascii="Times New Roman" w:eastAsia="Times New Roman" w:hAnsi="Times New Roman" w:cs="Times New Roman"/>
          <w:sz w:val="24"/>
          <w:szCs w:val="24"/>
        </w:rPr>
      </w:pPr>
      <w:ins w:id="1405" w:author="Unknown">
        <w:r w:rsidRPr="005A42B7">
          <w:rPr>
            <w:rFonts w:ascii="Times New Roman" w:eastAsia="Times New Roman" w:hAnsi="Times New Roman" w:cs="Times New Roman"/>
            <w:sz w:val="24"/>
            <w:szCs w:val="24"/>
          </w:rPr>
          <w:lastRenderedPageBreak/>
          <w:t>Linux server should be configured with hostname Server.example.com and IP address 192.168.0.254</w:t>
        </w:r>
        <w:r w:rsidRPr="005A42B7">
          <w:rPr>
            <w:rFonts w:ascii="Times New Roman" w:eastAsia="Times New Roman" w:hAnsi="Times New Roman" w:cs="Times New Roman"/>
            <w:sz w:val="24"/>
            <w:szCs w:val="24"/>
          </w:rPr>
          <w:br/>
        </w:r>
      </w:ins>
      <w:r>
        <w:rPr>
          <w:rFonts w:ascii="Times New Roman" w:eastAsia="Times New Roman" w:hAnsi="Times New Roman" w:cs="Times New Roman"/>
          <w:noProof/>
          <w:sz w:val="24"/>
          <w:szCs w:val="24"/>
        </w:rPr>
        <w:drawing>
          <wp:inline distT="0" distB="0" distL="0" distR="0">
            <wp:extent cx="4702810" cy="2458085"/>
            <wp:effectExtent l="19050" t="0" r="2540" b="0"/>
            <wp:docPr id="871" name="Picture 871" descr="http://computernetworkingnotes.com/images/rhce_certification/image/ass44_check_hostna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1" descr="http://computernetworkingnotes.com/images/rhce_certification/image/ass44_check_hostname.jpg"/>
                    <pic:cNvPicPr>
                      <a:picLocks noChangeAspect="1" noChangeArrowheads="1"/>
                    </pic:cNvPicPr>
                  </pic:nvPicPr>
                  <pic:blipFill>
                    <a:blip r:embed="rId1475"/>
                    <a:srcRect/>
                    <a:stretch>
                      <a:fillRect/>
                    </a:stretch>
                  </pic:blipFill>
                  <pic:spPr bwMode="auto">
                    <a:xfrm>
                      <a:off x="0" y="0"/>
                      <a:ext cx="4702810" cy="2458085"/>
                    </a:xfrm>
                    <a:prstGeom prst="rect">
                      <a:avLst/>
                    </a:prstGeom>
                    <a:noFill/>
                    <a:ln w="9525">
                      <a:noFill/>
                      <a:miter lim="800000"/>
                      <a:headEnd/>
                      <a:tailEnd/>
                    </a:ln>
                  </pic:spPr>
                </pic:pic>
              </a:graphicData>
            </a:graphic>
          </wp:inline>
        </w:drawing>
      </w:r>
    </w:p>
    <w:p w:rsidR="005A42B7" w:rsidRPr="005A42B7" w:rsidRDefault="005A42B7" w:rsidP="005A42B7">
      <w:pPr>
        <w:numPr>
          <w:ilvl w:val="0"/>
          <w:numId w:val="108"/>
        </w:numPr>
        <w:spacing w:before="100" w:beforeAutospacing="1" w:after="100" w:afterAutospacing="1" w:line="240" w:lineRule="auto"/>
        <w:rPr>
          <w:ins w:id="1406" w:author="Unknown"/>
          <w:rFonts w:ascii="Times New Roman" w:eastAsia="Times New Roman" w:hAnsi="Times New Roman" w:cs="Times New Roman"/>
          <w:sz w:val="24"/>
          <w:szCs w:val="24"/>
        </w:rPr>
      </w:pPr>
      <w:ins w:id="1407" w:author="Unknown">
        <w:r w:rsidRPr="005A42B7">
          <w:rPr>
            <w:rFonts w:ascii="Times New Roman" w:eastAsia="Times New Roman" w:hAnsi="Times New Roman" w:cs="Times New Roman"/>
            <w:sz w:val="24"/>
            <w:szCs w:val="24"/>
          </w:rPr>
          <w:t>DHCP and HTTP server should be configured and httpd and dhcpd service should be in running status</w:t>
        </w:r>
        <w:r w:rsidRPr="005A42B7">
          <w:rPr>
            <w:rFonts w:ascii="Times New Roman" w:eastAsia="Times New Roman" w:hAnsi="Times New Roman" w:cs="Times New Roman"/>
            <w:sz w:val="24"/>
            <w:szCs w:val="24"/>
          </w:rPr>
          <w:br/>
        </w:r>
      </w:ins>
      <w:r>
        <w:rPr>
          <w:rFonts w:ascii="Times New Roman" w:eastAsia="Times New Roman" w:hAnsi="Times New Roman" w:cs="Times New Roman"/>
          <w:noProof/>
          <w:sz w:val="24"/>
          <w:szCs w:val="24"/>
        </w:rPr>
        <w:drawing>
          <wp:inline distT="0" distB="0" distL="0" distR="0">
            <wp:extent cx="5795010" cy="617220"/>
            <wp:effectExtent l="19050" t="0" r="0" b="0"/>
            <wp:docPr id="872" name="Picture 872" descr="service httpd rest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2" descr="service httpd restart"/>
                    <pic:cNvPicPr>
                      <a:picLocks noChangeAspect="1" noChangeArrowheads="1"/>
                    </pic:cNvPicPr>
                  </pic:nvPicPr>
                  <pic:blipFill>
                    <a:blip r:embed="rId103"/>
                    <a:srcRect/>
                    <a:stretch>
                      <a:fillRect/>
                    </a:stretch>
                  </pic:blipFill>
                  <pic:spPr bwMode="auto">
                    <a:xfrm>
                      <a:off x="0" y="0"/>
                      <a:ext cx="5795010" cy="617220"/>
                    </a:xfrm>
                    <a:prstGeom prst="rect">
                      <a:avLst/>
                    </a:prstGeom>
                    <a:noFill/>
                    <a:ln w="9525">
                      <a:noFill/>
                      <a:miter lim="800000"/>
                      <a:headEnd/>
                      <a:tailEnd/>
                    </a:ln>
                  </pic:spPr>
                </pic:pic>
              </a:graphicData>
            </a:graphic>
          </wp:inline>
        </w:drawing>
      </w:r>
    </w:p>
    <w:p w:rsidR="005A42B7" w:rsidRPr="005A42B7" w:rsidRDefault="005A42B7" w:rsidP="005A42B7">
      <w:pPr>
        <w:spacing w:before="100" w:beforeAutospacing="1" w:after="100" w:afterAutospacing="1" w:line="240" w:lineRule="auto"/>
        <w:outlineLvl w:val="2"/>
        <w:rPr>
          <w:ins w:id="1408" w:author="Unknown"/>
          <w:rFonts w:ascii="Times New Roman" w:eastAsia="Times New Roman" w:hAnsi="Times New Roman" w:cs="Times New Roman"/>
          <w:b/>
          <w:bCs/>
          <w:sz w:val="27"/>
          <w:szCs w:val="27"/>
        </w:rPr>
      </w:pPr>
      <w:ins w:id="1409" w:author="Unknown">
        <w:r w:rsidRPr="005A42B7">
          <w:rPr>
            <w:rFonts w:ascii="Times New Roman" w:eastAsia="Times New Roman" w:hAnsi="Times New Roman" w:cs="Times New Roman"/>
            <w:b/>
            <w:bCs/>
            <w:sz w:val="27"/>
            <w:szCs w:val="27"/>
          </w:rPr>
          <w:t>Prepare HTTP server for network installation</w:t>
        </w:r>
      </w:ins>
    </w:p>
    <w:p w:rsidR="005A42B7" w:rsidRPr="005A42B7" w:rsidRDefault="005A42B7" w:rsidP="005A42B7">
      <w:pPr>
        <w:spacing w:before="100" w:beforeAutospacing="1" w:after="100" w:afterAutospacing="1" w:line="240" w:lineRule="auto"/>
        <w:rPr>
          <w:ins w:id="1410" w:author="Unknown"/>
          <w:rFonts w:ascii="Times New Roman" w:eastAsia="Times New Roman" w:hAnsi="Times New Roman" w:cs="Times New Roman"/>
          <w:sz w:val="24"/>
          <w:szCs w:val="24"/>
        </w:rPr>
      </w:pPr>
      <w:ins w:id="1411" w:author="Unknown">
        <w:r w:rsidRPr="005A42B7">
          <w:rPr>
            <w:rFonts w:ascii="Times New Roman" w:eastAsia="Times New Roman" w:hAnsi="Times New Roman" w:cs="Times New Roman"/>
            <w:sz w:val="24"/>
            <w:szCs w:val="24"/>
          </w:rPr>
          <w:t>By default document root for http server is /var/www/html. So create a directory here with name rhel5 and make the dump of RHEL CD in it and restart the httpd service.</w:t>
        </w:r>
      </w:ins>
    </w:p>
    <w:p w:rsidR="005A42B7" w:rsidRPr="005A42B7" w:rsidRDefault="005A42B7" w:rsidP="005A42B7">
      <w:pPr>
        <w:spacing w:before="100" w:beforeAutospacing="1" w:after="100" w:afterAutospacing="1" w:line="240" w:lineRule="auto"/>
        <w:rPr>
          <w:ins w:id="1412" w:author="Unknown"/>
          <w:rFonts w:ascii="Times New Roman" w:eastAsia="Times New Roman" w:hAnsi="Times New Roman" w:cs="Times New Roman"/>
          <w:sz w:val="24"/>
          <w:szCs w:val="24"/>
        </w:rPr>
      </w:pPr>
      <w:proofErr w:type="gramStart"/>
      <w:ins w:id="1413" w:author="Unknown">
        <w:r w:rsidRPr="005A42B7">
          <w:rPr>
            <w:rFonts w:ascii="Times New Roman" w:eastAsia="Times New Roman" w:hAnsi="Times New Roman" w:cs="Times New Roman"/>
            <w:sz w:val="24"/>
            <w:szCs w:val="24"/>
          </w:rPr>
          <w:t>create</w:t>
        </w:r>
        <w:proofErr w:type="gramEnd"/>
        <w:r w:rsidRPr="005A42B7">
          <w:rPr>
            <w:rFonts w:ascii="Times New Roman" w:eastAsia="Times New Roman" w:hAnsi="Times New Roman" w:cs="Times New Roman"/>
            <w:sz w:val="24"/>
            <w:szCs w:val="24"/>
          </w:rPr>
          <w:t xml:space="preserve"> dump of RHEL disk to /var/www/html/rhel5 and restart httpd service </w:t>
        </w:r>
        <w:r w:rsidRPr="005A42B7">
          <w:rPr>
            <w:rFonts w:ascii="Times New Roman" w:eastAsia="Times New Roman" w:hAnsi="Times New Roman" w:cs="Times New Roman"/>
            <w:sz w:val="24"/>
            <w:szCs w:val="24"/>
          </w:rPr>
          <w:br/>
        </w:r>
      </w:ins>
      <w:r>
        <w:rPr>
          <w:rFonts w:ascii="Times New Roman" w:eastAsia="Times New Roman" w:hAnsi="Times New Roman" w:cs="Times New Roman"/>
          <w:noProof/>
          <w:sz w:val="24"/>
          <w:szCs w:val="24"/>
        </w:rPr>
        <w:drawing>
          <wp:inline distT="0" distB="0" distL="0" distR="0">
            <wp:extent cx="5949315" cy="949960"/>
            <wp:effectExtent l="19050" t="0" r="0" b="0"/>
            <wp:docPr id="873" name="Picture 873" descr="dump or RH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3" descr="dump or RHEL"/>
                    <pic:cNvPicPr>
                      <a:picLocks noChangeAspect="1" noChangeArrowheads="1"/>
                    </pic:cNvPicPr>
                  </pic:nvPicPr>
                  <pic:blipFill>
                    <a:blip r:embed="rId1489"/>
                    <a:srcRect/>
                    <a:stretch>
                      <a:fillRect/>
                    </a:stretch>
                  </pic:blipFill>
                  <pic:spPr bwMode="auto">
                    <a:xfrm>
                      <a:off x="0" y="0"/>
                      <a:ext cx="5949315" cy="949960"/>
                    </a:xfrm>
                    <a:prstGeom prst="rect">
                      <a:avLst/>
                    </a:prstGeom>
                    <a:noFill/>
                    <a:ln w="9525">
                      <a:noFill/>
                      <a:miter lim="800000"/>
                      <a:headEnd/>
                      <a:tailEnd/>
                    </a:ln>
                  </pic:spPr>
                </pic:pic>
              </a:graphicData>
            </a:graphic>
          </wp:inline>
        </w:drawing>
      </w:r>
      <w:ins w:id="1414" w:author="Unknown">
        <w:r w:rsidRPr="005A42B7">
          <w:rPr>
            <w:rFonts w:ascii="Times New Roman" w:eastAsia="Times New Roman" w:hAnsi="Times New Roman" w:cs="Times New Roman"/>
            <w:sz w:val="24"/>
            <w:szCs w:val="24"/>
          </w:rPr>
          <w:br/>
        </w:r>
      </w:ins>
      <w:r>
        <w:rPr>
          <w:rFonts w:ascii="Times New Roman" w:eastAsia="Times New Roman" w:hAnsi="Times New Roman" w:cs="Times New Roman"/>
          <w:noProof/>
          <w:sz w:val="24"/>
          <w:szCs w:val="24"/>
        </w:rPr>
        <w:drawing>
          <wp:inline distT="0" distB="0" distL="0" distR="0">
            <wp:extent cx="5949315" cy="617220"/>
            <wp:effectExtent l="19050" t="0" r="0" b="0"/>
            <wp:docPr id="874" name="Picture 874" descr="service httpd rest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4" descr="service httpd restart"/>
                    <pic:cNvPicPr>
                      <a:picLocks noChangeAspect="1" noChangeArrowheads="1"/>
                    </pic:cNvPicPr>
                  </pic:nvPicPr>
                  <pic:blipFill>
                    <a:blip r:embed="rId103"/>
                    <a:srcRect/>
                    <a:stretch>
                      <a:fillRect/>
                    </a:stretch>
                  </pic:blipFill>
                  <pic:spPr bwMode="auto">
                    <a:xfrm>
                      <a:off x="0" y="0"/>
                      <a:ext cx="5949315" cy="617220"/>
                    </a:xfrm>
                    <a:prstGeom prst="rect">
                      <a:avLst/>
                    </a:prstGeom>
                    <a:noFill/>
                    <a:ln w="9525">
                      <a:noFill/>
                      <a:miter lim="800000"/>
                      <a:headEnd/>
                      <a:tailEnd/>
                    </a:ln>
                  </pic:spPr>
                </pic:pic>
              </a:graphicData>
            </a:graphic>
          </wp:inline>
        </w:drawing>
      </w:r>
    </w:p>
    <w:p w:rsidR="005A42B7" w:rsidRPr="005A42B7" w:rsidRDefault="005A42B7" w:rsidP="005A42B7">
      <w:pPr>
        <w:spacing w:before="100" w:beforeAutospacing="1" w:after="100" w:afterAutospacing="1" w:line="240" w:lineRule="auto"/>
        <w:rPr>
          <w:ins w:id="1415" w:author="Unknown"/>
          <w:rFonts w:ascii="Times New Roman" w:eastAsia="Times New Roman" w:hAnsi="Times New Roman" w:cs="Times New Roman"/>
          <w:sz w:val="24"/>
          <w:szCs w:val="24"/>
        </w:rPr>
      </w:pPr>
      <w:ins w:id="1416" w:author="Unknown">
        <w:r w:rsidRPr="005A42B7">
          <w:rPr>
            <w:rFonts w:ascii="Times New Roman" w:eastAsia="Times New Roman" w:hAnsi="Times New Roman" w:cs="Times New Roman"/>
            <w:sz w:val="24"/>
            <w:szCs w:val="24"/>
          </w:rPr>
          <w:t>We have prepared HTTP server for network installation.</w:t>
        </w:r>
      </w:ins>
    </w:p>
    <w:p w:rsidR="005A42B7" w:rsidRPr="005A42B7" w:rsidRDefault="005A42B7" w:rsidP="005A42B7">
      <w:pPr>
        <w:spacing w:before="100" w:beforeAutospacing="1" w:after="100" w:afterAutospacing="1" w:line="240" w:lineRule="auto"/>
        <w:outlineLvl w:val="2"/>
        <w:rPr>
          <w:ins w:id="1417" w:author="Unknown"/>
          <w:rFonts w:ascii="Times New Roman" w:eastAsia="Times New Roman" w:hAnsi="Times New Roman" w:cs="Times New Roman"/>
          <w:b/>
          <w:bCs/>
          <w:sz w:val="27"/>
          <w:szCs w:val="27"/>
        </w:rPr>
      </w:pPr>
      <w:ins w:id="1418" w:author="Unknown">
        <w:r w:rsidRPr="005A42B7">
          <w:rPr>
            <w:rFonts w:ascii="Times New Roman" w:eastAsia="Times New Roman" w:hAnsi="Times New Roman" w:cs="Times New Roman"/>
            <w:b/>
            <w:bCs/>
            <w:sz w:val="27"/>
            <w:szCs w:val="27"/>
          </w:rPr>
          <w:t>Configure Client for network installation via web server</w:t>
        </w:r>
      </w:ins>
    </w:p>
    <w:p w:rsidR="005A42B7" w:rsidRPr="005A42B7" w:rsidRDefault="005A42B7" w:rsidP="005A42B7">
      <w:pPr>
        <w:spacing w:before="100" w:beforeAutospacing="1" w:after="100" w:afterAutospacing="1" w:line="240" w:lineRule="auto"/>
        <w:rPr>
          <w:ins w:id="1419" w:author="Unknown"/>
          <w:rFonts w:ascii="Times New Roman" w:eastAsia="Times New Roman" w:hAnsi="Times New Roman" w:cs="Times New Roman"/>
          <w:sz w:val="24"/>
          <w:szCs w:val="24"/>
        </w:rPr>
      </w:pPr>
      <w:ins w:id="1420" w:author="Unknown">
        <w:r w:rsidRPr="005A42B7">
          <w:rPr>
            <w:rFonts w:ascii="Times New Roman" w:eastAsia="Times New Roman" w:hAnsi="Times New Roman" w:cs="Times New Roman"/>
            <w:sz w:val="24"/>
            <w:szCs w:val="24"/>
          </w:rPr>
          <w:t xml:space="preserve">Boot system with Linux boot CD, </w:t>
        </w:r>
        <w:proofErr w:type="gramStart"/>
        <w:r w:rsidRPr="005A42B7">
          <w:rPr>
            <w:rFonts w:ascii="Times New Roman" w:eastAsia="Times New Roman" w:hAnsi="Times New Roman" w:cs="Times New Roman"/>
            <w:sz w:val="24"/>
            <w:szCs w:val="24"/>
          </w:rPr>
          <w:t>[ disk</w:t>
        </w:r>
        <w:proofErr w:type="gramEnd"/>
        <w:r w:rsidRPr="005A42B7">
          <w:rPr>
            <w:rFonts w:ascii="Times New Roman" w:eastAsia="Times New Roman" w:hAnsi="Times New Roman" w:cs="Times New Roman"/>
            <w:sz w:val="24"/>
            <w:szCs w:val="24"/>
          </w:rPr>
          <w:t xml:space="preserve"> will be provided by examiner] Give linux askmethod command on boot prompt </w:t>
        </w:r>
        <w:r w:rsidRPr="005A42B7">
          <w:rPr>
            <w:rFonts w:ascii="Times New Roman" w:eastAsia="Times New Roman" w:hAnsi="Times New Roman" w:cs="Times New Roman"/>
            <w:sz w:val="24"/>
            <w:szCs w:val="24"/>
          </w:rPr>
          <w:br/>
        </w:r>
      </w:ins>
      <w:r>
        <w:rPr>
          <w:rFonts w:ascii="Times New Roman" w:eastAsia="Times New Roman" w:hAnsi="Times New Roman" w:cs="Times New Roman"/>
          <w:noProof/>
          <w:sz w:val="24"/>
          <w:szCs w:val="24"/>
        </w:rPr>
        <w:lastRenderedPageBreak/>
        <w:drawing>
          <wp:inline distT="0" distB="0" distL="0" distR="0">
            <wp:extent cx="3645535" cy="2232660"/>
            <wp:effectExtent l="19050" t="0" r="0" b="0"/>
            <wp:docPr id="875" name="Picture 875" descr="linux askmeth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5" descr="linux askmethod"/>
                    <pic:cNvPicPr>
                      <a:picLocks noChangeAspect="1" noChangeArrowheads="1"/>
                    </pic:cNvPicPr>
                  </pic:nvPicPr>
                  <pic:blipFill>
                    <a:blip r:embed="rId1478"/>
                    <a:srcRect/>
                    <a:stretch>
                      <a:fillRect/>
                    </a:stretch>
                  </pic:blipFill>
                  <pic:spPr bwMode="auto">
                    <a:xfrm>
                      <a:off x="0" y="0"/>
                      <a:ext cx="3645535" cy="2232660"/>
                    </a:xfrm>
                    <a:prstGeom prst="rect">
                      <a:avLst/>
                    </a:prstGeom>
                    <a:noFill/>
                    <a:ln w="9525">
                      <a:noFill/>
                      <a:miter lim="800000"/>
                      <a:headEnd/>
                      <a:tailEnd/>
                    </a:ln>
                  </pic:spPr>
                </pic:pic>
              </a:graphicData>
            </a:graphic>
          </wp:inline>
        </w:drawing>
      </w:r>
      <w:ins w:id="1421" w:author="Unknown">
        <w:r w:rsidRPr="005A42B7">
          <w:rPr>
            <w:rFonts w:ascii="Times New Roman" w:eastAsia="Times New Roman" w:hAnsi="Times New Roman" w:cs="Times New Roman"/>
            <w:sz w:val="24"/>
            <w:szCs w:val="24"/>
          </w:rPr>
          <w:br/>
          <w:t xml:space="preserve">Select language to English </w:t>
        </w:r>
        <w:r w:rsidRPr="005A42B7">
          <w:rPr>
            <w:rFonts w:ascii="Times New Roman" w:eastAsia="Times New Roman" w:hAnsi="Times New Roman" w:cs="Times New Roman"/>
            <w:sz w:val="24"/>
            <w:szCs w:val="24"/>
          </w:rPr>
          <w:br/>
        </w:r>
      </w:ins>
      <w:r>
        <w:rPr>
          <w:rFonts w:ascii="Times New Roman" w:eastAsia="Times New Roman" w:hAnsi="Times New Roman" w:cs="Times New Roman"/>
          <w:noProof/>
          <w:sz w:val="24"/>
          <w:szCs w:val="24"/>
        </w:rPr>
        <w:drawing>
          <wp:inline distT="0" distB="0" distL="0" distR="0">
            <wp:extent cx="3122930" cy="2921635"/>
            <wp:effectExtent l="19050" t="0" r="1270" b="0"/>
            <wp:docPr id="876" name="Picture 876" descr="Select language to Engli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6" descr="Select language to English"/>
                    <pic:cNvPicPr>
                      <a:picLocks noChangeAspect="1" noChangeArrowheads="1"/>
                    </pic:cNvPicPr>
                  </pic:nvPicPr>
                  <pic:blipFill>
                    <a:blip r:embed="rId1479"/>
                    <a:srcRect/>
                    <a:stretch>
                      <a:fillRect/>
                    </a:stretch>
                  </pic:blipFill>
                  <pic:spPr bwMode="auto">
                    <a:xfrm>
                      <a:off x="0" y="0"/>
                      <a:ext cx="3122930" cy="2921635"/>
                    </a:xfrm>
                    <a:prstGeom prst="rect">
                      <a:avLst/>
                    </a:prstGeom>
                    <a:noFill/>
                    <a:ln w="9525">
                      <a:noFill/>
                      <a:miter lim="800000"/>
                      <a:headEnd/>
                      <a:tailEnd/>
                    </a:ln>
                  </pic:spPr>
                </pic:pic>
              </a:graphicData>
            </a:graphic>
          </wp:inline>
        </w:drawing>
      </w:r>
      <w:ins w:id="1422" w:author="Unknown">
        <w:r w:rsidRPr="005A42B7">
          <w:rPr>
            <w:rFonts w:ascii="Times New Roman" w:eastAsia="Times New Roman" w:hAnsi="Times New Roman" w:cs="Times New Roman"/>
            <w:sz w:val="24"/>
            <w:szCs w:val="24"/>
          </w:rPr>
          <w:br/>
          <w:t xml:space="preserve">Select Keyboard layout to US </w:t>
        </w:r>
        <w:r w:rsidRPr="005A42B7">
          <w:rPr>
            <w:rFonts w:ascii="Times New Roman" w:eastAsia="Times New Roman" w:hAnsi="Times New Roman" w:cs="Times New Roman"/>
            <w:sz w:val="24"/>
            <w:szCs w:val="24"/>
          </w:rPr>
          <w:br/>
        </w:r>
      </w:ins>
      <w:r>
        <w:rPr>
          <w:rFonts w:ascii="Times New Roman" w:eastAsia="Times New Roman" w:hAnsi="Times New Roman" w:cs="Times New Roman"/>
          <w:noProof/>
          <w:sz w:val="24"/>
          <w:szCs w:val="24"/>
        </w:rPr>
        <w:drawing>
          <wp:inline distT="0" distB="0" distL="0" distR="0">
            <wp:extent cx="3348990" cy="2517775"/>
            <wp:effectExtent l="19050" t="0" r="3810" b="0"/>
            <wp:docPr id="877" name="Picture 877" descr="Select Keyboard layout to 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7" descr="Select Keyboard layout to US"/>
                    <pic:cNvPicPr>
                      <a:picLocks noChangeAspect="1" noChangeArrowheads="1"/>
                    </pic:cNvPicPr>
                  </pic:nvPicPr>
                  <pic:blipFill>
                    <a:blip r:embed="rId1480"/>
                    <a:srcRect/>
                    <a:stretch>
                      <a:fillRect/>
                    </a:stretch>
                  </pic:blipFill>
                  <pic:spPr bwMode="auto">
                    <a:xfrm>
                      <a:off x="0" y="0"/>
                      <a:ext cx="3348990" cy="2517775"/>
                    </a:xfrm>
                    <a:prstGeom prst="rect">
                      <a:avLst/>
                    </a:prstGeom>
                    <a:noFill/>
                    <a:ln w="9525">
                      <a:noFill/>
                      <a:miter lim="800000"/>
                      <a:headEnd/>
                      <a:tailEnd/>
                    </a:ln>
                  </pic:spPr>
                </pic:pic>
              </a:graphicData>
            </a:graphic>
          </wp:inline>
        </w:drawing>
      </w:r>
    </w:p>
    <w:p w:rsidR="005A42B7" w:rsidRPr="005A42B7" w:rsidRDefault="005A42B7" w:rsidP="005A42B7">
      <w:pPr>
        <w:spacing w:before="100" w:beforeAutospacing="1" w:after="100" w:afterAutospacing="1" w:line="240" w:lineRule="auto"/>
        <w:rPr>
          <w:ins w:id="1423" w:author="Unknown"/>
          <w:rFonts w:ascii="Times New Roman" w:eastAsia="Times New Roman" w:hAnsi="Times New Roman" w:cs="Times New Roman"/>
          <w:sz w:val="24"/>
          <w:szCs w:val="24"/>
        </w:rPr>
      </w:pPr>
      <w:ins w:id="1424" w:author="Unknown">
        <w:r w:rsidRPr="005A42B7">
          <w:rPr>
            <w:rFonts w:ascii="Times New Roman" w:eastAsia="Times New Roman" w:hAnsi="Times New Roman" w:cs="Times New Roman"/>
            <w:sz w:val="24"/>
            <w:szCs w:val="24"/>
          </w:rPr>
          <w:lastRenderedPageBreak/>
          <w:t>Select install method HTTP to install via web server</w:t>
        </w:r>
      </w:ins>
    </w:p>
    <w:p w:rsidR="005A42B7" w:rsidRPr="005A42B7" w:rsidRDefault="005A42B7" w:rsidP="005A42B7">
      <w:pPr>
        <w:spacing w:before="100" w:beforeAutospacing="1" w:after="100" w:afterAutospacing="1" w:line="240" w:lineRule="auto"/>
        <w:rPr>
          <w:ins w:id="1425" w:author="Unknown"/>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3147060" cy="2636520"/>
            <wp:effectExtent l="19050" t="0" r="0" b="0"/>
            <wp:docPr id="878" name="Picture 878" descr="select method to htt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8" descr="select method to http"/>
                    <pic:cNvPicPr>
                      <a:picLocks noChangeAspect="1" noChangeArrowheads="1"/>
                    </pic:cNvPicPr>
                  </pic:nvPicPr>
                  <pic:blipFill>
                    <a:blip r:embed="rId1490"/>
                    <a:srcRect/>
                    <a:stretch>
                      <a:fillRect/>
                    </a:stretch>
                  </pic:blipFill>
                  <pic:spPr bwMode="auto">
                    <a:xfrm>
                      <a:off x="0" y="0"/>
                      <a:ext cx="3147060" cy="2636520"/>
                    </a:xfrm>
                    <a:prstGeom prst="rect">
                      <a:avLst/>
                    </a:prstGeom>
                    <a:noFill/>
                    <a:ln w="9525">
                      <a:noFill/>
                      <a:miter lim="800000"/>
                      <a:headEnd/>
                      <a:tailEnd/>
                    </a:ln>
                  </pic:spPr>
                </pic:pic>
              </a:graphicData>
            </a:graphic>
          </wp:inline>
        </w:drawing>
      </w:r>
    </w:p>
    <w:p w:rsidR="005A42B7" w:rsidRPr="005A42B7" w:rsidRDefault="005A42B7" w:rsidP="005A42B7">
      <w:pPr>
        <w:spacing w:before="100" w:beforeAutospacing="1" w:after="100" w:afterAutospacing="1" w:line="240" w:lineRule="auto"/>
        <w:rPr>
          <w:ins w:id="1426" w:author="Unknown"/>
          <w:rFonts w:ascii="Times New Roman" w:eastAsia="Times New Roman" w:hAnsi="Times New Roman" w:cs="Times New Roman"/>
          <w:sz w:val="24"/>
          <w:szCs w:val="24"/>
        </w:rPr>
      </w:pPr>
      <w:ins w:id="1427" w:author="Unknown">
        <w:r w:rsidRPr="005A42B7">
          <w:rPr>
            <w:rFonts w:ascii="Times New Roman" w:eastAsia="Times New Roman" w:hAnsi="Times New Roman" w:cs="Times New Roman"/>
            <w:sz w:val="24"/>
            <w:szCs w:val="24"/>
          </w:rPr>
          <w:t>At this point you can remove Linux boot disk form CDROM as we installing linux from http server.</w:t>
        </w:r>
      </w:ins>
    </w:p>
    <w:p w:rsidR="005A42B7" w:rsidRPr="005A42B7" w:rsidRDefault="005A42B7" w:rsidP="005A42B7">
      <w:pPr>
        <w:spacing w:before="100" w:beforeAutospacing="1" w:after="100" w:afterAutospacing="1" w:line="240" w:lineRule="auto"/>
        <w:rPr>
          <w:ins w:id="1428" w:author="Unknown"/>
          <w:rFonts w:ascii="Times New Roman" w:eastAsia="Times New Roman" w:hAnsi="Times New Roman" w:cs="Times New Roman"/>
          <w:sz w:val="24"/>
          <w:szCs w:val="24"/>
        </w:rPr>
      </w:pPr>
      <w:ins w:id="1429" w:author="Unknown">
        <w:r w:rsidRPr="005A42B7">
          <w:rPr>
            <w:rFonts w:ascii="Times New Roman" w:eastAsia="Times New Roman" w:hAnsi="Times New Roman" w:cs="Times New Roman"/>
            <w:sz w:val="24"/>
            <w:szCs w:val="24"/>
          </w:rPr>
          <w:t>Select Enable IPv4 supports and select dynamic ip configuration [ we have configured dhcp server on linux server so ip will be automatically retrieve ]</w:t>
        </w:r>
        <w:r w:rsidRPr="005A42B7">
          <w:rPr>
            <w:rFonts w:ascii="Times New Roman" w:eastAsia="Times New Roman" w:hAnsi="Times New Roman" w:cs="Times New Roman"/>
            <w:sz w:val="24"/>
            <w:szCs w:val="24"/>
          </w:rPr>
          <w:br/>
        </w:r>
      </w:ins>
      <w:r>
        <w:rPr>
          <w:rFonts w:ascii="Times New Roman" w:eastAsia="Times New Roman" w:hAnsi="Times New Roman" w:cs="Times New Roman"/>
          <w:noProof/>
          <w:sz w:val="24"/>
          <w:szCs w:val="24"/>
        </w:rPr>
        <w:drawing>
          <wp:inline distT="0" distB="0" distL="0" distR="0">
            <wp:extent cx="3883025" cy="2220595"/>
            <wp:effectExtent l="19050" t="0" r="3175" b="0"/>
            <wp:docPr id="879" name="Picture 879" descr="ip configu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9" descr="ip configuration"/>
                    <pic:cNvPicPr>
                      <a:picLocks noChangeAspect="1" noChangeArrowheads="1"/>
                    </pic:cNvPicPr>
                  </pic:nvPicPr>
                  <pic:blipFill>
                    <a:blip r:embed="rId1482"/>
                    <a:srcRect/>
                    <a:stretch>
                      <a:fillRect/>
                    </a:stretch>
                  </pic:blipFill>
                  <pic:spPr bwMode="auto">
                    <a:xfrm>
                      <a:off x="0" y="0"/>
                      <a:ext cx="3883025" cy="2220595"/>
                    </a:xfrm>
                    <a:prstGeom prst="rect">
                      <a:avLst/>
                    </a:prstGeom>
                    <a:noFill/>
                    <a:ln w="9525">
                      <a:noFill/>
                      <a:miter lim="800000"/>
                      <a:headEnd/>
                      <a:tailEnd/>
                    </a:ln>
                  </pic:spPr>
                </pic:pic>
              </a:graphicData>
            </a:graphic>
          </wp:inline>
        </w:drawing>
      </w:r>
      <w:ins w:id="1430" w:author="Unknown">
        <w:r w:rsidRPr="005A42B7">
          <w:rPr>
            <w:rFonts w:ascii="Times New Roman" w:eastAsia="Times New Roman" w:hAnsi="Times New Roman" w:cs="Times New Roman"/>
            <w:sz w:val="24"/>
            <w:szCs w:val="24"/>
          </w:rPr>
          <w:br/>
          <w:t xml:space="preserve">Give to ip address of web server in website name and rhel5 in directory name </w:t>
        </w:r>
        <w:r w:rsidRPr="005A42B7">
          <w:rPr>
            <w:rFonts w:ascii="Times New Roman" w:eastAsia="Times New Roman" w:hAnsi="Times New Roman" w:cs="Times New Roman"/>
            <w:sz w:val="24"/>
            <w:szCs w:val="24"/>
          </w:rPr>
          <w:br/>
        </w:r>
      </w:ins>
      <w:r>
        <w:rPr>
          <w:rFonts w:ascii="Times New Roman" w:eastAsia="Times New Roman" w:hAnsi="Times New Roman" w:cs="Times New Roman"/>
          <w:noProof/>
          <w:sz w:val="24"/>
          <w:szCs w:val="24"/>
        </w:rPr>
        <w:lastRenderedPageBreak/>
        <w:drawing>
          <wp:inline distT="0" distB="0" distL="0" distR="0">
            <wp:extent cx="5225415" cy="2482215"/>
            <wp:effectExtent l="19050" t="0" r="0" b="0"/>
            <wp:docPr id="880" name="Picture 880" descr="ip address of webs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0" descr="ip address of website"/>
                    <pic:cNvPicPr>
                      <a:picLocks noChangeAspect="1" noChangeArrowheads="1"/>
                    </pic:cNvPicPr>
                  </pic:nvPicPr>
                  <pic:blipFill>
                    <a:blip r:embed="rId1491"/>
                    <a:srcRect/>
                    <a:stretch>
                      <a:fillRect/>
                    </a:stretch>
                  </pic:blipFill>
                  <pic:spPr bwMode="auto">
                    <a:xfrm>
                      <a:off x="0" y="0"/>
                      <a:ext cx="5225415" cy="2482215"/>
                    </a:xfrm>
                    <a:prstGeom prst="rect">
                      <a:avLst/>
                    </a:prstGeom>
                    <a:noFill/>
                    <a:ln w="9525">
                      <a:noFill/>
                      <a:miter lim="800000"/>
                      <a:headEnd/>
                      <a:tailEnd/>
                    </a:ln>
                  </pic:spPr>
                </pic:pic>
              </a:graphicData>
            </a:graphic>
          </wp:inline>
        </w:drawing>
      </w:r>
      <w:ins w:id="1431" w:author="Unknown">
        <w:r w:rsidRPr="005A42B7">
          <w:rPr>
            <w:rFonts w:ascii="Times New Roman" w:eastAsia="Times New Roman" w:hAnsi="Times New Roman" w:cs="Times New Roman"/>
            <w:sz w:val="24"/>
            <w:szCs w:val="24"/>
          </w:rPr>
          <w:br/>
          <w:t xml:space="preserve">After few second you will retrieve anaconda linux boot loader form server </w:t>
        </w:r>
        <w:r w:rsidRPr="005A42B7">
          <w:rPr>
            <w:rFonts w:ascii="Times New Roman" w:eastAsia="Times New Roman" w:hAnsi="Times New Roman" w:cs="Times New Roman"/>
            <w:sz w:val="24"/>
            <w:szCs w:val="24"/>
          </w:rPr>
          <w:br/>
        </w:r>
      </w:ins>
      <w:r>
        <w:rPr>
          <w:rFonts w:ascii="Times New Roman" w:eastAsia="Times New Roman" w:hAnsi="Times New Roman" w:cs="Times New Roman"/>
          <w:noProof/>
          <w:sz w:val="24"/>
          <w:szCs w:val="24"/>
        </w:rPr>
        <w:drawing>
          <wp:inline distT="0" distB="0" distL="0" distR="0">
            <wp:extent cx="4584065" cy="949960"/>
            <wp:effectExtent l="19050" t="0" r="6985" b="0"/>
            <wp:docPr id="881" name="Picture 881" descr="boot screen retirved from 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1" descr="boot screen retirved from server"/>
                    <pic:cNvPicPr>
                      <a:picLocks noChangeAspect="1" noChangeArrowheads="1"/>
                    </pic:cNvPicPr>
                  </pic:nvPicPr>
                  <pic:blipFill>
                    <a:blip r:embed="rId1484"/>
                    <a:srcRect/>
                    <a:stretch>
                      <a:fillRect/>
                    </a:stretch>
                  </pic:blipFill>
                  <pic:spPr bwMode="auto">
                    <a:xfrm>
                      <a:off x="0" y="0"/>
                      <a:ext cx="4584065" cy="949960"/>
                    </a:xfrm>
                    <a:prstGeom prst="rect">
                      <a:avLst/>
                    </a:prstGeom>
                    <a:noFill/>
                    <a:ln w="9525">
                      <a:noFill/>
                      <a:miter lim="800000"/>
                      <a:headEnd/>
                      <a:tailEnd/>
                    </a:ln>
                  </pic:spPr>
                </pic:pic>
              </a:graphicData>
            </a:graphic>
          </wp:inline>
        </w:drawing>
      </w:r>
    </w:p>
    <w:p w:rsidR="005A42B7" w:rsidRPr="005A42B7" w:rsidRDefault="005A42B7" w:rsidP="005A42B7">
      <w:pPr>
        <w:spacing w:before="100" w:beforeAutospacing="1" w:after="100" w:afterAutospacing="1" w:line="240" w:lineRule="auto"/>
        <w:rPr>
          <w:ins w:id="1432" w:author="Unknown"/>
          <w:rFonts w:ascii="Times New Roman" w:eastAsia="Times New Roman" w:hAnsi="Times New Roman" w:cs="Times New Roman"/>
          <w:sz w:val="24"/>
          <w:szCs w:val="24"/>
        </w:rPr>
      </w:pPr>
      <w:ins w:id="1433" w:author="Unknown">
        <w:r w:rsidRPr="005A42B7">
          <w:rPr>
            <w:rFonts w:ascii="Times New Roman" w:eastAsia="Times New Roman" w:hAnsi="Times New Roman" w:cs="Times New Roman"/>
            <w:sz w:val="24"/>
            <w:szCs w:val="24"/>
          </w:rPr>
          <w:t xml:space="preserve">Now you can install linux as you have installed it from local CD </w:t>
        </w:r>
        <w:proofErr w:type="gramStart"/>
        <w:r w:rsidRPr="005A42B7">
          <w:rPr>
            <w:rFonts w:ascii="Times New Roman" w:eastAsia="Times New Roman" w:hAnsi="Times New Roman" w:cs="Times New Roman"/>
            <w:sz w:val="24"/>
            <w:szCs w:val="24"/>
          </w:rPr>
          <w:t>ROM .</w:t>
        </w:r>
        <w:proofErr w:type="gramEnd"/>
        <w:r w:rsidRPr="005A42B7">
          <w:rPr>
            <w:rFonts w:ascii="Times New Roman" w:eastAsia="Times New Roman" w:hAnsi="Times New Roman" w:cs="Times New Roman"/>
            <w:sz w:val="24"/>
            <w:szCs w:val="24"/>
          </w:rPr>
          <w:t xml:space="preserve"> All remaining steps are same.</w:t>
        </w:r>
      </w:ins>
    </w:p>
    <w:p w:rsidR="005A42B7" w:rsidRPr="005A42B7" w:rsidRDefault="005A42B7" w:rsidP="005A42B7">
      <w:pPr>
        <w:spacing w:before="100" w:beforeAutospacing="1" w:after="100" w:afterAutospacing="1" w:line="240" w:lineRule="auto"/>
        <w:outlineLvl w:val="2"/>
        <w:rPr>
          <w:ins w:id="1434" w:author="Unknown"/>
          <w:rFonts w:ascii="Times New Roman" w:eastAsia="Times New Roman" w:hAnsi="Times New Roman" w:cs="Times New Roman"/>
          <w:b/>
          <w:bCs/>
          <w:sz w:val="27"/>
          <w:szCs w:val="27"/>
        </w:rPr>
      </w:pPr>
      <w:ins w:id="1435" w:author="Unknown">
        <w:r w:rsidRPr="005A42B7">
          <w:rPr>
            <w:rFonts w:ascii="Times New Roman" w:eastAsia="Times New Roman" w:hAnsi="Times New Roman" w:cs="Times New Roman"/>
            <w:b/>
            <w:bCs/>
            <w:sz w:val="27"/>
            <w:szCs w:val="27"/>
          </w:rPr>
          <w:t>Two time saving technique</w:t>
        </w:r>
      </w:ins>
    </w:p>
    <w:p w:rsidR="005A42B7" w:rsidRPr="005A42B7" w:rsidRDefault="005A42B7" w:rsidP="005A42B7">
      <w:pPr>
        <w:spacing w:before="100" w:beforeAutospacing="1" w:after="100" w:afterAutospacing="1" w:line="240" w:lineRule="auto"/>
        <w:rPr>
          <w:ins w:id="1436" w:author="Unknown"/>
          <w:rFonts w:ascii="Times New Roman" w:eastAsia="Times New Roman" w:hAnsi="Times New Roman" w:cs="Times New Roman"/>
          <w:sz w:val="24"/>
          <w:szCs w:val="24"/>
        </w:rPr>
      </w:pPr>
      <w:ins w:id="1437" w:author="Unknown">
        <w:r w:rsidRPr="005A42B7">
          <w:rPr>
            <w:rFonts w:ascii="Times New Roman" w:eastAsia="Times New Roman" w:hAnsi="Times New Roman" w:cs="Times New Roman"/>
            <w:sz w:val="24"/>
            <w:szCs w:val="24"/>
          </w:rPr>
          <w:t>During RHCE exam most concern thing is time. So we suggest to create the partition According to the Question because Size and what-what partition should you create at installation time is specified in your question. Do not create any extra partition to save time because any additional partition will take time in formatting.</w:t>
        </w:r>
      </w:ins>
    </w:p>
    <w:p w:rsidR="005A42B7" w:rsidRPr="005A42B7" w:rsidRDefault="005A42B7" w:rsidP="005A42B7">
      <w:pPr>
        <w:spacing w:before="100" w:beforeAutospacing="1" w:after="100" w:afterAutospacing="1" w:line="240" w:lineRule="auto"/>
        <w:rPr>
          <w:ins w:id="1438" w:author="Unknown"/>
          <w:rFonts w:ascii="Times New Roman" w:eastAsia="Times New Roman" w:hAnsi="Times New Roman" w:cs="Times New Roman"/>
          <w:sz w:val="24"/>
          <w:szCs w:val="24"/>
        </w:rPr>
      </w:pPr>
      <w:ins w:id="1439" w:author="Unknown">
        <w:r w:rsidRPr="005A42B7">
          <w:rPr>
            <w:rFonts w:ascii="Times New Roman" w:eastAsia="Times New Roman" w:hAnsi="Times New Roman" w:cs="Times New Roman"/>
            <w:sz w:val="24"/>
            <w:szCs w:val="24"/>
          </w:rPr>
          <w:t>Due to the time limit, you should care about the installation packages. At Exam time these packages are enough.</w:t>
        </w:r>
      </w:ins>
    </w:p>
    <w:p w:rsidR="005A42B7" w:rsidRPr="005A42B7" w:rsidRDefault="005A42B7" w:rsidP="005A42B7">
      <w:pPr>
        <w:numPr>
          <w:ilvl w:val="0"/>
          <w:numId w:val="109"/>
        </w:numPr>
        <w:spacing w:before="100" w:beforeAutospacing="1" w:after="100" w:afterAutospacing="1" w:line="240" w:lineRule="auto"/>
        <w:rPr>
          <w:ins w:id="1440" w:author="Unknown"/>
          <w:rFonts w:ascii="Times New Roman" w:eastAsia="Times New Roman" w:hAnsi="Times New Roman" w:cs="Times New Roman"/>
          <w:sz w:val="24"/>
          <w:szCs w:val="24"/>
        </w:rPr>
      </w:pPr>
      <w:ins w:id="1441" w:author="Unknown">
        <w:r w:rsidRPr="005A42B7">
          <w:rPr>
            <w:rFonts w:ascii="Times New Roman" w:eastAsia="Times New Roman" w:hAnsi="Times New Roman" w:cs="Times New Roman"/>
            <w:sz w:val="24"/>
            <w:szCs w:val="24"/>
          </w:rPr>
          <w:t>X-Window System</w:t>
        </w:r>
      </w:ins>
    </w:p>
    <w:p w:rsidR="005A42B7" w:rsidRPr="005A42B7" w:rsidRDefault="005A42B7" w:rsidP="005A42B7">
      <w:pPr>
        <w:numPr>
          <w:ilvl w:val="0"/>
          <w:numId w:val="109"/>
        </w:numPr>
        <w:spacing w:before="100" w:beforeAutospacing="1" w:after="100" w:afterAutospacing="1" w:line="240" w:lineRule="auto"/>
        <w:rPr>
          <w:ins w:id="1442" w:author="Unknown"/>
          <w:rFonts w:ascii="Times New Roman" w:eastAsia="Times New Roman" w:hAnsi="Times New Roman" w:cs="Times New Roman"/>
          <w:sz w:val="24"/>
          <w:szCs w:val="24"/>
        </w:rPr>
      </w:pPr>
      <w:ins w:id="1443" w:author="Unknown">
        <w:r w:rsidRPr="005A42B7">
          <w:rPr>
            <w:rFonts w:ascii="Times New Roman" w:eastAsia="Times New Roman" w:hAnsi="Times New Roman" w:cs="Times New Roman"/>
            <w:sz w:val="24"/>
            <w:szCs w:val="24"/>
          </w:rPr>
          <w:t>GNOME Desktop</w:t>
        </w:r>
      </w:ins>
    </w:p>
    <w:p w:rsidR="005A42B7" w:rsidRPr="005A42B7" w:rsidRDefault="005A42B7" w:rsidP="005A42B7">
      <w:pPr>
        <w:numPr>
          <w:ilvl w:val="0"/>
          <w:numId w:val="109"/>
        </w:numPr>
        <w:spacing w:before="100" w:beforeAutospacing="1" w:after="100" w:afterAutospacing="1" w:line="240" w:lineRule="auto"/>
        <w:rPr>
          <w:ins w:id="1444" w:author="Unknown"/>
          <w:rFonts w:ascii="Times New Roman" w:eastAsia="Times New Roman" w:hAnsi="Times New Roman" w:cs="Times New Roman"/>
          <w:sz w:val="24"/>
          <w:szCs w:val="24"/>
        </w:rPr>
      </w:pPr>
      <w:ins w:id="1445" w:author="Unknown">
        <w:r w:rsidRPr="005A42B7">
          <w:rPr>
            <w:rFonts w:ascii="Times New Roman" w:eastAsia="Times New Roman" w:hAnsi="Times New Roman" w:cs="Times New Roman"/>
            <w:sz w:val="24"/>
            <w:szCs w:val="24"/>
          </w:rPr>
          <w:t>(these two packages are generally not required)</w:t>
        </w:r>
      </w:ins>
    </w:p>
    <w:p w:rsidR="005A42B7" w:rsidRPr="005A42B7" w:rsidRDefault="005A42B7" w:rsidP="005A42B7">
      <w:pPr>
        <w:numPr>
          <w:ilvl w:val="0"/>
          <w:numId w:val="109"/>
        </w:numPr>
        <w:spacing w:before="100" w:beforeAutospacing="1" w:after="100" w:afterAutospacing="1" w:line="240" w:lineRule="auto"/>
        <w:rPr>
          <w:ins w:id="1446" w:author="Unknown"/>
          <w:rFonts w:ascii="Times New Roman" w:eastAsia="Times New Roman" w:hAnsi="Times New Roman" w:cs="Times New Roman"/>
          <w:sz w:val="24"/>
          <w:szCs w:val="24"/>
        </w:rPr>
      </w:pPr>
      <w:ins w:id="1447" w:author="Unknown">
        <w:r w:rsidRPr="005A42B7">
          <w:rPr>
            <w:rFonts w:ascii="Times New Roman" w:eastAsia="Times New Roman" w:hAnsi="Times New Roman" w:cs="Times New Roman"/>
            <w:sz w:val="24"/>
            <w:szCs w:val="24"/>
          </w:rPr>
          <w:t>Administration Tools.</w:t>
        </w:r>
      </w:ins>
    </w:p>
    <w:p w:rsidR="005A42B7" w:rsidRPr="005A42B7" w:rsidRDefault="005A42B7" w:rsidP="005A42B7">
      <w:pPr>
        <w:numPr>
          <w:ilvl w:val="0"/>
          <w:numId w:val="109"/>
        </w:numPr>
        <w:spacing w:before="100" w:beforeAutospacing="1" w:after="100" w:afterAutospacing="1" w:line="240" w:lineRule="auto"/>
        <w:rPr>
          <w:ins w:id="1448" w:author="Unknown"/>
          <w:rFonts w:ascii="Times New Roman" w:eastAsia="Times New Roman" w:hAnsi="Times New Roman" w:cs="Times New Roman"/>
          <w:sz w:val="24"/>
          <w:szCs w:val="24"/>
        </w:rPr>
      </w:pPr>
      <w:ins w:id="1449" w:author="Unknown">
        <w:r w:rsidRPr="005A42B7">
          <w:rPr>
            <w:rFonts w:ascii="Times New Roman" w:eastAsia="Times New Roman" w:hAnsi="Times New Roman" w:cs="Times New Roman"/>
            <w:sz w:val="24"/>
            <w:szCs w:val="24"/>
          </w:rPr>
          <w:t>System Tools</w:t>
        </w:r>
      </w:ins>
    </w:p>
    <w:p w:rsidR="005A42B7" w:rsidRPr="005A42B7" w:rsidRDefault="005A42B7" w:rsidP="005A42B7">
      <w:pPr>
        <w:numPr>
          <w:ilvl w:val="0"/>
          <w:numId w:val="109"/>
        </w:numPr>
        <w:spacing w:before="100" w:beforeAutospacing="1" w:after="100" w:afterAutospacing="1" w:line="240" w:lineRule="auto"/>
        <w:rPr>
          <w:ins w:id="1450" w:author="Unknown"/>
          <w:rFonts w:ascii="Times New Roman" w:eastAsia="Times New Roman" w:hAnsi="Times New Roman" w:cs="Times New Roman"/>
          <w:sz w:val="24"/>
          <w:szCs w:val="24"/>
        </w:rPr>
      </w:pPr>
      <w:ins w:id="1451" w:author="Unknown">
        <w:r w:rsidRPr="005A42B7">
          <w:rPr>
            <w:rFonts w:ascii="Times New Roman" w:eastAsia="Times New Roman" w:hAnsi="Times New Roman" w:cs="Times New Roman"/>
            <w:sz w:val="24"/>
            <w:szCs w:val="24"/>
          </w:rPr>
          <w:t>Windows File Server</w:t>
        </w:r>
      </w:ins>
    </w:p>
    <w:p w:rsidR="005A42B7" w:rsidRPr="005A42B7" w:rsidRDefault="005A42B7" w:rsidP="005A42B7">
      <w:pPr>
        <w:numPr>
          <w:ilvl w:val="0"/>
          <w:numId w:val="109"/>
        </w:numPr>
        <w:spacing w:before="100" w:beforeAutospacing="1" w:after="100" w:afterAutospacing="1" w:line="240" w:lineRule="auto"/>
        <w:rPr>
          <w:ins w:id="1452" w:author="Unknown"/>
          <w:rFonts w:ascii="Times New Roman" w:eastAsia="Times New Roman" w:hAnsi="Times New Roman" w:cs="Times New Roman"/>
          <w:sz w:val="24"/>
          <w:szCs w:val="24"/>
        </w:rPr>
      </w:pPr>
      <w:ins w:id="1453" w:author="Unknown">
        <w:r w:rsidRPr="005A42B7">
          <w:rPr>
            <w:rFonts w:ascii="Times New Roman" w:eastAsia="Times New Roman" w:hAnsi="Times New Roman" w:cs="Times New Roman"/>
            <w:sz w:val="24"/>
            <w:szCs w:val="24"/>
          </w:rPr>
          <w:t>FTP Servers</w:t>
        </w:r>
      </w:ins>
    </w:p>
    <w:p w:rsidR="005A42B7" w:rsidRPr="005A42B7" w:rsidRDefault="005A42B7" w:rsidP="005A42B7">
      <w:pPr>
        <w:numPr>
          <w:ilvl w:val="0"/>
          <w:numId w:val="109"/>
        </w:numPr>
        <w:spacing w:before="100" w:beforeAutospacing="1" w:after="100" w:afterAutospacing="1" w:line="240" w:lineRule="auto"/>
        <w:rPr>
          <w:ins w:id="1454" w:author="Unknown"/>
          <w:rFonts w:ascii="Times New Roman" w:eastAsia="Times New Roman" w:hAnsi="Times New Roman" w:cs="Times New Roman"/>
          <w:sz w:val="24"/>
          <w:szCs w:val="24"/>
        </w:rPr>
      </w:pPr>
      <w:ins w:id="1455" w:author="Unknown">
        <w:r w:rsidRPr="005A42B7">
          <w:rPr>
            <w:rFonts w:ascii="Times New Roman" w:eastAsia="Times New Roman" w:hAnsi="Times New Roman" w:cs="Times New Roman"/>
            <w:sz w:val="24"/>
            <w:szCs w:val="24"/>
          </w:rPr>
          <w:t>Mail Servers</w:t>
        </w:r>
      </w:ins>
    </w:p>
    <w:p w:rsidR="005A42B7" w:rsidRPr="005A42B7" w:rsidRDefault="005A42B7" w:rsidP="005A42B7">
      <w:pPr>
        <w:numPr>
          <w:ilvl w:val="0"/>
          <w:numId w:val="109"/>
        </w:numPr>
        <w:spacing w:before="100" w:beforeAutospacing="1" w:after="100" w:afterAutospacing="1" w:line="240" w:lineRule="auto"/>
        <w:rPr>
          <w:ins w:id="1456" w:author="Unknown"/>
          <w:rFonts w:ascii="Times New Roman" w:eastAsia="Times New Roman" w:hAnsi="Times New Roman" w:cs="Times New Roman"/>
          <w:sz w:val="24"/>
          <w:szCs w:val="24"/>
        </w:rPr>
      </w:pPr>
      <w:ins w:id="1457" w:author="Unknown">
        <w:r w:rsidRPr="005A42B7">
          <w:rPr>
            <w:rFonts w:ascii="Times New Roman" w:eastAsia="Times New Roman" w:hAnsi="Times New Roman" w:cs="Times New Roman"/>
            <w:sz w:val="24"/>
            <w:szCs w:val="24"/>
          </w:rPr>
          <w:t>Web Servers</w:t>
        </w:r>
      </w:ins>
    </w:p>
    <w:p w:rsidR="005A42B7" w:rsidRPr="005A42B7" w:rsidRDefault="005A42B7" w:rsidP="005A42B7">
      <w:pPr>
        <w:numPr>
          <w:ilvl w:val="0"/>
          <w:numId w:val="109"/>
        </w:numPr>
        <w:spacing w:before="100" w:beforeAutospacing="1" w:after="100" w:afterAutospacing="1" w:line="240" w:lineRule="auto"/>
        <w:rPr>
          <w:ins w:id="1458" w:author="Unknown"/>
          <w:rFonts w:ascii="Times New Roman" w:eastAsia="Times New Roman" w:hAnsi="Times New Roman" w:cs="Times New Roman"/>
          <w:sz w:val="24"/>
          <w:szCs w:val="24"/>
        </w:rPr>
      </w:pPr>
      <w:ins w:id="1459" w:author="Unknown">
        <w:r w:rsidRPr="005A42B7">
          <w:rPr>
            <w:rFonts w:ascii="Times New Roman" w:eastAsia="Times New Roman" w:hAnsi="Times New Roman" w:cs="Times New Roman"/>
            <w:sz w:val="24"/>
            <w:szCs w:val="24"/>
          </w:rPr>
          <w:t>Network Servers</w:t>
        </w:r>
      </w:ins>
    </w:p>
    <w:p w:rsidR="005A42B7" w:rsidRPr="005A42B7" w:rsidRDefault="005A42B7" w:rsidP="005A42B7">
      <w:pPr>
        <w:numPr>
          <w:ilvl w:val="0"/>
          <w:numId w:val="109"/>
        </w:numPr>
        <w:spacing w:before="100" w:beforeAutospacing="1" w:after="100" w:afterAutospacing="1" w:line="240" w:lineRule="auto"/>
        <w:rPr>
          <w:ins w:id="1460" w:author="Unknown"/>
          <w:rFonts w:ascii="Times New Roman" w:eastAsia="Times New Roman" w:hAnsi="Times New Roman" w:cs="Times New Roman"/>
          <w:sz w:val="24"/>
          <w:szCs w:val="24"/>
        </w:rPr>
      </w:pPr>
      <w:ins w:id="1461" w:author="Unknown">
        <w:r w:rsidRPr="005A42B7">
          <w:rPr>
            <w:rFonts w:ascii="Times New Roman" w:eastAsia="Times New Roman" w:hAnsi="Times New Roman" w:cs="Times New Roman"/>
            <w:sz w:val="24"/>
            <w:szCs w:val="24"/>
          </w:rPr>
          <w:t>Editors</w:t>
        </w:r>
      </w:ins>
    </w:p>
    <w:p w:rsidR="005A42B7" w:rsidRPr="005A42B7" w:rsidRDefault="005A42B7" w:rsidP="005A42B7">
      <w:pPr>
        <w:numPr>
          <w:ilvl w:val="0"/>
          <w:numId w:val="109"/>
        </w:numPr>
        <w:spacing w:before="100" w:beforeAutospacing="1" w:after="100" w:afterAutospacing="1" w:line="240" w:lineRule="auto"/>
        <w:rPr>
          <w:ins w:id="1462" w:author="Unknown"/>
          <w:rFonts w:ascii="Times New Roman" w:eastAsia="Times New Roman" w:hAnsi="Times New Roman" w:cs="Times New Roman"/>
          <w:sz w:val="24"/>
          <w:szCs w:val="24"/>
        </w:rPr>
      </w:pPr>
      <w:ins w:id="1463" w:author="Unknown">
        <w:r w:rsidRPr="005A42B7">
          <w:rPr>
            <w:rFonts w:ascii="Times New Roman" w:eastAsia="Times New Roman" w:hAnsi="Times New Roman" w:cs="Times New Roman"/>
            <w:sz w:val="24"/>
            <w:szCs w:val="24"/>
          </w:rPr>
          <w:t>Text Based Internet</w:t>
        </w:r>
      </w:ins>
    </w:p>
    <w:p w:rsidR="005A42B7" w:rsidRPr="005A42B7" w:rsidRDefault="005A42B7" w:rsidP="005A42B7">
      <w:pPr>
        <w:numPr>
          <w:ilvl w:val="0"/>
          <w:numId w:val="109"/>
        </w:numPr>
        <w:spacing w:before="100" w:beforeAutospacing="1" w:after="100" w:afterAutospacing="1" w:line="240" w:lineRule="auto"/>
        <w:rPr>
          <w:ins w:id="1464" w:author="Unknown"/>
          <w:rFonts w:ascii="Times New Roman" w:eastAsia="Times New Roman" w:hAnsi="Times New Roman" w:cs="Times New Roman"/>
          <w:sz w:val="24"/>
          <w:szCs w:val="24"/>
        </w:rPr>
      </w:pPr>
      <w:ins w:id="1465" w:author="Unknown">
        <w:r w:rsidRPr="005A42B7">
          <w:rPr>
            <w:rFonts w:ascii="Times New Roman" w:eastAsia="Times New Roman" w:hAnsi="Times New Roman" w:cs="Times New Roman"/>
            <w:sz w:val="24"/>
            <w:szCs w:val="24"/>
          </w:rPr>
          <w:lastRenderedPageBreak/>
          <w:t>Server Configuration Tools</w:t>
        </w:r>
      </w:ins>
    </w:p>
    <w:p w:rsidR="005A42B7" w:rsidRPr="005A42B7" w:rsidRDefault="005A42B7" w:rsidP="005A42B7">
      <w:pPr>
        <w:numPr>
          <w:ilvl w:val="0"/>
          <w:numId w:val="109"/>
        </w:numPr>
        <w:spacing w:before="100" w:beforeAutospacing="1" w:after="100" w:afterAutospacing="1" w:line="240" w:lineRule="auto"/>
        <w:rPr>
          <w:ins w:id="1466" w:author="Unknown"/>
          <w:rFonts w:ascii="Times New Roman" w:eastAsia="Times New Roman" w:hAnsi="Times New Roman" w:cs="Times New Roman"/>
          <w:sz w:val="24"/>
          <w:szCs w:val="24"/>
        </w:rPr>
      </w:pPr>
      <w:ins w:id="1467" w:author="Unknown">
        <w:r w:rsidRPr="005A42B7">
          <w:rPr>
            <w:rFonts w:ascii="Times New Roman" w:eastAsia="Times New Roman" w:hAnsi="Times New Roman" w:cs="Times New Roman"/>
            <w:sz w:val="24"/>
            <w:szCs w:val="24"/>
          </w:rPr>
          <w:t>Base</w:t>
        </w:r>
      </w:ins>
    </w:p>
    <w:p w:rsidR="005A42B7" w:rsidRPr="005A42B7" w:rsidRDefault="005A42B7" w:rsidP="005A42B7">
      <w:pPr>
        <w:numPr>
          <w:ilvl w:val="0"/>
          <w:numId w:val="109"/>
        </w:numPr>
        <w:spacing w:before="100" w:beforeAutospacing="1" w:after="100" w:afterAutospacing="1" w:line="240" w:lineRule="auto"/>
        <w:rPr>
          <w:ins w:id="1468" w:author="Unknown"/>
          <w:rFonts w:ascii="Times New Roman" w:eastAsia="Times New Roman" w:hAnsi="Times New Roman" w:cs="Times New Roman"/>
          <w:sz w:val="24"/>
          <w:szCs w:val="24"/>
        </w:rPr>
      </w:pPr>
      <w:ins w:id="1469" w:author="Unknown">
        <w:r w:rsidRPr="005A42B7">
          <w:rPr>
            <w:rFonts w:ascii="Times New Roman" w:eastAsia="Times New Roman" w:hAnsi="Times New Roman" w:cs="Times New Roman"/>
            <w:sz w:val="24"/>
            <w:szCs w:val="24"/>
          </w:rPr>
          <w:t>Printing Supports</w:t>
        </w:r>
      </w:ins>
    </w:p>
    <w:p w:rsidR="005A42B7" w:rsidRPr="005A42B7" w:rsidRDefault="005A42B7" w:rsidP="005A42B7">
      <w:pPr>
        <w:spacing w:before="100" w:beforeAutospacing="1" w:after="100" w:afterAutospacing="1" w:line="240" w:lineRule="auto"/>
        <w:rPr>
          <w:ins w:id="1470" w:author="Unknown"/>
          <w:rFonts w:ascii="Times New Roman" w:eastAsia="Times New Roman" w:hAnsi="Times New Roman" w:cs="Times New Roman"/>
          <w:sz w:val="24"/>
          <w:szCs w:val="24"/>
        </w:rPr>
      </w:pPr>
      <w:ins w:id="1471" w:author="Unknown">
        <w:r w:rsidRPr="005A42B7">
          <w:rPr>
            <w:rFonts w:ascii="Times New Roman" w:eastAsia="Times New Roman" w:hAnsi="Times New Roman" w:cs="Times New Roman"/>
            <w:sz w:val="24"/>
            <w:szCs w:val="24"/>
          </w:rPr>
          <w:t>When installation will complete, your system will reboot. Jump for another Question</w:t>
        </w:r>
      </w:ins>
    </w:p>
    <w:p w:rsidR="005A42B7" w:rsidRPr="005A42B7" w:rsidRDefault="005A42B7" w:rsidP="005A42B7">
      <w:pPr>
        <w:spacing w:before="100" w:beforeAutospacing="1" w:after="100" w:afterAutospacing="1" w:line="240" w:lineRule="auto"/>
        <w:outlineLvl w:val="1"/>
        <w:rPr>
          <w:rFonts w:ascii="Times New Roman" w:eastAsia="Times New Roman" w:hAnsi="Times New Roman" w:cs="Times New Roman"/>
          <w:b/>
          <w:bCs/>
          <w:sz w:val="36"/>
          <w:szCs w:val="36"/>
        </w:rPr>
      </w:pPr>
      <w:hyperlink r:id="rId1492" w:history="1">
        <w:r w:rsidRPr="005A42B7">
          <w:rPr>
            <w:rFonts w:ascii="Times New Roman" w:eastAsia="Times New Roman" w:hAnsi="Times New Roman" w:cs="Times New Roman"/>
            <w:b/>
            <w:bCs/>
            <w:color w:val="0000FF"/>
            <w:sz w:val="36"/>
            <w:szCs w:val="36"/>
            <w:u w:val="single"/>
          </w:rPr>
          <w:t>How to configure IP address in Linux</w:t>
        </w:r>
      </w:hyperlink>
    </w:p>
    <w:p w:rsidR="005A42B7" w:rsidRPr="005A42B7" w:rsidRDefault="005A42B7" w:rsidP="005A42B7">
      <w:pPr>
        <w:numPr>
          <w:ilvl w:val="0"/>
          <w:numId w:val="110"/>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noProof/>
          <w:color w:val="0000FF"/>
          <w:sz w:val="24"/>
          <w:szCs w:val="24"/>
        </w:rPr>
        <w:drawing>
          <wp:inline distT="0" distB="0" distL="0" distR="0">
            <wp:extent cx="142240" cy="166370"/>
            <wp:effectExtent l="19050" t="0" r="0" b="0"/>
            <wp:docPr id="894" name="Picture 894" descr="Print">
              <a:hlinkClick xmlns:a="http://schemas.openxmlformats.org/drawingml/2006/main" r:id="rId1493" tooltip="&quot;Prin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4" descr="Print">
                      <a:hlinkClick r:id="rId1493" tooltip="&quot;Print&quot;"/>
                    </pic:cNvPr>
                    <pic:cNvPicPr>
                      <a:picLocks noChangeAspect="1" noChangeArrowheads="1"/>
                    </pic:cNvPicPr>
                  </pic:nvPicPr>
                  <pic:blipFill>
                    <a:blip r:embed="rId44"/>
                    <a:srcRect/>
                    <a:stretch>
                      <a:fillRect/>
                    </a:stretch>
                  </pic:blipFill>
                  <pic:spPr bwMode="auto">
                    <a:xfrm>
                      <a:off x="0" y="0"/>
                      <a:ext cx="142240" cy="166370"/>
                    </a:xfrm>
                    <a:prstGeom prst="rect">
                      <a:avLst/>
                    </a:prstGeom>
                    <a:noFill/>
                    <a:ln w="9525">
                      <a:noFill/>
                      <a:miter lim="800000"/>
                      <a:headEnd/>
                      <a:tailEnd/>
                    </a:ln>
                  </pic:spPr>
                </pic:pic>
              </a:graphicData>
            </a:graphic>
          </wp:inline>
        </w:drawing>
      </w:r>
    </w:p>
    <w:p w:rsidR="005A42B7" w:rsidRPr="005A42B7" w:rsidRDefault="005A42B7" w:rsidP="005A42B7">
      <w:pPr>
        <w:spacing w:before="100" w:beforeAutospacing="1" w:after="100" w:afterAutospacing="1" w:line="240" w:lineRule="auto"/>
        <w:rPr>
          <w:ins w:id="1472" w:author="Unknown"/>
          <w:rFonts w:ascii="Times New Roman" w:eastAsia="Times New Roman" w:hAnsi="Times New Roman" w:cs="Times New Roman"/>
          <w:sz w:val="24"/>
          <w:szCs w:val="24"/>
        </w:rPr>
      </w:pPr>
      <w:ins w:id="1473" w:author="Unknown">
        <w:r w:rsidRPr="005A42B7">
          <w:rPr>
            <w:rFonts w:ascii="Times New Roman" w:eastAsia="Times New Roman" w:hAnsi="Times New Roman" w:cs="Times New Roman"/>
            <w:sz w:val="24"/>
            <w:szCs w:val="24"/>
          </w:rPr>
          <w:t xml:space="preserve">Every node participating in networking needs a valid IP address. On Linux command prompt IP address is assigned by a network configuration window. This window can be invoked by selecting </w:t>
        </w:r>
        <w:r w:rsidRPr="005A42B7">
          <w:rPr>
            <w:rFonts w:ascii="Times New Roman" w:eastAsia="Times New Roman" w:hAnsi="Times New Roman" w:cs="Times New Roman"/>
            <w:b/>
            <w:bCs/>
            <w:sz w:val="24"/>
            <w:szCs w:val="24"/>
          </w:rPr>
          <w:t>network configuration</w:t>
        </w:r>
        <w:r w:rsidRPr="005A42B7">
          <w:rPr>
            <w:rFonts w:ascii="Times New Roman" w:eastAsia="Times New Roman" w:hAnsi="Times New Roman" w:cs="Times New Roman"/>
            <w:sz w:val="24"/>
            <w:szCs w:val="24"/>
          </w:rPr>
          <w:t xml:space="preserve"> sub menu form </w:t>
        </w:r>
        <w:r w:rsidRPr="005A42B7">
          <w:rPr>
            <w:rFonts w:ascii="Times New Roman" w:eastAsia="Times New Roman" w:hAnsi="Times New Roman" w:cs="Times New Roman"/>
            <w:b/>
            <w:bCs/>
            <w:sz w:val="24"/>
            <w:szCs w:val="24"/>
          </w:rPr>
          <w:t>setup</w:t>
        </w:r>
        <w:r w:rsidRPr="005A42B7">
          <w:rPr>
            <w:rFonts w:ascii="Times New Roman" w:eastAsia="Times New Roman" w:hAnsi="Times New Roman" w:cs="Times New Roman"/>
            <w:sz w:val="24"/>
            <w:szCs w:val="24"/>
          </w:rPr>
          <w:t xml:space="preserve"> command or directly executing </w:t>
        </w:r>
        <w:r w:rsidRPr="005A42B7">
          <w:rPr>
            <w:rFonts w:ascii="Times New Roman" w:eastAsia="Times New Roman" w:hAnsi="Times New Roman" w:cs="Times New Roman"/>
            <w:b/>
            <w:bCs/>
            <w:sz w:val="24"/>
            <w:szCs w:val="24"/>
          </w:rPr>
          <w:t>system-config-network</w:t>
        </w:r>
        <w:r w:rsidRPr="005A42B7">
          <w:rPr>
            <w:rFonts w:ascii="Times New Roman" w:eastAsia="Times New Roman" w:hAnsi="Times New Roman" w:cs="Times New Roman"/>
            <w:sz w:val="24"/>
            <w:szCs w:val="24"/>
          </w:rPr>
          <w:t xml:space="preserve"> commands.</w:t>
        </w:r>
      </w:ins>
    </w:p>
    <w:p w:rsidR="005A42B7" w:rsidRPr="005A42B7" w:rsidRDefault="005A42B7" w:rsidP="005A42B7">
      <w:pPr>
        <w:spacing w:before="100" w:beforeAutospacing="1" w:after="100" w:afterAutospacing="1" w:line="240" w:lineRule="auto"/>
        <w:rPr>
          <w:ins w:id="1474" w:author="Unknown"/>
          <w:rFonts w:ascii="Times New Roman" w:eastAsia="Times New Roman" w:hAnsi="Times New Roman" w:cs="Times New Roman"/>
          <w:sz w:val="24"/>
          <w:szCs w:val="24"/>
        </w:rPr>
      </w:pPr>
      <w:ins w:id="1475" w:author="Unknown">
        <w:r w:rsidRPr="005A42B7">
          <w:rPr>
            <w:rFonts w:ascii="Times New Roman" w:eastAsia="Times New Roman" w:hAnsi="Times New Roman" w:cs="Times New Roman"/>
            <w:sz w:val="24"/>
            <w:szCs w:val="24"/>
          </w:rPr>
          <w:t xml:space="preserve">Run </w:t>
        </w:r>
        <w:r w:rsidRPr="005A42B7">
          <w:rPr>
            <w:rFonts w:ascii="Times New Roman" w:eastAsia="Times New Roman" w:hAnsi="Times New Roman" w:cs="Times New Roman"/>
            <w:b/>
            <w:bCs/>
            <w:sz w:val="24"/>
            <w:szCs w:val="24"/>
          </w:rPr>
          <w:t>setup</w:t>
        </w:r>
        <w:r w:rsidRPr="005A42B7">
          <w:rPr>
            <w:rFonts w:ascii="Times New Roman" w:eastAsia="Times New Roman" w:hAnsi="Times New Roman" w:cs="Times New Roman"/>
            <w:sz w:val="24"/>
            <w:szCs w:val="24"/>
          </w:rPr>
          <w:t xml:space="preserve"> command form root user</w:t>
        </w:r>
      </w:ins>
    </w:p>
    <w:p w:rsidR="005A42B7" w:rsidRPr="005A42B7" w:rsidRDefault="005A42B7" w:rsidP="005A42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ins w:id="1476" w:author="Unknown"/>
          <w:rFonts w:ascii="Courier New" w:eastAsia="Times New Roman" w:hAnsi="Courier New" w:cs="Courier New"/>
          <w:sz w:val="20"/>
          <w:szCs w:val="20"/>
        </w:rPr>
      </w:pPr>
      <w:ins w:id="1477" w:author="Unknown">
        <w:r w:rsidRPr="005A42B7">
          <w:rPr>
            <w:rFonts w:ascii="Courier New" w:eastAsia="Times New Roman" w:hAnsi="Courier New" w:cs="Courier New"/>
            <w:sz w:val="20"/>
            <w:szCs w:val="20"/>
          </w:rPr>
          <w:t xml:space="preserve"> #setup </w:t>
        </w:r>
      </w:ins>
    </w:p>
    <w:p w:rsidR="005A42B7" w:rsidRPr="005A42B7" w:rsidRDefault="005A42B7" w:rsidP="005A42B7">
      <w:pPr>
        <w:spacing w:before="100" w:beforeAutospacing="1" w:after="100" w:afterAutospacing="1" w:line="240" w:lineRule="auto"/>
        <w:rPr>
          <w:ins w:id="1478" w:author="Unknown"/>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2672080" cy="237490"/>
            <wp:effectExtent l="19050" t="0" r="0" b="0"/>
            <wp:docPr id="895" name="Picture 895" descr="set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5" descr="setup"/>
                    <pic:cNvPicPr>
                      <a:picLocks noChangeAspect="1" noChangeArrowheads="1"/>
                    </pic:cNvPicPr>
                  </pic:nvPicPr>
                  <pic:blipFill>
                    <a:blip r:embed="rId1319"/>
                    <a:srcRect/>
                    <a:stretch>
                      <a:fillRect/>
                    </a:stretch>
                  </pic:blipFill>
                  <pic:spPr bwMode="auto">
                    <a:xfrm>
                      <a:off x="0" y="0"/>
                      <a:ext cx="2672080" cy="237490"/>
                    </a:xfrm>
                    <a:prstGeom prst="rect">
                      <a:avLst/>
                    </a:prstGeom>
                    <a:noFill/>
                    <a:ln w="9525">
                      <a:noFill/>
                      <a:miter lim="800000"/>
                      <a:headEnd/>
                      <a:tailEnd/>
                    </a:ln>
                  </pic:spPr>
                </pic:pic>
              </a:graphicData>
            </a:graphic>
          </wp:inline>
        </w:drawing>
      </w:r>
    </w:p>
    <w:p w:rsidR="005A42B7" w:rsidRPr="005A42B7" w:rsidRDefault="005A42B7" w:rsidP="005A42B7">
      <w:pPr>
        <w:spacing w:before="100" w:beforeAutospacing="1" w:after="100" w:afterAutospacing="1" w:line="240" w:lineRule="auto"/>
        <w:rPr>
          <w:ins w:id="1479" w:author="Unknown"/>
          <w:rFonts w:ascii="Times New Roman" w:eastAsia="Times New Roman" w:hAnsi="Times New Roman" w:cs="Times New Roman"/>
          <w:sz w:val="24"/>
          <w:szCs w:val="24"/>
        </w:rPr>
      </w:pPr>
      <w:proofErr w:type="gramStart"/>
      <w:ins w:id="1480" w:author="Unknown">
        <w:r w:rsidRPr="005A42B7">
          <w:rPr>
            <w:rFonts w:ascii="Times New Roman" w:eastAsia="Times New Roman" w:hAnsi="Times New Roman" w:cs="Times New Roman"/>
            <w:sz w:val="24"/>
            <w:szCs w:val="24"/>
          </w:rPr>
          <w:t>this</w:t>
        </w:r>
        <w:proofErr w:type="gramEnd"/>
        <w:r w:rsidRPr="005A42B7">
          <w:rPr>
            <w:rFonts w:ascii="Times New Roman" w:eastAsia="Times New Roman" w:hAnsi="Times New Roman" w:cs="Times New Roman"/>
            <w:sz w:val="24"/>
            <w:szCs w:val="24"/>
          </w:rPr>
          <w:t xml:space="preserve"> will launch a new window select</w:t>
        </w:r>
        <w:r w:rsidRPr="005A42B7">
          <w:rPr>
            <w:rFonts w:ascii="Times New Roman" w:eastAsia="Times New Roman" w:hAnsi="Times New Roman" w:cs="Times New Roman"/>
            <w:b/>
            <w:bCs/>
            <w:sz w:val="24"/>
            <w:szCs w:val="24"/>
          </w:rPr>
          <w:t xml:space="preserve"> network configuration</w:t>
        </w:r>
      </w:ins>
    </w:p>
    <w:p w:rsidR="005A42B7" w:rsidRPr="005A42B7" w:rsidRDefault="005A42B7" w:rsidP="005A42B7">
      <w:pPr>
        <w:spacing w:before="100" w:beforeAutospacing="1" w:after="100" w:afterAutospacing="1" w:line="240" w:lineRule="auto"/>
        <w:rPr>
          <w:ins w:id="1481" w:author="Unknown"/>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3099435" cy="2422525"/>
            <wp:effectExtent l="19050" t="0" r="5715" b="0"/>
            <wp:docPr id="896" name="Picture 896" descr="network configur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6" descr="network configurations"/>
                    <pic:cNvPicPr>
                      <a:picLocks noChangeAspect="1" noChangeArrowheads="1"/>
                    </pic:cNvPicPr>
                  </pic:nvPicPr>
                  <pic:blipFill>
                    <a:blip r:embed="rId1320"/>
                    <a:srcRect/>
                    <a:stretch>
                      <a:fillRect/>
                    </a:stretch>
                  </pic:blipFill>
                  <pic:spPr bwMode="auto">
                    <a:xfrm>
                      <a:off x="0" y="0"/>
                      <a:ext cx="3099435" cy="2422525"/>
                    </a:xfrm>
                    <a:prstGeom prst="rect">
                      <a:avLst/>
                    </a:prstGeom>
                    <a:noFill/>
                    <a:ln w="9525">
                      <a:noFill/>
                      <a:miter lim="800000"/>
                      <a:headEnd/>
                      <a:tailEnd/>
                    </a:ln>
                  </pic:spPr>
                </pic:pic>
              </a:graphicData>
            </a:graphic>
          </wp:inline>
        </w:drawing>
      </w:r>
    </w:p>
    <w:p w:rsidR="005A42B7" w:rsidRPr="005A42B7" w:rsidRDefault="005A42B7" w:rsidP="005A42B7">
      <w:pPr>
        <w:spacing w:before="100" w:beforeAutospacing="1" w:after="100" w:afterAutospacing="1" w:line="240" w:lineRule="auto"/>
        <w:rPr>
          <w:ins w:id="1482" w:author="Unknown"/>
          <w:rFonts w:ascii="Times New Roman" w:eastAsia="Times New Roman" w:hAnsi="Times New Roman" w:cs="Times New Roman"/>
          <w:sz w:val="24"/>
          <w:szCs w:val="24"/>
        </w:rPr>
      </w:pPr>
      <w:proofErr w:type="gramStart"/>
      <w:ins w:id="1483" w:author="Unknown">
        <w:r w:rsidRPr="005A42B7">
          <w:rPr>
            <w:rFonts w:ascii="Times New Roman" w:eastAsia="Times New Roman" w:hAnsi="Times New Roman" w:cs="Times New Roman"/>
            <w:sz w:val="24"/>
            <w:szCs w:val="24"/>
          </w:rPr>
          <w:t>now</w:t>
        </w:r>
        <w:proofErr w:type="gramEnd"/>
        <w:r w:rsidRPr="005A42B7">
          <w:rPr>
            <w:rFonts w:ascii="Times New Roman" w:eastAsia="Times New Roman" w:hAnsi="Times New Roman" w:cs="Times New Roman"/>
            <w:sz w:val="24"/>
            <w:szCs w:val="24"/>
          </w:rPr>
          <w:t xml:space="preserve"> a new window will show you all available LAN card select your LAN card ( if you don’t see any LAN card here mean you don’t have install driver)</w:t>
        </w:r>
      </w:ins>
    </w:p>
    <w:p w:rsidR="005A42B7" w:rsidRPr="005A42B7" w:rsidRDefault="005A42B7" w:rsidP="005A42B7">
      <w:pPr>
        <w:spacing w:before="100" w:beforeAutospacing="1" w:after="100" w:afterAutospacing="1" w:line="240" w:lineRule="auto"/>
        <w:rPr>
          <w:ins w:id="1484" w:author="Unknown"/>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5711825" cy="1995170"/>
            <wp:effectExtent l="19050" t="0" r="3175" b="0"/>
            <wp:docPr id="897" name="Picture 897" descr="select lan devices in setup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7" descr="select lan devices in setup "/>
                    <pic:cNvPicPr>
                      <a:picLocks noChangeAspect="1" noChangeArrowheads="1"/>
                    </pic:cNvPicPr>
                  </pic:nvPicPr>
                  <pic:blipFill>
                    <a:blip r:embed="rId1321"/>
                    <a:srcRect/>
                    <a:stretch>
                      <a:fillRect/>
                    </a:stretch>
                  </pic:blipFill>
                  <pic:spPr bwMode="auto">
                    <a:xfrm>
                      <a:off x="0" y="0"/>
                      <a:ext cx="5711825" cy="1995170"/>
                    </a:xfrm>
                    <a:prstGeom prst="rect">
                      <a:avLst/>
                    </a:prstGeom>
                    <a:noFill/>
                    <a:ln w="9525">
                      <a:noFill/>
                      <a:miter lim="800000"/>
                      <a:headEnd/>
                      <a:tailEnd/>
                    </a:ln>
                  </pic:spPr>
                </pic:pic>
              </a:graphicData>
            </a:graphic>
          </wp:inline>
        </w:drawing>
      </w:r>
    </w:p>
    <w:p w:rsidR="005A42B7" w:rsidRPr="005A42B7" w:rsidRDefault="005A42B7" w:rsidP="005A42B7">
      <w:pPr>
        <w:spacing w:before="100" w:beforeAutospacing="1" w:after="100" w:afterAutospacing="1" w:line="240" w:lineRule="auto"/>
        <w:rPr>
          <w:ins w:id="1485" w:author="Unknown"/>
          <w:rFonts w:ascii="Times New Roman" w:eastAsia="Times New Roman" w:hAnsi="Times New Roman" w:cs="Times New Roman"/>
          <w:sz w:val="24"/>
          <w:szCs w:val="24"/>
        </w:rPr>
      </w:pPr>
      <w:proofErr w:type="gramStart"/>
      <w:ins w:id="1486" w:author="Unknown">
        <w:r w:rsidRPr="005A42B7">
          <w:rPr>
            <w:rFonts w:ascii="Times New Roman" w:eastAsia="Times New Roman" w:hAnsi="Times New Roman" w:cs="Times New Roman"/>
            <w:sz w:val="24"/>
            <w:szCs w:val="24"/>
          </w:rPr>
          <w:t>assign</w:t>
        </w:r>
        <w:proofErr w:type="gramEnd"/>
        <w:r w:rsidRPr="005A42B7">
          <w:rPr>
            <w:rFonts w:ascii="Times New Roman" w:eastAsia="Times New Roman" w:hAnsi="Times New Roman" w:cs="Times New Roman"/>
            <w:sz w:val="24"/>
            <w:szCs w:val="24"/>
          </w:rPr>
          <w:t xml:space="preserve"> IP in this box and click ok</w:t>
        </w:r>
      </w:ins>
    </w:p>
    <w:p w:rsidR="005A42B7" w:rsidRPr="005A42B7" w:rsidRDefault="005A42B7" w:rsidP="005A42B7">
      <w:pPr>
        <w:spacing w:before="100" w:beforeAutospacing="1" w:after="100" w:afterAutospacing="1" w:line="240" w:lineRule="auto"/>
        <w:rPr>
          <w:ins w:id="1487" w:author="Unknown"/>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3693160" cy="2458085"/>
            <wp:effectExtent l="19050" t="0" r="2540" b="0"/>
            <wp:docPr id="898" name="Picture 898" descr="assign ip addr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8" descr="assign ip address"/>
                    <pic:cNvPicPr>
                      <a:picLocks noChangeAspect="1" noChangeArrowheads="1"/>
                    </pic:cNvPicPr>
                  </pic:nvPicPr>
                  <pic:blipFill>
                    <a:blip r:embed="rId1322"/>
                    <a:srcRect/>
                    <a:stretch>
                      <a:fillRect/>
                    </a:stretch>
                  </pic:blipFill>
                  <pic:spPr bwMode="auto">
                    <a:xfrm>
                      <a:off x="0" y="0"/>
                      <a:ext cx="3693160" cy="2458085"/>
                    </a:xfrm>
                    <a:prstGeom prst="rect">
                      <a:avLst/>
                    </a:prstGeom>
                    <a:noFill/>
                    <a:ln w="9525">
                      <a:noFill/>
                      <a:miter lim="800000"/>
                      <a:headEnd/>
                      <a:tailEnd/>
                    </a:ln>
                  </pic:spPr>
                </pic:pic>
              </a:graphicData>
            </a:graphic>
          </wp:inline>
        </w:drawing>
      </w:r>
    </w:p>
    <w:p w:rsidR="005A42B7" w:rsidRPr="005A42B7" w:rsidRDefault="005A42B7" w:rsidP="005A42B7">
      <w:pPr>
        <w:spacing w:before="100" w:beforeAutospacing="1" w:after="100" w:afterAutospacing="1" w:line="240" w:lineRule="auto"/>
        <w:rPr>
          <w:ins w:id="1488" w:author="Unknown"/>
          <w:rFonts w:ascii="Times New Roman" w:eastAsia="Times New Roman" w:hAnsi="Times New Roman" w:cs="Times New Roman"/>
          <w:sz w:val="24"/>
          <w:szCs w:val="24"/>
        </w:rPr>
      </w:pPr>
      <w:proofErr w:type="gramStart"/>
      <w:ins w:id="1489" w:author="Unknown">
        <w:r w:rsidRPr="005A42B7">
          <w:rPr>
            <w:rFonts w:ascii="Times New Roman" w:eastAsia="Times New Roman" w:hAnsi="Times New Roman" w:cs="Times New Roman"/>
            <w:sz w:val="24"/>
            <w:szCs w:val="24"/>
          </w:rPr>
          <w:t>click</w:t>
        </w:r>
        <w:proofErr w:type="gramEnd"/>
        <w:r w:rsidRPr="005A42B7">
          <w:rPr>
            <w:rFonts w:ascii="Times New Roman" w:eastAsia="Times New Roman" w:hAnsi="Times New Roman" w:cs="Times New Roman"/>
            <w:sz w:val="24"/>
            <w:szCs w:val="24"/>
          </w:rPr>
          <w:t xml:space="preserve"> on ok, quit and again quit to come back on root prompt.</w:t>
        </w:r>
      </w:ins>
    </w:p>
    <w:p w:rsidR="005A42B7" w:rsidRPr="005A42B7" w:rsidRDefault="005A42B7" w:rsidP="005A42B7">
      <w:pPr>
        <w:spacing w:before="100" w:beforeAutospacing="1" w:after="100" w:afterAutospacing="1" w:line="240" w:lineRule="auto"/>
        <w:rPr>
          <w:ins w:id="1490" w:author="Unknown"/>
          <w:rFonts w:ascii="Times New Roman" w:eastAsia="Times New Roman" w:hAnsi="Times New Roman" w:cs="Times New Roman"/>
          <w:sz w:val="24"/>
          <w:szCs w:val="24"/>
        </w:rPr>
      </w:pPr>
      <w:ins w:id="1491" w:author="Unknown">
        <w:r w:rsidRPr="005A42B7">
          <w:rPr>
            <w:rFonts w:ascii="Times New Roman" w:eastAsia="Times New Roman" w:hAnsi="Times New Roman" w:cs="Times New Roman"/>
            <w:sz w:val="24"/>
            <w:szCs w:val="24"/>
          </w:rPr>
          <w:t xml:space="preserve">Alternately you can use </w:t>
        </w:r>
        <w:r w:rsidRPr="005A42B7">
          <w:rPr>
            <w:rFonts w:ascii="Times New Roman" w:eastAsia="Times New Roman" w:hAnsi="Times New Roman" w:cs="Times New Roman"/>
            <w:b/>
            <w:bCs/>
            <w:sz w:val="24"/>
            <w:szCs w:val="24"/>
          </w:rPr>
          <w:t>system-config-network</w:t>
        </w:r>
        <w:r w:rsidRPr="005A42B7">
          <w:rPr>
            <w:rFonts w:ascii="Times New Roman" w:eastAsia="Times New Roman" w:hAnsi="Times New Roman" w:cs="Times New Roman"/>
            <w:sz w:val="24"/>
            <w:szCs w:val="24"/>
          </w:rPr>
          <w:t xml:space="preserve"> command directly to invoke this setup window</w:t>
        </w:r>
      </w:ins>
    </w:p>
    <w:p w:rsidR="005A42B7" w:rsidRPr="005A42B7" w:rsidRDefault="005A42B7" w:rsidP="005A42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ins w:id="1492" w:author="Unknown"/>
          <w:rFonts w:ascii="Courier New" w:eastAsia="Times New Roman" w:hAnsi="Courier New" w:cs="Courier New"/>
          <w:sz w:val="20"/>
          <w:szCs w:val="20"/>
        </w:rPr>
      </w:pPr>
      <w:ins w:id="1493" w:author="Unknown">
        <w:r w:rsidRPr="005A42B7">
          <w:rPr>
            <w:rFonts w:ascii="Courier New" w:eastAsia="Times New Roman" w:hAnsi="Courier New" w:cs="Courier New"/>
            <w:sz w:val="20"/>
            <w:szCs w:val="20"/>
          </w:rPr>
          <w:t xml:space="preserve"> #system-config-network </w:t>
        </w:r>
      </w:ins>
    </w:p>
    <w:p w:rsidR="005A42B7" w:rsidRPr="005A42B7" w:rsidRDefault="005A42B7" w:rsidP="005A42B7">
      <w:pPr>
        <w:spacing w:before="100" w:beforeAutospacing="1" w:after="100" w:afterAutospacing="1" w:line="240" w:lineRule="auto"/>
        <w:rPr>
          <w:ins w:id="1494" w:author="Unknown"/>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3467735" cy="178435"/>
            <wp:effectExtent l="19050" t="0" r="0" b="0"/>
            <wp:docPr id="899" name="Picture 899" descr="system-config-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9" descr="system-config-network"/>
                    <pic:cNvPicPr>
                      <a:picLocks noChangeAspect="1" noChangeArrowheads="1"/>
                    </pic:cNvPicPr>
                  </pic:nvPicPr>
                  <pic:blipFill>
                    <a:blip r:embed="rId1494"/>
                    <a:srcRect/>
                    <a:stretch>
                      <a:fillRect/>
                    </a:stretch>
                  </pic:blipFill>
                  <pic:spPr bwMode="auto">
                    <a:xfrm>
                      <a:off x="0" y="0"/>
                      <a:ext cx="3467735" cy="178435"/>
                    </a:xfrm>
                    <a:prstGeom prst="rect">
                      <a:avLst/>
                    </a:prstGeom>
                    <a:noFill/>
                    <a:ln w="9525">
                      <a:noFill/>
                      <a:miter lim="800000"/>
                      <a:headEnd/>
                      <a:tailEnd/>
                    </a:ln>
                  </pic:spPr>
                </pic:pic>
              </a:graphicData>
            </a:graphic>
          </wp:inline>
        </w:drawing>
      </w:r>
    </w:p>
    <w:p w:rsidR="005A42B7" w:rsidRPr="005A42B7" w:rsidRDefault="005A42B7" w:rsidP="005A42B7">
      <w:pPr>
        <w:spacing w:before="100" w:beforeAutospacing="1" w:after="100" w:afterAutospacing="1" w:line="240" w:lineRule="auto"/>
        <w:rPr>
          <w:ins w:id="1495" w:author="Unknown"/>
          <w:rFonts w:ascii="Times New Roman" w:eastAsia="Times New Roman" w:hAnsi="Times New Roman" w:cs="Times New Roman"/>
          <w:sz w:val="24"/>
          <w:szCs w:val="24"/>
        </w:rPr>
      </w:pPr>
      <w:proofErr w:type="gramStart"/>
      <w:ins w:id="1496" w:author="Unknown">
        <w:r w:rsidRPr="005A42B7">
          <w:rPr>
            <w:rFonts w:ascii="Times New Roman" w:eastAsia="Times New Roman" w:hAnsi="Times New Roman" w:cs="Times New Roman"/>
            <w:sz w:val="24"/>
            <w:szCs w:val="24"/>
          </w:rPr>
          <w:t>whatever</w:t>
        </w:r>
        <w:proofErr w:type="gramEnd"/>
        <w:r w:rsidRPr="005A42B7">
          <w:rPr>
            <w:rFonts w:ascii="Times New Roman" w:eastAsia="Times New Roman" w:hAnsi="Times New Roman" w:cs="Times New Roman"/>
            <w:sz w:val="24"/>
            <w:szCs w:val="24"/>
          </w:rPr>
          <w:t xml:space="preserve"> change you made in network configuration will not take place till you restart the LAN card</w:t>
        </w:r>
      </w:ins>
    </w:p>
    <w:p w:rsidR="005A42B7" w:rsidRPr="005A42B7" w:rsidRDefault="005A42B7" w:rsidP="005A42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ins w:id="1497" w:author="Unknown"/>
          <w:rFonts w:ascii="Courier New" w:eastAsia="Times New Roman" w:hAnsi="Courier New" w:cs="Courier New"/>
          <w:sz w:val="20"/>
          <w:szCs w:val="20"/>
        </w:rPr>
      </w:pPr>
      <w:ins w:id="1498" w:author="Unknown">
        <w:r w:rsidRPr="005A42B7">
          <w:rPr>
            <w:rFonts w:ascii="Courier New" w:eastAsia="Times New Roman" w:hAnsi="Courier New" w:cs="Courier New"/>
            <w:sz w:val="20"/>
            <w:szCs w:val="20"/>
          </w:rPr>
          <w:t xml:space="preserve"> #service network restart </w:t>
        </w:r>
      </w:ins>
    </w:p>
    <w:p w:rsidR="005A42B7" w:rsidRPr="005A42B7" w:rsidRDefault="005A42B7" w:rsidP="005A42B7">
      <w:pPr>
        <w:spacing w:before="100" w:beforeAutospacing="1" w:after="100" w:afterAutospacing="1" w:line="240" w:lineRule="auto"/>
        <w:rPr>
          <w:ins w:id="1499" w:author="Unknown"/>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5759450" cy="937895"/>
            <wp:effectExtent l="19050" t="0" r="0" b="0"/>
            <wp:docPr id="900" name="Picture 900" descr="service network rest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0" descr="service network restart"/>
                    <pic:cNvPicPr>
                      <a:picLocks noChangeAspect="1" noChangeArrowheads="1"/>
                    </pic:cNvPicPr>
                  </pic:nvPicPr>
                  <pic:blipFill>
                    <a:blip r:embed="rId1495"/>
                    <a:srcRect/>
                    <a:stretch>
                      <a:fillRect/>
                    </a:stretch>
                  </pic:blipFill>
                  <pic:spPr bwMode="auto">
                    <a:xfrm>
                      <a:off x="0" y="0"/>
                      <a:ext cx="5759450" cy="937895"/>
                    </a:xfrm>
                    <a:prstGeom prst="rect">
                      <a:avLst/>
                    </a:prstGeom>
                    <a:noFill/>
                    <a:ln w="9525">
                      <a:noFill/>
                      <a:miter lim="800000"/>
                      <a:headEnd/>
                      <a:tailEnd/>
                    </a:ln>
                  </pic:spPr>
                </pic:pic>
              </a:graphicData>
            </a:graphic>
          </wp:inline>
        </w:drawing>
      </w:r>
    </w:p>
    <w:p w:rsidR="005A42B7" w:rsidRPr="005A42B7" w:rsidRDefault="005A42B7" w:rsidP="005A42B7">
      <w:pPr>
        <w:spacing w:before="100" w:beforeAutospacing="1" w:after="100" w:afterAutospacing="1" w:line="240" w:lineRule="auto"/>
        <w:outlineLvl w:val="2"/>
        <w:rPr>
          <w:ins w:id="1500" w:author="Unknown"/>
          <w:rFonts w:ascii="Times New Roman" w:eastAsia="Times New Roman" w:hAnsi="Times New Roman" w:cs="Times New Roman"/>
          <w:b/>
          <w:bCs/>
          <w:sz w:val="27"/>
          <w:szCs w:val="27"/>
        </w:rPr>
      </w:pPr>
      <w:proofErr w:type="gramStart"/>
      <w:ins w:id="1501" w:author="Unknown">
        <w:r w:rsidRPr="005A42B7">
          <w:rPr>
            <w:rFonts w:ascii="Times New Roman" w:eastAsia="Times New Roman" w:hAnsi="Times New Roman" w:cs="Times New Roman"/>
            <w:b/>
            <w:bCs/>
            <w:sz w:val="27"/>
            <w:szCs w:val="27"/>
          </w:rPr>
          <w:t>ifconfig</w:t>
        </w:r>
        <w:proofErr w:type="gramEnd"/>
      </w:ins>
    </w:p>
    <w:p w:rsidR="005A42B7" w:rsidRPr="005A42B7" w:rsidRDefault="005A42B7" w:rsidP="005A42B7">
      <w:pPr>
        <w:spacing w:before="100" w:beforeAutospacing="1" w:after="100" w:afterAutospacing="1" w:line="240" w:lineRule="auto"/>
        <w:rPr>
          <w:ins w:id="1502" w:author="Unknown"/>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6186805" cy="3253740"/>
            <wp:effectExtent l="19050" t="0" r="4445" b="0"/>
            <wp:docPr id="901" name="Picture 901" descr="ifcon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1" descr="ifconfig"/>
                    <pic:cNvPicPr>
                      <a:picLocks noChangeAspect="1" noChangeArrowheads="1"/>
                    </pic:cNvPicPr>
                  </pic:nvPicPr>
                  <pic:blipFill>
                    <a:blip r:embed="rId1496"/>
                    <a:srcRect/>
                    <a:stretch>
                      <a:fillRect/>
                    </a:stretch>
                  </pic:blipFill>
                  <pic:spPr bwMode="auto">
                    <a:xfrm>
                      <a:off x="0" y="0"/>
                      <a:ext cx="6186805" cy="3253740"/>
                    </a:xfrm>
                    <a:prstGeom prst="rect">
                      <a:avLst/>
                    </a:prstGeom>
                    <a:noFill/>
                    <a:ln w="9525">
                      <a:noFill/>
                      <a:miter lim="800000"/>
                      <a:headEnd/>
                      <a:tailEnd/>
                    </a:ln>
                  </pic:spPr>
                </pic:pic>
              </a:graphicData>
            </a:graphic>
          </wp:inline>
        </w:drawing>
      </w:r>
    </w:p>
    <w:p w:rsidR="005A42B7" w:rsidRPr="005A42B7" w:rsidRDefault="005A42B7" w:rsidP="005A42B7">
      <w:pPr>
        <w:spacing w:before="100" w:beforeAutospacing="1" w:after="100" w:afterAutospacing="1" w:line="240" w:lineRule="auto"/>
        <w:rPr>
          <w:ins w:id="1503" w:author="Unknown"/>
          <w:rFonts w:ascii="Times New Roman" w:eastAsia="Times New Roman" w:hAnsi="Times New Roman" w:cs="Times New Roman"/>
          <w:sz w:val="24"/>
          <w:szCs w:val="24"/>
        </w:rPr>
      </w:pPr>
      <w:ins w:id="1504" w:author="Unknown">
        <w:r w:rsidRPr="005A42B7">
          <w:rPr>
            <w:rFonts w:ascii="Times New Roman" w:eastAsia="Times New Roman" w:hAnsi="Times New Roman" w:cs="Times New Roman"/>
            <w:sz w:val="24"/>
            <w:szCs w:val="24"/>
          </w:rPr>
          <w:t xml:space="preserve">The </w:t>
        </w:r>
        <w:r w:rsidRPr="005A42B7">
          <w:rPr>
            <w:rFonts w:ascii="Times New Roman" w:eastAsia="Times New Roman" w:hAnsi="Times New Roman" w:cs="Times New Roman"/>
            <w:b/>
            <w:bCs/>
            <w:sz w:val="24"/>
            <w:szCs w:val="24"/>
          </w:rPr>
          <w:t>ifconfig</w:t>
        </w:r>
        <w:r w:rsidRPr="005A42B7">
          <w:rPr>
            <w:rFonts w:ascii="Times New Roman" w:eastAsia="Times New Roman" w:hAnsi="Times New Roman" w:cs="Times New Roman"/>
            <w:sz w:val="24"/>
            <w:szCs w:val="24"/>
          </w:rPr>
          <w:t xml:space="preserve"> command will display the configuration of all active Ethernet card. Without specifying any parameter this command will show all active Ethernet card. </w:t>
        </w:r>
        <w:proofErr w:type="gramStart"/>
        <w:r w:rsidRPr="005A42B7">
          <w:rPr>
            <w:rFonts w:ascii="Times New Roman" w:eastAsia="Times New Roman" w:hAnsi="Times New Roman" w:cs="Times New Roman"/>
            <w:sz w:val="24"/>
            <w:szCs w:val="24"/>
          </w:rPr>
          <w:t>if</w:t>
        </w:r>
        <w:proofErr w:type="gramEnd"/>
        <w:r w:rsidRPr="005A42B7">
          <w:rPr>
            <w:rFonts w:ascii="Times New Roman" w:eastAsia="Times New Roman" w:hAnsi="Times New Roman" w:cs="Times New Roman"/>
            <w:sz w:val="24"/>
            <w:szCs w:val="24"/>
          </w:rPr>
          <w:t xml:space="preserve"> you want to see the configuration of any specific Ethernet card then use the name of that card as the command line arguments. </w:t>
        </w:r>
        <w:proofErr w:type="gramStart"/>
        <w:r w:rsidRPr="005A42B7">
          <w:rPr>
            <w:rFonts w:ascii="Times New Roman" w:eastAsia="Times New Roman" w:hAnsi="Times New Roman" w:cs="Times New Roman"/>
            <w:sz w:val="24"/>
            <w:szCs w:val="24"/>
          </w:rPr>
          <w:t>for</w:t>
        </w:r>
        <w:proofErr w:type="gramEnd"/>
        <w:r w:rsidRPr="005A42B7">
          <w:rPr>
            <w:rFonts w:ascii="Times New Roman" w:eastAsia="Times New Roman" w:hAnsi="Times New Roman" w:cs="Times New Roman"/>
            <w:sz w:val="24"/>
            <w:szCs w:val="24"/>
          </w:rPr>
          <w:t xml:space="preserve"> example to show the IP configuration on loop back Interface execute this command</w:t>
        </w:r>
      </w:ins>
    </w:p>
    <w:p w:rsidR="005A42B7" w:rsidRPr="005A42B7" w:rsidRDefault="005A42B7" w:rsidP="005A42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ins w:id="1505" w:author="Unknown"/>
          <w:rFonts w:ascii="Courier New" w:eastAsia="Times New Roman" w:hAnsi="Courier New" w:cs="Courier New"/>
          <w:sz w:val="20"/>
          <w:szCs w:val="20"/>
        </w:rPr>
      </w:pPr>
      <w:ins w:id="1506" w:author="Unknown">
        <w:r w:rsidRPr="005A42B7">
          <w:rPr>
            <w:rFonts w:ascii="Courier New" w:eastAsia="Times New Roman" w:hAnsi="Courier New" w:cs="Courier New"/>
            <w:sz w:val="20"/>
            <w:szCs w:val="20"/>
          </w:rPr>
          <w:t xml:space="preserve"> #ifconfig lo </w:t>
        </w:r>
      </w:ins>
    </w:p>
    <w:p w:rsidR="005A42B7" w:rsidRPr="005A42B7" w:rsidRDefault="005A42B7" w:rsidP="005A42B7">
      <w:pPr>
        <w:spacing w:before="100" w:beforeAutospacing="1" w:after="100" w:afterAutospacing="1" w:line="240" w:lineRule="auto"/>
        <w:rPr>
          <w:ins w:id="1507" w:author="Unknown"/>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617210" cy="1745615"/>
            <wp:effectExtent l="19050" t="0" r="2540" b="0"/>
            <wp:docPr id="902" name="Picture 902" descr="ifconfig 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2" descr="ifconfig lo"/>
                    <pic:cNvPicPr>
                      <a:picLocks noChangeAspect="1" noChangeArrowheads="1"/>
                    </pic:cNvPicPr>
                  </pic:nvPicPr>
                  <pic:blipFill>
                    <a:blip r:embed="rId1497"/>
                    <a:srcRect/>
                    <a:stretch>
                      <a:fillRect/>
                    </a:stretch>
                  </pic:blipFill>
                  <pic:spPr bwMode="auto">
                    <a:xfrm>
                      <a:off x="0" y="0"/>
                      <a:ext cx="5617210" cy="1745615"/>
                    </a:xfrm>
                    <a:prstGeom prst="rect">
                      <a:avLst/>
                    </a:prstGeom>
                    <a:noFill/>
                    <a:ln w="9525">
                      <a:noFill/>
                      <a:miter lim="800000"/>
                      <a:headEnd/>
                      <a:tailEnd/>
                    </a:ln>
                  </pic:spPr>
                </pic:pic>
              </a:graphicData>
            </a:graphic>
          </wp:inline>
        </w:drawing>
      </w:r>
    </w:p>
    <w:p w:rsidR="005A42B7" w:rsidRPr="005A42B7" w:rsidRDefault="005A42B7" w:rsidP="005A42B7">
      <w:pPr>
        <w:spacing w:before="100" w:beforeAutospacing="1" w:after="100" w:afterAutospacing="1" w:line="240" w:lineRule="auto"/>
        <w:outlineLvl w:val="2"/>
        <w:rPr>
          <w:ins w:id="1508" w:author="Unknown"/>
          <w:rFonts w:ascii="Times New Roman" w:eastAsia="Times New Roman" w:hAnsi="Times New Roman" w:cs="Times New Roman"/>
          <w:b/>
          <w:bCs/>
          <w:sz w:val="27"/>
          <w:szCs w:val="27"/>
        </w:rPr>
      </w:pPr>
      <w:proofErr w:type="gramStart"/>
      <w:ins w:id="1509" w:author="Unknown">
        <w:r w:rsidRPr="005A42B7">
          <w:rPr>
            <w:rFonts w:ascii="Times New Roman" w:eastAsia="Times New Roman" w:hAnsi="Times New Roman" w:cs="Times New Roman"/>
            <w:b/>
            <w:bCs/>
            <w:sz w:val="27"/>
            <w:szCs w:val="27"/>
          </w:rPr>
          <w:lastRenderedPageBreak/>
          <w:t>ifup/ifdown</w:t>
        </w:r>
        <w:proofErr w:type="gramEnd"/>
      </w:ins>
    </w:p>
    <w:p w:rsidR="005A42B7" w:rsidRPr="005A42B7" w:rsidRDefault="005A42B7" w:rsidP="005A42B7">
      <w:pPr>
        <w:spacing w:before="100" w:beforeAutospacing="1" w:after="100" w:afterAutospacing="1" w:line="240" w:lineRule="auto"/>
        <w:rPr>
          <w:ins w:id="1510" w:author="Unknown"/>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3004185" cy="510540"/>
            <wp:effectExtent l="19050" t="0" r="5715" b="0"/>
            <wp:docPr id="903" name="Picture 903" descr="ifup ifdown et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3" descr="ifup ifdown etho"/>
                    <pic:cNvPicPr>
                      <a:picLocks noChangeAspect="1" noChangeArrowheads="1"/>
                    </pic:cNvPicPr>
                  </pic:nvPicPr>
                  <pic:blipFill>
                    <a:blip r:embed="rId1498"/>
                    <a:srcRect/>
                    <a:stretch>
                      <a:fillRect/>
                    </a:stretch>
                  </pic:blipFill>
                  <pic:spPr bwMode="auto">
                    <a:xfrm>
                      <a:off x="0" y="0"/>
                      <a:ext cx="3004185" cy="510540"/>
                    </a:xfrm>
                    <a:prstGeom prst="rect">
                      <a:avLst/>
                    </a:prstGeom>
                    <a:noFill/>
                    <a:ln w="9525">
                      <a:noFill/>
                      <a:miter lim="800000"/>
                      <a:headEnd/>
                      <a:tailEnd/>
                    </a:ln>
                  </pic:spPr>
                </pic:pic>
              </a:graphicData>
            </a:graphic>
          </wp:inline>
        </w:drawing>
      </w:r>
    </w:p>
    <w:p w:rsidR="005A42B7" w:rsidRPr="005A42B7" w:rsidRDefault="005A42B7" w:rsidP="005A42B7">
      <w:pPr>
        <w:spacing w:before="100" w:beforeAutospacing="1" w:after="100" w:afterAutospacing="1" w:line="240" w:lineRule="auto"/>
        <w:rPr>
          <w:ins w:id="1511" w:author="Unknown"/>
          <w:rFonts w:ascii="Times New Roman" w:eastAsia="Times New Roman" w:hAnsi="Times New Roman" w:cs="Times New Roman"/>
          <w:sz w:val="24"/>
          <w:szCs w:val="24"/>
        </w:rPr>
      </w:pPr>
      <w:ins w:id="1512" w:author="Unknown">
        <w:r w:rsidRPr="005A42B7">
          <w:rPr>
            <w:rFonts w:ascii="Times New Roman" w:eastAsia="Times New Roman" w:hAnsi="Times New Roman" w:cs="Times New Roman"/>
            <w:sz w:val="24"/>
            <w:szCs w:val="24"/>
          </w:rPr>
          <w:t xml:space="preserve">Each installed network adapter has a corresponding </w:t>
        </w:r>
        <w:r w:rsidRPr="005A42B7">
          <w:rPr>
            <w:rFonts w:ascii="Times New Roman" w:eastAsia="Times New Roman" w:hAnsi="Times New Roman" w:cs="Times New Roman"/>
            <w:b/>
            <w:bCs/>
            <w:sz w:val="24"/>
            <w:szCs w:val="24"/>
          </w:rPr>
          <w:t>ifcfg-*</w:t>
        </w:r>
        <w:r w:rsidRPr="005A42B7">
          <w:rPr>
            <w:rFonts w:ascii="Times New Roman" w:eastAsia="Times New Roman" w:hAnsi="Times New Roman" w:cs="Times New Roman"/>
            <w:sz w:val="24"/>
            <w:szCs w:val="24"/>
          </w:rPr>
          <w:t xml:space="preserve"> file in </w:t>
        </w:r>
        <w:r w:rsidRPr="005A42B7">
          <w:rPr>
            <w:rFonts w:ascii="Times New Roman" w:eastAsia="Times New Roman" w:hAnsi="Times New Roman" w:cs="Times New Roman"/>
            <w:b/>
            <w:bCs/>
            <w:sz w:val="24"/>
            <w:szCs w:val="24"/>
          </w:rPr>
          <w:t>/etc/sysconfig/network-scripts.</w:t>
        </w:r>
        <w:r w:rsidRPr="005A42B7">
          <w:rPr>
            <w:rFonts w:ascii="Times New Roman" w:eastAsia="Times New Roman" w:hAnsi="Times New Roman" w:cs="Times New Roman"/>
            <w:sz w:val="24"/>
            <w:szCs w:val="24"/>
          </w:rPr>
          <w:t xml:space="preserve"> You can activate or deactivate that adapter with the ifup and ifdown commands. Either of the following commands will activate the eth0 network adapter:</w:t>
        </w:r>
      </w:ins>
    </w:p>
    <w:p w:rsidR="005A42B7" w:rsidRPr="005A42B7" w:rsidRDefault="005A42B7" w:rsidP="005A42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ins w:id="1513" w:author="Unknown"/>
          <w:rFonts w:ascii="Courier New" w:eastAsia="Times New Roman" w:hAnsi="Courier New" w:cs="Courier New"/>
          <w:sz w:val="20"/>
          <w:szCs w:val="20"/>
        </w:rPr>
      </w:pPr>
      <w:ins w:id="1514" w:author="Unknown">
        <w:r w:rsidRPr="005A42B7">
          <w:rPr>
            <w:rFonts w:ascii="Courier New" w:eastAsia="Times New Roman" w:hAnsi="Courier New" w:cs="Courier New"/>
            <w:sz w:val="20"/>
            <w:szCs w:val="20"/>
          </w:rPr>
          <w:t xml:space="preserve"> #ifup ifcfg-eth0 #ifup eth0 </w:t>
        </w:r>
      </w:ins>
    </w:p>
    <w:p w:rsidR="005A42B7" w:rsidRPr="005A42B7" w:rsidRDefault="005A42B7" w:rsidP="005A42B7">
      <w:pPr>
        <w:spacing w:before="100" w:beforeAutospacing="1" w:after="100" w:afterAutospacing="1" w:line="240" w:lineRule="auto"/>
        <w:outlineLvl w:val="2"/>
        <w:rPr>
          <w:ins w:id="1515" w:author="Unknown"/>
          <w:rFonts w:ascii="Times New Roman" w:eastAsia="Times New Roman" w:hAnsi="Times New Roman" w:cs="Times New Roman"/>
          <w:b/>
          <w:bCs/>
          <w:sz w:val="27"/>
          <w:szCs w:val="27"/>
        </w:rPr>
      </w:pPr>
      <w:proofErr w:type="gramStart"/>
      <w:ins w:id="1516" w:author="Unknown">
        <w:r w:rsidRPr="005A42B7">
          <w:rPr>
            <w:rFonts w:ascii="Times New Roman" w:eastAsia="Times New Roman" w:hAnsi="Times New Roman" w:cs="Times New Roman"/>
            <w:b/>
            <w:bCs/>
            <w:sz w:val="27"/>
            <w:szCs w:val="27"/>
          </w:rPr>
          <w:t>netstat</w:t>
        </w:r>
        <w:proofErr w:type="gramEnd"/>
      </w:ins>
    </w:p>
    <w:p w:rsidR="005A42B7" w:rsidRPr="005A42B7" w:rsidRDefault="005A42B7" w:rsidP="005A42B7">
      <w:pPr>
        <w:spacing w:before="100" w:beforeAutospacing="1" w:after="100" w:afterAutospacing="1" w:line="240" w:lineRule="auto"/>
        <w:rPr>
          <w:ins w:id="1517" w:author="Unknown"/>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6186805" cy="926465"/>
            <wp:effectExtent l="19050" t="0" r="4445" b="0"/>
            <wp:docPr id="904" name="Picture 904" descr="netstat -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4" descr="netstat -r"/>
                    <pic:cNvPicPr>
                      <a:picLocks noChangeAspect="1" noChangeArrowheads="1"/>
                    </pic:cNvPicPr>
                  </pic:nvPicPr>
                  <pic:blipFill>
                    <a:blip r:embed="rId1499"/>
                    <a:srcRect/>
                    <a:stretch>
                      <a:fillRect/>
                    </a:stretch>
                  </pic:blipFill>
                  <pic:spPr bwMode="auto">
                    <a:xfrm>
                      <a:off x="0" y="0"/>
                      <a:ext cx="6186805" cy="926465"/>
                    </a:xfrm>
                    <a:prstGeom prst="rect">
                      <a:avLst/>
                    </a:prstGeom>
                    <a:noFill/>
                    <a:ln w="9525">
                      <a:noFill/>
                      <a:miter lim="800000"/>
                      <a:headEnd/>
                      <a:tailEnd/>
                    </a:ln>
                  </pic:spPr>
                </pic:pic>
              </a:graphicData>
            </a:graphic>
          </wp:inline>
        </w:drawing>
      </w:r>
    </w:p>
    <w:p w:rsidR="005A42B7" w:rsidRPr="005A42B7" w:rsidRDefault="005A42B7" w:rsidP="005A42B7">
      <w:pPr>
        <w:spacing w:before="100" w:beforeAutospacing="1" w:after="100" w:afterAutospacing="1" w:line="240" w:lineRule="auto"/>
        <w:rPr>
          <w:ins w:id="1518" w:author="Unknown"/>
          <w:rFonts w:ascii="Times New Roman" w:eastAsia="Times New Roman" w:hAnsi="Times New Roman" w:cs="Times New Roman"/>
          <w:sz w:val="24"/>
          <w:szCs w:val="24"/>
        </w:rPr>
      </w:pPr>
      <w:ins w:id="1519" w:author="Unknown">
        <w:r w:rsidRPr="005A42B7">
          <w:rPr>
            <w:rFonts w:ascii="Times New Roman" w:eastAsia="Times New Roman" w:hAnsi="Times New Roman" w:cs="Times New Roman"/>
            <w:sz w:val="24"/>
            <w:szCs w:val="24"/>
          </w:rPr>
          <w:t>The netstat program provides real-time information on the status of your network connections, as well as network statistics and the routing table. The netstat command has several options you can use to bring up different sorts of information about your network.</w:t>
        </w:r>
      </w:ins>
    </w:p>
    <w:p w:rsidR="005A42B7" w:rsidRPr="005A42B7" w:rsidRDefault="005A42B7" w:rsidP="005A42B7">
      <w:pPr>
        <w:spacing w:before="100" w:beforeAutospacing="1" w:after="100" w:afterAutospacing="1" w:line="240" w:lineRule="auto"/>
        <w:outlineLvl w:val="2"/>
        <w:rPr>
          <w:ins w:id="1520" w:author="Unknown"/>
          <w:rFonts w:ascii="Times New Roman" w:eastAsia="Times New Roman" w:hAnsi="Times New Roman" w:cs="Times New Roman"/>
          <w:b/>
          <w:bCs/>
          <w:sz w:val="27"/>
          <w:szCs w:val="27"/>
        </w:rPr>
      </w:pPr>
      <w:proofErr w:type="gramStart"/>
      <w:ins w:id="1521" w:author="Unknown">
        <w:r w:rsidRPr="005A42B7">
          <w:rPr>
            <w:rFonts w:ascii="Times New Roman" w:eastAsia="Times New Roman" w:hAnsi="Times New Roman" w:cs="Times New Roman"/>
            <w:b/>
            <w:bCs/>
            <w:sz w:val="27"/>
            <w:szCs w:val="27"/>
          </w:rPr>
          <w:t>arp</w:t>
        </w:r>
        <w:proofErr w:type="gramEnd"/>
      </w:ins>
    </w:p>
    <w:p w:rsidR="005A42B7" w:rsidRPr="005A42B7" w:rsidRDefault="005A42B7" w:rsidP="005A42B7">
      <w:pPr>
        <w:spacing w:before="100" w:beforeAutospacing="1" w:after="100" w:afterAutospacing="1" w:line="240" w:lineRule="auto"/>
        <w:rPr>
          <w:ins w:id="1522" w:author="Unknown"/>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6471920" cy="688975"/>
            <wp:effectExtent l="19050" t="0" r="5080" b="0"/>
            <wp:docPr id="905" name="Picture 905" descr="ar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5" descr="arp"/>
                    <pic:cNvPicPr>
                      <a:picLocks noChangeAspect="1" noChangeArrowheads="1"/>
                    </pic:cNvPicPr>
                  </pic:nvPicPr>
                  <pic:blipFill>
                    <a:blip r:embed="rId1500"/>
                    <a:srcRect/>
                    <a:stretch>
                      <a:fillRect/>
                    </a:stretch>
                  </pic:blipFill>
                  <pic:spPr bwMode="auto">
                    <a:xfrm>
                      <a:off x="0" y="0"/>
                      <a:ext cx="6471920" cy="688975"/>
                    </a:xfrm>
                    <a:prstGeom prst="rect">
                      <a:avLst/>
                    </a:prstGeom>
                    <a:noFill/>
                    <a:ln w="9525">
                      <a:noFill/>
                      <a:miter lim="800000"/>
                      <a:headEnd/>
                      <a:tailEnd/>
                    </a:ln>
                  </pic:spPr>
                </pic:pic>
              </a:graphicData>
            </a:graphic>
          </wp:inline>
        </w:drawing>
      </w:r>
    </w:p>
    <w:p w:rsidR="005A42B7" w:rsidRPr="005A42B7" w:rsidRDefault="005A42B7" w:rsidP="005A42B7">
      <w:pPr>
        <w:spacing w:before="100" w:beforeAutospacing="1" w:after="100" w:afterAutospacing="1" w:line="240" w:lineRule="auto"/>
        <w:rPr>
          <w:ins w:id="1523" w:author="Unknown"/>
          <w:rFonts w:ascii="Times New Roman" w:eastAsia="Times New Roman" w:hAnsi="Times New Roman" w:cs="Times New Roman"/>
          <w:sz w:val="24"/>
          <w:szCs w:val="24"/>
        </w:rPr>
      </w:pPr>
      <w:ins w:id="1524" w:author="Unknown">
        <w:r w:rsidRPr="005A42B7">
          <w:rPr>
            <w:rFonts w:ascii="Times New Roman" w:eastAsia="Times New Roman" w:hAnsi="Times New Roman" w:cs="Times New Roman"/>
            <w:sz w:val="24"/>
            <w:szCs w:val="24"/>
          </w:rPr>
          <w:t xml:space="preserve">The Address Resolution Protocol associates the hardware address of a network adapter with an IP address. The </w:t>
        </w:r>
        <w:proofErr w:type="gramStart"/>
        <w:r w:rsidRPr="005A42B7">
          <w:rPr>
            <w:rFonts w:ascii="Times New Roman" w:eastAsia="Times New Roman" w:hAnsi="Times New Roman" w:cs="Times New Roman"/>
            <w:sz w:val="24"/>
            <w:szCs w:val="24"/>
          </w:rPr>
          <w:t>arp</w:t>
        </w:r>
        <w:proofErr w:type="gramEnd"/>
        <w:r w:rsidRPr="005A42B7">
          <w:rPr>
            <w:rFonts w:ascii="Times New Roman" w:eastAsia="Times New Roman" w:hAnsi="Times New Roman" w:cs="Times New Roman"/>
            <w:sz w:val="24"/>
            <w:szCs w:val="24"/>
          </w:rPr>
          <w:t xml:space="preserve"> command (in the /sbin directory) displays a table of hardware and IP addresses on the local computer. With </w:t>
        </w:r>
        <w:proofErr w:type="gramStart"/>
        <w:r w:rsidRPr="005A42B7">
          <w:rPr>
            <w:rFonts w:ascii="Times New Roman" w:eastAsia="Times New Roman" w:hAnsi="Times New Roman" w:cs="Times New Roman"/>
            <w:sz w:val="24"/>
            <w:szCs w:val="24"/>
          </w:rPr>
          <w:t>arp</w:t>
        </w:r>
        <w:proofErr w:type="gramEnd"/>
        <w:r w:rsidRPr="005A42B7">
          <w:rPr>
            <w:rFonts w:ascii="Times New Roman" w:eastAsia="Times New Roman" w:hAnsi="Times New Roman" w:cs="Times New Roman"/>
            <w:sz w:val="24"/>
            <w:szCs w:val="24"/>
          </w:rPr>
          <w:t>, you can detect problems such as duplicate addresses on the network, or you can manually add arp entries as required.</w:t>
        </w:r>
      </w:ins>
    </w:p>
    <w:p w:rsidR="005A42B7" w:rsidRPr="005A42B7" w:rsidRDefault="005A42B7" w:rsidP="005A42B7">
      <w:pPr>
        <w:spacing w:before="100" w:beforeAutospacing="1" w:after="100" w:afterAutospacing="1" w:line="240" w:lineRule="auto"/>
        <w:outlineLvl w:val="2"/>
        <w:rPr>
          <w:ins w:id="1525" w:author="Unknown"/>
          <w:rFonts w:ascii="Times New Roman" w:eastAsia="Times New Roman" w:hAnsi="Times New Roman" w:cs="Times New Roman"/>
          <w:b/>
          <w:bCs/>
          <w:sz w:val="27"/>
          <w:szCs w:val="27"/>
        </w:rPr>
      </w:pPr>
      <w:proofErr w:type="gramStart"/>
      <w:ins w:id="1526" w:author="Unknown">
        <w:r w:rsidRPr="005A42B7">
          <w:rPr>
            <w:rFonts w:ascii="Times New Roman" w:eastAsia="Times New Roman" w:hAnsi="Times New Roman" w:cs="Times New Roman"/>
            <w:b/>
            <w:bCs/>
            <w:sz w:val="27"/>
            <w:szCs w:val="27"/>
          </w:rPr>
          <w:t>mii-tool</w:t>
        </w:r>
        <w:proofErr w:type="gramEnd"/>
      </w:ins>
    </w:p>
    <w:p w:rsidR="005A42B7" w:rsidRPr="005A42B7" w:rsidRDefault="005A42B7" w:rsidP="005A42B7">
      <w:pPr>
        <w:spacing w:before="100" w:beforeAutospacing="1" w:after="100" w:afterAutospacing="1" w:line="240" w:lineRule="auto"/>
        <w:rPr>
          <w:ins w:id="1527" w:author="Unknown"/>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4572000" cy="653415"/>
            <wp:effectExtent l="19050" t="0" r="0" b="0"/>
            <wp:docPr id="906" name="Picture 906" descr="mii to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6" descr="mii tools"/>
                    <pic:cNvPicPr>
                      <a:picLocks noChangeAspect="1" noChangeArrowheads="1"/>
                    </pic:cNvPicPr>
                  </pic:nvPicPr>
                  <pic:blipFill>
                    <a:blip r:embed="rId1501"/>
                    <a:srcRect/>
                    <a:stretch>
                      <a:fillRect/>
                    </a:stretch>
                  </pic:blipFill>
                  <pic:spPr bwMode="auto">
                    <a:xfrm>
                      <a:off x="0" y="0"/>
                      <a:ext cx="4572000" cy="653415"/>
                    </a:xfrm>
                    <a:prstGeom prst="rect">
                      <a:avLst/>
                    </a:prstGeom>
                    <a:noFill/>
                    <a:ln w="9525">
                      <a:noFill/>
                      <a:miter lim="800000"/>
                      <a:headEnd/>
                      <a:tailEnd/>
                    </a:ln>
                  </pic:spPr>
                </pic:pic>
              </a:graphicData>
            </a:graphic>
          </wp:inline>
        </w:drawing>
      </w:r>
    </w:p>
    <w:p w:rsidR="005A42B7" w:rsidRPr="005A42B7" w:rsidRDefault="005A42B7" w:rsidP="005A42B7">
      <w:pPr>
        <w:spacing w:before="100" w:beforeAutospacing="1" w:after="100" w:afterAutospacing="1" w:line="240" w:lineRule="auto"/>
        <w:rPr>
          <w:ins w:id="1528" w:author="Unknown"/>
          <w:rFonts w:ascii="Times New Roman" w:eastAsia="Times New Roman" w:hAnsi="Times New Roman" w:cs="Times New Roman"/>
          <w:sz w:val="24"/>
          <w:szCs w:val="24"/>
        </w:rPr>
      </w:pPr>
      <w:proofErr w:type="gramStart"/>
      <w:ins w:id="1529" w:author="Unknown">
        <w:r w:rsidRPr="005A42B7">
          <w:rPr>
            <w:rFonts w:ascii="Times New Roman" w:eastAsia="Times New Roman" w:hAnsi="Times New Roman" w:cs="Times New Roman"/>
            <w:sz w:val="24"/>
            <w:szCs w:val="24"/>
          </w:rPr>
          <w:t>mii-tool</w:t>
        </w:r>
        <w:proofErr w:type="gramEnd"/>
        <w:r w:rsidRPr="005A42B7">
          <w:rPr>
            <w:rFonts w:ascii="Times New Roman" w:eastAsia="Times New Roman" w:hAnsi="Times New Roman" w:cs="Times New Roman"/>
            <w:sz w:val="24"/>
            <w:szCs w:val="24"/>
          </w:rPr>
          <w:t xml:space="preserve"> command is used to check the link is activated or not. Most use of mii-tool command is to check to physical link of Ethernet card on command line. With this command you can check on command prompt that cable is plugged in LAN card or not.</w:t>
        </w:r>
      </w:ins>
    </w:p>
    <w:p w:rsidR="005A42B7" w:rsidRPr="005A42B7" w:rsidRDefault="005A42B7" w:rsidP="005A42B7">
      <w:pPr>
        <w:spacing w:before="100" w:beforeAutospacing="1" w:after="100" w:afterAutospacing="1" w:line="240" w:lineRule="auto"/>
        <w:outlineLvl w:val="2"/>
        <w:rPr>
          <w:ins w:id="1530" w:author="Unknown"/>
          <w:rFonts w:ascii="Times New Roman" w:eastAsia="Times New Roman" w:hAnsi="Times New Roman" w:cs="Times New Roman"/>
          <w:b/>
          <w:bCs/>
          <w:sz w:val="27"/>
          <w:szCs w:val="27"/>
        </w:rPr>
      </w:pPr>
      <w:proofErr w:type="gramStart"/>
      <w:ins w:id="1531" w:author="Unknown">
        <w:r w:rsidRPr="005A42B7">
          <w:rPr>
            <w:rFonts w:ascii="Times New Roman" w:eastAsia="Times New Roman" w:hAnsi="Times New Roman" w:cs="Times New Roman"/>
            <w:b/>
            <w:bCs/>
            <w:sz w:val="27"/>
            <w:szCs w:val="27"/>
          </w:rPr>
          <w:lastRenderedPageBreak/>
          <w:t>ping</w:t>
        </w:r>
        <w:proofErr w:type="gramEnd"/>
      </w:ins>
    </w:p>
    <w:p w:rsidR="005A42B7" w:rsidRPr="005A42B7" w:rsidRDefault="005A42B7" w:rsidP="005A42B7">
      <w:pPr>
        <w:spacing w:before="100" w:beforeAutospacing="1" w:after="100" w:afterAutospacing="1" w:line="240" w:lineRule="auto"/>
        <w:rPr>
          <w:ins w:id="1532" w:author="Unknown"/>
          <w:rFonts w:ascii="Times New Roman" w:eastAsia="Times New Roman" w:hAnsi="Times New Roman" w:cs="Times New Roman"/>
          <w:sz w:val="24"/>
          <w:szCs w:val="24"/>
        </w:rPr>
      </w:pPr>
      <w:proofErr w:type="gramStart"/>
      <w:ins w:id="1533" w:author="Unknown">
        <w:r w:rsidRPr="005A42B7">
          <w:rPr>
            <w:rFonts w:ascii="Times New Roman" w:eastAsia="Times New Roman" w:hAnsi="Times New Roman" w:cs="Times New Roman"/>
            <w:sz w:val="24"/>
            <w:szCs w:val="24"/>
          </w:rPr>
          <w:t>ping</w:t>
        </w:r>
        <w:proofErr w:type="gramEnd"/>
        <w:r w:rsidRPr="005A42B7">
          <w:rPr>
            <w:rFonts w:ascii="Times New Roman" w:eastAsia="Times New Roman" w:hAnsi="Times New Roman" w:cs="Times New Roman"/>
            <w:sz w:val="24"/>
            <w:szCs w:val="24"/>
          </w:rPr>
          <w:t xml:space="preserve"> command is used to check the physical connectivity. If you get reply mean everything is ok. If you get request time out response means there is some problem it could be unplugged cable power off switch or enabled firewall on destination node. If you get Destination host unreachable means remote node is not in your network. </w:t>
        </w:r>
        <w:r w:rsidRPr="005A42B7">
          <w:rPr>
            <w:rFonts w:ascii="Times New Roman" w:eastAsia="Times New Roman" w:hAnsi="Times New Roman" w:cs="Times New Roman"/>
            <w:b/>
            <w:bCs/>
            <w:sz w:val="24"/>
            <w:szCs w:val="24"/>
          </w:rPr>
          <w:t>Use CTRL+C to abort the ping sequence</w:t>
        </w:r>
      </w:ins>
    </w:p>
    <w:p w:rsidR="005A42B7" w:rsidRPr="005A42B7" w:rsidRDefault="005A42B7" w:rsidP="005A42B7">
      <w:pPr>
        <w:spacing w:before="100" w:beforeAutospacing="1" w:after="100" w:afterAutospacing="1" w:line="240" w:lineRule="auto"/>
        <w:rPr>
          <w:ins w:id="1534" w:author="Unknown"/>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344160" cy="1412875"/>
            <wp:effectExtent l="19050" t="0" r="8890" b="0"/>
            <wp:docPr id="907" name="Picture 907" descr="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7" descr="ping"/>
                    <pic:cNvPicPr>
                      <a:picLocks noChangeAspect="1" noChangeArrowheads="1"/>
                    </pic:cNvPicPr>
                  </pic:nvPicPr>
                  <pic:blipFill>
                    <a:blip r:embed="rId1502"/>
                    <a:srcRect/>
                    <a:stretch>
                      <a:fillRect/>
                    </a:stretch>
                  </pic:blipFill>
                  <pic:spPr bwMode="auto">
                    <a:xfrm>
                      <a:off x="0" y="0"/>
                      <a:ext cx="5344160" cy="1412875"/>
                    </a:xfrm>
                    <a:prstGeom prst="rect">
                      <a:avLst/>
                    </a:prstGeom>
                    <a:noFill/>
                    <a:ln w="9525">
                      <a:noFill/>
                      <a:miter lim="800000"/>
                      <a:headEnd/>
                      <a:tailEnd/>
                    </a:ln>
                  </pic:spPr>
                </pic:pic>
              </a:graphicData>
            </a:graphic>
          </wp:inline>
        </w:drawing>
      </w:r>
    </w:p>
    <w:p w:rsidR="005A42B7" w:rsidRPr="005A42B7" w:rsidRDefault="005A42B7" w:rsidP="005A42B7">
      <w:pPr>
        <w:spacing w:before="100" w:beforeAutospacing="1" w:after="100" w:afterAutospacing="1" w:line="240" w:lineRule="auto"/>
        <w:outlineLvl w:val="2"/>
        <w:rPr>
          <w:ins w:id="1535" w:author="Unknown"/>
          <w:rFonts w:ascii="Times New Roman" w:eastAsia="Times New Roman" w:hAnsi="Times New Roman" w:cs="Times New Roman"/>
          <w:b/>
          <w:bCs/>
          <w:sz w:val="27"/>
          <w:szCs w:val="27"/>
        </w:rPr>
      </w:pPr>
      <w:proofErr w:type="gramStart"/>
      <w:ins w:id="1536" w:author="Unknown">
        <w:r w:rsidRPr="005A42B7">
          <w:rPr>
            <w:rFonts w:ascii="Times New Roman" w:eastAsia="Times New Roman" w:hAnsi="Times New Roman" w:cs="Times New Roman"/>
            <w:b/>
            <w:bCs/>
            <w:sz w:val="27"/>
            <w:szCs w:val="27"/>
          </w:rPr>
          <w:t>service</w:t>
        </w:r>
        <w:proofErr w:type="gramEnd"/>
        <w:r w:rsidRPr="005A42B7">
          <w:rPr>
            <w:rFonts w:ascii="Times New Roman" w:eastAsia="Times New Roman" w:hAnsi="Times New Roman" w:cs="Times New Roman"/>
            <w:b/>
            <w:bCs/>
            <w:sz w:val="27"/>
            <w:szCs w:val="27"/>
          </w:rPr>
          <w:t xml:space="preserve"> network restart</w:t>
        </w:r>
      </w:ins>
    </w:p>
    <w:p w:rsidR="005A42B7" w:rsidRPr="005A42B7" w:rsidRDefault="005A42B7" w:rsidP="005A42B7">
      <w:pPr>
        <w:spacing w:before="100" w:beforeAutospacing="1" w:after="100" w:afterAutospacing="1" w:line="240" w:lineRule="auto"/>
        <w:rPr>
          <w:ins w:id="1537" w:author="Unknown"/>
          <w:rFonts w:ascii="Times New Roman" w:eastAsia="Times New Roman" w:hAnsi="Times New Roman" w:cs="Times New Roman"/>
          <w:sz w:val="24"/>
          <w:szCs w:val="24"/>
        </w:rPr>
      </w:pPr>
      <w:ins w:id="1538" w:author="Unknown">
        <w:r w:rsidRPr="005A42B7">
          <w:rPr>
            <w:rFonts w:ascii="Times New Roman" w:eastAsia="Times New Roman" w:hAnsi="Times New Roman" w:cs="Times New Roman"/>
            <w:sz w:val="24"/>
            <w:szCs w:val="24"/>
          </w:rPr>
          <w:t>Whatever change you made in network configuration files will not take place until you restart the network services. To implement change this command is used.</w:t>
        </w:r>
      </w:ins>
    </w:p>
    <w:p w:rsidR="005A42B7" w:rsidRPr="005A42B7" w:rsidRDefault="005A42B7" w:rsidP="005A42B7">
      <w:pPr>
        <w:spacing w:before="100" w:beforeAutospacing="1" w:after="100" w:afterAutospacing="1" w:line="240" w:lineRule="auto"/>
        <w:rPr>
          <w:ins w:id="1539" w:author="Unknown"/>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711825" cy="937895"/>
            <wp:effectExtent l="19050" t="0" r="3175" b="0"/>
            <wp:docPr id="908" name="Picture 908" descr="service network rest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8" descr="service network restart"/>
                    <pic:cNvPicPr>
                      <a:picLocks noChangeAspect="1" noChangeArrowheads="1"/>
                    </pic:cNvPicPr>
                  </pic:nvPicPr>
                  <pic:blipFill>
                    <a:blip r:embed="rId1495"/>
                    <a:srcRect/>
                    <a:stretch>
                      <a:fillRect/>
                    </a:stretch>
                  </pic:blipFill>
                  <pic:spPr bwMode="auto">
                    <a:xfrm>
                      <a:off x="0" y="0"/>
                      <a:ext cx="5711825" cy="937895"/>
                    </a:xfrm>
                    <a:prstGeom prst="rect">
                      <a:avLst/>
                    </a:prstGeom>
                    <a:noFill/>
                    <a:ln w="9525">
                      <a:noFill/>
                      <a:miter lim="800000"/>
                      <a:headEnd/>
                      <a:tailEnd/>
                    </a:ln>
                  </pic:spPr>
                </pic:pic>
              </a:graphicData>
            </a:graphic>
          </wp:inline>
        </w:drawing>
      </w:r>
    </w:p>
    <w:p w:rsidR="00260F62" w:rsidRPr="005A42B7" w:rsidRDefault="005A42B7" w:rsidP="00260F62">
      <w:pPr>
        <w:spacing w:before="100" w:beforeAutospacing="1" w:after="100" w:afterAutospacing="1" w:line="240" w:lineRule="auto"/>
        <w:rPr>
          <w:rFonts w:ascii="Times New Roman" w:eastAsia="Times New Roman" w:hAnsi="Times New Roman" w:cs="Times New Roman"/>
          <w:color w:val="FF0000"/>
          <w:sz w:val="56"/>
          <w:szCs w:val="56"/>
        </w:rPr>
      </w:pPr>
      <w:r w:rsidRPr="005A42B7">
        <w:rPr>
          <w:rFonts w:ascii="Times New Roman" w:eastAsia="Times New Roman" w:hAnsi="Times New Roman" w:cs="Times New Roman"/>
          <w:color w:val="FF0000"/>
          <w:sz w:val="56"/>
          <w:szCs w:val="56"/>
        </w:rPr>
        <w:t>http://computernetworkingnotes.com</w:t>
      </w:r>
    </w:p>
    <w:sectPr w:rsidR="00260F62" w:rsidRPr="005A42B7" w:rsidSect="0083456F">
      <w:pgSz w:w="12240" w:h="15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A00002EF" w:usb1="4000004B"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F73278"/>
    <w:multiLevelType w:val="multilevel"/>
    <w:tmpl w:val="B5A62E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15D6F1B"/>
    <w:multiLevelType w:val="multilevel"/>
    <w:tmpl w:val="71E850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1D32D0F"/>
    <w:multiLevelType w:val="multilevel"/>
    <w:tmpl w:val="C35AF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2C041EF"/>
    <w:multiLevelType w:val="multilevel"/>
    <w:tmpl w:val="5A88AF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3963555"/>
    <w:multiLevelType w:val="multilevel"/>
    <w:tmpl w:val="746490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05CF05AF"/>
    <w:multiLevelType w:val="multilevel"/>
    <w:tmpl w:val="5F3625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06371A1B"/>
    <w:multiLevelType w:val="multilevel"/>
    <w:tmpl w:val="4774AD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08E61D0D"/>
    <w:multiLevelType w:val="multilevel"/>
    <w:tmpl w:val="74E26C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0AA63AE8"/>
    <w:multiLevelType w:val="multilevel"/>
    <w:tmpl w:val="266A07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0AC55649"/>
    <w:multiLevelType w:val="multilevel"/>
    <w:tmpl w:val="0B9823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0DC16943"/>
    <w:multiLevelType w:val="multilevel"/>
    <w:tmpl w:val="1A6E39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0E714A58"/>
    <w:multiLevelType w:val="multilevel"/>
    <w:tmpl w:val="B8FE5C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0F845B86"/>
    <w:multiLevelType w:val="multilevel"/>
    <w:tmpl w:val="E23A45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11343D16"/>
    <w:multiLevelType w:val="multilevel"/>
    <w:tmpl w:val="55062F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14117591"/>
    <w:multiLevelType w:val="multilevel"/>
    <w:tmpl w:val="1E389C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148B4BEB"/>
    <w:multiLevelType w:val="multilevel"/>
    <w:tmpl w:val="82EE7B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1662603A"/>
    <w:multiLevelType w:val="multilevel"/>
    <w:tmpl w:val="CBB8E8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1675453F"/>
    <w:multiLevelType w:val="multilevel"/>
    <w:tmpl w:val="9C4ECA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19921A75"/>
    <w:multiLevelType w:val="multilevel"/>
    <w:tmpl w:val="673857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1A3521F0"/>
    <w:multiLevelType w:val="multilevel"/>
    <w:tmpl w:val="6ECE50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1A7F29DB"/>
    <w:multiLevelType w:val="multilevel"/>
    <w:tmpl w:val="C616F37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1AFE46F2"/>
    <w:multiLevelType w:val="multilevel"/>
    <w:tmpl w:val="0D3E59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nsid w:val="1D585D2C"/>
    <w:multiLevelType w:val="multilevel"/>
    <w:tmpl w:val="6F78C1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1DEA60F6"/>
    <w:multiLevelType w:val="multilevel"/>
    <w:tmpl w:val="2B90C0EA"/>
    <w:lvl w:ilvl="0">
      <w:start w:val="1"/>
      <w:numFmt w:val="lowerLetter"/>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4">
    <w:nsid w:val="21A85DB8"/>
    <w:multiLevelType w:val="multilevel"/>
    <w:tmpl w:val="329A84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nsid w:val="2317638E"/>
    <w:multiLevelType w:val="multilevel"/>
    <w:tmpl w:val="05AC14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243C40AE"/>
    <w:multiLevelType w:val="multilevel"/>
    <w:tmpl w:val="172662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24BB6066"/>
    <w:multiLevelType w:val="multilevel"/>
    <w:tmpl w:val="E61A16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24E925F1"/>
    <w:multiLevelType w:val="multilevel"/>
    <w:tmpl w:val="ACD6FB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25D21996"/>
    <w:multiLevelType w:val="multilevel"/>
    <w:tmpl w:val="AE3816F6"/>
    <w:lvl w:ilvl="0">
      <w:start w:val="1"/>
      <w:numFmt w:val="lowerLetter"/>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0">
    <w:nsid w:val="26287A43"/>
    <w:multiLevelType w:val="multilevel"/>
    <w:tmpl w:val="5316E4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26623F86"/>
    <w:multiLevelType w:val="multilevel"/>
    <w:tmpl w:val="BFCEDB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nsid w:val="283B2201"/>
    <w:multiLevelType w:val="multilevel"/>
    <w:tmpl w:val="600872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2A09513B"/>
    <w:multiLevelType w:val="multilevel"/>
    <w:tmpl w:val="3B4E89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2DE43754"/>
    <w:multiLevelType w:val="multilevel"/>
    <w:tmpl w:val="BCD6DF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355D7A33"/>
    <w:multiLevelType w:val="multilevel"/>
    <w:tmpl w:val="A9E42E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35C45390"/>
    <w:multiLevelType w:val="multilevel"/>
    <w:tmpl w:val="0CB851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35FB1E30"/>
    <w:multiLevelType w:val="multilevel"/>
    <w:tmpl w:val="7D2453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nsid w:val="36145D05"/>
    <w:multiLevelType w:val="multilevel"/>
    <w:tmpl w:val="C97406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36AA64C3"/>
    <w:multiLevelType w:val="multilevel"/>
    <w:tmpl w:val="C63EC8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37EF7B42"/>
    <w:multiLevelType w:val="multilevel"/>
    <w:tmpl w:val="E6E691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nsid w:val="38777B3B"/>
    <w:multiLevelType w:val="multilevel"/>
    <w:tmpl w:val="B8984C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nsid w:val="3A8D0029"/>
    <w:multiLevelType w:val="multilevel"/>
    <w:tmpl w:val="AF9204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nsid w:val="3BFC7530"/>
    <w:multiLevelType w:val="multilevel"/>
    <w:tmpl w:val="FD5A13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nsid w:val="3CE55684"/>
    <w:multiLevelType w:val="multilevel"/>
    <w:tmpl w:val="87C63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nsid w:val="3DE66C33"/>
    <w:multiLevelType w:val="multilevel"/>
    <w:tmpl w:val="7E5E77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nsid w:val="3F5D058A"/>
    <w:multiLevelType w:val="multilevel"/>
    <w:tmpl w:val="5D4C87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nsid w:val="40EF5E34"/>
    <w:multiLevelType w:val="multilevel"/>
    <w:tmpl w:val="7C8699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nsid w:val="41552AAA"/>
    <w:multiLevelType w:val="multilevel"/>
    <w:tmpl w:val="CD8619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nsid w:val="438878B5"/>
    <w:multiLevelType w:val="multilevel"/>
    <w:tmpl w:val="14F0BF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nsid w:val="43BF4118"/>
    <w:multiLevelType w:val="multilevel"/>
    <w:tmpl w:val="D98686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nsid w:val="454363CE"/>
    <w:multiLevelType w:val="multilevel"/>
    <w:tmpl w:val="59DE12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nsid w:val="4593484E"/>
    <w:multiLevelType w:val="multilevel"/>
    <w:tmpl w:val="2D823C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nsid w:val="466D117E"/>
    <w:multiLevelType w:val="multilevel"/>
    <w:tmpl w:val="8FB46B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nsid w:val="472526E3"/>
    <w:multiLevelType w:val="multilevel"/>
    <w:tmpl w:val="3CD07C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nsid w:val="48E256FA"/>
    <w:multiLevelType w:val="multilevel"/>
    <w:tmpl w:val="0E7C08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nsid w:val="48E413CC"/>
    <w:multiLevelType w:val="multilevel"/>
    <w:tmpl w:val="67940B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nsid w:val="49225B48"/>
    <w:multiLevelType w:val="multilevel"/>
    <w:tmpl w:val="47C48A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nsid w:val="4A7537E9"/>
    <w:multiLevelType w:val="multilevel"/>
    <w:tmpl w:val="3B00DF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nsid w:val="4AFF5543"/>
    <w:multiLevelType w:val="multilevel"/>
    <w:tmpl w:val="578C22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nsid w:val="4BF96146"/>
    <w:multiLevelType w:val="multilevel"/>
    <w:tmpl w:val="E8A243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nsid w:val="4D707D5F"/>
    <w:multiLevelType w:val="multilevel"/>
    <w:tmpl w:val="0BC25D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nsid w:val="4D9A5BB3"/>
    <w:multiLevelType w:val="multilevel"/>
    <w:tmpl w:val="46664C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nsid w:val="4E106E80"/>
    <w:multiLevelType w:val="multilevel"/>
    <w:tmpl w:val="E37837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nsid w:val="4E4E41B5"/>
    <w:multiLevelType w:val="multilevel"/>
    <w:tmpl w:val="0D48E8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nsid w:val="4F1C2632"/>
    <w:multiLevelType w:val="multilevel"/>
    <w:tmpl w:val="22685B7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nsid w:val="4F8B55CA"/>
    <w:multiLevelType w:val="multilevel"/>
    <w:tmpl w:val="FB4C52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nsid w:val="4F91421A"/>
    <w:multiLevelType w:val="multilevel"/>
    <w:tmpl w:val="5A9EF7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nsid w:val="50756114"/>
    <w:multiLevelType w:val="multilevel"/>
    <w:tmpl w:val="FC7CC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nsid w:val="50CD7D86"/>
    <w:multiLevelType w:val="multilevel"/>
    <w:tmpl w:val="A57CF7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nsid w:val="54A631E0"/>
    <w:multiLevelType w:val="multilevel"/>
    <w:tmpl w:val="58F29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nsid w:val="55C05F0D"/>
    <w:multiLevelType w:val="multilevel"/>
    <w:tmpl w:val="9FCCE3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nsid w:val="57AD5FB6"/>
    <w:multiLevelType w:val="multilevel"/>
    <w:tmpl w:val="46C687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nsid w:val="5A4D74F9"/>
    <w:multiLevelType w:val="multilevel"/>
    <w:tmpl w:val="8294E4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nsid w:val="5B562918"/>
    <w:multiLevelType w:val="multilevel"/>
    <w:tmpl w:val="6E5E8B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nsid w:val="5C4E563A"/>
    <w:multiLevelType w:val="multilevel"/>
    <w:tmpl w:val="524239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nsid w:val="5D7A67CA"/>
    <w:multiLevelType w:val="multilevel"/>
    <w:tmpl w:val="D6787B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nsid w:val="5EF7709C"/>
    <w:multiLevelType w:val="multilevel"/>
    <w:tmpl w:val="C5A60E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nsid w:val="5F103C62"/>
    <w:multiLevelType w:val="multilevel"/>
    <w:tmpl w:val="84C616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nsid w:val="5FA21E46"/>
    <w:multiLevelType w:val="multilevel"/>
    <w:tmpl w:val="4F6C73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nsid w:val="60584DC9"/>
    <w:multiLevelType w:val="multilevel"/>
    <w:tmpl w:val="ADDAFE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nsid w:val="61BD5A30"/>
    <w:multiLevelType w:val="multilevel"/>
    <w:tmpl w:val="77626C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nsid w:val="621055F9"/>
    <w:multiLevelType w:val="multilevel"/>
    <w:tmpl w:val="EE585D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nsid w:val="62CB4477"/>
    <w:multiLevelType w:val="multilevel"/>
    <w:tmpl w:val="885493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nsid w:val="630C0ABA"/>
    <w:multiLevelType w:val="multilevel"/>
    <w:tmpl w:val="77EE5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nsid w:val="63C95D8E"/>
    <w:multiLevelType w:val="multilevel"/>
    <w:tmpl w:val="99ACC0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nsid w:val="651A5DB6"/>
    <w:multiLevelType w:val="multilevel"/>
    <w:tmpl w:val="A6C0B0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nsid w:val="65D8603F"/>
    <w:multiLevelType w:val="multilevel"/>
    <w:tmpl w:val="4F54BF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nsid w:val="67E92B7E"/>
    <w:multiLevelType w:val="multilevel"/>
    <w:tmpl w:val="5ACA8E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nsid w:val="69CA45C7"/>
    <w:multiLevelType w:val="multilevel"/>
    <w:tmpl w:val="430234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nsid w:val="6A58081A"/>
    <w:multiLevelType w:val="multilevel"/>
    <w:tmpl w:val="EAA20D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nsid w:val="6AD94A65"/>
    <w:multiLevelType w:val="multilevel"/>
    <w:tmpl w:val="A85687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nsid w:val="6C235A30"/>
    <w:multiLevelType w:val="multilevel"/>
    <w:tmpl w:val="540479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nsid w:val="6EB30F23"/>
    <w:multiLevelType w:val="multilevel"/>
    <w:tmpl w:val="E74AA8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nsid w:val="6F2A6221"/>
    <w:multiLevelType w:val="multilevel"/>
    <w:tmpl w:val="90FEE9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nsid w:val="6F86318E"/>
    <w:multiLevelType w:val="multilevel"/>
    <w:tmpl w:val="A1CA4D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nsid w:val="6F9447ED"/>
    <w:multiLevelType w:val="multilevel"/>
    <w:tmpl w:val="2040C1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nsid w:val="7074538B"/>
    <w:multiLevelType w:val="multilevel"/>
    <w:tmpl w:val="6A2EE3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nsid w:val="70E96613"/>
    <w:multiLevelType w:val="multilevel"/>
    <w:tmpl w:val="59A0D0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nsid w:val="72CC3A06"/>
    <w:multiLevelType w:val="multilevel"/>
    <w:tmpl w:val="802445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nsid w:val="7617290B"/>
    <w:multiLevelType w:val="multilevel"/>
    <w:tmpl w:val="759A34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nsid w:val="762B22DF"/>
    <w:multiLevelType w:val="multilevel"/>
    <w:tmpl w:val="F04644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nsid w:val="76544467"/>
    <w:multiLevelType w:val="multilevel"/>
    <w:tmpl w:val="E938CE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nsid w:val="76E61717"/>
    <w:multiLevelType w:val="multilevel"/>
    <w:tmpl w:val="1AAC87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nsid w:val="77CA46A9"/>
    <w:multiLevelType w:val="multilevel"/>
    <w:tmpl w:val="12FED7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nsid w:val="77D171F1"/>
    <w:multiLevelType w:val="multilevel"/>
    <w:tmpl w:val="FF5861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nsid w:val="79CD093C"/>
    <w:multiLevelType w:val="multilevel"/>
    <w:tmpl w:val="C97057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nsid w:val="7ADF0C7F"/>
    <w:multiLevelType w:val="multilevel"/>
    <w:tmpl w:val="0FD272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nsid w:val="7C6571B4"/>
    <w:multiLevelType w:val="multilevel"/>
    <w:tmpl w:val="A4B8CE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nsid w:val="7D8940C2"/>
    <w:multiLevelType w:val="multilevel"/>
    <w:tmpl w:val="4202BE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1"/>
  </w:num>
  <w:num w:numId="2">
    <w:abstractNumId w:val="44"/>
  </w:num>
  <w:num w:numId="3">
    <w:abstractNumId w:val="11"/>
  </w:num>
  <w:num w:numId="4">
    <w:abstractNumId w:val="73"/>
  </w:num>
  <w:num w:numId="5">
    <w:abstractNumId w:val="49"/>
  </w:num>
  <w:num w:numId="6">
    <w:abstractNumId w:val="68"/>
  </w:num>
  <w:num w:numId="7">
    <w:abstractNumId w:val="12"/>
  </w:num>
  <w:num w:numId="8">
    <w:abstractNumId w:val="36"/>
  </w:num>
  <w:num w:numId="9">
    <w:abstractNumId w:val="54"/>
  </w:num>
  <w:num w:numId="10">
    <w:abstractNumId w:val="94"/>
  </w:num>
  <w:num w:numId="11">
    <w:abstractNumId w:val="15"/>
  </w:num>
  <w:num w:numId="12">
    <w:abstractNumId w:val="21"/>
  </w:num>
  <w:num w:numId="13">
    <w:abstractNumId w:val="55"/>
  </w:num>
  <w:num w:numId="14">
    <w:abstractNumId w:val="89"/>
  </w:num>
  <w:num w:numId="15">
    <w:abstractNumId w:val="24"/>
  </w:num>
  <w:num w:numId="16">
    <w:abstractNumId w:val="90"/>
  </w:num>
  <w:num w:numId="17">
    <w:abstractNumId w:val="85"/>
  </w:num>
  <w:num w:numId="18">
    <w:abstractNumId w:val="74"/>
  </w:num>
  <w:num w:numId="19">
    <w:abstractNumId w:val="93"/>
  </w:num>
  <w:num w:numId="20">
    <w:abstractNumId w:val="96"/>
  </w:num>
  <w:num w:numId="21">
    <w:abstractNumId w:val="81"/>
  </w:num>
  <w:num w:numId="22">
    <w:abstractNumId w:val="91"/>
  </w:num>
  <w:num w:numId="23">
    <w:abstractNumId w:val="105"/>
  </w:num>
  <w:num w:numId="24">
    <w:abstractNumId w:val="107"/>
  </w:num>
  <w:num w:numId="25">
    <w:abstractNumId w:val="59"/>
  </w:num>
  <w:num w:numId="26">
    <w:abstractNumId w:val="72"/>
  </w:num>
  <w:num w:numId="27">
    <w:abstractNumId w:val="34"/>
  </w:num>
  <w:num w:numId="28">
    <w:abstractNumId w:val="52"/>
  </w:num>
  <w:num w:numId="29">
    <w:abstractNumId w:val="4"/>
  </w:num>
  <w:num w:numId="30">
    <w:abstractNumId w:val="35"/>
  </w:num>
  <w:num w:numId="31">
    <w:abstractNumId w:val="13"/>
  </w:num>
  <w:num w:numId="32">
    <w:abstractNumId w:val="8"/>
  </w:num>
  <w:num w:numId="33">
    <w:abstractNumId w:val="7"/>
  </w:num>
  <w:num w:numId="34">
    <w:abstractNumId w:val="103"/>
  </w:num>
  <w:num w:numId="35">
    <w:abstractNumId w:val="60"/>
  </w:num>
  <w:num w:numId="36">
    <w:abstractNumId w:val="83"/>
  </w:num>
  <w:num w:numId="37">
    <w:abstractNumId w:val="79"/>
  </w:num>
  <w:num w:numId="38">
    <w:abstractNumId w:val="5"/>
  </w:num>
  <w:num w:numId="39">
    <w:abstractNumId w:val="28"/>
  </w:num>
  <w:num w:numId="40">
    <w:abstractNumId w:val="108"/>
  </w:num>
  <w:num w:numId="41">
    <w:abstractNumId w:val="9"/>
  </w:num>
  <w:num w:numId="42">
    <w:abstractNumId w:val="77"/>
  </w:num>
  <w:num w:numId="43">
    <w:abstractNumId w:val="102"/>
  </w:num>
  <w:num w:numId="44">
    <w:abstractNumId w:val="70"/>
  </w:num>
  <w:num w:numId="45">
    <w:abstractNumId w:val="98"/>
  </w:num>
  <w:num w:numId="46">
    <w:abstractNumId w:val="100"/>
  </w:num>
  <w:num w:numId="47">
    <w:abstractNumId w:val="50"/>
  </w:num>
  <w:num w:numId="48">
    <w:abstractNumId w:val="19"/>
  </w:num>
  <w:num w:numId="49">
    <w:abstractNumId w:val="20"/>
    <w:lvlOverride w:ilvl="1">
      <w:startOverride w:val="4"/>
    </w:lvlOverride>
  </w:num>
  <w:num w:numId="50">
    <w:abstractNumId w:val="26"/>
  </w:num>
  <w:num w:numId="51">
    <w:abstractNumId w:val="97"/>
  </w:num>
  <w:num w:numId="52">
    <w:abstractNumId w:val="2"/>
  </w:num>
  <w:num w:numId="53">
    <w:abstractNumId w:val="47"/>
  </w:num>
  <w:num w:numId="54">
    <w:abstractNumId w:val="66"/>
  </w:num>
  <w:num w:numId="55">
    <w:abstractNumId w:val="43"/>
  </w:num>
  <w:num w:numId="56">
    <w:abstractNumId w:val="101"/>
  </w:num>
  <w:num w:numId="57">
    <w:abstractNumId w:val="109"/>
  </w:num>
  <w:num w:numId="58">
    <w:abstractNumId w:val="106"/>
  </w:num>
  <w:num w:numId="59">
    <w:abstractNumId w:val="69"/>
  </w:num>
  <w:num w:numId="60">
    <w:abstractNumId w:val="23"/>
  </w:num>
  <w:num w:numId="61">
    <w:abstractNumId w:val="29"/>
    <w:lvlOverride w:ilvl="1">
      <w:startOverride w:val="21"/>
    </w:lvlOverride>
  </w:num>
  <w:num w:numId="62">
    <w:abstractNumId w:val="1"/>
  </w:num>
  <w:num w:numId="63">
    <w:abstractNumId w:val="61"/>
  </w:num>
  <w:num w:numId="64">
    <w:abstractNumId w:val="86"/>
  </w:num>
  <w:num w:numId="65">
    <w:abstractNumId w:val="45"/>
  </w:num>
  <w:num w:numId="66">
    <w:abstractNumId w:val="53"/>
  </w:num>
  <w:num w:numId="67">
    <w:abstractNumId w:val="17"/>
  </w:num>
  <w:num w:numId="68">
    <w:abstractNumId w:val="88"/>
  </w:num>
  <w:num w:numId="69">
    <w:abstractNumId w:val="64"/>
  </w:num>
  <w:num w:numId="70">
    <w:abstractNumId w:val="65"/>
  </w:num>
  <w:num w:numId="71">
    <w:abstractNumId w:val="37"/>
  </w:num>
  <w:num w:numId="72">
    <w:abstractNumId w:val="40"/>
  </w:num>
  <w:num w:numId="73">
    <w:abstractNumId w:val="67"/>
  </w:num>
  <w:num w:numId="74">
    <w:abstractNumId w:val="76"/>
  </w:num>
  <w:num w:numId="75">
    <w:abstractNumId w:val="30"/>
  </w:num>
  <w:num w:numId="76">
    <w:abstractNumId w:val="95"/>
  </w:num>
  <w:num w:numId="77">
    <w:abstractNumId w:val="27"/>
  </w:num>
  <w:num w:numId="78">
    <w:abstractNumId w:val="104"/>
  </w:num>
  <w:num w:numId="79">
    <w:abstractNumId w:val="18"/>
  </w:num>
  <w:num w:numId="80">
    <w:abstractNumId w:val="16"/>
  </w:num>
  <w:num w:numId="81">
    <w:abstractNumId w:val="25"/>
  </w:num>
  <w:num w:numId="82">
    <w:abstractNumId w:val="48"/>
  </w:num>
  <w:num w:numId="83">
    <w:abstractNumId w:val="84"/>
  </w:num>
  <w:num w:numId="84">
    <w:abstractNumId w:val="87"/>
  </w:num>
  <w:num w:numId="85">
    <w:abstractNumId w:val="46"/>
  </w:num>
  <w:num w:numId="86">
    <w:abstractNumId w:val="62"/>
  </w:num>
  <w:num w:numId="87">
    <w:abstractNumId w:val="33"/>
  </w:num>
  <w:num w:numId="88">
    <w:abstractNumId w:val="38"/>
  </w:num>
  <w:num w:numId="89">
    <w:abstractNumId w:val="0"/>
  </w:num>
  <w:num w:numId="90">
    <w:abstractNumId w:val="41"/>
  </w:num>
  <w:num w:numId="91">
    <w:abstractNumId w:val="39"/>
  </w:num>
  <w:num w:numId="92">
    <w:abstractNumId w:val="32"/>
  </w:num>
  <w:num w:numId="93">
    <w:abstractNumId w:val="58"/>
  </w:num>
  <w:num w:numId="94">
    <w:abstractNumId w:val="63"/>
  </w:num>
  <w:num w:numId="95">
    <w:abstractNumId w:val="80"/>
  </w:num>
  <w:num w:numId="96">
    <w:abstractNumId w:val="57"/>
  </w:num>
  <w:num w:numId="97">
    <w:abstractNumId w:val="10"/>
  </w:num>
  <w:num w:numId="98">
    <w:abstractNumId w:val="51"/>
  </w:num>
  <w:num w:numId="99">
    <w:abstractNumId w:val="99"/>
  </w:num>
  <w:num w:numId="100">
    <w:abstractNumId w:val="92"/>
  </w:num>
  <w:num w:numId="101">
    <w:abstractNumId w:val="22"/>
  </w:num>
  <w:num w:numId="102">
    <w:abstractNumId w:val="42"/>
  </w:num>
  <w:num w:numId="103">
    <w:abstractNumId w:val="56"/>
  </w:num>
  <w:num w:numId="104">
    <w:abstractNumId w:val="71"/>
  </w:num>
  <w:num w:numId="105">
    <w:abstractNumId w:val="82"/>
  </w:num>
  <w:num w:numId="106">
    <w:abstractNumId w:val="75"/>
  </w:num>
  <w:num w:numId="107">
    <w:abstractNumId w:val="78"/>
  </w:num>
  <w:num w:numId="108">
    <w:abstractNumId w:val="6"/>
  </w:num>
  <w:num w:numId="109">
    <w:abstractNumId w:val="3"/>
  </w:num>
  <w:num w:numId="110">
    <w:abstractNumId w:val="14"/>
  </w:num>
  <w:numIdMacAtCleanup w:val="101"/>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0"/>
  <w:proofState w:grammar="clean"/>
  <w:defaultTabStop w:val="720"/>
  <w:characterSpacingControl w:val="doNotCompress"/>
  <w:compat/>
  <w:rsids>
    <w:rsidRoot w:val="00107A46"/>
    <w:rsid w:val="00076D8A"/>
    <w:rsid w:val="000C74A7"/>
    <w:rsid w:val="00107A46"/>
    <w:rsid w:val="001B20A3"/>
    <w:rsid w:val="00260F62"/>
    <w:rsid w:val="003E26A2"/>
    <w:rsid w:val="00401964"/>
    <w:rsid w:val="004071FB"/>
    <w:rsid w:val="00503DAF"/>
    <w:rsid w:val="00513D0F"/>
    <w:rsid w:val="00555FAA"/>
    <w:rsid w:val="005A42B7"/>
    <w:rsid w:val="0074456D"/>
    <w:rsid w:val="0083456F"/>
    <w:rsid w:val="008A4888"/>
    <w:rsid w:val="008C19A9"/>
    <w:rsid w:val="008D5A2C"/>
    <w:rsid w:val="00935250"/>
    <w:rsid w:val="009B6EA7"/>
    <w:rsid w:val="009C526D"/>
    <w:rsid w:val="009E1AF9"/>
    <w:rsid w:val="00A06937"/>
    <w:rsid w:val="00A5203C"/>
    <w:rsid w:val="00A845B9"/>
    <w:rsid w:val="00AB2312"/>
    <w:rsid w:val="00AC19FC"/>
    <w:rsid w:val="00B20219"/>
    <w:rsid w:val="00B50BD3"/>
    <w:rsid w:val="00C4613F"/>
    <w:rsid w:val="00DC4EB2"/>
    <w:rsid w:val="00E1049B"/>
    <w:rsid w:val="00E413EA"/>
    <w:rsid w:val="00EB6AA0"/>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3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3456F"/>
  </w:style>
  <w:style w:type="paragraph" w:styleId="Heading1">
    <w:name w:val="heading 1"/>
    <w:basedOn w:val="Normal"/>
    <w:link w:val="Heading1Char"/>
    <w:uiPriority w:val="9"/>
    <w:qFormat/>
    <w:rsid w:val="00107A46"/>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107A46"/>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107A46"/>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semiHidden/>
    <w:unhideWhenUsed/>
    <w:qFormat/>
    <w:rsid w:val="00DC4EB2"/>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07A46"/>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107A46"/>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107A46"/>
    <w:rPr>
      <w:rFonts w:ascii="Times New Roman" w:eastAsia="Times New Roman" w:hAnsi="Times New Roman" w:cs="Times New Roman"/>
      <w:b/>
      <w:bCs/>
      <w:sz w:val="27"/>
      <w:szCs w:val="27"/>
    </w:rPr>
  </w:style>
  <w:style w:type="character" w:customStyle="1" w:styleId="meta-section">
    <w:name w:val="meta-section"/>
    <w:basedOn w:val="DefaultParagraphFont"/>
    <w:rsid w:val="00107A46"/>
  </w:style>
  <w:style w:type="character" w:customStyle="1" w:styleId="tutorial-date">
    <w:name w:val="tutorial-date"/>
    <w:basedOn w:val="DefaultParagraphFont"/>
    <w:rsid w:val="00107A46"/>
  </w:style>
  <w:style w:type="paragraph" w:styleId="z-TopofForm">
    <w:name w:val="HTML Top of Form"/>
    <w:basedOn w:val="Normal"/>
    <w:next w:val="Normal"/>
    <w:link w:val="z-TopofFormChar"/>
    <w:hidden/>
    <w:uiPriority w:val="99"/>
    <w:semiHidden/>
    <w:unhideWhenUsed/>
    <w:rsid w:val="00107A46"/>
    <w:pPr>
      <w:pBdr>
        <w:bottom w:val="single" w:sz="6" w:space="1" w:color="auto"/>
      </w:pBdr>
      <w:spacing w:after="0" w:line="240" w:lineRule="auto"/>
      <w:jc w:val="center"/>
    </w:pPr>
    <w:rPr>
      <w:rFonts w:ascii="Arial" w:eastAsia="Times New Roman" w:hAnsi="Arial" w:cs="Arial"/>
      <w:vanish/>
      <w:sz w:val="16"/>
      <w:szCs w:val="16"/>
    </w:rPr>
  </w:style>
  <w:style w:type="character" w:customStyle="1" w:styleId="z-TopofFormChar">
    <w:name w:val="z-Top of Form Char"/>
    <w:basedOn w:val="DefaultParagraphFont"/>
    <w:link w:val="z-TopofForm"/>
    <w:uiPriority w:val="99"/>
    <w:semiHidden/>
    <w:rsid w:val="00107A46"/>
    <w:rPr>
      <w:rFonts w:ascii="Arial" w:eastAsia="Times New Roman" w:hAnsi="Arial" w:cs="Arial"/>
      <w:vanish/>
      <w:sz w:val="16"/>
      <w:szCs w:val="16"/>
    </w:rPr>
  </w:style>
  <w:style w:type="paragraph" w:styleId="z-BottomofForm">
    <w:name w:val="HTML Bottom of Form"/>
    <w:basedOn w:val="Normal"/>
    <w:next w:val="Normal"/>
    <w:link w:val="z-BottomofFormChar"/>
    <w:hidden/>
    <w:uiPriority w:val="99"/>
    <w:semiHidden/>
    <w:unhideWhenUsed/>
    <w:rsid w:val="00107A46"/>
    <w:pPr>
      <w:pBdr>
        <w:top w:val="single" w:sz="6" w:space="1" w:color="auto"/>
      </w:pBdr>
      <w:spacing w:after="0" w:line="240" w:lineRule="auto"/>
      <w:jc w:val="center"/>
    </w:pPr>
    <w:rPr>
      <w:rFonts w:ascii="Arial" w:eastAsia="Times New Roman" w:hAnsi="Arial" w:cs="Arial"/>
      <w:vanish/>
      <w:sz w:val="16"/>
      <w:szCs w:val="16"/>
    </w:rPr>
  </w:style>
  <w:style w:type="character" w:customStyle="1" w:styleId="z-BottomofFormChar">
    <w:name w:val="z-Bottom of Form Char"/>
    <w:basedOn w:val="DefaultParagraphFont"/>
    <w:link w:val="z-BottomofForm"/>
    <w:uiPriority w:val="99"/>
    <w:semiHidden/>
    <w:rsid w:val="00107A46"/>
    <w:rPr>
      <w:rFonts w:ascii="Arial" w:eastAsia="Times New Roman" w:hAnsi="Arial" w:cs="Arial"/>
      <w:vanish/>
      <w:sz w:val="16"/>
      <w:szCs w:val="16"/>
    </w:rPr>
  </w:style>
  <w:style w:type="character" w:customStyle="1" w:styleId="views-count">
    <w:name w:val="views-count"/>
    <w:basedOn w:val="DefaultParagraphFont"/>
    <w:rsid w:val="00107A46"/>
  </w:style>
  <w:style w:type="character" w:customStyle="1" w:styleId="sr-only">
    <w:name w:val="sr-only"/>
    <w:basedOn w:val="DefaultParagraphFont"/>
    <w:rsid w:val="00107A46"/>
  </w:style>
  <w:style w:type="character" w:styleId="Hyperlink">
    <w:name w:val="Hyperlink"/>
    <w:basedOn w:val="DefaultParagraphFont"/>
    <w:uiPriority w:val="99"/>
    <w:semiHidden/>
    <w:unhideWhenUsed/>
    <w:rsid w:val="00107A46"/>
    <w:rPr>
      <w:color w:val="0000FF"/>
      <w:u w:val="single"/>
    </w:rPr>
  </w:style>
  <w:style w:type="paragraph" w:styleId="NormalWeb">
    <w:name w:val="Normal (Web)"/>
    <w:basedOn w:val="Normal"/>
    <w:uiPriority w:val="99"/>
    <w:semiHidden/>
    <w:unhideWhenUsed/>
    <w:rsid w:val="00107A46"/>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107A46"/>
    <w:rPr>
      <w:b/>
      <w:bCs/>
    </w:rPr>
  </w:style>
  <w:style w:type="character" w:styleId="Emphasis">
    <w:name w:val="Emphasis"/>
    <w:basedOn w:val="DefaultParagraphFont"/>
    <w:uiPriority w:val="20"/>
    <w:qFormat/>
    <w:rsid w:val="00107A46"/>
    <w:rPr>
      <w:i/>
      <w:iCs/>
    </w:rPr>
  </w:style>
  <w:style w:type="paragraph" w:styleId="HTMLPreformatted">
    <w:name w:val="HTML Preformatted"/>
    <w:basedOn w:val="Normal"/>
    <w:link w:val="HTMLPreformattedChar"/>
    <w:uiPriority w:val="99"/>
    <w:unhideWhenUsed/>
    <w:rsid w:val="00107A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107A46"/>
    <w:rPr>
      <w:rFonts w:ascii="Courier New" w:eastAsia="Times New Roman" w:hAnsi="Courier New" w:cs="Courier New"/>
      <w:sz w:val="20"/>
      <w:szCs w:val="20"/>
    </w:rPr>
  </w:style>
  <w:style w:type="character" w:styleId="HTMLCode">
    <w:name w:val="HTML Code"/>
    <w:basedOn w:val="DefaultParagraphFont"/>
    <w:uiPriority w:val="99"/>
    <w:semiHidden/>
    <w:unhideWhenUsed/>
    <w:rsid w:val="00107A46"/>
    <w:rPr>
      <w:rFonts w:ascii="Courier New" w:eastAsia="Times New Roman" w:hAnsi="Courier New" w:cs="Courier New"/>
      <w:sz w:val="20"/>
      <w:szCs w:val="20"/>
    </w:rPr>
  </w:style>
  <w:style w:type="paragraph" w:styleId="BalloonText">
    <w:name w:val="Balloon Text"/>
    <w:basedOn w:val="Normal"/>
    <w:link w:val="BalloonTextChar"/>
    <w:uiPriority w:val="99"/>
    <w:semiHidden/>
    <w:unhideWhenUsed/>
    <w:rsid w:val="00107A4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07A46"/>
    <w:rPr>
      <w:rFonts w:ascii="Tahoma" w:hAnsi="Tahoma" w:cs="Tahoma"/>
      <w:sz w:val="16"/>
      <w:szCs w:val="16"/>
    </w:rPr>
  </w:style>
  <w:style w:type="character" w:customStyle="1" w:styleId="the-time">
    <w:name w:val="the-time"/>
    <w:basedOn w:val="DefaultParagraphFont"/>
    <w:rsid w:val="008D5A2C"/>
  </w:style>
  <w:style w:type="character" w:customStyle="1" w:styleId="the-comment-link">
    <w:name w:val="the-comment-link"/>
    <w:basedOn w:val="DefaultParagraphFont"/>
    <w:rsid w:val="008D5A2C"/>
  </w:style>
  <w:style w:type="paragraph" w:customStyle="1" w:styleId="entry-meta">
    <w:name w:val="entry-meta"/>
    <w:basedOn w:val="Normal"/>
    <w:rsid w:val="000C74A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entry-author">
    <w:name w:val="entry-author"/>
    <w:basedOn w:val="DefaultParagraphFont"/>
    <w:rsid w:val="000C74A7"/>
  </w:style>
  <w:style w:type="character" w:customStyle="1" w:styleId="entry-author-name">
    <w:name w:val="entry-author-name"/>
    <w:basedOn w:val="DefaultParagraphFont"/>
    <w:rsid w:val="000C74A7"/>
  </w:style>
  <w:style w:type="character" w:customStyle="1" w:styleId="entry-comments-link">
    <w:name w:val="entry-comments-link"/>
    <w:basedOn w:val="DefaultParagraphFont"/>
    <w:rsid w:val="000C74A7"/>
  </w:style>
  <w:style w:type="character" w:customStyle="1" w:styleId="vm-hook">
    <w:name w:val="vm-hook"/>
    <w:basedOn w:val="DefaultParagraphFont"/>
    <w:rsid w:val="004071FB"/>
  </w:style>
  <w:style w:type="paragraph" w:customStyle="1" w:styleId="wp-caption-text">
    <w:name w:val="wp-caption-text"/>
    <w:basedOn w:val="Normal"/>
    <w:rsid w:val="004071FB"/>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4Char">
    <w:name w:val="Heading 4 Char"/>
    <w:basedOn w:val="DefaultParagraphFont"/>
    <w:link w:val="Heading4"/>
    <w:uiPriority w:val="9"/>
    <w:semiHidden/>
    <w:rsid w:val="00DC4EB2"/>
    <w:rPr>
      <w:rFonts w:asciiTheme="majorHAnsi" w:eastAsiaTheme="majorEastAsia" w:hAnsiTheme="majorHAnsi" w:cstheme="majorBidi"/>
      <w:b/>
      <w:bCs/>
      <w:i/>
      <w:iCs/>
      <w:color w:val="4F81BD" w:themeColor="accent1"/>
    </w:rPr>
  </w:style>
  <w:style w:type="paragraph" w:customStyle="1" w:styleId="doc-time">
    <w:name w:val="doc-time"/>
    <w:basedOn w:val="Normal"/>
    <w:rsid w:val="00A5203C"/>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
    <w:name w:val="c"/>
    <w:basedOn w:val="DefaultParagraphFont"/>
    <w:rsid w:val="00A5203C"/>
  </w:style>
  <w:style w:type="character" w:customStyle="1" w:styleId="n">
    <w:name w:val="n"/>
    <w:basedOn w:val="DefaultParagraphFont"/>
    <w:rsid w:val="00A5203C"/>
  </w:style>
  <w:style w:type="character" w:customStyle="1" w:styleId="m">
    <w:name w:val="m"/>
    <w:basedOn w:val="DefaultParagraphFont"/>
    <w:rsid w:val="00A5203C"/>
  </w:style>
  <w:style w:type="character" w:customStyle="1" w:styleId="highlight">
    <w:name w:val="highlight"/>
    <w:basedOn w:val="DefaultParagraphFont"/>
    <w:rsid w:val="00555FAA"/>
  </w:style>
  <w:style w:type="character" w:customStyle="1" w:styleId="graytext">
    <w:name w:val="graytext"/>
    <w:basedOn w:val="DefaultParagraphFont"/>
    <w:rsid w:val="00260F62"/>
  </w:style>
  <w:style w:type="character" w:styleId="FollowedHyperlink">
    <w:name w:val="FollowedHyperlink"/>
    <w:basedOn w:val="DefaultParagraphFont"/>
    <w:uiPriority w:val="99"/>
    <w:semiHidden/>
    <w:unhideWhenUsed/>
    <w:rsid w:val="009E1AF9"/>
    <w:rPr>
      <w:color w:val="800080"/>
      <w:u w:val="single"/>
    </w:rPr>
  </w:style>
  <w:style w:type="character" w:customStyle="1" w:styleId="tocnumber">
    <w:name w:val="tocnumber"/>
    <w:basedOn w:val="DefaultParagraphFont"/>
    <w:rsid w:val="009E1AF9"/>
  </w:style>
  <w:style w:type="character" w:customStyle="1" w:styleId="toctext">
    <w:name w:val="toctext"/>
    <w:basedOn w:val="DefaultParagraphFont"/>
    <w:rsid w:val="009E1AF9"/>
  </w:style>
  <w:style w:type="character" w:customStyle="1" w:styleId="mw-headline">
    <w:name w:val="mw-headline"/>
    <w:basedOn w:val="DefaultParagraphFont"/>
    <w:rsid w:val="009E1AF9"/>
  </w:style>
  <w:style w:type="character" w:customStyle="1" w:styleId="sorttext">
    <w:name w:val="sorttext"/>
    <w:basedOn w:val="DefaultParagraphFont"/>
    <w:rsid w:val="009E1AF9"/>
  </w:style>
  <w:style w:type="character" w:customStyle="1" w:styleId="reference-text">
    <w:name w:val="reference-text"/>
    <w:basedOn w:val="DefaultParagraphFont"/>
    <w:rsid w:val="00503DAF"/>
  </w:style>
  <w:style w:type="character" w:styleId="HTMLCite">
    <w:name w:val="HTML Cite"/>
    <w:basedOn w:val="DefaultParagraphFont"/>
    <w:uiPriority w:val="99"/>
    <w:semiHidden/>
    <w:unhideWhenUsed/>
    <w:rsid w:val="00503DAF"/>
    <w:rPr>
      <w:i/>
      <w:iCs/>
    </w:rPr>
  </w:style>
  <w:style w:type="character" w:customStyle="1" w:styleId="reference-accessdate">
    <w:name w:val="reference-accessdate"/>
    <w:basedOn w:val="DefaultParagraphFont"/>
    <w:rsid w:val="00503DAF"/>
  </w:style>
  <w:style w:type="character" w:customStyle="1" w:styleId="nowrap">
    <w:name w:val="nowrap"/>
    <w:basedOn w:val="DefaultParagraphFont"/>
    <w:rsid w:val="00503DAF"/>
  </w:style>
  <w:style w:type="character" w:customStyle="1" w:styleId="z3988">
    <w:name w:val="z3988"/>
    <w:basedOn w:val="DefaultParagraphFont"/>
    <w:rsid w:val="00503DAF"/>
  </w:style>
  <w:style w:type="character" w:customStyle="1" w:styleId="collapsebutton">
    <w:name w:val="collapsebutton"/>
    <w:basedOn w:val="DefaultParagraphFont"/>
    <w:rsid w:val="00503DAF"/>
  </w:style>
  <w:style w:type="paragraph" w:styleId="ListParagraph">
    <w:name w:val="List Paragraph"/>
    <w:basedOn w:val="Normal"/>
    <w:uiPriority w:val="34"/>
    <w:qFormat/>
    <w:rsid w:val="00AB2312"/>
    <w:pPr>
      <w:ind w:left="720"/>
      <w:contextualSpacing/>
    </w:pPr>
  </w:style>
  <w:style w:type="character" w:customStyle="1" w:styleId="crayon-e">
    <w:name w:val="crayon-e"/>
    <w:basedOn w:val="DefaultParagraphFont"/>
    <w:rsid w:val="00AB2312"/>
  </w:style>
  <w:style w:type="character" w:customStyle="1" w:styleId="crayon-i">
    <w:name w:val="crayon-i"/>
    <w:basedOn w:val="DefaultParagraphFont"/>
    <w:rsid w:val="00AB2312"/>
  </w:style>
  <w:style w:type="character" w:customStyle="1" w:styleId="crayon-h">
    <w:name w:val="crayon-h"/>
    <w:basedOn w:val="DefaultParagraphFont"/>
    <w:rsid w:val="00AB2312"/>
  </w:style>
  <w:style w:type="character" w:customStyle="1" w:styleId="crayon-v">
    <w:name w:val="crayon-v"/>
    <w:basedOn w:val="DefaultParagraphFont"/>
    <w:rsid w:val="00AB2312"/>
  </w:style>
  <w:style w:type="character" w:customStyle="1" w:styleId="crayon-o">
    <w:name w:val="crayon-o"/>
    <w:basedOn w:val="DefaultParagraphFont"/>
    <w:rsid w:val="00AB2312"/>
  </w:style>
  <w:style w:type="character" w:customStyle="1" w:styleId="crayon-sy">
    <w:name w:val="crayon-sy"/>
    <w:basedOn w:val="DefaultParagraphFont"/>
    <w:rsid w:val="00AB2312"/>
  </w:style>
  <w:style w:type="paragraph" w:customStyle="1" w:styleId="post-byline">
    <w:name w:val="post-byline"/>
    <w:basedOn w:val="Normal"/>
    <w:rsid w:val="008A4888"/>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command">
    <w:name w:val="command"/>
    <w:basedOn w:val="Normal"/>
    <w:rsid w:val="008C19A9"/>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system">
    <w:name w:val="system"/>
    <w:basedOn w:val="DefaultParagraphFont"/>
    <w:rsid w:val="008C19A9"/>
  </w:style>
</w:styles>
</file>

<file path=word/webSettings.xml><?xml version="1.0" encoding="utf-8"?>
<w:webSettings xmlns:r="http://schemas.openxmlformats.org/officeDocument/2006/relationships" xmlns:w="http://schemas.openxmlformats.org/wordprocessingml/2006/main">
  <w:divs>
    <w:div w:id="123743866">
      <w:bodyDiv w:val="1"/>
      <w:marLeft w:val="0"/>
      <w:marRight w:val="0"/>
      <w:marTop w:val="0"/>
      <w:marBottom w:val="0"/>
      <w:divBdr>
        <w:top w:val="none" w:sz="0" w:space="0" w:color="auto"/>
        <w:left w:val="none" w:sz="0" w:space="0" w:color="auto"/>
        <w:bottom w:val="none" w:sz="0" w:space="0" w:color="auto"/>
        <w:right w:val="none" w:sz="0" w:space="0" w:color="auto"/>
      </w:divBdr>
      <w:divsChild>
        <w:div w:id="717821953">
          <w:blockQuote w:val="1"/>
          <w:marLeft w:val="720"/>
          <w:marRight w:val="720"/>
          <w:marTop w:val="100"/>
          <w:marBottom w:val="100"/>
          <w:divBdr>
            <w:top w:val="none" w:sz="0" w:space="0" w:color="auto"/>
            <w:left w:val="none" w:sz="0" w:space="0" w:color="auto"/>
            <w:bottom w:val="none" w:sz="0" w:space="0" w:color="auto"/>
            <w:right w:val="none" w:sz="0" w:space="0" w:color="auto"/>
          </w:divBdr>
        </w:div>
        <w:div w:id="1810318812">
          <w:marLeft w:val="0"/>
          <w:marRight w:val="0"/>
          <w:marTop w:val="0"/>
          <w:marBottom w:val="0"/>
          <w:divBdr>
            <w:top w:val="none" w:sz="0" w:space="0" w:color="auto"/>
            <w:left w:val="none" w:sz="0" w:space="0" w:color="auto"/>
            <w:bottom w:val="none" w:sz="0" w:space="0" w:color="auto"/>
            <w:right w:val="none" w:sz="0" w:space="0" w:color="auto"/>
          </w:divBdr>
        </w:div>
        <w:div w:id="805392693">
          <w:marLeft w:val="0"/>
          <w:marRight w:val="0"/>
          <w:marTop w:val="0"/>
          <w:marBottom w:val="0"/>
          <w:divBdr>
            <w:top w:val="none" w:sz="0" w:space="0" w:color="auto"/>
            <w:left w:val="none" w:sz="0" w:space="0" w:color="auto"/>
            <w:bottom w:val="none" w:sz="0" w:space="0" w:color="auto"/>
            <w:right w:val="none" w:sz="0" w:space="0" w:color="auto"/>
          </w:divBdr>
        </w:div>
      </w:divsChild>
    </w:div>
    <w:div w:id="162480347">
      <w:bodyDiv w:val="1"/>
      <w:marLeft w:val="0"/>
      <w:marRight w:val="0"/>
      <w:marTop w:val="0"/>
      <w:marBottom w:val="0"/>
      <w:divBdr>
        <w:top w:val="none" w:sz="0" w:space="0" w:color="auto"/>
        <w:left w:val="none" w:sz="0" w:space="0" w:color="auto"/>
        <w:bottom w:val="none" w:sz="0" w:space="0" w:color="auto"/>
        <w:right w:val="none" w:sz="0" w:space="0" w:color="auto"/>
      </w:divBdr>
    </w:div>
    <w:div w:id="165635373">
      <w:bodyDiv w:val="1"/>
      <w:marLeft w:val="0"/>
      <w:marRight w:val="0"/>
      <w:marTop w:val="0"/>
      <w:marBottom w:val="0"/>
      <w:divBdr>
        <w:top w:val="none" w:sz="0" w:space="0" w:color="auto"/>
        <w:left w:val="none" w:sz="0" w:space="0" w:color="auto"/>
        <w:bottom w:val="none" w:sz="0" w:space="0" w:color="auto"/>
        <w:right w:val="none" w:sz="0" w:space="0" w:color="auto"/>
      </w:divBdr>
      <w:divsChild>
        <w:div w:id="275139082">
          <w:marLeft w:val="0"/>
          <w:marRight w:val="0"/>
          <w:marTop w:val="0"/>
          <w:marBottom w:val="0"/>
          <w:divBdr>
            <w:top w:val="none" w:sz="0" w:space="0" w:color="auto"/>
            <w:left w:val="none" w:sz="0" w:space="0" w:color="auto"/>
            <w:bottom w:val="none" w:sz="0" w:space="0" w:color="auto"/>
            <w:right w:val="none" w:sz="0" w:space="0" w:color="auto"/>
          </w:divBdr>
        </w:div>
      </w:divsChild>
    </w:div>
    <w:div w:id="242641341">
      <w:bodyDiv w:val="1"/>
      <w:marLeft w:val="0"/>
      <w:marRight w:val="0"/>
      <w:marTop w:val="0"/>
      <w:marBottom w:val="0"/>
      <w:divBdr>
        <w:top w:val="none" w:sz="0" w:space="0" w:color="auto"/>
        <w:left w:val="none" w:sz="0" w:space="0" w:color="auto"/>
        <w:bottom w:val="none" w:sz="0" w:space="0" w:color="auto"/>
        <w:right w:val="none" w:sz="0" w:space="0" w:color="auto"/>
      </w:divBdr>
    </w:div>
    <w:div w:id="260455549">
      <w:bodyDiv w:val="1"/>
      <w:marLeft w:val="0"/>
      <w:marRight w:val="0"/>
      <w:marTop w:val="0"/>
      <w:marBottom w:val="0"/>
      <w:divBdr>
        <w:top w:val="none" w:sz="0" w:space="0" w:color="auto"/>
        <w:left w:val="none" w:sz="0" w:space="0" w:color="auto"/>
        <w:bottom w:val="none" w:sz="0" w:space="0" w:color="auto"/>
        <w:right w:val="none" w:sz="0" w:space="0" w:color="auto"/>
      </w:divBdr>
      <w:divsChild>
        <w:div w:id="1537425738">
          <w:marLeft w:val="0"/>
          <w:marRight w:val="0"/>
          <w:marTop w:val="0"/>
          <w:marBottom w:val="0"/>
          <w:divBdr>
            <w:top w:val="none" w:sz="0" w:space="0" w:color="auto"/>
            <w:left w:val="none" w:sz="0" w:space="0" w:color="auto"/>
            <w:bottom w:val="none" w:sz="0" w:space="0" w:color="auto"/>
            <w:right w:val="none" w:sz="0" w:space="0" w:color="auto"/>
          </w:divBdr>
        </w:div>
        <w:div w:id="1207642943">
          <w:blockQuote w:val="1"/>
          <w:marLeft w:val="720"/>
          <w:marRight w:val="720"/>
          <w:marTop w:val="100"/>
          <w:marBottom w:val="100"/>
          <w:divBdr>
            <w:top w:val="none" w:sz="0" w:space="0" w:color="auto"/>
            <w:left w:val="none" w:sz="0" w:space="0" w:color="auto"/>
            <w:bottom w:val="none" w:sz="0" w:space="0" w:color="auto"/>
            <w:right w:val="none" w:sz="0" w:space="0" w:color="auto"/>
          </w:divBdr>
        </w:div>
        <w:div w:id="1486433571">
          <w:marLeft w:val="0"/>
          <w:marRight w:val="0"/>
          <w:marTop w:val="0"/>
          <w:marBottom w:val="0"/>
          <w:divBdr>
            <w:top w:val="none" w:sz="0" w:space="0" w:color="auto"/>
            <w:left w:val="none" w:sz="0" w:space="0" w:color="auto"/>
            <w:bottom w:val="none" w:sz="0" w:space="0" w:color="auto"/>
            <w:right w:val="none" w:sz="0" w:space="0" w:color="auto"/>
          </w:divBdr>
        </w:div>
        <w:div w:id="596981188">
          <w:marLeft w:val="0"/>
          <w:marRight w:val="0"/>
          <w:marTop w:val="0"/>
          <w:marBottom w:val="0"/>
          <w:divBdr>
            <w:top w:val="none" w:sz="0" w:space="0" w:color="auto"/>
            <w:left w:val="none" w:sz="0" w:space="0" w:color="auto"/>
            <w:bottom w:val="none" w:sz="0" w:space="0" w:color="auto"/>
            <w:right w:val="none" w:sz="0" w:space="0" w:color="auto"/>
          </w:divBdr>
        </w:div>
        <w:div w:id="948194666">
          <w:marLeft w:val="0"/>
          <w:marRight w:val="0"/>
          <w:marTop w:val="0"/>
          <w:marBottom w:val="0"/>
          <w:divBdr>
            <w:top w:val="none" w:sz="0" w:space="0" w:color="auto"/>
            <w:left w:val="none" w:sz="0" w:space="0" w:color="auto"/>
            <w:bottom w:val="none" w:sz="0" w:space="0" w:color="auto"/>
            <w:right w:val="none" w:sz="0" w:space="0" w:color="auto"/>
          </w:divBdr>
        </w:div>
        <w:div w:id="12272654">
          <w:marLeft w:val="0"/>
          <w:marRight w:val="0"/>
          <w:marTop w:val="0"/>
          <w:marBottom w:val="0"/>
          <w:divBdr>
            <w:top w:val="none" w:sz="0" w:space="0" w:color="auto"/>
            <w:left w:val="none" w:sz="0" w:space="0" w:color="auto"/>
            <w:bottom w:val="none" w:sz="0" w:space="0" w:color="auto"/>
            <w:right w:val="none" w:sz="0" w:space="0" w:color="auto"/>
          </w:divBdr>
        </w:div>
        <w:div w:id="1393426833">
          <w:marLeft w:val="0"/>
          <w:marRight w:val="0"/>
          <w:marTop w:val="0"/>
          <w:marBottom w:val="0"/>
          <w:divBdr>
            <w:top w:val="none" w:sz="0" w:space="0" w:color="auto"/>
            <w:left w:val="none" w:sz="0" w:space="0" w:color="auto"/>
            <w:bottom w:val="none" w:sz="0" w:space="0" w:color="auto"/>
            <w:right w:val="none" w:sz="0" w:space="0" w:color="auto"/>
          </w:divBdr>
        </w:div>
        <w:div w:id="591478361">
          <w:marLeft w:val="0"/>
          <w:marRight w:val="0"/>
          <w:marTop w:val="0"/>
          <w:marBottom w:val="0"/>
          <w:divBdr>
            <w:top w:val="none" w:sz="0" w:space="0" w:color="auto"/>
            <w:left w:val="none" w:sz="0" w:space="0" w:color="auto"/>
            <w:bottom w:val="none" w:sz="0" w:space="0" w:color="auto"/>
            <w:right w:val="none" w:sz="0" w:space="0" w:color="auto"/>
          </w:divBdr>
        </w:div>
        <w:div w:id="2038266169">
          <w:marLeft w:val="0"/>
          <w:marRight w:val="0"/>
          <w:marTop w:val="0"/>
          <w:marBottom w:val="0"/>
          <w:divBdr>
            <w:top w:val="none" w:sz="0" w:space="0" w:color="auto"/>
            <w:left w:val="none" w:sz="0" w:space="0" w:color="auto"/>
            <w:bottom w:val="none" w:sz="0" w:space="0" w:color="auto"/>
            <w:right w:val="none" w:sz="0" w:space="0" w:color="auto"/>
          </w:divBdr>
        </w:div>
        <w:div w:id="951480141">
          <w:marLeft w:val="0"/>
          <w:marRight w:val="0"/>
          <w:marTop w:val="0"/>
          <w:marBottom w:val="0"/>
          <w:divBdr>
            <w:top w:val="none" w:sz="0" w:space="0" w:color="auto"/>
            <w:left w:val="none" w:sz="0" w:space="0" w:color="auto"/>
            <w:bottom w:val="none" w:sz="0" w:space="0" w:color="auto"/>
            <w:right w:val="none" w:sz="0" w:space="0" w:color="auto"/>
          </w:divBdr>
        </w:div>
        <w:div w:id="221673423">
          <w:marLeft w:val="0"/>
          <w:marRight w:val="0"/>
          <w:marTop w:val="0"/>
          <w:marBottom w:val="0"/>
          <w:divBdr>
            <w:top w:val="none" w:sz="0" w:space="0" w:color="auto"/>
            <w:left w:val="none" w:sz="0" w:space="0" w:color="auto"/>
            <w:bottom w:val="none" w:sz="0" w:space="0" w:color="auto"/>
            <w:right w:val="none" w:sz="0" w:space="0" w:color="auto"/>
          </w:divBdr>
        </w:div>
        <w:div w:id="996693198">
          <w:marLeft w:val="0"/>
          <w:marRight w:val="0"/>
          <w:marTop w:val="0"/>
          <w:marBottom w:val="0"/>
          <w:divBdr>
            <w:top w:val="none" w:sz="0" w:space="0" w:color="auto"/>
            <w:left w:val="none" w:sz="0" w:space="0" w:color="auto"/>
            <w:bottom w:val="none" w:sz="0" w:space="0" w:color="auto"/>
            <w:right w:val="none" w:sz="0" w:space="0" w:color="auto"/>
          </w:divBdr>
        </w:div>
        <w:div w:id="284434049">
          <w:marLeft w:val="0"/>
          <w:marRight w:val="0"/>
          <w:marTop w:val="0"/>
          <w:marBottom w:val="0"/>
          <w:divBdr>
            <w:top w:val="none" w:sz="0" w:space="0" w:color="auto"/>
            <w:left w:val="none" w:sz="0" w:space="0" w:color="auto"/>
            <w:bottom w:val="none" w:sz="0" w:space="0" w:color="auto"/>
            <w:right w:val="none" w:sz="0" w:space="0" w:color="auto"/>
          </w:divBdr>
        </w:div>
        <w:div w:id="807865386">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417895083">
              <w:marLeft w:val="0"/>
              <w:marRight w:val="0"/>
              <w:marTop w:val="0"/>
              <w:marBottom w:val="0"/>
              <w:divBdr>
                <w:top w:val="none" w:sz="0" w:space="0" w:color="auto"/>
                <w:left w:val="none" w:sz="0" w:space="0" w:color="auto"/>
                <w:bottom w:val="none" w:sz="0" w:space="0" w:color="auto"/>
                <w:right w:val="none" w:sz="0" w:space="0" w:color="auto"/>
              </w:divBdr>
            </w:div>
          </w:divsChild>
        </w:div>
        <w:div w:id="924189447">
          <w:marLeft w:val="0"/>
          <w:marRight w:val="0"/>
          <w:marTop w:val="0"/>
          <w:marBottom w:val="0"/>
          <w:divBdr>
            <w:top w:val="none" w:sz="0" w:space="0" w:color="auto"/>
            <w:left w:val="none" w:sz="0" w:space="0" w:color="auto"/>
            <w:bottom w:val="none" w:sz="0" w:space="0" w:color="auto"/>
            <w:right w:val="none" w:sz="0" w:space="0" w:color="auto"/>
          </w:divBdr>
        </w:div>
        <w:div w:id="833498051">
          <w:marLeft w:val="0"/>
          <w:marRight w:val="0"/>
          <w:marTop w:val="0"/>
          <w:marBottom w:val="0"/>
          <w:divBdr>
            <w:top w:val="none" w:sz="0" w:space="0" w:color="auto"/>
            <w:left w:val="none" w:sz="0" w:space="0" w:color="auto"/>
            <w:bottom w:val="none" w:sz="0" w:space="0" w:color="auto"/>
            <w:right w:val="none" w:sz="0" w:space="0" w:color="auto"/>
          </w:divBdr>
        </w:div>
        <w:div w:id="1973367507">
          <w:marLeft w:val="0"/>
          <w:marRight w:val="0"/>
          <w:marTop w:val="0"/>
          <w:marBottom w:val="0"/>
          <w:divBdr>
            <w:top w:val="none" w:sz="0" w:space="0" w:color="auto"/>
            <w:left w:val="none" w:sz="0" w:space="0" w:color="auto"/>
            <w:bottom w:val="none" w:sz="0" w:space="0" w:color="auto"/>
            <w:right w:val="none" w:sz="0" w:space="0" w:color="auto"/>
          </w:divBdr>
        </w:div>
        <w:div w:id="690566321">
          <w:marLeft w:val="0"/>
          <w:marRight w:val="0"/>
          <w:marTop w:val="0"/>
          <w:marBottom w:val="0"/>
          <w:divBdr>
            <w:top w:val="none" w:sz="0" w:space="0" w:color="auto"/>
            <w:left w:val="none" w:sz="0" w:space="0" w:color="auto"/>
            <w:bottom w:val="none" w:sz="0" w:space="0" w:color="auto"/>
            <w:right w:val="none" w:sz="0" w:space="0" w:color="auto"/>
          </w:divBdr>
        </w:div>
        <w:div w:id="4141452">
          <w:marLeft w:val="0"/>
          <w:marRight w:val="0"/>
          <w:marTop w:val="0"/>
          <w:marBottom w:val="0"/>
          <w:divBdr>
            <w:top w:val="none" w:sz="0" w:space="0" w:color="auto"/>
            <w:left w:val="none" w:sz="0" w:space="0" w:color="auto"/>
            <w:bottom w:val="none" w:sz="0" w:space="0" w:color="auto"/>
            <w:right w:val="none" w:sz="0" w:space="0" w:color="auto"/>
          </w:divBdr>
        </w:div>
        <w:div w:id="1367677032">
          <w:marLeft w:val="0"/>
          <w:marRight w:val="0"/>
          <w:marTop w:val="0"/>
          <w:marBottom w:val="0"/>
          <w:divBdr>
            <w:top w:val="none" w:sz="0" w:space="0" w:color="auto"/>
            <w:left w:val="none" w:sz="0" w:space="0" w:color="auto"/>
            <w:bottom w:val="none" w:sz="0" w:space="0" w:color="auto"/>
            <w:right w:val="none" w:sz="0" w:space="0" w:color="auto"/>
          </w:divBdr>
        </w:div>
        <w:div w:id="1609964194">
          <w:marLeft w:val="0"/>
          <w:marRight w:val="0"/>
          <w:marTop w:val="0"/>
          <w:marBottom w:val="0"/>
          <w:divBdr>
            <w:top w:val="none" w:sz="0" w:space="0" w:color="auto"/>
            <w:left w:val="none" w:sz="0" w:space="0" w:color="auto"/>
            <w:bottom w:val="none" w:sz="0" w:space="0" w:color="auto"/>
            <w:right w:val="none" w:sz="0" w:space="0" w:color="auto"/>
          </w:divBdr>
        </w:div>
        <w:div w:id="1296329900">
          <w:marLeft w:val="0"/>
          <w:marRight w:val="0"/>
          <w:marTop w:val="0"/>
          <w:marBottom w:val="0"/>
          <w:divBdr>
            <w:top w:val="none" w:sz="0" w:space="0" w:color="auto"/>
            <w:left w:val="none" w:sz="0" w:space="0" w:color="auto"/>
            <w:bottom w:val="none" w:sz="0" w:space="0" w:color="auto"/>
            <w:right w:val="none" w:sz="0" w:space="0" w:color="auto"/>
          </w:divBdr>
        </w:div>
        <w:div w:id="553273933">
          <w:marLeft w:val="0"/>
          <w:marRight w:val="0"/>
          <w:marTop w:val="0"/>
          <w:marBottom w:val="0"/>
          <w:divBdr>
            <w:top w:val="none" w:sz="0" w:space="0" w:color="auto"/>
            <w:left w:val="none" w:sz="0" w:space="0" w:color="auto"/>
            <w:bottom w:val="none" w:sz="0" w:space="0" w:color="auto"/>
            <w:right w:val="none" w:sz="0" w:space="0" w:color="auto"/>
          </w:divBdr>
        </w:div>
        <w:div w:id="222181823">
          <w:marLeft w:val="0"/>
          <w:marRight w:val="0"/>
          <w:marTop w:val="0"/>
          <w:marBottom w:val="0"/>
          <w:divBdr>
            <w:top w:val="none" w:sz="0" w:space="0" w:color="auto"/>
            <w:left w:val="none" w:sz="0" w:space="0" w:color="auto"/>
            <w:bottom w:val="none" w:sz="0" w:space="0" w:color="auto"/>
            <w:right w:val="none" w:sz="0" w:space="0" w:color="auto"/>
          </w:divBdr>
        </w:div>
      </w:divsChild>
    </w:div>
    <w:div w:id="274483789">
      <w:bodyDiv w:val="1"/>
      <w:marLeft w:val="0"/>
      <w:marRight w:val="0"/>
      <w:marTop w:val="0"/>
      <w:marBottom w:val="0"/>
      <w:divBdr>
        <w:top w:val="none" w:sz="0" w:space="0" w:color="auto"/>
        <w:left w:val="none" w:sz="0" w:space="0" w:color="auto"/>
        <w:bottom w:val="none" w:sz="0" w:space="0" w:color="auto"/>
        <w:right w:val="none" w:sz="0" w:space="0" w:color="auto"/>
      </w:divBdr>
      <w:divsChild>
        <w:div w:id="158425875">
          <w:marLeft w:val="0"/>
          <w:marRight w:val="0"/>
          <w:marTop w:val="0"/>
          <w:marBottom w:val="0"/>
          <w:divBdr>
            <w:top w:val="none" w:sz="0" w:space="0" w:color="auto"/>
            <w:left w:val="none" w:sz="0" w:space="0" w:color="auto"/>
            <w:bottom w:val="none" w:sz="0" w:space="0" w:color="auto"/>
            <w:right w:val="none" w:sz="0" w:space="0" w:color="auto"/>
          </w:divBdr>
        </w:div>
      </w:divsChild>
    </w:div>
    <w:div w:id="298416416">
      <w:bodyDiv w:val="1"/>
      <w:marLeft w:val="0"/>
      <w:marRight w:val="0"/>
      <w:marTop w:val="0"/>
      <w:marBottom w:val="0"/>
      <w:divBdr>
        <w:top w:val="none" w:sz="0" w:space="0" w:color="auto"/>
        <w:left w:val="none" w:sz="0" w:space="0" w:color="auto"/>
        <w:bottom w:val="none" w:sz="0" w:space="0" w:color="auto"/>
        <w:right w:val="none" w:sz="0" w:space="0" w:color="auto"/>
      </w:divBdr>
      <w:divsChild>
        <w:div w:id="1235897761">
          <w:marLeft w:val="0"/>
          <w:marRight w:val="0"/>
          <w:marTop w:val="0"/>
          <w:marBottom w:val="0"/>
          <w:divBdr>
            <w:top w:val="none" w:sz="0" w:space="0" w:color="auto"/>
            <w:left w:val="none" w:sz="0" w:space="0" w:color="auto"/>
            <w:bottom w:val="none" w:sz="0" w:space="0" w:color="auto"/>
            <w:right w:val="none" w:sz="0" w:space="0" w:color="auto"/>
          </w:divBdr>
          <w:divsChild>
            <w:div w:id="1417745511">
              <w:marLeft w:val="0"/>
              <w:marRight w:val="0"/>
              <w:marTop w:val="0"/>
              <w:marBottom w:val="0"/>
              <w:divBdr>
                <w:top w:val="none" w:sz="0" w:space="0" w:color="auto"/>
                <w:left w:val="none" w:sz="0" w:space="0" w:color="auto"/>
                <w:bottom w:val="none" w:sz="0" w:space="0" w:color="auto"/>
                <w:right w:val="none" w:sz="0" w:space="0" w:color="auto"/>
              </w:divBdr>
              <w:divsChild>
                <w:div w:id="473376681">
                  <w:marLeft w:val="0"/>
                  <w:marRight w:val="0"/>
                  <w:marTop w:val="0"/>
                  <w:marBottom w:val="0"/>
                  <w:divBdr>
                    <w:top w:val="none" w:sz="0" w:space="0" w:color="auto"/>
                    <w:left w:val="none" w:sz="0" w:space="0" w:color="auto"/>
                    <w:bottom w:val="none" w:sz="0" w:space="0" w:color="auto"/>
                    <w:right w:val="none" w:sz="0" w:space="0" w:color="auto"/>
                  </w:divBdr>
                </w:div>
                <w:div w:id="580868640">
                  <w:marLeft w:val="0"/>
                  <w:marRight w:val="0"/>
                  <w:marTop w:val="0"/>
                  <w:marBottom w:val="0"/>
                  <w:divBdr>
                    <w:top w:val="none" w:sz="0" w:space="0" w:color="auto"/>
                    <w:left w:val="none" w:sz="0" w:space="0" w:color="auto"/>
                    <w:bottom w:val="none" w:sz="0" w:space="0" w:color="auto"/>
                    <w:right w:val="none" w:sz="0" w:space="0" w:color="auto"/>
                  </w:divBdr>
                  <w:divsChild>
                    <w:div w:id="1080175123">
                      <w:marLeft w:val="0"/>
                      <w:marRight w:val="0"/>
                      <w:marTop w:val="0"/>
                      <w:marBottom w:val="0"/>
                      <w:divBdr>
                        <w:top w:val="none" w:sz="0" w:space="0" w:color="auto"/>
                        <w:left w:val="none" w:sz="0" w:space="0" w:color="auto"/>
                        <w:bottom w:val="none" w:sz="0" w:space="0" w:color="auto"/>
                        <w:right w:val="none" w:sz="0" w:space="0" w:color="auto"/>
                      </w:divBdr>
                      <w:divsChild>
                        <w:div w:id="660738047">
                          <w:marLeft w:val="0"/>
                          <w:marRight w:val="0"/>
                          <w:marTop w:val="0"/>
                          <w:marBottom w:val="0"/>
                          <w:divBdr>
                            <w:top w:val="none" w:sz="0" w:space="0" w:color="auto"/>
                            <w:left w:val="none" w:sz="0" w:space="0" w:color="auto"/>
                            <w:bottom w:val="none" w:sz="0" w:space="0" w:color="auto"/>
                            <w:right w:val="none" w:sz="0" w:space="0" w:color="auto"/>
                          </w:divBdr>
                          <w:divsChild>
                            <w:div w:id="824126615">
                              <w:marLeft w:val="0"/>
                              <w:marRight w:val="0"/>
                              <w:marTop w:val="0"/>
                              <w:marBottom w:val="0"/>
                              <w:divBdr>
                                <w:top w:val="none" w:sz="0" w:space="0" w:color="auto"/>
                                <w:left w:val="none" w:sz="0" w:space="0" w:color="auto"/>
                                <w:bottom w:val="none" w:sz="0" w:space="0" w:color="auto"/>
                                <w:right w:val="none" w:sz="0" w:space="0" w:color="auto"/>
                              </w:divBdr>
                              <w:divsChild>
                                <w:div w:id="263270473">
                                  <w:marLeft w:val="0"/>
                                  <w:marRight w:val="0"/>
                                  <w:marTop w:val="0"/>
                                  <w:marBottom w:val="0"/>
                                  <w:divBdr>
                                    <w:top w:val="none" w:sz="0" w:space="0" w:color="auto"/>
                                    <w:left w:val="none" w:sz="0" w:space="0" w:color="auto"/>
                                    <w:bottom w:val="none" w:sz="0" w:space="0" w:color="auto"/>
                                    <w:right w:val="none" w:sz="0" w:space="0" w:color="auto"/>
                                  </w:divBdr>
                                </w:div>
                                <w:div w:id="2019309449">
                                  <w:marLeft w:val="0"/>
                                  <w:marRight w:val="0"/>
                                  <w:marTop w:val="0"/>
                                  <w:marBottom w:val="0"/>
                                  <w:divBdr>
                                    <w:top w:val="none" w:sz="0" w:space="0" w:color="auto"/>
                                    <w:left w:val="none" w:sz="0" w:space="0" w:color="auto"/>
                                    <w:bottom w:val="none" w:sz="0" w:space="0" w:color="auto"/>
                                    <w:right w:val="none" w:sz="0" w:space="0" w:color="auto"/>
                                  </w:divBdr>
                                </w:div>
                                <w:div w:id="644310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5383962">
                  <w:marLeft w:val="0"/>
                  <w:marRight w:val="0"/>
                  <w:marTop w:val="0"/>
                  <w:marBottom w:val="0"/>
                  <w:divBdr>
                    <w:top w:val="none" w:sz="0" w:space="0" w:color="auto"/>
                    <w:left w:val="none" w:sz="0" w:space="0" w:color="auto"/>
                    <w:bottom w:val="none" w:sz="0" w:space="0" w:color="auto"/>
                    <w:right w:val="none" w:sz="0" w:space="0" w:color="auto"/>
                  </w:divBdr>
                  <w:divsChild>
                    <w:div w:id="275454518">
                      <w:marLeft w:val="0"/>
                      <w:marRight w:val="0"/>
                      <w:marTop w:val="0"/>
                      <w:marBottom w:val="0"/>
                      <w:divBdr>
                        <w:top w:val="none" w:sz="0" w:space="0" w:color="auto"/>
                        <w:left w:val="none" w:sz="0" w:space="0" w:color="auto"/>
                        <w:bottom w:val="none" w:sz="0" w:space="0" w:color="auto"/>
                        <w:right w:val="none" w:sz="0" w:space="0" w:color="auto"/>
                      </w:divBdr>
                    </w:div>
                  </w:divsChild>
                </w:div>
                <w:div w:id="1480028125">
                  <w:marLeft w:val="0"/>
                  <w:marRight w:val="0"/>
                  <w:marTop w:val="0"/>
                  <w:marBottom w:val="0"/>
                  <w:divBdr>
                    <w:top w:val="none" w:sz="0" w:space="0" w:color="auto"/>
                    <w:left w:val="none" w:sz="0" w:space="0" w:color="auto"/>
                    <w:bottom w:val="none" w:sz="0" w:space="0" w:color="auto"/>
                    <w:right w:val="none" w:sz="0" w:space="0" w:color="auto"/>
                  </w:divBdr>
                </w:div>
                <w:div w:id="59257491">
                  <w:marLeft w:val="0"/>
                  <w:marRight w:val="0"/>
                  <w:marTop w:val="0"/>
                  <w:marBottom w:val="0"/>
                  <w:divBdr>
                    <w:top w:val="none" w:sz="0" w:space="0" w:color="auto"/>
                    <w:left w:val="none" w:sz="0" w:space="0" w:color="auto"/>
                    <w:bottom w:val="none" w:sz="0" w:space="0" w:color="auto"/>
                    <w:right w:val="none" w:sz="0" w:space="0" w:color="auto"/>
                  </w:divBdr>
                  <w:divsChild>
                    <w:div w:id="908270763">
                      <w:marLeft w:val="0"/>
                      <w:marRight w:val="0"/>
                      <w:marTop w:val="0"/>
                      <w:marBottom w:val="0"/>
                      <w:divBdr>
                        <w:top w:val="none" w:sz="0" w:space="0" w:color="auto"/>
                        <w:left w:val="none" w:sz="0" w:space="0" w:color="auto"/>
                        <w:bottom w:val="none" w:sz="0" w:space="0" w:color="auto"/>
                        <w:right w:val="none" w:sz="0" w:space="0" w:color="auto"/>
                      </w:divBdr>
                    </w:div>
                    <w:div w:id="1808546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4322320">
          <w:marLeft w:val="0"/>
          <w:marRight w:val="0"/>
          <w:marTop w:val="0"/>
          <w:marBottom w:val="0"/>
          <w:divBdr>
            <w:top w:val="none" w:sz="0" w:space="0" w:color="auto"/>
            <w:left w:val="none" w:sz="0" w:space="0" w:color="auto"/>
            <w:bottom w:val="none" w:sz="0" w:space="0" w:color="auto"/>
            <w:right w:val="none" w:sz="0" w:space="0" w:color="auto"/>
          </w:divBdr>
          <w:divsChild>
            <w:div w:id="763722096">
              <w:marLeft w:val="0"/>
              <w:marRight w:val="0"/>
              <w:marTop w:val="0"/>
              <w:marBottom w:val="0"/>
              <w:divBdr>
                <w:top w:val="none" w:sz="0" w:space="0" w:color="auto"/>
                <w:left w:val="none" w:sz="0" w:space="0" w:color="auto"/>
                <w:bottom w:val="none" w:sz="0" w:space="0" w:color="auto"/>
                <w:right w:val="none" w:sz="0" w:space="0" w:color="auto"/>
              </w:divBdr>
              <w:divsChild>
                <w:div w:id="885067423">
                  <w:marLeft w:val="0"/>
                  <w:marRight w:val="0"/>
                  <w:marTop w:val="0"/>
                  <w:marBottom w:val="0"/>
                  <w:divBdr>
                    <w:top w:val="none" w:sz="0" w:space="0" w:color="auto"/>
                    <w:left w:val="none" w:sz="0" w:space="0" w:color="auto"/>
                    <w:bottom w:val="none" w:sz="0" w:space="0" w:color="auto"/>
                    <w:right w:val="none" w:sz="0" w:space="0" w:color="auto"/>
                  </w:divBdr>
                </w:div>
                <w:div w:id="1658875316">
                  <w:marLeft w:val="0"/>
                  <w:marRight w:val="0"/>
                  <w:marTop w:val="0"/>
                  <w:marBottom w:val="0"/>
                  <w:divBdr>
                    <w:top w:val="none" w:sz="0" w:space="0" w:color="auto"/>
                    <w:left w:val="none" w:sz="0" w:space="0" w:color="auto"/>
                    <w:bottom w:val="none" w:sz="0" w:space="0" w:color="auto"/>
                    <w:right w:val="none" w:sz="0" w:space="0" w:color="auto"/>
                  </w:divBdr>
                  <w:divsChild>
                    <w:div w:id="1354845726">
                      <w:marLeft w:val="0"/>
                      <w:marRight w:val="0"/>
                      <w:marTop w:val="0"/>
                      <w:marBottom w:val="0"/>
                      <w:divBdr>
                        <w:top w:val="none" w:sz="0" w:space="0" w:color="auto"/>
                        <w:left w:val="none" w:sz="0" w:space="0" w:color="auto"/>
                        <w:bottom w:val="none" w:sz="0" w:space="0" w:color="auto"/>
                        <w:right w:val="none" w:sz="0" w:space="0" w:color="auto"/>
                      </w:divBdr>
                      <w:divsChild>
                        <w:div w:id="736318685">
                          <w:marLeft w:val="0"/>
                          <w:marRight w:val="0"/>
                          <w:marTop w:val="0"/>
                          <w:marBottom w:val="0"/>
                          <w:divBdr>
                            <w:top w:val="none" w:sz="0" w:space="0" w:color="auto"/>
                            <w:left w:val="none" w:sz="0" w:space="0" w:color="auto"/>
                            <w:bottom w:val="none" w:sz="0" w:space="0" w:color="auto"/>
                            <w:right w:val="none" w:sz="0" w:space="0" w:color="auto"/>
                          </w:divBdr>
                        </w:div>
                        <w:div w:id="638264435">
                          <w:marLeft w:val="0"/>
                          <w:marRight w:val="0"/>
                          <w:marTop w:val="0"/>
                          <w:marBottom w:val="0"/>
                          <w:divBdr>
                            <w:top w:val="none" w:sz="0" w:space="0" w:color="auto"/>
                            <w:left w:val="none" w:sz="0" w:space="0" w:color="auto"/>
                            <w:bottom w:val="none" w:sz="0" w:space="0" w:color="auto"/>
                            <w:right w:val="none" w:sz="0" w:space="0" w:color="auto"/>
                          </w:divBdr>
                          <w:divsChild>
                            <w:div w:id="1639526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24357945">
      <w:bodyDiv w:val="1"/>
      <w:marLeft w:val="0"/>
      <w:marRight w:val="0"/>
      <w:marTop w:val="0"/>
      <w:marBottom w:val="0"/>
      <w:divBdr>
        <w:top w:val="none" w:sz="0" w:space="0" w:color="auto"/>
        <w:left w:val="none" w:sz="0" w:space="0" w:color="auto"/>
        <w:bottom w:val="none" w:sz="0" w:space="0" w:color="auto"/>
        <w:right w:val="none" w:sz="0" w:space="0" w:color="auto"/>
      </w:divBdr>
    </w:div>
    <w:div w:id="330379716">
      <w:bodyDiv w:val="1"/>
      <w:marLeft w:val="0"/>
      <w:marRight w:val="0"/>
      <w:marTop w:val="0"/>
      <w:marBottom w:val="0"/>
      <w:divBdr>
        <w:top w:val="none" w:sz="0" w:space="0" w:color="auto"/>
        <w:left w:val="none" w:sz="0" w:space="0" w:color="auto"/>
        <w:bottom w:val="none" w:sz="0" w:space="0" w:color="auto"/>
        <w:right w:val="none" w:sz="0" w:space="0" w:color="auto"/>
      </w:divBdr>
      <w:divsChild>
        <w:div w:id="479275261">
          <w:blockQuote w:val="1"/>
          <w:marLeft w:val="720"/>
          <w:marRight w:val="720"/>
          <w:marTop w:val="100"/>
          <w:marBottom w:val="100"/>
          <w:divBdr>
            <w:top w:val="none" w:sz="0" w:space="0" w:color="auto"/>
            <w:left w:val="none" w:sz="0" w:space="0" w:color="auto"/>
            <w:bottom w:val="none" w:sz="0" w:space="0" w:color="auto"/>
            <w:right w:val="none" w:sz="0" w:space="0" w:color="auto"/>
          </w:divBdr>
        </w:div>
        <w:div w:id="1436634264">
          <w:marLeft w:val="0"/>
          <w:marRight w:val="0"/>
          <w:marTop w:val="0"/>
          <w:marBottom w:val="0"/>
          <w:divBdr>
            <w:top w:val="none" w:sz="0" w:space="0" w:color="auto"/>
            <w:left w:val="none" w:sz="0" w:space="0" w:color="auto"/>
            <w:bottom w:val="none" w:sz="0" w:space="0" w:color="auto"/>
            <w:right w:val="none" w:sz="0" w:space="0" w:color="auto"/>
          </w:divBdr>
        </w:div>
      </w:divsChild>
    </w:div>
    <w:div w:id="342559930">
      <w:bodyDiv w:val="1"/>
      <w:marLeft w:val="0"/>
      <w:marRight w:val="0"/>
      <w:marTop w:val="0"/>
      <w:marBottom w:val="0"/>
      <w:divBdr>
        <w:top w:val="none" w:sz="0" w:space="0" w:color="auto"/>
        <w:left w:val="none" w:sz="0" w:space="0" w:color="auto"/>
        <w:bottom w:val="none" w:sz="0" w:space="0" w:color="auto"/>
        <w:right w:val="none" w:sz="0" w:space="0" w:color="auto"/>
      </w:divBdr>
      <w:divsChild>
        <w:div w:id="570119403">
          <w:marLeft w:val="0"/>
          <w:marRight w:val="0"/>
          <w:marTop w:val="0"/>
          <w:marBottom w:val="0"/>
          <w:divBdr>
            <w:top w:val="none" w:sz="0" w:space="0" w:color="auto"/>
            <w:left w:val="none" w:sz="0" w:space="0" w:color="auto"/>
            <w:bottom w:val="none" w:sz="0" w:space="0" w:color="auto"/>
            <w:right w:val="none" w:sz="0" w:space="0" w:color="auto"/>
          </w:divBdr>
        </w:div>
      </w:divsChild>
    </w:div>
    <w:div w:id="357004858">
      <w:bodyDiv w:val="1"/>
      <w:marLeft w:val="0"/>
      <w:marRight w:val="0"/>
      <w:marTop w:val="0"/>
      <w:marBottom w:val="0"/>
      <w:divBdr>
        <w:top w:val="none" w:sz="0" w:space="0" w:color="auto"/>
        <w:left w:val="none" w:sz="0" w:space="0" w:color="auto"/>
        <w:bottom w:val="none" w:sz="0" w:space="0" w:color="auto"/>
        <w:right w:val="none" w:sz="0" w:space="0" w:color="auto"/>
      </w:divBdr>
      <w:divsChild>
        <w:div w:id="922879872">
          <w:marLeft w:val="0"/>
          <w:marRight w:val="0"/>
          <w:marTop w:val="0"/>
          <w:marBottom w:val="0"/>
          <w:divBdr>
            <w:top w:val="none" w:sz="0" w:space="0" w:color="auto"/>
            <w:left w:val="none" w:sz="0" w:space="0" w:color="auto"/>
            <w:bottom w:val="none" w:sz="0" w:space="0" w:color="auto"/>
            <w:right w:val="none" w:sz="0" w:space="0" w:color="auto"/>
          </w:divBdr>
        </w:div>
        <w:div w:id="1098646882">
          <w:marLeft w:val="0"/>
          <w:marRight w:val="0"/>
          <w:marTop w:val="0"/>
          <w:marBottom w:val="0"/>
          <w:divBdr>
            <w:top w:val="none" w:sz="0" w:space="0" w:color="auto"/>
            <w:left w:val="none" w:sz="0" w:space="0" w:color="auto"/>
            <w:bottom w:val="none" w:sz="0" w:space="0" w:color="auto"/>
            <w:right w:val="none" w:sz="0" w:space="0" w:color="auto"/>
          </w:divBdr>
        </w:div>
        <w:div w:id="2051879025">
          <w:blockQuote w:val="1"/>
          <w:marLeft w:val="720"/>
          <w:marRight w:val="720"/>
          <w:marTop w:val="100"/>
          <w:marBottom w:val="100"/>
          <w:divBdr>
            <w:top w:val="none" w:sz="0" w:space="0" w:color="auto"/>
            <w:left w:val="none" w:sz="0" w:space="0" w:color="auto"/>
            <w:bottom w:val="none" w:sz="0" w:space="0" w:color="auto"/>
            <w:right w:val="none" w:sz="0" w:space="0" w:color="auto"/>
          </w:divBdr>
        </w:div>
        <w:div w:id="1552418125">
          <w:marLeft w:val="0"/>
          <w:marRight w:val="0"/>
          <w:marTop w:val="0"/>
          <w:marBottom w:val="0"/>
          <w:divBdr>
            <w:top w:val="none" w:sz="0" w:space="0" w:color="auto"/>
            <w:left w:val="none" w:sz="0" w:space="0" w:color="auto"/>
            <w:bottom w:val="none" w:sz="0" w:space="0" w:color="auto"/>
            <w:right w:val="none" w:sz="0" w:space="0" w:color="auto"/>
          </w:divBdr>
        </w:div>
        <w:div w:id="1940216113">
          <w:marLeft w:val="0"/>
          <w:marRight w:val="0"/>
          <w:marTop w:val="0"/>
          <w:marBottom w:val="0"/>
          <w:divBdr>
            <w:top w:val="none" w:sz="0" w:space="0" w:color="auto"/>
            <w:left w:val="none" w:sz="0" w:space="0" w:color="auto"/>
            <w:bottom w:val="none" w:sz="0" w:space="0" w:color="auto"/>
            <w:right w:val="none" w:sz="0" w:space="0" w:color="auto"/>
          </w:divBdr>
        </w:div>
        <w:div w:id="2097050522">
          <w:marLeft w:val="0"/>
          <w:marRight w:val="0"/>
          <w:marTop w:val="0"/>
          <w:marBottom w:val="0"/>
          <w:divBdr>
            <w:top w:val="none" w:sz="0" w:space="0" w:color="auto"/>
            <w:left w:val="none" w:sz="0" w:space="0" w:color="auto"/>
            <w:bottom w:val="none" w:sz="0" w:space="0" w:color="auto"/>
            <w:right w:val="none" w:sz="0" w:space="0" w:color="auto"/>
          </w:divBdr>
        </w:div>
        <w:div w:id="391005271">
          <w:marLeft w:val="0"/>
          <w:marRight w:val="0"/>
          <w:marTop w:val="0"/>
          <w:marBottom w:val="0"/>
          <w:divBdr>
            <w:top w:val="none" w:sz="0" w:space="0" w:color="auto"/>
            <w:left w:val="none" w:sz="0" w:space="0" w:color="auto"/>
            <w:bottom w:val="none" w:sz="0" w:space="0" w:color="auto"/>
            <w:right w:val="none" w:sz="0" w:space="0" w:color="auto"/>
          </w:divBdr>
        </w:div>
        <w:div w:id="1296595141">
          <w:marLeft w:val="0"/>
          <w:marRight w:val="0"/>
          <w:marTop w:val="0"/>
          <w:marBottom w:val="0"/>
          <w:divBdr>
            <w:top w:val="none" w:sz="0" w:space="0" w:color="auto"/>
            <w:left w:val="none" w:sz="0" w:space="0" w:color="auto"/>
            <w:bottom w:val="none" w:sz="0" w:space="0" w:color="auto"/>
            <w:right w:val="none" w:sz="0" w:space="0" w:color="auto"/>
          </w:divBdr>
        </w:div>
        <w:div w:id="1362435896">
          <w:marLeft w:val="0"/>
          <w:marRight w:val="0"/>
          <w:marTop w:val="0"/>
          <w:marBottom w:val="0"/>
          <w:divBdr>
            <w:top w:val="none" w:sz="0" w:space="0" w:color="auto"/>
            <w:left w:val="none" w:sz="0" w:space="0" w:color="auto"/>
            <w:bottom w:val="none" w:sz="0" w:space="0" w:color="auto"/>
            <w:right w:val="none" w:sz="0" w:space="0" w:color="auto"/>
          </w:divBdr>
        </w:div>
        <w:div w:id="883250341">
          <w:marLeft w:val="0"/>
          <w:marRight w:val="0"/>
          <w:marTop w:val="0"/>
          <w:marBottom w:val="0"/>
          <w:divBdr>
            <w:top w:val="none" w:sz="0" w:space="0" w:color="auto"/>
            <w:left w:val="none" w:sz="0" w:space="0" w:color="auto"/>
            <w:bottom w:val="none" w:sz="0" w:space="0" w:color="auto"/>
            <w:right w:val="none" w:sz="0" w:space="0" w:color="auto"/>
          </w:divBdr>
        </w:div>
        <w:div w:id="1813015111">
          <w:marLeft w:val="0"/>
          <w:marRight w:val="0"/>
          <w:marTop w:val="0"/>
          <w:marBottom w:val="0"/>
          <w:divBdr>
            <w:top w:val="none" w:sz="0" w:space="0" w:color="auto"/>
            <w:left w:val="none" w:sz="0" w:space="0" w:color="auto"/>
            <w:bottom w:val="none" w:sz="0" w:space="0" w:color="auto"/>
            <w:right w:val="none" w:sz="0" w:space="0" w:color="auto"/>
          </w:divBdr>
        </w:div>
        <w:div w:id="1496804151">
          <w:marLeft w:val="0"/>
          <w:marRight w:val="0"/>
          <w:marTop w:val="0"/>
          <w:marBottom w:val="0"/>
          <w:divBdr>
            <w:top w:val="none" w:sz="0" w:space="0" w:color="auto"/>
            <w:left w:val="none" w:sz="0" w:space="0" w:color="auto"/>
            <w:bottom w:val="none" w:sz="0" w:space="0" w:color="auto"/>
            <w:right w:val="none" w:sz="0" w:space="0" w:color="auto"/>
          </w:divBdr>
        </w:div>
        <w:div w:id="1251040497">
          <w:marLeft w:val="0"/>
          <w:marRight w:val="0"/>
          <w:marTop w:val="0"/>
          <w:marBottom w:val="0"/>
          <w:divBdr>
            <w:top w:val="none" w:sz="0" w:space="0" w:color="auto"/>
            <w:left w:val="none" w:sz="0" w:space="0" w:color="auto"/>
            <w:bottom w:val="none" w:sz="0" w:space="0" w:color="auto"/>
            <w:right w:val="none" w:sz="0" w:space="0" w:color="auto"/>
          </w:divBdr>
        </w:div>
        <w:div w:id="523060393">
          <w:blockQuote w:val="1"/>
          <w:marLeft w:val="720"/>
          <w:marRight w:val="720"/>
          <w:marTop w:val="100"/>
          <w:marBottom w:val="100"/>
          <w:divBdr>
            <w:top w:val="none" w:sz="0" w:space="0" w:color="auto"/>
            <w:left w:val="none" w:sz="0" w:space="0" w:color="auto"/>
            <w:bottom w:val="none" w:sz="0" w:space="0" w:color="auto"/>
            <w:right w:val="none" w:sz="0" w:space="0" w:color="auto"/>
          </w:divBdr>
        </w:div>
        <w:div w:id="310141017">
          <w:marLeft w:val="0"/>
          <w:marRight w:val="0"/>
          <w:marTop w:val="0"/>
          <w:marBottom w:val="0"/>
          <w:divBdr>
            <w:top w:val="none" w:sz="0" w:space="0" w:color="auto"/>
            <w:left w:val="none" w:sz="0" w:space="0" w:color="auto"/>
            <w:bottom w:val="none" w:sz="0" w:space="0" w:color="auto"/>
            <w:right w:val="none" w:sz="0" w:space="0" w:color="auto"/>
          </w:divBdr>
        </w:div>
        <w:div w:id="1644503470">
          <w:marLeft w:val="0"/>
          <w:marRight w:val="0"/>
          <w:marTop w:val="0"/>
          <w:marBottom w:val="0"/>
          <w:divBdr>
            <w:top w:val="none" w:sz="0" w:space="0" w:color="auto"/>
            <w:left w:val="none" w:sz="0" w:space="0" w:color="auto"/>
            <w:bottom w:val="none" w:sz="0" w:space="0" w:color="auto"/>
            <w:right w:val="none" w:sz="0" w:space="0" w:color="auto"/>
          </w:divBdr>
        </w:div>
        <w:div w:id="1833401484">
          <w:marLeft w:val="0"/>
          <w:marRight w:val="0"/>
          <w:marTop w:val="0"/>
          <w:marBottom w:val="0"/>
          <w:divBdr>
            <w:top w:val="none" w:sz="0" w:space="0" w:color="auto"/>
            <w:left w:val="none" w:sz="0" w:space="0" w:color="auto"/>
            <w:bottom w:val="none" w:sz="0" w:space="0" w:color="auto"/>
            <w:right w:val="none" w:sz="0" w:space="0" w:color="auto"/>
          </w:divBdr>
        </w:div>
        <w:div w:id="924529513">
          <w:marLeft w:val="0"/>
          <w:marRight w:val="0"/>
          <w:marTop w:val="0"/>
          <w:marBottom w:val="0"/>
          <w:divBdr>
            <w:top w:val="none" w:sz="0" w:space="0" w:color="auto"/>
            <w:left w:val="none" w:sz="0" w:space="0" w:color="auto"/>
            <w:bottom w:val="none" w:sz="0" w:space="0" w:color="auto"/>
            <w:right w:val="none" w:sz="0" w:space="0" w:color="auto"/>
          </w:divBdr>
        </w:div>
        <w:div w:id="1788084443">
          <w:marLeft w:val="0"/>
          <w:marRight w:val="0"/>
          <w:marTop w:val="0"/>
          <w:marBottom w:val="0"/>
          <w:divBdr>
            <w:top w:val="none" w:sz="0" w:space="0" w:color="auto"/>
            <w:left w:val="none" w:sz="0" w:space="0" w:color="auto"/>
            <w:bottom w:val="none" w:sz="0" w:space="0" w:color="auto"/>
            <w:right w:val="none" w:sz="0" w:space="0" w:color="auto"/>
          </w:divBdr>
        </w:div>
        <w:div w:id="1597857975">
          <w:marLeft w:val="0"/>
          <w:marRight w:val="0"/>
          <w:marTop w:val="0"/>
          <w:marBottom w:val="0"/>
          <w:divBdr>
            <w:top w:val="none" w:sz="0" w:space="0" w:color="auto"/>
            <w:left w:val="none" w:sz="0" w:space="0" w:color="auto"/>
            <w:bottom w:val="none" w:sz="0" w:space="0" w:color="auto"/>
            <w:right w:val="none" w:sz="0" w:space="0" w:color="auto"/>
          </w:divBdr>
        </w:div>
        <w:div w:id="1703091126">
          <w:marLeft w:val="0"/>
          <w:marRight w:val="0"/>
          <w:marTop w:val="0"/>
          <w:marBottom w:val="0"/>
          <w:divBdr>
            <w:top w:val="none" w:sz="0" w:space="0" w:color="auto"/>
            <w:left w:val="none" w:sz="0" w:space="0" w:color="auto"/>
            <w:bottom w:val="none" w:sz="0" w:space="0" w:color="auto"/>
            <w:right w:val="none" w:sz="0" w:space="0" w:color="auto"/>
          </w:divBdr>
        </w:div>
        <w:div w:id="891577013">
          <w:marLeft w:val="0"/>
          <w:marRight w:val="0"/>
          <w:marTop w:val="0"/>
          <w:marBottom w:val="0"/>
          <w:divBdr>
            <w:top w:val="none" w:sz="0" w:space="0" w:color="auto"/>
            <w:left w:val="none" w:sz="0" w:space="0" w:color="auto"/>
            <w:bottom w:val="none" w:sz="0" w:space="0" w:color="auto"/>
            <w:right w:val="none" w:sz="0" w:space="0" w:color="auto"/>
          </w:divBdr>
        </w:div>
        <w:div w:id="1364936548">
          <w:marLeft w:val="0"/>
          <w:marRight w:val="0"/>
          <w:marTop w:val="0"/>
          <w:marBottom w:val="0"/>
          <w:divBdr>
            <w:top w:val="none" w:sz="0" w:space="0" w:color="auto"/>
            <w:left w:val="none" w:sz="0" w:space="0" w:color="auto"/>
            <w:bottom w:val="none" w:sz="0" w:space="0" w:color="auto"/>
            <w:right w:val="none" w:sz="0" w:space="0" w:color="auto"/>
          </w:divBdr>
        </w:div>
        <w:div w:id="1333218730">
          <w:marLeft w:val="0"/>
          <w:marRight w:val="0"/>
          <w:marTop w:val="0"/>
          <w:marBottom w:val="0"/>
          <w:divBdr>
            <w:top w:val="none" w:sz="0" w:space="0" w:color="auto"/>
            <w:left w:val="none" w:sz="0" w:space="0" w:color="auto"/>
            <w:bottom w:val="none" w:sz="0" w:space="0" w:color="auto"/>
            <w:right w:val="none" w:sz="0" w:space="0" w:color="auto"/>
          </w:divBdr>
        </w:div>
        <w:div w:id="152527305">
          <w:marLeft w:val="0"/>
          <w:marRight w:val="0"/>
          <w:marTop w:val="0"/>
          <w:marBottom w:val="0"/>
          <w:divBdr>
            <w:top w:val="none" w:sz="0" w:space="0" w:color="auto"/>
            <w:left w:val="none" w:sz="0" w:space="0" w:color="auto"/>
            <w:bottom w:val="none" w:sz="0" w:space="0" w:color="auto"/>
            <w:right w:val="none" w:sz="0" w:space="0" w:color="auto"/>
          </w:divBdr>
        </w:div>
        <w:div w:id="283464341">
          <w:marLeft w:val="0"/>
          <w:marRight w:val="0"/>
          <w:marTop w:val="0"/>
          <w:marBottom w:val="0"/>
          <w:divBdr>
            <w:top w:val="none" w:sz="0" w:space="0" w:color="auto"/>
            <w:left w:val="none" w:sz="0" w:space="0" w:color="auto"/>
            <w:bottom w:val="none" w:sz="0" w:space="0" w:color="auto"/>
            <w:right w:val="none" w:sz="0" w:space="0" w:color="auto"/>
          </w:divBdr>
        </w:div>
        <w:div w:id="1314986400">
          <w:marLeft w:val="0"/>
          <w:marRight w:val="0"/>
          <w:marTop w:val="0"/>
          <w:marBottom w:val="0"/>
          <w:divBdr>
            <w:top w:val="none" w:sz="0" w:space="0" w:color="auto"/>
            <w:left w:val="none" w:sz="0" w:space="0" w:color="auto"/>
            <w:bottom w:val="none" w:sz="0" w:space="0" w:color="auto"/>
            <w:right w:val="none" w:sz="0" w:space="0" w:color="auto"/>
          </w:divBdr>
        </w:div>
        <w:div w:id="370688844">
          <w:marLeft w:val="0"/>
          <w:marRight w:val="0"/>
          <w:marTop w:val="0"/>
          <w:marBottom w:val="0"/>
          <w:divBdr>
            <w:top w:val="none" w:sz="0" w:space="0" w:color="auto"/>
            <w:left w:val="none" w:sz="0" w:space="0" w:color="auto"/>
            <w:bottom w:val="none" w:sz="0" w:space="0" w:color="auto"/>
            <w:right w:val="none" w:sz="0" w:space="0" w:color="auto"/>
          </w:divBdr>
        </w:div>
        <w:div w:id="1544056844">
          <w:marLeft w:val="0"/>
          <w:marRight w:val="0"/>
          <w:marTop w:val="0"/>
          <w:marBottom w:val="0"/>
          <w:divBdr>
            <w:top w:val="none" w:sz="0" w:space="0" w:color="auto"/>
            <w:left w:val="none" w:sz="0" w:space="0" w:color="auto"/>
            <w:bottom w:val="none" w:sz="0" w:space="0" w:color="auto"/>
            <w:right w:val="none" w:sz="0" w:space="0" w:color="auto"/>
          </w:divBdr>
        </w:div>
        <w:div w:id="927496943">
          <w:marLeft w:val="0"/>
          <w:marRight w:val="0"/>
          <w:marTop w:val="0"/>
          <w:marBottom w:val="0"/>
          <w:divBdr>
            <w:top w:val="none" w:sz="0" w:space="0" w:color="auto"/>
            <w:left w:val="none" w:sz="0" w:space="0" w:color="auto"/>
            <w:bottom w:val="none" w:sz="0" w:space="0" w:color="auto"/>
            <w:right w:val="none" w:sz="0" w:space="0" w:color="auto"/>
          </w:divBdr>
        </w:div>
        <w:div w:id="1369379837">
          <w:marLeft w:val="0"/>
          <w:marRight w:val="0"/>
          <w:marTop w:val="0"/>
          <w:marBottom w:val="0"/>
          <w:divBdr>
            <w:top w:val="none" w:sz="0" w:space="0" w:color="auto"/>
            <w:left w:val="none" w:sz="0" w:space="0" w:color="auto"/>
            <w:bottom w:val="none" w:sz="0" w:space="0" w:color="auto"/>
            <w:right w:val="none" w:sz="0" w:space="0" w:color="auto"/>
          </w:divBdr>
        </w:div>
        <w:div w:id="1685589402">
          <w:marLeft w:val="0"/>
          <w:marRight w:val="0"/>
          <w:marTop w:val="0"/>
          <w:marBottom w:val="0"/>
          <w:divBdr>
            <w:top w:val="none" w:sz="0" w:space="0" w:color="auto"/>
            <w:left w:val="none" w:sz="0" w:space="0" w:color="auto"/>
            <w:bottom w:val="none" w:sz="0" w:space="0" w:color="auto"/>
            <w:right w:val="none" w:sz="0" w:space="0" w:color="auto"/>
          </w:divBdr>
        </w:div>
        <w:div w:id="1502819339">
          <w:marLeft w:val="0"/>
          <w:marRight w:val="0"/>
          <w:marTop w:val="0"/>
          <w:marBottom w:val="0"/>
          <w:divBdr>
            <w:top w:val="none" w:sz="0" w:space="0" w:color="auto"/>
            <w:left w:val="none" w:sz="0" w:space="0" w:color="auto"/>
            <w:bottom w:val="none" w:sz="0" w:space="0" w:color="auto"/>
            <w:right w:val="none" w:sz="0" w:space="0" w:color="auto"/>
          </w:divBdr>
        </w:div>
        <w:div w:id="709451613">
          <w:marLeft w:val="0"/>
          <w:marRight w:val="0"/>
          <w:marTop w:val="0"/>
          <w:marBottom w:val="0"/>
          <w:divBdr>
            <w:top w:val="none" w:sz="0" w:space="0" w:color="auto"/>
            <w:left w:val="none" w:sz="0" w:space="0" w:color="auto"/>
            <w:bottom w:val="none" w:sz="0" w:space="0" w:color="auto"/>
            <w:right w:val="none" w:sz="0" w:space="0" w:color="auto"/>
          </w:divBdr>
        </w:div>
        <w:div w:id="153378471">
          <w:marLeft w:val="0"/>
          <w:marRight w:val="0"/>
          <w:marTop w:val="0"/>
          <w:marBottom w:val="0"/>
          <w:divBdr>
            <w:top w:val="none" w:sz="0" w:space="0" w:color="auto"/>
            <w:left w:val="none" w:sz="0" w:space="0" w:color="auto"/>
            <w:bottom w:val="none" w:sz="0" w:space="0" w:color="auto"/>
            <w:right w:val="none" w:sz="0" w:space="0" w:color="auto"/>
          </w:divBdr>
        </w:div>
        <w:div w:id="1515849710">
          <w:marLeft w:val="0"/>
          <w:marRight w:val="0"/>
          <w:marTop w:val="0"/>
          <w:marBottom w:val="0"/>
          <w:divBdr>
            <w:top w:val="none" w:sz="0" w:space="0" w:color="auto"/>
            <w:left w:val="none" w:sz="0" w:space="0" w:color="auto"/>
            <w:bottom w:val="none" w:sz="0" w:space="0" w:color="auto"/>
            <w:right w:val="none" w:sz="0" w:space="0" w:color="auto"/>
          </w:divBdr>
        </w:div>
        <w:div w:id="657462488">
          <w:marLeft w:val="0"/>
          <w:marRight w:val="0"/>
          <w:marTop w:val="0"/>
          <w:marBottom w:val="0"/>
          <w:divBdr>
            <w:top w:val="none" w:sz="0" w:space="0" w:color="auto"/>
            <w:left w:val="none" w:sz="0" w:space="0" w:color="auto"/>
            <w:bottom w:val="none" w:sz="0" w:space="0" w:color="auto"/>
            <w:right w:val="none" w:sz="0" w:space="0" w:color="auto"/>
          </w:divBdr>
        </w:div>
        <w:div w:id="1092165943">
          <w:marLeft w:val="0"/>
          <w:marRight w:val="0"/>
          <w:marTop w:val="0"/>
          <w:marBottom w:val="0"/>
          <w:divBdr>
            <w:top w:val="none" w:sz="0" w:space="0" w:color="auto"/>
            <w:left w:val="none" w:sz="0" w:space="0" w:color="auto"/>
            <w:bottom w:val="none" w:sz="0" w:space="0" w:color="auto"/>
            <w:right w:val="none" w:sz="0" w:space="0" w:color="auto"/>
          </w:divBdr>
        </w:div>
        <w:div w:id="1335763445">
          <w:blockQuote w:val="1"/>
          <w:marLeft w:val="720"/>
          <w:marRight w:val="720"/>
          <w:marTop w:val="100"/>
          <w:marBottom w:val="100"/>
          <w:divBdr>
            <w:top w:val="none" w:sz="0" w:space="0" w:color="auto"/>
            <w:left w:val="none" w:sz="0" w:space="0" w:color="auto"/>
            <w:bottom w:val="none" w:sz="0" w:space="0" w:color="auto"/>
            <w:right w:val="none" w:sz="0" w:space="0" w:color="auto"/>
          </w:divBdr>
        </w:div>
        <w:div w:id="1223100517">
          <w:marLeft w:val="0"/>
          <w:marRight w:val="0"/>
          <w:marTop w:val="0"/>
          <w:marBottom w:val="0"/>
          <w:divBdr>
            <w:top w:val="none" w:sz="0" w:space="0" w:color="auto"/>
            <w:left w:val="none" w:sz="0" w:space="0" w:color="auto"/>
            <w:bottom w:val="none" w:sz="0" w:space="0" w:color="auto"/>
            <w:right w:val="none" w:sz="0" w:space="0" w:color="auto"/>
          </w:divBdr>
        </w:div>
        <w:div w:id="573129305">
          <w:marLeft w:val="0"/>
          <w:marRight w:val="0"/>
          <w:marTop w:val="0"/>
          <w:marBottom w:val="0"/>
          <w:divBdr>
            <w:top w:val="none" w:sz="0" w:space="0" w:color="auto"/>
            <w:left w:val="none" w:sz="0" w:space="0" w:color="auto"/>
            <w:bottom w:val="none" w:sz="0" w:space="0" w:color="auto"/>
            <w:right w:val="none" w:sz="0" w:space="0" w:color="auto"/>
          </w:divBdr>
        </w:div>
        <w:div w:id="1742214780">
          <w:marLeft w:val="0"/>
          <w:marRight w:val="0"/>
          <w:marTop w:val="0"/>
          <w:marBottom w:val="0"/>
          <w:divBdr>
            <w:top w:val="none" w:sz="0" w:space="0" w:color="auto"/>
            <w:left w:val="none" w:sz="0" w:space="0" w:color="auto"/>
            <w:bottom w:val="none" w:sz="0" w:space="0" w:color="auto"/>
            <w:right w:val="none" w:sz="0" w:space="0" w:color="auto"/>
          </w:divBdr>
        </w:div>
        <w:div w:id="285358544">
          <w:marLeft w:val="0"/>
          <w:marRight w:val="0"/>
          <w:marTop w:val="0"/>
          <w:marBottom w:val="0"/>
          <w:divBdr>
            <w:top w:val="none" w:sz="0" w:space="0" w:color="auto"/>
            <w:left w:val="none" w:sz="0" w:space="0" w:color="auto"/>
            <w:bottom w:val="none" w:sz="0" w:space="0" w:color="auto"/>
            <w:right w:val="none" w:sz="0" w:space="0" w:color="auto"/>
          </w:divBdr>
        </w:div>
        <w:div w:id="125053805">
          <w:marLeft w:val="0"/>
          <w:marRight w:val="0"/>
          <w:marTop w:val="0"/>
          <w:marBottom w:val="0"/>
          <w:divBdr>
            <w:top w:val="none" w:sz="0" w:space="0" w:color="auto"/>
            <w:left w:val="none" w:sz="0" w:space="0" w:color="auto"/>
            <w:bottom w:val="none" w:sz="0" w:space="0" w:color="auto"/>
            <w:right w:val="none" w:sz="0" w:space="0" w:color="auto"/>
          </w:divBdr>
        </w:div>
        <w:div w:id="366028105">
          <w:marLeft w:val="0"/>
          <w:marRight w:val="0"/>
          <w:marTop w:val="0"/>
          <w:marBottom w:val="0"/>
          <w:divBdr>
            <w:top w:val="none" w:sz="0" w:space="0" w:color="auto"/>
            <w:left w:val="none" w:sz="0" w:space="0" w:color="auto"/>
            <w:bottom w:val="none" w:sz="0" w:space="0" w:color="auto"/>
            <w:right w:val="none" w:sz="0" w:space="0" w:color="auto"/>
          </w:divBdr>
        </w:div>
        <w:div w:id="1827672925">
          <w:marLeft w:val="0"/>
          <w:marRight w:val="0"/>
          <w:marTop w:val="0"/>
          <w:marBottom w:val="0"/>
          <w:divBdr>
            <w:top w:val="none" w:sz="0" w:space="0" w:color="auto"/>
            <w:left w:val="none" w:sz="0" w:space="0" w:color="auto"/>
            <w:bottom w:val="none" w:sz="0" w:space="0" w:color="auto"/>
            <w:right w:val="none" w:sz="0" w:space="0" w:color="auto"/>
          </w:divBdr>
        </w:div>
        <w:div w:id="1949120679">
          <w:marLeft w:val="0"/>
          <w:marRight w:val="0"/>
          <w:marTop w:val="0"/>
          <w:marBottom w:val="0"/>
          <w:divBdr>
            <w:top w:val="none" w:sz="0" w:space="0" w:color="auto"/>
            <w:left w:val="none" w:sz="0" w:space="0" w:color="auto"/>
            <w:bottom w:val="none" w:sz="0" w:space="0" w:color="auto"/>
            <w:right w:val="none" w:sz="0" w:space="0" w:color="auto"/>
          </w:divBdr>
        </w:div>
        <w:div w:id="1929925850">
          <w:marLeft w:val="0"/>
          <w:marRight w:val="0"/>
          <w:marTop w:val="0"/>
          <w:marBottom w:val="0"/>
          <w:divBdr>
            <w:top w:val="none" w:sz="0" w:space="0" w:color="auto"/>
            <w:left w:val="none" w:sz="0" w:space="0" w:color="auto"/>
            <w:bottom w:val="none" w:sz="0" w:space="0" w:color="auto"/>
            <w:right w:val="none" w:sz="0" w:space="0" w:color="auto"/>
          </w:divBdr>
        </w:div>
        <w:div w:id="1337077748">
          <w:marLeft w:val="0"/>
          <w:marRight w:val="0"/>
          <w:marTop w:val="0"/>
          <w:marBottom w:val="0"/>
          <w:divBdr>
            <w:top w:val="none" w:sz="0" w:space="0" w:color="auto"/>
            <w:left w:val="none" w:sz="0" w:space="0" w:color="auto"/>
            <w:bottom w:val="none" w:sz="0" w:space="0" w:color="auto"/>
            <w:right w:val="none" w:sz="0" w:space="0" w:color="auto"/>
          </w:divBdr>
        </w:div>
        <w:div w:id="700515017">
          <w:blockQuote w:val="1"/>
          <w:marLeft w:val="720"/>
          <w:marRight w:val="720"/>
          <w:marTop w:val="100"/>
          <w:marBottom w:val="100"/>
          <w:divBdr>
            <w:top w:val="none" w:sz="0" w:space="0" w:color="auto"/>
            <w:left w:val="none" w:sz="0" w:space="0" w:color="auto"/>
            <w:bottom w:val="none" w:sz="0" w:space="0" w:color="auto"/>
            <w:right w:val="none" w:sz="0" w:space="0" w:color="auto"/>
          </w:divBdr>
        </w:div>
        <w:div w:id="1741366199">
          <w:marLeft w:val="0"/>
          <w:marRight w:val="0"/>
          <w:marTop w:val="0"/>
          <w:marBottom w:val="0"/>
          <w:divBdr>
            <w:top w:val="none" w:sz="0" w:space="0" w:color="auto"/>
            <w:left w:val="none" w:sz="0" w:space="0" w:color="auto"/>
            <w:bottom w:val="none" w:sz="0" w:space="0" w:color="auto"/>
            <w:right w:val="none" w:sz="0" w:space="0" w:color="auto"/>
          </w:divBdr>
        </w:div>
        <w:div w:id="836921542">
          <w:marLeft w:val="0"/>
          <w:marRight w:val="0"/>
          <w:marTop w:val="0"/>
          <w:marBottom w:val="0"/>
          <w:divBdr>
            <w:top w:val="none" w:sz="0" w:space="0" w:color="auto"/>
            <w:left w:val="none" w:sz="0" w:space="0" w:color="auto"/>
            <w:bottom w:val="none" w:sz="0" w:space="0" w:color="auto"/>
            <w:right w:val="none" w:sz="0" w:space="0" w:color="auto"/>
          </w:divBdr>
        </w:div>
        <w:div w:id="703751836">
          <w:marLeft w:val="0"/>
          <w:marRight w:val="0"/>
          <w:marTop w:val="0"/>
          <w:marBottom w:val="0"/>
          <w:divBdr>
            <w:top w:val="none" w:sz="0" w:space="0" w:color="auto"/>
            <w:left w:val="none" w:sz="0" w:space="0" w:color="auto"/>
            <w:bottom w:val="none" w:sz="0" w:space="0" w:color="auto"/>
            <w:right w:val="none" w:sz="0" w:space="0" w:color="auto"/>
          </w:divBdr>
        </w:div>
        <w:div w:id="249043523">
          <w:marLeft w:val="0"/>
          <w:marRight w:val="0"/>
          <w:marTop w:val="0"/>
          <w:marBottom w:val="0"/>
          <w:divBdr>
            <w:top w:val="none" w:sz="0" w:space="0" w:color="auto"/>
            <w:left w:val="none" w:sz="0" w:space="0" w:color="auto"/>
            <w:bottom w:val="none" w:sz="0" w:space="0" w:color="auto"/>
            <w:right w:val="none" w:sz="0" w:space="0" w:color="auto"/>
          </w:divBdr>
        </w:div>
        <w:div w:id="215311948">
          <w:marLeft w:val="0"/>
          <w:marRight w:val="0"/>
          <w:marTop w:val="0"/>
          <w:marBottom w:val="0"/>
          <w:divBdr>
            <w:top w:val="none" w:sz="0" w:space="0" w:color="auto"/>
            <w:left w:val="none" w:sz="0" w:space="0" w:color="auto"/>
            <w:bottom w:val="none" w:sz="0" w:space="0" w:color="auto"/>
            <w:right w:val="none" w:sz="0" w:space="0" w:color="auto"/>
          </w:divBdr>
        </w:div>
        <w:div w:id="974916162">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66866315">
              <w:marLeft w:val="0"/>
              <w:marRight w:val="0"/>
              <w:marTop w:val="0"/>
              <w:marBottom w:val="0"/>
              <w:divBdr>
                <w:top w:val="none" w:sz="0" w:space="0" w:color="auto"/>
                <w:left w:val="none" w:sz="0" w:space="0" w:color="auto"/>
                <w:bottom w:val="none" w:sz="0" w:space="0" w:color="auto"/>
                <w:right w:val="none" w:sz="0" w:space="0" w:color="auto"/>
              </w:divBdr>
            </w:div>
          </w:divsChild>
        </w:div>
        <w:div w:id="284046355">
          <w:blockQuote w:val="1"/>
          <w:marLeft w:val="720"/>
          <w:marRight w:val="720"/>
          <w:marTop w:val="100"/>
          <w:marBottom w:val="100"/>
          <w:divBdr>
            <w:top w:val="none" w:sz="0" w:space="0" w:color="auto"/>
            <w:left w:val="none" w:sz="0" w:space="0" w:color="auto"/>
            <w:bottom w:val="none" w:sz="0" w:space="0" w:color="auto"/>
            <w:right w:val="none" w:sz="0" w:space="0" w:color="auto"/>
          </w:divBdr>
        </w:div>
        <w:div w:id="1114904944">
          <w:marLeft w:val="0"/>
          <w:marRight w:val="0"/>
          <w:marTop w:val="0"/>
          <w:marBottom w:val="0"/>
          <w:divBdr>
            <w:top w:val="none" w:sz="0" w:space="0" w:color="auto"/>
            <w:left w:val="none" w:sz="0" w:space="0" w:color="auto"/>
            <w:bottom w:val="none" w:sz="0" w:space="0" w:color="auto"/>
            <w:right w:val="none" w:sz="0" w:space="0" w:color="auto"/>
          </w:divBdr>
        </w:div>
        <w:div w:id="2074044397">
          <w:marLeft w:val="0"/>
          <w:marRight w:val="0"/>
          <w:marTop w:val="0"/>
          <w:marBottom w:val="0"/>
          <w:divBdr>
            <w:top w:val="none" w:sz="0" w:space="0" w:color="auto"/>
            <w:left w:val="none" w:sz="0" w:space="0" w:color="auto"/>
            <w:bottom w:val="none" w:sz="0" w:space="0" w:color="auto"/>
            <w:right w:val="none" w:sz="0" w:space="0" w:color="auto"/>
          </w:divBdr>
        </w:div>
        <w:div w:id="407654467">
          <w:blockQuote w:val="1"/>
          <w:marLeft w:val="720"/>
          <w:marRight w:val="720"/>
          <w:marTop w:val="100"/>
          <w:marBottom w:val="100"/>
          <w:divBdr>
            <w:top w:val="none" w:sz="0" w:space="0" w:color="auto"/>
            <w:left w:val="none" w:sz="0" w:space="0" w:color="auto"/>
            <w:bottom w:val="none" w:sz="0" w:space="0" w:color="auto"/>
            <w:right w:val="none" w:sz="0" w:space="0" w:color="auto"/>
          </w:divBdr>
        </w:div>
        <w:div w:id="1156992399">
          <w:marLeft w:val="0"/>
          <w:marRight w:val="0"/>
          <w:marTop w:val="0"/>
          <w:marBottom w:val="0"/>
          <w:divBdr>
            <w:top w:val="none" w:sz="0" w:space="0" w:color="auto"/>
            <w:left w:val="none" w:sz="0" w:space="0" w:color="auto"/>
            <w:bottom w:val="none" w:sz="0" w:space="0" w:color="auto"/>
            <w:right w:val="none" w:sz="0" w:space="0" w:color="auto"/>
          </w:divBdr>
        </w:div>
        <w:div w:id="390419527">
          <w:blockQuote w:val="1"/>
          <w:marLeft w:val="720"/>
          <w:marRight w:val="720"/>
          <w:marTop w:val="100"/>
          <w:marBottom w:val="100"/>
          <w:divBdr>
            <w:top w:val="none" w:sz="0" w:space="0" w:color="auto"/>
            <w:left w:val="none" w:sz="0" w:space="0" w:color="auto"/>
            <w:bottom w:val="none" w:sz="0" w:space="0" w:color="auto"/>
            <w:right w:val="none" w:sz="0" w:space="0" w:color="auto"/>
          </w:divBdr>
        </w:div>
        <w:div w:id="1279873119">
          <w:marLeft w:val="0"/>
          <w:marRight w:val="0"/>
          <w:marTop w:val="0"/>
          <w:marBottom w:val="0"/>
          <w:divBdr>
            <w:top w:val="none" w:sz="0" w:space="0" w:color="auto"/>
            <w:left w:val="none" w:sz="0" w:space="0" w:color="auto"/>
            <w:bottom w:val="none" w:sz="0" w:space="0" w:color="auto"/>
            <w:right w:val="none" w:sz="0" w:space="0" w:color="auto"/>
          </w:divBdr>
        </w:div>
        <w:div w:id="1606499513">
          <w:marLeft w:val="0"/>
          <w:marRight w:val="0"/>
          <w:marTop w:val="0"/>
          <w:marBottom w:val="0"/>
          <w:divBdr>
            <w:top w:val="none" w:sz="0" w:space="0" w:color="auto"/>
            <w:left w:val="none" w:sz="0" w:space="0" w:color="auto"/>
            <w:bottom w:val="none" w:sz="0" w:space="0" w:color="auto"/>
            <w:right w:val="none" w:sz="0" w:space="0" w:color="auto"/>
          </w:divBdr>
        </w:div>
        <w:div w:id="607353358">
          <w:marLeft w:val="0"/>
          <w:marRight w:val="0"/>
          <w:marTop w:val="0"/>
          <w:marBottom w:val="0"/>
          <w:divBdr>
            <w:top w:val="none" w:sz="0" w:space="0" w:color="auto"/>
            <w:left w:val="none" w:sz="0" w:space="0" w:color="auto"/>
            <w:bottom w:val="none" w:sz="0" w:space="0" w:color="auto"/>
            <w:right w:val="none" w:sz="0" w:space="0" w:color="auto"/>
          </w:divBdr>
        </w:div>
        <w:div w:id="490677264">
          <w:marLeft w:val="0"/>
          <w:marRight w:val="0"/>
          <w:marTop w:val="0"/>
          <w:marBottom w:val="0"/>
          <w:divBdr>
            <w:top w:val="none" w:sz="0" w:space="0" w:color="auto"/>
            <w:left w:val="none" w:sz="0" w:space="0" w:color="auto"/>
            <w:bottom w:val="none" w:sz="0" w:space="0" w:color="auto"/>
            <w:right w:val="none" w:sz="0" w:space="0" w:color="auto"/>
          </w:divBdr>
        </w:div>
        <w:div w:id="314257646">
          <w:blockQuote w:val="1"/>
          <w:marLeft w:val="720"/>
          <w:marRight w:val="720"/>
          <w:marTop w:val="100"/>
          <w:marBottom w:val="100"/>
          <w:divBdr>
            <w:top w:val="none" w:sz="0" w:space="0" w:color="auto"/>
            <w:left w:val="none" w:sz="0" w:space="0" w:color="auto"/>
            <w:bottom w:val="none" w:sz="0" w:space="0" w:color="auto"/>
            <w:right w:val="none" w:sz="0" w:space="0" w:color="auto"/>
          </w:divBdr>
        </w:div>
        <w:div w:id="810100489">
          <w:blockQuote w:val="1"/>
          <w:marLeft w:val="720"/>
          <w:marRight w:val="720"/>
          <w:marTop w:val="100"/>
          <w:marBottom w:val="100"/>
          <w:divBdr>
            <w:top w:val="none" w:sz="0" w:space="0" w:color="auto"/>
            <w:left w:val="none" w:sz="0" w:space="0" w:color="auto"/>
            <w:bottom w:val="none" w:sz="0" w:space="0" w:color="auto"/>
            <w:right w:val="none" w:sz="0" w:space="0" w:color="auto"/>
          </w:divBdr>
        </w:div>
        <w:div w:id="470172846">
          <w:marLeft w:val="0"/>
          <w:marRight w:val="0"/>
          <w:marTop w:val="0"/>
          <w:marBottom w:val="0"/>
          <w:divBdr>
            <w:top w:val="none" w:sz="0" w:space="0" w:color="auto"/>
            <w:left w:val="none" w:sz="0" w:space="0" w:color="auto"/>
            <w:bottom w:val="none" w:sz="0" w:space="0" w:color="auto"/>
            <w:right w:val="none" w:sz="0" w:space="0" w:color="auto"/>
          </w:divBdr>
        </w:div>
        <w:div w:id="1598905257">
          <w:marLeft w:val="0"/>
          <w:marRight w:val="0"/>
          <w:marTop w:val="0"/>
          <w:marBottom w:val="0"/>
          <w:divBdr>
            <w:top w:val="none" w:sz="0" w:space="0" w:color="auto"/>
            <w:left w:val="none" w:sz="0" w:space="0" w:color="auto"/>
            <w:bottom w:val="none" w:sz="0" w:space="0" w:color="auto"/>
            <w:right w:val="none" w:sz="0" w:space="0" w:color="auto"/>
          </w:divBdr>
        </w:div>
        <w:div w:id="2084715102">
          <w:marLeft w:val="0"/>
          <w:marRight w:val="0"/>
          <w:marTop w:val="0"/>
          <w:marBottom w:val="0"/>
          <w:divBdr>
            <w:top w:val="none" w:sz="0" w:space="0" w:color="auto"/>
            <w:left w:val="none" w:sz="0" w:space="0" w:color="auto"/>
            <w:bottom w:val="none" w:sz="0" w:space="0" w:color="auto"/>
            <w:right w:val="none" w:sz="0" w:space="0" w:color="auto"/>
          </w:divBdr>
        </w:div>
        <w:div w:id="1521357054">
          <w:marLeft w:val="0"/>
          <w:marRight w:val="0"/>
          <w:marTop w:val="0"/>
          <w:marBottom w:val="0"/>
          <w:divBdr>
            <w:top w:val="none" w:sz="0" w:space="0" w:color="auto"/>
            <w:left w:val="none" w:sz="0" w:space="0" w:color="auto"/>
            <w:bottom w:val="none" w:sz="0" w:space="0" w:color="auto"/>
            <w:right w:val="none" w:sz="0" w:space="0" w:color="auto"/>
          </w:divBdr>
        </w:div>
        <w:div w:id="1938320285">
          <w:marLeft w:val="0"/>
          <w:marRight w:val="0"/>
          <w:marTop w:val="0"/>
          <w:marBottom w:val="0"/>
          <w:divBdr>
            <w:top w:val="none" w:sz="0" w:space="0" w:color="auto"/>
            <w:left w:val="none" w:sz="0" w:space="0" w:color="auto"/>
            <w:bottom w:val="none" w:sz="0" w:space="0" w:color="auto"/>
            <w:right w:val="none" w:sz="0" w:space="0" w:color="auto"/>
          </w:divBdr>
        </w:div>
        <w:div w:id="1834949008">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25589163">
              <w:marLeft w:val="0"/>
              <w:marRight w:val="0"/>
              <w:marTop w:val="0"/>
              <w:marBottom w:val="0"/>
              <w:divBdr>
                <w:top w:val="none" w:sz="0" w:space="0" w:color="auto"/>
                <w:left w:val="none" w:sz="0" w:space="0" w:color="auto"/>
                <w:bottom w:val="none" w:sz="0" w:space="0" w:color="auto"/>
                <w:right w:val="none" w:sz="0" w:space="0" w:color="auto"/>
              </w:divBdr>
            </w:div>
          </w:divsChild>
        </w:div>
        <w:div w:id="1633556663">
          <w:marLeft w:val="0"/>
          <w:marRight w:val="0"/>
          <w:marTop w:val="0"/>
          <w:marBottom w:val="0"/>
          <w:divBdr>
            <w:top w:val="none" w:sz="0" w:space="0" w:color="auto"/>
            <w:left w:val="none" w:sz="0" w:space="0" w:color="auto"/>
            <w:bottom w:val="none" w:sz="0" w:space="0" w:color="auto"/>
            <w:right w:val="none" w:sz="0" w:space="0" w:color="auto"/>
          </w:divBdr>
        </w:div>
        <w:div w:id="894314448">
          <w:marLeft w:val="0"/>
          <w:marRight w:val="0"/>
          <w:marTop w:val="0"/>
          <w:marBottom w:val="0"/>
          <w:divBdr>
            <w:top w:val="none" w:sz="0" w:space="0" w:color="auto"/>
            <w:left w:val="none" w:sz="0" w:space="0" w:color="auto"/>
            <w:bottom w:val="none" w:sz="0" w:space="0" w:color="auto"/>
            <w:right w:val="none" w:sz="0" w:space="0" w:color="auto"/>
          </w:divBdr>
        </w:div>
        <w:div w:id="1606617556">
          <w:marLeft w:val="0"/>
          <w:marRight w:val="0"/>
          <w:marTop w:val="0"/>
          <w:marBottom w:val="0"/>
          <w:divBdr>
            <w:top w:val="none" w:sz="0" w:space="0" w:color="auto"/>
            <w:left w:val="none" w:sz="0" w:space="0" w:color="auto"/>
            <w:bottom w:val="none" w:sz="0" w:space="0" w:color="auto"/>
            <w:right w:val="none" w:sz="0" w:space="0" w:color="auto"/>
          </w:divBdr>
        </w:div>
        <w:div w:id="216283332">
          <w:marLeft w:val="0"/>
          <w:marRight w:val="0"/>
          <w:marTop w:val="0"/>
          <w:marBottom w:val="0"/>
          <w:divBdr>
            <w:top w:val="none" w:sz="0" w:space="0" w:color="auto"/>
            <w:left w:val="none" w:sz="0" w:space="0" w:color="auto"/>
            <w:bottom w:val="none" w:sz="0" w:space="0" w:color="auto"/>
            <w:right w:val="none" w:sz="0" w:space="0" w:color="auto"/>
          </w:divBdr>
        </w:div>
        <w:div w:id="1230770442">
          <w:marLeft w:val="0"/>
          <w:marRight w:val="0"/>
          <w:marTop w:val="0"/>
          <w:marBottom w:val="0"/>
          <w:divBdr>
            <w:top w:val="none" w:sz="0" w:space="0" w:color="auto"/>
            <w:left w:val="none" w:sz="0" w:space="0" w:color="auto"/>
            <w:bottom w:val="none" w:sz="0" w:space="0" w:color="auto"/>
            <w:right w:val="none" w:sz="0" w:space="0" w:color="auto"/>
          </w:divBdr>
        </w:div>
        <w:div w:id="992875256">
          <w:marLeft w:val="0"/>
          <w:marRight w:val="0"/>
          <w:marTop w:val="0"/>
          <w:marBottom w:val="0"/>
          <w:divBdr>
            <w:top w:val="none" w:sz="0" w:space="0" w:color="auto"/>
            <w:left w:val="none" w:sz="0" w:space="0" w:color="auto"/>
            <w:bottom w:val="none" w:sz="0" w:space="0" w:color="auto"/>
            <w:right w:val="none" w:sz="0" w:space="0" w:color="auto"/>
          </w:divBdr>
        </w:div>
        <w:div w:id="1825704971">
          <w:marLeft w:val="0"/>
          <w:marRight w:val="0"/>
          <w:marTop w:val="0"/>
          <w:marBottom w:val="0"/>
          <w:divBdr>
            <w:top w:val="none" w:sz="0" w:space="0" w:color="auto"/>
            <w:left w:val="none" w:sz="0" w:space="0" w:color="auto"/>
            <w:bottom w:val="none" w:sz="0" w:space="0" w:color="auto"/>
            <w:right w:val="none" w:sz="0" w:space="0" w:color="auto"/>
          </w:divBdr>
        </w:div>
        <w:div w:id="293681981">
          <w:blockQuote w:val="1"/>
          <w:marLeft w:val="720"/>
          <w:marRight w:val="720"/>
          <w:marTop w:val="100"/>
          <w:marBottom w:val="100"/>
          <w:divBdr>
            <w:top w:val="none" w:sz="0" w:space="0" w:color="auto"/>
            <w:left w:val="none" w:sz="0" w:space="0" w:color="auto"/>
            <w:bottom w:val="none" w:sz="0" w:space="0" w:color="auto"/>
            <w:right w:val="none" w:sz="0" w:space="0" w:color="auto"/>
          </w:divBdr>
        </w:div>
        <w:div w:id="816917798">
          <w:marLeft w:val="0"/>
          <w:marRight w:val="0"/>
          <w:marTop w:val="0"/>
          <w:marBottom w:val="0"/>
          <w:divBdr>
            <w:top w:val="none" w:sz="0" w:space="0" w:color="auto"/>
            <w:left w:val="none" w:sz="0" w:space="0" w:color="auto"/>
            <w:bottom w:val="none" w:sz="0" w:space="0" w:color="auto"/>
            <w:right w:val="none" w:sz="0" w:space="0" w:color="auto"/>
          </w:divBdr>
        </w:div>
        <w:div w:id="381027587">
          <w:marLeft w:val="0"/>
          <w:marRight w:val="0"/>
          <w:marTop w:val="0"/>
          <w:marBottom w:val="0"/>
          <w:divBdr>
            <w:top w:val="none" w:sz="0" w:space="0" w:color="auto"/>
            <w:left w:val="none" w:sz="0" w:space="0" w:color="auto"/>
            <w:bottom w:val="none" w:sz="0" w:space="0" w:color="auto"/>
            <w:right w:val="none" w:sz="0" w:space="0" w:color="auto"/>
          </w:divBdr>
        </w:div>
        <w:div w:id="332413115">
          <w:marLeft w:val="0"/>
          <w:marRight w:val="0"/>
          <w:marTop w:val="0"/>
          <w:marBottom w:val="0"/>
          <w:divBdr>
            <w:top w:val="none" w:sz="0" w:space="0" w:color="auto"/>
            <w:left w:val="none" w:sz="0" w:space="0" w:color="auto"/>
            <w:bottom w:val="none" w:sz="0" w:space="0" w:color="auto"/>
            <w:right w:val="none" w:sz="0" w:space="0" w:color="auto"/>
          </w:divBdr>
        </w:div>
        <w:div w:id="1738892500">
          <w:blockQuote w:val="1"/>
          <w:marLeft w:val="720"/>
          <w:marRight w:val="720"/>
          <w:marTop w:val="100"/>
          <w:marBottom w:val="100"/>
          <w:divBdr>
            <w:top w:val="none" w:sz="0" w:space="0" w:color="auto"/>
            <w:left w:val="none" w:sz="0" w:space="0" w:color="auto"/>
            <w:bottom w:val="none" w:sz="0" w:space="0" w:color="auto"/>
            <w:right w:val="none" w:sz="0" w:space="0" w:color="auto"/>
          </w:divBdr>
        </w:div>
        <w:div w:id="888805831">
          <w:marLeft w:val="0"/>
          <w:marRight w:val="0"/>
          <w:marTop w:val="0"/>
          <w:marBottom w:val="0"/>
          <w:divBdr>
            <w:top w:val="none" w:sz="0" w:space="0" w:color="auto"/>
            <w:left w:val="none" w:sz="0" w:space="0" w:color="auto"/>
            <w:bottom w:val="none" w:sz="0" w:space="0" w:color="auto"/>
            <w:right w:val="none" w:sz="0" w:space="0" w:color="auto"/>
          </w:divBdr>
        </w:div>
        <w:div w:id="17124830">
          <w:marLeft w:val="0"/>
          <w:marRight w:val="0"/>
          <w:marTop w:val="0"/>
          <w:marBottom w:val="0"/>
          <w:divBdr>
            <w:top w:val="none" w:sz="0" w:space="0" w:color="auto"/>
            <w:left w:val="none" w:sz="0" w:space="0" w:color="auto"/>
            <w:bottom w:val="none" w:sz="0" w:space="0" w:color="auto"/>
            <w:right w:val="none" w:sz="0" w:space="0" w:color="auto"/>
          </w:divBdr>
        </w:div>
        <w:div w:id="1237402859">
          <w:marLeft w:val="0"/>
          <w:marRight w:val="0"/>
          <w:marTop w:val="0"/>
          <w:marBottom w:val="0"/>
          <w:divBdr>
            <w:top w:val="none" w:sz="0" w:space="0" w:color="auto"/>
            <w:left w:val="none" w:sz="0" w:space="0" w:color="auto"/>
            <w:bottom w:val="none" w:sz="0" w:space="0" w:color="auto"/>
            <w:right w:val="none" w:sz="0" w:space="0" w:color="auto"/>
          </w:divBdr>
        </w:div>
      </w:divsChild>
    </w:div>
    <w:div w:id="359747445">
      <w:bodyDiv w:val="1"/>
      <w:marLeft w:val="0"/>
      <w:marRight w:val="0"/>
      <w:marTop w:val="0"/>
      <w:marBottom w:val="0"/>
      <w:divBdr>
        <w:top w:val="none" w:sz="0" w:space="0" w:color="auto"/>
        <w:left w:val="none" w:sz="0" w:space="0" w:color="auto"/>
        <w:bottom w:val="none" w:sz="0" w:space="0" w:color="auto"/>
        <w:right w:val="none" w:sz="0" w:space="0" w:color="auto"/>
      </w:divBdr>
    </w:div>
    <w:div w:id="379478986">
      <w:bodyDiv w:val="1"/>
      <w:marLeft w:val="0"/>
      <w:marRight w:val="0"/>
      <w:marTop w:val="0"/>
      <w:marBottom w:val="0"/>
      <w:divBdr>
        <w:top w:val="none" w:sz="0" w:space="0" w:color="auto"/>
        <w:left w:val="none" w:sz="0" w:space="0" w:color="auto"/>
        <w:bottom w:val="none" w:sz="0" w:space="0" w:color="auto"/>
        <w:right w:val="none" w:sz="0" w:space="0" w:color="auto"/>
      </w:divBdr>
    </w:div>
    <w:div w:id="439684618">
      <w:bodyDiv w:val="1"/>
      <w:marLeft w:val="0"/>
      <w:marRight w:val="0"/>
      <w:marTop w:val="0"/>
      <w:marBottom w:val="0"/>
      <w:divBdr>
        <w:top w:val="none" w:sz="0" w:space="0" w:color="auto"/>
        <w:left w:val="none" w:sz="0" w:space="0" w:color="auto"/>
        <w:bottom w:val="none" w:sz="0" w:space="0" w:color="auto"/>
        <w:right w:val="none" w:sz="0" w:space="0" w:color="auto"/>
      </w:divBdr>
    </w:div>
    <w:div w:id="464350205">
      <w:bodyDiv w:val="1"/>
      <w:marLeft w:val="0"/>
      <w:marRight w:val="0"/>
      <w:marTop w:val="0"/>
      <w:marBottom w:val="0"/>
      <w:divBdr>
        <w:top w:val="none" w:sz="0" w:space="0" w:color="auto"/>
        <w:left w:val="none" w:sz="0" w:space="0" w:color="auto"/>
        <w:bottom w:val="none" w:sz="0" w:space="0" w:color="auto"/>
        <w:right w:val="none" w:sz="0" w:space="0" w:color="auto"/>
      </w:divBdr>
      <w:divsChild>
        <w:div w:id="1554076573">
          <w:marLeft w:val="0"/>
          <w:marRight w:val="0"/>
          <w:marTop w:val="0"/>
          <w:marBottom w:val="0"/>
          <w:divBdr>
            <w:top w:val="none" w:sz="0" w:space="0" w:color="auto"/>
            <w:left w:val="none" w:sz="0" w:space="0" w:color="auto"/>
            <w:bottom w:val="none" w:sz="0" w:space="0" w:color="auto"/>
            <w:right w:val="none" w:sz="0" w:space="0" w:color="auto"/>
          </w:divBdr>
          <w:divsChild>
            <w:div w:id="950281418">
              <w:marLeft w:val="0"/>
              <w:marRight w:val="0"/>
              <w:marTop w:val="0"/>
              <w:marBottom w:val="0"/>
              <w:divBdr>
                <w:top w:val="none" w:sz="0" w:space="0" w:color="auto"/>
                <w:left w:val="none" w:sz="0" w:space="0" w:color="auto"/>
                <w:bottom w:val="none" w:sz="0" w:space="0" w:color="auto"/>
                <w:right w:val="none" w:sz="0" w:space="0" w:color="auto"/>
              </w:divBdr>
            </w:div>
          </w:divsChild>
        </w:div>
        <w:div w:id="298220999">
          <w:marLeft w:val="0"/>
          <w:marRight w:val="0"/>
          <w:marTop w:val="0"/>
          <w:marBottom w:val="0"/>
          <w:divBdr>
            <w:top w:val="none" w:sz="0" w:space="0" w:color="auto"/>
            <w:left w:val="none" w:sz="0" w:space="0" w:color="auto"/>
            <w:bottom w:val="none" w:sz="0" w:space="0" w:color="auto"/>
            <w:right w:val="none" w:sz="0" w:space="0" w:color="auto"/>
          </w:divBdr>
          <w:divsChild>
            <w:div w:id="1126659174">
              <w:marLeft w:val="0"/>
              <w:marRight w:val="0"/>
              <w:marTop w:val="0"/>
              <w:marBottom w:val="0"/>
              <w:divBdr>
                <w:top w:val="none" w:sz="0" w:space="0" w:color="auto"/>
                <w:left w:val="none" w:sz="0" w:space="0" w:color="auto"/>
                <w:bottom w:val="none" w:sz="0" w:space="0" w:color="auto"/>
                <w:right w:val="none" w:sz="0" w:space="0" w:color="auto"/>
              </w:divBdr>
            </w:div>
          </w:divsChild>
        </w:div>
        <w:div w:id="2059695651">
          <w:marLeft w:val="0"/>
          <w:marRight w:val="0"/>
          <w:marTop w:val="0"/>
          <w:marBottom w:val="0"/>
          <w:divBdr>
            <w:top w:val="none" w:sz="0" w:space="0" w:color="auto"/>
            <w:left w:val="none" w:sz="0" w:space="0" w:color="auto"/>
            <w:bottom w:val="none" w:sz="0" w:space="0" w:color="auto"/>
            <w:right w:val="none" w:sz="0" w:space="0" w:color="auto"/>
          </w:divBdr>
        </w:div>
        <w:div w:id="266471347">
          <w:marLeft w:val="0"/>
          <w:marRight w:val="0"/>
          <w:marTop w:val="0"/>
          <w:marBottom w:val="0"/>
          <w:divBdr>
            <w:top w:val="none" w:sz="0" w:space="0" w:color="auto"/>
            <w:left w:val="none" w:sz="0" w:space="0" w:color="auto"/>
            <w:bottom w:val="none" w:sz="0" w:space="0" w:color="auto"/>
            <w:right w:val="none" w:sz="0" w:space="0" w:color="auto"/>
          </w:divBdr>
        </w:div>
        <w:div w:id="1963917442">
          <w:marLeft w:val="0"/>
          <w:marRight w:val="0"/>
          <w:marTop w:val="0"/>
          <w:marBottom w:val="0"/>
          <w:divBdr>
            <w:top w:val="none" w:sz="0" w:space="0" w:color="auto"/>
            <w:left w:val="none" w:sz="0" w:space="0" w:color="auto"/>
            <w:bottom w:val="none" w:sz="0" w:space="0" w:color="auto"/>
            <w:right w:val="none" w:sz="0" w:space="0" w:color="auto"/>
          </w:divBdr>
        </w:div>
        <w:div w:id="236599488">
          <w:marLeft w:val="0"/>
          <w:marRight w:val="0"/>
          <w:marTop w:val="0"/>
          <w:marBottom w:val="0"/>
          <w:divBdr>
            <w:top w:val="none" w:sz="0" w:space="0" w:color="auto"/>
            <w:left w:val="none" w:sz="0" w:space="0" w:color="auto"/>
            <w:bottom w:val="none" w:sz="0" w:space="0" w:color="auto"/>
            <w:right w:val="none" w:sz="0" w:space="0" w:color="auto"/>
          </w:divBdr>
        </w:div>
        <w:div w:id="166023367">
          <w:marLeft w:val="0"/>
          <w:marRight w:val="0"/>
          <w:marTop w:val="0"/>
          <w:marBottom w:val="0"/>
          <w:divBdr>
            <w:top w:val="none" w:sz="0" w:space="0" w:color="auto"/>
            <w:left w:val="none" w:sz="0" w:space="0" w:color="auto"/>
            <w:bottom w:val="none" w:sz="0" w:space="0" w:color="auto"/>
            <w:right w:val="none" w:sz="0" w:space="0" w:color="auto"/>
          </w:divBdr>
          <w:divsChild>
            <w:div w:id="1744140515">
              <w:marLeft w:val="0"/>
              <w:marRight w:val="0"/>
              <w:marTop w:val="0"/>
              <w:marBottom w:val="0"/>
              <w:divBdr>
                <w:top w:val="none" w:sz="0" w:space="0" w:color="auto"/>
                <w:left w:val="none" w:sz="0" w:space="0" w:color="auto"/>
                <w:bottom w:val="none" w:sz="0" w:space="0" w:color="auto"/>
                <w:right w:val="none" w:sz="0" w:space="0" w:color="auto"/>
              </w:divBdr>
            </w:div>
            <w:div w:id="1027289095">
              <w:marLeft w:val="0"/>
              <w:marRight w:val="0"/>
              <w:marTop w:val="0"/>
              <w:marBottom w:val="0"/>
              <w:divBdr>
                <w:top w:val="none" w:sz="0" w:space="0" w:color="auto"/>
                <w:left w:val="none" w:sz="0" w:space="0" w:color="auto"/>
                <w:bottom w:val="none" w:sz="0" w:space="0" w:color="auto"/>
                <w:right w:val="none" w:sz="0" w:space="0" w:color="auto"/>
              </w:divBdr>
            </w:div>
            <w:div w:id="1206798380">
              <w:marLeft w:val="0"/>
              <w:marRight w:val="0"/>
              <w:marTop w:val="0"/>
              <w:marBottom w:val="0"/>
              <w:divBdr>
                <w:top w:val="none" w:sz="0" w:space="0" w:color="auto"/>
                <w:left w:val="none" w:sz="0" w:space="0" w:color="auto"/>
                <w:bottom w:val="none" w:sz="0" w:space="0" w:color="auto"/>
                <w:right w:val="none" w:sz="0" w:space="0" w:color="auto"/>
              </w:divBdr>
            </w:div>
            <w:div w:id="1536700367">
              <w:marLeft w:val="0"/>
              <w:marRight w:val="0"/>
              <w:marTop w:val="0"/>
              <w:marBottom w:val="0"/>
              <w:divBdr>
                <w:top w:val="none" w:sz="0" w:space="0" w:color="auto"/>
                <w:left w:val="none" w:sz="0" w:space="0" w:color="auto"/>
                <w:bottom w:val="none" w:sz="0" w:space="0" w:color="auto"/>
                <w:right w:val="none" w:sz="0" w:space="0" w:color="auto"/>
              </w:divBdr>
            </w:div>
            <w:div w:id="796727079">
              <w:marLeft w:val="0"/>
              <w:marRight w:val="0"/>
              <w:marTop w:val="0"/>
              <w:marBottom w:val="0"/>
              <w:divBdr>
                <w:top w:val="none" w:sz="0" w:space="0" w:color="auto"/>
                <w:left w:val="none" w:sz="0" w:space="0" w:color="auto"/>
                <w:bottom w:val="none" w:sz="0" w:space="0" w:color="auto"/>
                <w:right w:val="none" w:sz="0" w:space="0" w:color="auto"/>
              </w:divBdr>
            </w:div>
            <w:div w:id="654183566">
              <w:marLeft w:val="0"/>
              <w:marRight w:val="0"/>
              <w:marTop w:val="0"/>
              <w:marBottom w:val="0"/>
              <w:divBdr>
                <w:top w:val="none" w:sz="0" w:space="0" w:color="auto"/>
                <w:left w:val="none" w:sz="0" w:space="0" w:color="auto"/>
                <w:bottom w:val="none" w:sz="0" w:space="0" w:color="auto"/>
                <w:right w:val="none" w:sz="0" w:space="0" w:color="auto"/>
              </w:divBdr>
            </w:div>
            <w:div w:id="257560410">
              <w:marLeft w:val="0"/>
              <w:marRight w:val="0"/>
              <w:marTop w:val="0"/>
              <w:marBottom w:val="0"/>
              <w:divBdr>
                <w:top w:val="none" w:sz="0" w:space="0" w:color="auto"/>
                <w:left w:val="none" w:sz="0" w:space="0" w:color="auto"/>
                <w:bottom w:val="none" w:sz="0" w:space="0" w:color="auto"/>
                <w:right w:val="none" w:sz="0" w:space="0" w:color="auto"/>
              </w:divBdr>
            </w:div>
            <w:div w:id="845705280">
              <w:marLeft w:val="0"/>
              <w:marRight w:val="0"/>
              <w:marTop w:val="0"/>
              <w:marBottom w:val="0"/>
              <w:divBdr>
                <w:top w:val="none" w:sz="0" w:space="0" w:color="auto"/>
                <w:left w:val="none" w:sz="0" w:space="0" w:color="auto"/>
                <w:bottom w:val="none" w:sz="0" w:space="0" w:color="auto"/>
                <w:right w:val="none" w:sz="0" w:space="0" w:color="auto"/>
              </w:divBdr>
            </w:div>
            <w:div w:id="265119892">
              <w:marLeft w:val="0"/>
              <w:marRight w:val="0"/>
              <w:marTop w:val="0"/>
              <w:marBottom w:val="0"/>
              <w:divBdr>
                <w:top w:val="none" w:sz="0" w:space="0" w:color="auto"/>
                <w:left w:val="none" w:sz="0" w:space="0" w:color="auto"/>
                <w:bottom w:val="none" w:sz="0" w:space="0" w:color="auto"/>
                <w:right w:val="none" w:sz="0" w:space="0" w:color="auto"/>
              </w:divBdr>
            </w:div>
          </w:divsChild>
        </w:div>
        <w:div w:id="748845949">
          <w:marLeft w:val="0"/>
          <w:marRight w:val="0"/>
          <w:marTop w:val="0"/>
          <w:marBottom w:val="0"/>
          <w:divBdr>
            <w:top w:val="none" w:sz="0" w:space="0" w:color="auto"/>
            <w:left w:val="none" w:sz="0" w:space="0" w:color="auto"/>
            <w:bottom w:val="none" w:sz="0" w:space="0" w:color="auto"/>
            <w:right w:val="none" w:sz="0" w:space="0" w:color="auto"/>
          </w:divBdr>
          <w:divsChild>
            <w:div w:id="344865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848762">
      <w:bodyDiv w:val="1"/>
      <w:marLeft w:val="0"/>
      <w:marRight w:val="0"/>
      <w:marTop w:val="0"/>
      <w:marBottom w:val="0"/>
      <w:divBdr>
        <w:top w:val="none" w:sz="0" w:space="0" w:color="auto"/>
        <w:left w:val="none" w:sz="0" w:space="0" w:color="auto"/>
        <w:bottom w:val="none" w:sz="0" w:space="0" w:color="auto"/>
        <w:right w:val="none" w:sz="0" w:space="0" w:color="auto"/>
      </w:divBdr>
    </w:div>
    <w:div w:id="515120844">
      <w:bodyDiv w:val="1"/>
      <w:marLeft w:val="0"/>
      <w:marRight w:val="0"/>
      <w:marTop w:val="0"/>
      <w:marBottom w:val="0"/>
      <w:divBdr>
        <w:top w:val="none" w:sz="0" w:space="0" w:color="auto"/>
        <w:left w:val="none" w:sz="0" w:space="0" w:color="auto"/>
        <w:bottom w:val="none" w:sz="0" w:space="0" w:color="auto"/>
        <w:right w:val="none" w:sz="0" w:space="0" w:color="auto"/>
      </w:divBdr>
    </w:div>
    <w:div w:id="548034042">
      <w:bodyDiv w:val="1"/>
      <w:marLeft w:val="0"/>
      <w:marRight w:val="0"/>
      <w:marTop w:val="0"/>
      <w:marBottom w:val="0"/>
      <w:divBdr>
        <w:top w:val="none" w:sz="0" w:space="0" w:color="auto"/>
        <w:left w:val="none" w:sz="0" w:space="0" w:color="auto"/>
        <w:bottom w:val="none" w:sz="0" w:space="0" w:color="auto"/>
        <w:right w:val="none" w:sz="0" w:space="0" w:color="auto"/>
      </w:divBdr>
    </w:div>
    <w:div w:id="564527933">
      <w:bodyDiv w:val="1"/>
      <w:marLeft w:val="0"/>
      <w:marRight w:val="0"/>
      <w:marTop w:val="0"/>
      <w:marBottom w:val="0"/>
      <w:divBdr>
        <w:top w:val="none" w:sz="0" w:space="0" w:color="auto"/>
        <w:left w:val="none" w:sz="0" w:space="0" w:color="auto"/>
        <w:bottom w:val="none" w:sz="0" w:space="0" w:color="auto"/>
        <w:right w:val="none" w:sz="0" w:space="0" w:color="auto"/>
      </w:divBdr>
      <w:divsChild>
        <w:div w:id="425807833">
          <w:marLeft w:val="0"/>
          <w:marRight w:val="0"/>
          <w:marTop w:val="0"/>
          <w:marBottom w:val="0"/>
          <w:divBdr>
            <w:top w:val="none" w:sz="0" w:space="0" w:color="auto"/>
            <w:left w:val="none" w:sz="0" w:space="0" w:color="auto"/>
            <w:bottom w:val="none" w:sz="0" w:space="0" w:color="auto"/>
            <w:right w:val="none" w:sz="0" w:space="0" w:color="auto"/>
          </w:divBdr>
          <w:divsChild>
            <w:div w:id="1110317268">
              <w:marLeft w:val="0"/>
              <w:marRight w:val="0"/>
              <w:marTop w:val="0"/>
              <w:marBottom w:val="0"/>
              <w:divBdr>
                <w:top w:val="none" w:sz="0" w:space="0" w:color="auto"/>
                <w:left w:val="none" w:sz="0" w:space="0" w:color="auto"/>
                <w:bottom w:val="none" w:sz="0" w:space="0" w:color="auto"/>
                <w:right w:val="none" w:sz="0" w:space="0" w:color="auto"/>
              </w:divBdr>
            </w:div>
          </w:divsChild>
        </w:div>
        <w:div w:id="888300383">
          <w:marLeft w:val="0"/>
          <w:marRight w:val="0"/>
          <w:marTop w:val="0"/>
          <w:marBottom w:val="0"/>
          <w:divBdr>
            <w:top w:val="none" w:sz="0" w:space="0" w:color="auto"/>
            <w:left w:val="none" w:sz="0" w:space="0" w:color="auto"/>
            <w:bottom w:val="none" w:sz="0" w:space="0" w:color="auto"/>
            <w:right w:val="none" w:sz="0" w:space="0" w:color="auto"/>
          </w:divBdr>
          <w:divsChild>
            <w:div w:id="1173957216">
              <w:marLeft w:val="0"/>
              <w:marRight w:val="0"/>
              <w:marTop w:val="0"/>
              <w:marBottom w:val="0"/>
              <w:divBdr>
                <w:top w:val="none" w:sz="0" w:space="0" w:color="auto"/>
                <w:left w:val="none" w:sz="0" w:space="0" w:color="auto"/>
                <w:bottom w:val="none" w:sz="0" w:space="0" w:color="auto"/>
                <w:right w:val="none" w:sz="0" w:space="0" w:color="auto"/>
              </w:divBdr>
            </w:div>
          </w:divsChild>
        </w:div>
        <w:div w:id="233006318">
          <w:marLeft w:val="0"/>
          <w:marRight w:val="0"/>
          <w:marTop w:val="0"/>
          <w:marBottom w:val="0"/>
          <w:divBdr>
            <w:top w:val="none" w:sz="0" w:space="0" w:color="auto"/>
            <w:left w:val="none" w:sz="0" w:space="0" w:color="auto"/>
            <w:bottom w:val="none" w:sz="0" w:space="0" w:color="auto"/>
            <w:right w:val="none" w:sz="0" w:space="0" w:color="auto"/>
          </w:divBdr>
        </w:div>
      </w:divsChild>
    </w:div>
    <w:div w:id="615020782">
      <w:bodyDiv w:val="1"/>
      <w:marLeft w:val="0"/>
      <w:marRight w:val="0"/>
      <w:marTop w:val="0"/>
      <w:marBottom w:val="0"/>
      <w:divBdr>
        <w:top w:val="none" w:sz="0" w:space="0" w:color="auto"/>
        <w:left w:val="none" w:sz="0" w:space="0" w:color="auto"/>
        <w:bottom w:val="none" w:sz="0" w:space="0" w:color="auto"/>
        <w:right w:val="none" w:sz="0" w:space="0" w:color="auto"/>
      </w:divBdr>
    </w:div>
    <w:div w:id="617494405">
      <w:bodyDiv w:val="1"/>
      <w:marLeft w:val="0"/>
      <w:marRight w:val="0"/>
      <w:marTop w:val="0"/>
      <w:marBottom w:val="0"/>
      <w:divBdr>
        <w:top w:val="none" w:sz="0" w:space="0" w:color="auto"/>
        <w:left w:val="none" w:sz="0" w:space="0" w:color="auto"/>
        <w:bottom w:val="none" w:sz="0" w:space="0" w:color="auto"/>
        <w:right w:val="none" w:sz="0" w:space="0" w:color="auto"/>
      </w:divBdr>
      <w:divsChild>
        <w:div w:id="808782987">
          <w:marLeft w:val="0"/>
          <w:marRight w:val="0"/>
          <w:marTop w:val="0"/>
          <w:marBottom w:val="0"/>
          <w:divBdr>
            <w:top w:val="none" w:sz="0" w:space="0" w:color="auto"/>
            <w:left w:val="none" w:sz="0" w:space="0" w:color="auto"/>
            <w:bottom w:val="none" w:sz="0" w:space="0" w:color="auto"/>
            <w:right w:val="none" w:sz="0" w:space="0" w:color="auto"/>
          </w:divBdr>
        </w:div>
        <w:div w:id="743332151">
          <w:marLeft w:val="0"/>
          <w:marRight w:val="0"/>
          <w:marTop w:val="0"/>
          <w:marBottom w:val="0"/>
          <w:divBdr>
            <w:top w:val="none" w:sz="0" w:space="0" w:color="auto"/>
            <w:left w:val="none" w:sz="0" w:space="0" w:color="auto"/>
            <w:bottom w:val="none" w:sz="0" w:space="0" w:color="auto"/>
            <w:right w:val="none" w:sz="0" w:space="0" w:color="auto"/>
          </w:divBdr>
          <w:divsChild>
            <w:div w:id="1107851050">
              <w:marLeft w:val="0"/>
              <w:marRight w:val="0"/>
              <w:marTop w:val="0"/>
              <w:marBottom w:val="0"/>
              <w:divBdr>
                <w:top w:val="none" w:sz="0" w:space="0" w:color="auto"/>
                <w:left w:val="none" w:sz="0" w:space="0" w:color="auto"/>
                <w:bottom w:val="none" w:sz="0" w:space="0" w:color="auto"/>
                <w:right w:val="none" w:sz="0" w:space="0" w:color="auto"/>
              </w:divBdr>
              <w:divsChild>
                <w:div w:id="1242720218">
                  <w:marLeft w:val="0"/>
                  <w:marRight w:val="0"/>
                  <w:marTop w:val="0"/>
                  <w:marBottom w:val="0"/>
                  <w:divBdr>
                    <w:top w:val="none" w:sz="0" w:space="0" w:color="auto"/>
                    <w:left w:val="none" w:sz="0" w:space="0" w:color="auto"/>
                    <w:bottom w:val="none" w:sz="0" w:space="0" w:color="auto"/>
                    <w:right w:val="none" w:sz="0" w:space="0" w:color="auto"/>
                  </w:divBdr>
                </w:div>
                <w:div w:id="750812074">
                  <w:marLeft w:val="0"/>
                  <w:marRight w:val="0"/>
                  <w:marTop w:val="0"/>
                  <w:marBottom w:val="0"/>
                  <w:divBdr>
                    <w:top w:val="none" w:sz="0" w:space="0" w:color="auto"/>
                    <w:left w:val="none" w:sz="0" w:space="0" w:color="auto"/>
                    <w:bottom w:val="none" w:sz="0" w:space="0" w:color="auto"/>
                    <w:right w:val="none" w:sz="0" w:space="0" w:color="auto"/>
                  </w:divBdr>
                </w:div>
                <w:div w:id="1118255974">
                  <w:marLeft w:val="0"/>
                  <w:marRight w:val="0"/>
                  <w:marTop w:val="0"/>
                  <w:marBottom w:val="0"/>
                  <w:divBdr>
                    <w:top w:val="none" w:sz="0" w:space="0" w:color="auto"/>
                    <w:left w:val="none" w:sz="0" w:space="0" w:color="auto"/>
                    <w:bottom w:val="none" w:sz="0" w:space="0" w:color="auto"/>
                    <w:right w:val="none" w:sz="0" w:space="0" w:color="auto"/>
                  </w:divBdr>
                </w:div>
                <w:div w:id="1366710295">
                  <w:marLeft w:val="0"/>
                  <w:marRight w:val="0"/>
                  <w:marTop w:val="0"/>
                  <w:marBottom w:val="0"/>
                  <w:divBdr>
                    <w:top w:val="none" w:sz="0" w:space="0" w:color="auto"/>
                    <w:left w:val="none" w:sz="0" w:space="0" w:color="auto"/>
                    <w:bottom w:val="none" w:sz="0" w:space="0" w:color="auto"/>
                    <w:right w:val="none" w:sz="0" w:space="0" w:color="auto"/>
                  </w:divBdr>
                </w:div>
                <w:div w:id="341320622">
                  <w:marLeft w:val="0"/>
                  <w:marRight w:val="0"/>
                  <w:marTop w:val="0"/>
                  <w:marBottom w:val="0"/>
                  <w:divBdr>
                    <w:top w:val="none" w:sz="0" w:space="0" w:color="auto"/>
                    <w:left w:val="none" w:sz="0" w:space="0" w:color="auto"/>
                    <w:bottom w:val="none" w:sz="0" w:space="0" w:color="auto"/>
                    <w:right w:val="none" w:sz="0" w:space="0" w:color="auto"/>
                  </w:divBdr>
                </w:div>
                <w:div w:id="1603763063">
                  <w:marLeft w:val="0"/>
                  <w:marRight w:val="0"/>
                  <w:marTop w:val="0"/>
                  <w:marBottom w:val="0"/>
                  <w:divBdr>
                    <w:top w:val="none" w:sz="0" w:space="0" w:color="auto"/>
                    <w:left w:val="none" w:sz="0" w:space="0" w:color="auto"/>
                    <w:bottom w:val="none" w:sz="0" w:space="0" w:color="auto"/>
                    <w:right w:val="none" w:sz="0" w:space="0" w:color="auto"/>
                  </w:divBdr>
                </w:div>
                <w:div w:id="626812938">
                  <w:marLeft w:val="0"/>
                  <w:marRight w:val="0"/>
                  <w:marTop w:val="0"/>
                  <w:marBottom w:val="0"/>
                  <w:divBdr>
                    <w:top w:val="none" w:sz="0" w:space="0" w:color="auto"/>
                    <w:left w:val="none" w:sz="0" w:space="0" w:color="auto"/>
                    <w:bottom w:val="none" w:sz="0" w:space="0" w:color="auto"/>
                    <w:right w:val="none" w:sz="0" w:space="0" w:color="auto"/>
                  </w:divBdr>
                </w:div>
                <w:div w:id="1658068616">
                  <w:marLeft w:val="0"/>
                  <w:marRight w:val="0"/>
                  <w:marTop w:val="0"/>
                  <w:marBottom w:val="0"/>
                  <w:divBdr>
                    <w:top w:val="none" w:sz="0" w:space="0" w:color="auto"/>
                    <w:left w:val="none" w:sz="0" w:space="0" w:color="auto"/>
                    <w:bottom w:val="none" w:sz="0" w:space="0" w:color="auto"/>
                    <w:right w:val="none" w:sz="0" w:space="0" w:color="auto"/>
                  </w:divBdr>
                </w:div>
                <w:div w:id="1481507534">
                  <w:marLeft w:val="0"/>
                  <w:marRight w:val="0"/>
                  <w:marTop w:val="0"/>
                  <w:marBottom w:val="0"/>
                  <w:divBdr>
                    <w:top w:val="none" w:sz="0" w:space="0" w:color="auto"/>
                    <w:left w:val="none" w:sz="0" w:space="0" w:color="auto"/>
                    <w:bottom w:val="none" w:sz="0" w:space="0" w:color="auto"/>
                    <w:right w:val="none" w:sz="0" w:space="0" w:color="auto"/>
                  </w:divBdr>
                </w:div>
                <w:div w:id="868253246">
                  <w:marLeft w:val="0"/>
                  <w:marRight w:val="0"/>
                  <w:marTop w:val="0"/>
                  <w:marBottom w:val="0"/>
                  <w:divBdr>
                    <w:top w:val="none" w:sz="0" w:space="0" w:color="auto"/>
                    <w:left w:val="none" w:sz="0" w:space="0" w:color="auto"/>
                    <w:bottom w:val="none" w:sz="0" w:space="0" w:color="auto"/>
                    <w:right w:val="none" w:sz="0" w:space="0" w:color="auto"/>
                  </w:divBdr>
                </w:div>
                <w:div w:id="819884321">
                  <w:marLeft w:val="0"/>
                  <w:marRight w:val="0"/>
                  <w:marTop w:val="0"/>
                  <w:marBottom w:val="0"/>
                  <w:divBdr>
                    <w:top w:val="none" w:sz="0" w:space="0" w:color="auto"/>
                    <w:left w:val="none" w:sz="0" w:space="0" w:color="auto"/>
                    <w:bottom w:val="none" w:sz="0" w:space="0" w:color="auto"/>
                    <w:right w:val="none" w:sz="0" w:space="0" w:color="auto"/>
                  </w:divBdr>
                </w:div>
                <w:div w:id="363139707">
                  <w:marLeft w:val="0"/>
                  <w:marRight w:val="0"/>
                  <w:marTop w:val="0"/>
                  <w:marBottom w:val="0"/>
                  <w:divBdr>
                    <w:top w:val="none" w:sz="0" w:space="0" w:color="auto"/>
                    <w:left w:val="none" w:sz="0" w:space="0" w:color="auto"/>
                    <w:bottom w:val="none" w:sz="0" w:space="0" w:color="auto"/>
                    <w:right w:val="none" w:sz="0" w:space="0" w:color="auto"/>
                  </w:divBdr>
                </w:div>
                <w:div w:id="138965357">
                  <w:marLeft w:val="0"/>
                  <w:marRight w:val="0"/>
                  <w:marTop w:val="0"/>
                  <w:marBottom w:val="0"/>
                  <w:divBdr>
                    <w:top w:val="none" w:sz="0" w:space="0" w:color="auto"/>
                    <w:left w:val="none" w:sz="0" w:space="0" w:color="auto"/>
                    <w:bottom w:val="none" w:sz="0" w:space="0" w:color="auto"/>
                    <w:right w:val="none" w:sz="0" w:space="0" w:color="auto"/>
                  </w:divBdr>
                </w:div>
                <w:div w:id="428090697">
                  <w:marLeft w:val="0"/>
                  <w:marRight w:val="0"/>
                  <w:marTop w:val="0"/>
                  <w:marBottom w:val="0"/>
                  <w:divBdr>
                    <w:top w:val="none" w:sz="0" w:space="0" w:color="auto"/>
                    <w:left w:val="none" w:sz="0" w:space="0" w:color="auto"/>
                    <w:bottom w:val="none" w:sz="0" w:space="0" w:color="auto"/>
                    <w:right w:val="none" w:sz="0" w:space="0" w:color="auto"/>
                  </w:divBdr>
                </w:div>
                <w:div w:id="71200231">
                  <w:marLeft w:val="0"/>
                  <w:marRight w:val="0"/>
                  <w:marTop w:val="0"/>
                  <w:marBottom w:val="0"/>
                  <w:divBdr>
                    <w:top w:val="none" w:sz="0" w:space="0" w:color="auto"/>
                    <w:left w:val="none" w:sz="0" w:space="0" w:color="auto"/>
                    <w:bottom w:val="none" w:sz="0" w:space="0" w:color="auto"/>
                    <w:right w:val="none" w:sz="0" w:space="0" w:color="auto"/>
                  </w:divBdr>
                </w:div>
                <w:div w:id="1676614516">
                  <w:marLeft w:val="0"/>
                  <w:marRight w:val="0"/>
                  <w:marTop w:val="0"/>
                  <w:marBottom w:val="0"/>
                  <w:divBdr>
                    <w:top w:val="none" w:sz="0" w:space="0" w:color="auto"/>
                    <w:left w:val="none" w:sz="0" w:space="0" w:color="auto"/>
                    <w:bottom w:val="none" w:sz="0" w:space="0" w:color="auto"/>
                    <w:right w:val="none" w:sz="0" w:space="0" w:color="auto"/>
                  </w:divBdr>
                </w:div>
                <w:div w:id="1014376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8949276">
      <w:bodyDiv w:val="1"/>
      <w:marLeft w:val="0"/>
      <w:marRight w:val="0"/>
      <w:marTop w:val="0"/>
      <w:marBottom w:val="0"/>
      <w:divBdr>
        <w:top w:val="none" w:sz="0" w:space="0" w:color="auto"/>
        <w:left w:val="none" w:sz="0" w:space="0" w:color="auto"/>
        <w:bottom w:val="none" w:sz="0" w:space="0" w:color="auto"/>
        <w:right w:val="none" w:sz="0" w:space="0" w:color="auto"/>
      </w:divBdr>
    </w:div>
    <w:div w:id="706107291">
      <w:bodyDiv w:val="1"/>
      <w:marLeft w:val="0"/>
      <w:marRight w:val="0"/>
      <w:marTop w:val="0"/>
      <w:marBottom w:val="0"/>
      <w:divBdr>
        <w:top w:val="none" w:sz="0" w:space="0" w:color="auto"/>
        <w:left w:val="none" w:sz="0" w:space="0" w:color="auto"/>
        <w:bottom w:val="none" w:sz="0" w:space="0" w:color="auto"/>
        <w:right w:val="none" w:sz="0" w:space="0" w:color="auto"/>
      </w:divBdr>
      <w:divsChild>
        <w:div w:id="2051418446">
          <w:marLeft w:val="0"/>
          <w:marRight w:val="0"/>
          <w:marTop w:val="0"/>
          <w:marBottom w:val="0"/>
          <w:divBdr>
            <w:top w:val="none" w:sz="0" w:space="0" w:color="auto"/>
            <w:left w:val="none" w:sz="0" w:space="0" w:color="auto"/>
            <w:bottom w:val="none" w:sz="0" w:space="0" w:color="auto"/>
            <w:right w:val="none" w:sz="0" w:space="0" w:color="auto"/>
          </w:divBdr>
        </w:div>
      </w:divsChild>
    </w:div>
    <w:div w:id="764686333">
      <w:bodyDiv w:val="1"/>
      <w:marLeft w:val="0"/>
      <w:marRight w:val="0"/>
      <w:marTop w:val="0"/>
      <w:marBottom w:val="0"/>
      <w:divBdr>
        <w:top w:val="none" w:sz="0" w:space="0" w:color="auto"/>
        <w:left w:val="none" w:sz="0" w:space="0" w:color="auto"/>
        <w:bottom w:val="none" w:sz="0" w:space="0" w:color="auto"/>
        <w:right w:val="none" w:sz="0" w:space="0" w:color="auto"/>
      </w:divBdr>
    </w:div>
    <w:div w:id="772018242">
      <w:bodyDiv w:val="1"/>
      <w:marLeft w:val="0"/>
      <w:marRight w:val="0"/>
      <w:marTop w:val="0"/>
      <w:marBottom w:val="0"/>
      <w:divBdr>
        <w:top w:val="none" w:sz="0" w:space="0" w:color="auto"/>
        <w:left w:val="none" w:sz="0" w:space="0" w:color="auto"/>
        <w:bottom w:val="none" w:sz="0" w:space="0" w:color="auto"/>
        <w:right w:val="none" w:sz="0" w:space="0" w:color="auto"/>
      </w:divBdr>
      <w:divsChild>
        <w:div w:id="1062557965">
          <w:marLeft w:val="0"/>
          <w:marRight w:val="0"/>
          <w:marTop w:val="0"/>
          <w:marBottom w:val="0"/>
          <w:divBdr>
            <w:top w:val="none" w:sz="0" w:space="0" w:color="auto"/>
            <w:left w:val="none" w:sz="0" w:space="0" w:color="auto"/>
            <w:bottom w:val="none" w:sz="0" w:space="0" w:color="auto"/>
            <w:right w:val="none" w:sz="0" w:space="0" w:color="auto"/>
          </w:divBdr>
          <w:divsChild>
            <w:div w:id="232588887">
              <w:marLeft w:val="0"/>
              <w:marRight w:val="0"/>
              <w:marTop w:val="0"/>
              <w:marBottom w:val="0"/>
              <w:divBdr>
                <w:top w:val="none" w:sz="0" w:space="0" w:color="auto"/>
                <w:left w:val="none" w:sz="0" w:space="0" w:color="auto"/>
                <w:bottom w:val="none" w:sz="0" w:space="0" w:color="auto"/>
                <w:right w:val="none" w:sz="0" w:space="0" w:color="auto"/>
              </w:divBdr>
            </w:div>
          </w:divsChild>
        </w:div>
        <w:div w:id="1582791173">
          <w:marLeft w:val="0"/>
          <w:marRight w:val="0"/>
          <w:marTop w:val="0"/>
          <w:marBottom w:val="0"/>
          <w:divBdr>
            <w:top w:val="none" w:sz="0" w:space="0" w:color="auto"/>
            <w:left w:val="none" w:sz="0" w:space="0" w:color="auto"/>
            <w:bottom w:val="none" w:sz="0" w:space="0" w:color="auto"/>
            <w:right w:val="none" w:sz="0" w:space="0" w:color="auto"/>
          </w:divBdr>
          <w:divsChild>
            <w:div w:id="1661273284">
              <w:marLeft w:val="0"/>
              <w:marRight w:val="0"/>
              <w:marTop w:val="0"/>
              <w:marBottom w:val="0"/>
              <w:divBdr>
                <w:top w:val="none" w:sz="0" w:space="0" w:color="auto"/>
                <w:left w:val="none" w:sz="0" w:space="0" w:color="auto"/>
                <w:bottom w:val="none" w:sz="0" w:space="0" w:color="auto"/>
                <w:right w:val="none" w:sz="0" w:space="0" w:color="auto"/>
              </w:divBdr>
            </w:div>
          </w:divsChild>
        </w:div>
        <w:div w:id="113521291">
          <w:marLeft w:val="0"/>
          <w:marRight w:val="0"/>
          <w:marTop w:val="0"/>
          <w:marBottom w:val="0"/>
          <w:divBdr>
            <w:top w:val="none" w:sz="0" w:space="0" w:color="auto"/>
            <w:left w:val="none" w:sz="0" w:space="0" w:color="auto"/>
            <w:bottom w:val="none" w:sz="0" w:space="0" w:color="auto"/>
            <w:right w:val="none" w:sz="0" w:space="0" w:color="auto"/>
          </w:divBdr>
        </w:div>
        <w:div w:id="934242152">
          <w:marLeft w:val="0"/>
          <w:marRight w:val="0"/>
          <w:marTop w:val="0"/>
          <w:marBottom w:val="0"/>
          <w:divBdr>
            <w:top w:val="none" w:sz="0" w:space="0" w:color="auto"/>
            <w:left w:val="none" w:sz="0" w:space="0" w:color="auto"/>
            <w:bottom w:val="none" w:sz="0" w:space="0" w:color="auto"/>
            <w:right w:val="none" w:sz="0" w:space="0" w:color="auto"/>
          </w:divBdr>
        </w:div>
      </w:divsChild>
    </w:div>
    <w:div w:id="795804882">
      <w:bodyDiv w:val="1"/>
      <w:marLeft w:val="0"/>
      <w:marRight w:val="0"/>
      <w:marTop w:val="0"/>
      <w:marBottom w:val="0"/>
      <w:divBdr>
        <w:top w:val="none" w:sz="0" w:space="0" w:color="auto"/>
        <w:left w:val="none" w:sz="0" w:space="0" w:color="auto"/>
        <w:bottom w:val="none" w:sz="0" w:space="0" w:color="auto"/>
        <w:right w:val="none" w:sz="0" w:space="0" w:color="auto"/>
      </w:divBdr>
      <w:divsChild>
        <w:div w:id="755588811">
          <w:marLeft w:val="0"/>
          <w:marRight w:val="0"/>
          <w:marTop w:val="0"/>
          <w:marBottom w:val="0"/>
          <w:divBdr>
            <w:top w:val="none" w:sz="0" w:space="0" w:color="auto"/>
            <w:left w:val="none" w:sz="0" w:space="0" w:color="auto"/>
            <w:bottom w:val="none" w:sz="0" w:space="0" w:color="auto"/>
            <w:right w:val="none" w:sz="0" w:space="0" w:color="auto"/>
          </w:divBdr>
        </w:div>
      </w:divsChild>
    </w:div>
    <w:div w:id="843738486">
      <w:bodyDiv w:val="1"/>
      <w:marLeft w:val="0"/>
      <w:marRight w:val="0"/>
      <w:marTop w:val="0"/>
      <w:marBottom w:val="0"/>
      <w:divBdr>
        <w:top w:val="none" w:sz="0" w:space="0" w:color="auto"/>
        <w:left w:val="none" w:sz="0" w:space="0" w:color="auto"/>
        <w:bottom w:val="none" w:sz="0" w:space="0" w:color="auto"/>
        <w:right w:val="none" w:sz="0" w:space="0" w:color="auto"/>
      </w:divBdr>
    </w:div>
    <w:div w:id="859393875">
      <w:bodyDiv w:val="1"/>
      <w:marLeft w:val="0"/>
      <w:marRight w:val="0"/>
      <w:marTop w:val="0"/>
      <w:marBottom w:val="0"/>
      <w:divBdr>
        <w:top w:val="none" w:sz="0" w:space="0" w:color="auto"/>
        <w:left w:val="none" w:sz="0" w:space="0" w:color="auto"/>
        <w:bottom w:val="none" w:sz="0" w:space="0" w:color="auto"/>
        <w:right w:val="none" w:sz="0" w:space="0" w:color="auto"/>
      </w:divBdr>
      <w:divsChild>
        <w:div w:id="1642728347">
          <w:marLeft w:val="0"/>
          <w:marRight w:val="0"/>
          <w:marTop w:val="0"/>
          <w:marBottom w:val="0"/>
          <w:divBdr>
            <w:top w:val="none" w:sz="0" w:space="0" w:color="auto"/>
            <w:left w:val="none" w:sz="0" w:space="0" w:color="auto"/>
            <w:bottom w:val="none" w:sz="0" w:space="0" w:color="auto"/>
            <w:right w:val="none" w:sz="0" w:space="0" w:color="auto"/>
          </w:divBdr>
        </w:div>
      </w:divsChild>
    </w:div>
    <w:div w:id="961232966">
      <w:bodyDiv w:val="1"/>
      <w:marLeft w:val="0"/>
      <w:marRight w:val="0"/>
      <w:marTop w:val="0"/>
      <w:marBottom w:val="0"/>
      <w:divBdr>
        <w:top w:val="none" w:sz="0" w:space="0" w:color="auto"/>
        <w:left w:val="none" w:sz="0" w:space="0" w:color="auto"/>
        <w:bottom w:val="none" w:sz="0" w:space="0" w:color="auto"/>
        <w:right w:val="none" w:sz="0" w:space="0" w:color="auto"/>
      </w:divBdr>
      <w:divsChild>
        <w:div w:id="1155684777">
          <w:marLeft w:val="0"/>
          <w:marRight w:val="0"/>
          <w:marTop w:val="0"/>
          <w:marBottom w:val="0"/>
          <w:divBdr>
            <w:top w:val="none" w:sz="0" w:space="0" w:color="auto"/>
            <w:left w:val="none" w:sz="0" w:space="0" w:color="auto"/>
            <w:bottom w:val="none" w:sz="0" w:space="0" w:color="auto"/>
            <w:right w:val="none" w:sz="0" w:space="0" w:color="auto"/>
          </w:divBdr>
          <w:divsChild>
            <w:div w:id="941766595">
              <w:marLeft w:val="0"/>
              <w:marRight w:val="0"/>
              <w:marTop w:val="0"/>
              <w:marBottom w:val="0"/>
              <w:divBdr>
                <w:top w:val="none" w:sz="0" w:space="0" w:color="auto"/>
                <w:left w:val="none" w:sz="0" w:space="0" w:color="auto"/>
                <w:bottom w:val="none" w:sz="0" w:space="0" w:color="auto"/>
                <w:right w:val="none" w:sz="0" w:space="0" w:color="auto"/>
              </w:divBdr>
              <w:divsChild>
                <w:div w:id="236790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3556817">
      <w:bodyDiv w:val="1"/>
      <w:marLeft w:val="0"/>
      <w:marRight w:val="0"/>
      <w:marTop w:val="0"/>
      <w:marBottom w:val="0"/>
      <w:divBdr>
        <w:top w:val="none" w:sz="0" w:space="0" w:color="auto"/>
        <w:left w:val="none" w:sz="0" w:space="0" w:color="auto"/>
        <w:bottom w:val="none" w:sz="0" w:space="0" w:color="auto"/>
        <w:right w:val="none" w:sz="0" w:space="0" w:color="auto"/>
      </w:divBdr>
    </w:div>
    <w:div w:id="1092241642">
      <w:bodyDiv w:val="1"/>
      <w:marLeft w:val="0"/>
      <w:marRight w:val="0"/>
      <w:marTop w:val="0"/>
      <w:marBottom w:val="0"/>
      <w:divBdr>
        <w:top w:val="none" w:sz="0" w:space="0" w:color="auto"/>
        <w:left w:val="none" w:sz="0" w:space="0" w:color="auto"/>
        <w:bottom w:val="none" w:sz="0" w:space="0" w:color="auto"/>
        <w:right w:val="none" w:sz="0" w:space="0" w:color="auto"/>
      </w:divBdr>
      <w:divsChild>
        <w:div w:id="1909458645">
          <w:marLeft w:val="0"/>
          <w:marRight w:val="0"/>
          <w:marTop w:val="0"/>
          <w:marBottom w:val="0"/>
          <w:divBdr>
            <w:top w:val="none" w:sz="0" w:space="0" w:color="auto"/>
            <w:left w:val="none" w:sz="0" w:space="0" w:color="auto"/>
            <w:bottom w:val="none" w:sz="0" w:space="0" w:color="auto"/>
            <w:right w:val="none" w:sz="0" w:space="0" w:color="auto"/>
          </w:divBdr>
        </w:div>
        <w:div w:id="242372358">
          <w:marLeft w:val="0"/>
          <w:marRight w:val="0"/>
          <w:marTop w:val="0"/>
          <w:marBottom w:val="0"/>
          <w:divBdr>
            <w:top w:val="none" w:sz="0" w:space="0" w:color="auto"/>
            <w:left w:val="none" w:sz="0" w:space="0" w:color="auto"/>
            <w:bottom w:val="none" w:sz="0" w:space="0" w:color="auto"/>
            <w:right w:val="none" w:sz="0" w:space="0" w:color="auto"/>
          </w:divBdr>
          <w:divsChild>
            <w:div w:id="1324316584">
              <w:marLeft w:val="0"/>
              <w:marRight w:val="0"/>
              <w:marTop w:val="0"/>
              <w:marBottom w:val="0"/>
              <w:divBdr>
                <w:top w:val="none" w:sz="0" w:space="0" w:color="auto"/>
                <w:left w:val="none" w:sz="0" w:space="0" w:color="auto"/>
                <w:bottom w:val="none" w:sz="0" w:space="0" w:color="auto"/>
                <w:right w:val="none" w:sz="0" w:space="0" w:color="auto"/>
              </w:divBdr>
              <w:divsChild>
                <w:div w:id="545918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600440">
          <w:marLeft w:val="0"/>
          <w:marRight w:val="0"/>
          <w:marTop w:val="0"/>
          <w:marBottom w:val="0"/>
          <w:divBdr>
            <w:top w:val="none" w:sz="0" w:space="0" w:color="auto"/>
            <w:left w:val="none" w:sz="0" w:space="0" w:color="auto"/>
            <w:bottom w:val="none" w:sz="0" w:space="0" w:color="auto"/>
            <w:right w:val="none" w:sz="0" w:space="0" w:color="auto"/>
          </w:divBdr>
          <w:divsChild>
            <w:div w:id="913396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769314">
      <w:bodyDiv w:val="1"/>
      <w:marLeft w:val="0"/>
      <w:marRight w:val="0"/>
      <w:marTop w:val="0"/>
      <w:marBottom w:val="0"/>
      <w:divBdr>
        <w:top w:val="none" w:sz="0" w:space="0" w:color="auto"/>
        <w:left w:val="none" w:sz="0" w:space="0" w:color="auto"/>
        <w:bottom w:val="none" w:sz="0" w:space="0" w:color="auto"/>
        <w:right w:val="none" w:sz="0" w:space="0" w:color="auto"/>
      </w:divBdr>
      <w:divsChild>
        <w:div w:id="1479423128">
          <w:marLeft w:val="0"/>
          <w:marRight w:val="0"/>
          <w:marTop w:val="0"/>
          <w:marBottom w:val="0"/>
          <w:divBdr>
            <w:top w:val="none" w:sz="0" w:space="0" w:color="auto"/>
            <w:left w:val="none" w:sz="0" w:space="0" w:color="auto"/>
            <w:bottom w:val="none" w:sz="0" w:space="0" w:color="auto"/>
            <w:right w:val="none" w:sz="0" w:space="0" w:color="auto"/>
          </w:divBdr>
          <w:divsChild>
            <w:div w:id="269440278">
              <w:marLeft w:val="0"/>
              <w:marRight w:val="0"/>
              <w:marTop w:val="224"/>
              <w:marBottom w:val="224"/>
              <w:divBdr>
                <w:top w:val="none" w:sz="0" w:space="0" w:color="auto"/>
                <w:left w:val="none" w:sz="0" w:space="0" w:color="auto"/>
                <w:bottom w:val="none" w:sz="0" w:space="0" w:color="auto"/>
                <w:right w:val="none" w:sz="0" w:space="0" w:color="auto"/>
              </w:divBdr>
              <w:divsChild>
                <w:div w:id="572664565">
                  <w:marLeft w:val="0"/>
                  <w:marRight w:val="0"/>
                  <w:marTop w:val="0"/>
                  <w:marBottom w:val="0"/>
                  <w:divBdr>
                    <w:top w:val="none" w:sz="0" w:space="0" w:color="auto"/>
                    <w:left w:val="none" w:sz="0" w:space="0" w:color="auto"/>
                    <w:bottom w:val="none" w:sz="0" w:space="0" w:color="auto"/>
                    <w:right w:val="none" w:sz="0" w:space="0" w:color="auto"/>
                  </w:divBdr>
                </w:div>
                <w:div w:id="142504958">
                  <w:marLeft w:val="0"/>
                  <w:marRight w:val="0"/>
                  <w:marTop w:val="0"/>
                  <w:marBottom w:val="0"/>
                  <w:divBdr>
                    <w:top w:val="none" w:sz="0" w:space="0" w:color="auto"/>
                    <w:left w:val="none" w:sz="0" w:space="0" w:color="auto"/>
                    <w:bottom w:val="none" w:sz="0" w:space="0" w:color="auto"/>
                    <w:right w:val="none" w:sz="0" w:space="0" w:color="auto"/>
                  </w:divBdr>
                  <w:divsChild>
                    <w:div w:id="1511602968">
                      <w:marLeft w:val="0"/>
                      <w:marRight w:val="0"/>
                      <w:marTop w:val="0"/>
                      <w:marBottom w:val="0"/>
                      <w:divBdr>
                        <w:top w:val="none" w:sz="0" w:space="0" w:color="auto"/>
                        <w:left w:val="none" w:sz="0" w:space="0" w:color="auto"/>
                        <w:bottom w:val="none" w:sz="0" w:space="0" w:color="auto"/>
                        <w:right w:val="none" w:sz="0" w:space="0" w:color="auto"/>
                      </w:divBdr>
                      <w:divsChild>
                        <w:div w:id="147401536">
                          <w:marLeft w:val="0"/>
                          <w:marRight w:val="0"/>
                          <w:marTop w:val="0"/>
                          <w:marBottom w:val="0"/>
                          <w:divBdr>
                            <w:top w:val="none" w:sz="0" w:space="0" w:color="auto"/>
                            <w:left w:val="none" w:sz="0" w:space="0" w:color="auto"/>
                            <w:bottom w:val="none" w:sz="0" w:space="0" w:color="auto"/>
                            <w:right w:val="none" w:sz="0" w:space="0" w:color="auto"/>
                          </w:divBdr>
                        </w:div>
                        <w:div w:id="1570732485">
                          <w:marLeft w:val="0"/>
                          <w:marRight w:val="0"/>
                          <w:marTop w:val="0"/>
                          <w:marBottom w:val="0"/>
                          <w:divBdr>
                            <w:top w:val="none" w:sz="0" w:space="0" w:color="auto"/>
                            <w:left w:val="none" w:sz="0" w:space="0" w:color="auto"/>
                            <w:bottom w:val="none" w:sz="0" w:space="0" w:color="auto"/>
                            <w:right w:val="none" w:sz="0" w:space="0" w:color="auto"/>
                          </w:divBdr>
                        </w:div>
                        <w:div w:id="511451380">
                          <w:marLeft w:val="0"/>
                          <w:marRight w:val="0"/>
                          <w:marTop w:val="0"/>
                          <w:marBottom w:val="0"/>
                          <w:divBdr>
                            <w:top w:val="none" w:sz="0" w:space="0" w:color="auto"/>
                            <w:left w:val="none" w:sz="0" w:space="0" w:color="auto"/>
                            <w:bottom w:val="none" w:sz="0" w:space="0" w:color="auto"/>
                            <w:right w:val="none" w:sz="0" w:space="0" w:color="auto"/>
                          </w:divBdr>
                        </w:div>
                        <w:div w:id="1424692729">
                          <w:marLeft w:val="0"/>
                          <w:marRight w:val="0"/>
                          <w:marTop w:val="0"/>
                          <w:marBottom w:val="0"/>
                          <w:divBdr>
                            <w:top w:val="none" w:sz="0" w:space="0" w:color="auto"/>
                            <w:left w:val="none" w:sz="0" w:space="0" w:color="auto"/>
                            <w:bottom w:val="none" w:sz="0" w:space="0" w:color="auto"/>
                            <w:right w:val="none" w:sz="0" w:space="0" w:color="auto"/>
                          </w:divBdr>
                        </w:div>
                        <w:div w:id="2085494597">
                          <w:marLeft w:val="0"/>
                          <w:marRight w:val="0"/>
                          <w:marTop w:val="0"/>
                          <w:marBottom w:val="0"/>
                          <w:divBdr>
                            <w:top w:val="none" w:sz="0" w:space="0" w:color="auto"/>
                            <w:left w:val="none" w:sz="0" w:space="0" w:color="auto"/>
                            <w:bottom w:val="none" w:sz="0" w:space="0" w:color="auto"/>
                            <w:right w:val="none" w:sz="0" w:space="0" w:color="auto"/>
                          </w:divBdr>
                        </w:div>
                        <w:div w:id="1008484566">
                          <w:marLeft w:val="0"/>
                          <w:marRight w:val="0"/>
                          <w:marTop w:val="0"/>
                          <w:marBottom w:val="0"/>
                          <w:divBdr>
                            <w:top w:val="none" w:sz="0" w:space="0" w:color="auto"/>
                            <w:left w:val="none" w:sz="0" w:space="0" w:color="auto"/>
                            <w:bottom w:val="none" w:sz="0" w:space="0" w:color="auto"/>
                            <w:right w:val="none" w:sz="0" w:space="0" w:color="auto"/>
                          </w:divBdr>
                        </w:div>
                        <w:div w:id="2017610973">
                          <w:marLeft w:val="0"/>
                          <w:marRight w:val="0"/>
                          <w:marTop w:val="0"/>
                          <w:marBottom w:val="0"/>
                          <w:divBdr>
                            <w:top w:val="none" w:sz="0" w:space="0" w:color="auto"/>
                            <w:left w:val="none" w:sz="0" w:space="0" w:color="auto"/>
                            <w:bottom w:val="none" w:sz="0" w:space="0" w:color="auto"/>
                            <w:right w:val="none" w:sz="0" w:space="0" w:color="auto"/>
                          </w:divBdr>
                        </w:div>
                        <w:div w:id="1524631428">
                          <w:marLeft w:val="0"/>
                          <w:marRight w:val="0"/>
                          <w:marTop w:val="0"/>
                          <w:marBottom w:val="0"/>
                          <w:divBdr>
                            <w:top w:val="none" w:sz="0" w:space="0" w:color="auto"/>
                            <w:left w:val="none" w:sz="0" w:space="0" w:color="auto"/>
                            <w:bottom w:val="none" w:sz="0" w:space="0" w:color="auto"/>
                            <w:right w:val="none" w:sz="0" w:space="0" w:color="auto"/>
                          </w:divBdr>
                        </w:div>
                        <w:div w:id="1718625508">
                          <w:marLeft w:val="0"/>
                          <w:marRight w:val="0"/>
                          <w:marTop w:val="0"/>
                          <w:marBottom w:val="0"/>
                          <w:divBdr>
                            <w:top w:val="none" w:sz="0" w:space="0" w:color="auto"/>
                            <w:left w:val="none" w:sz="0" w:space="0" w:color="auto"/>
                            <w:bottom w:val="none" w:sz="0" w:space="0" w:color="auto"/>
                            <w:right w:val="none" w:sz="0" w:space="0" w:color="auto"/>
                          </w:divBdr>
                        </w:div>
                        <w:div w:id="1388452361">
                          <w:marLeft w:val="0"/>
                          <w:marRight w:val="0"/>
                          <w:marTop w:val="0"/>
                          <w:marBottom w:val="0"/>
                          <w:divBdr>
                            <w:top w:val="none" w:sz="0" w:space="0" w:color="auto"/>
                            <w:left w:val="none" w:sz="0" w:space="0" w:color="auto"/>
                            <w:bottom w:val="none" w:sz="0" w:space="0" w:color="auto"/>
                            <w:right w:val="none" w:sz="0" w:space="0" w:color="auto"/>
                          </w:divBdr>
                        </w:div>
                        <w:div w:id="1426851001">
                          <w:marLeft w:val="0"/>
                          <w:marRight w:val="0"/>
                          <w:marTop w:val="0"/>
                          <w:marBottom w:val="0"/>
                          <w:divBdr>
                            <w:top w:val="none" w:sz="0" w:space="0" w:color="auto"/>
                            <w:left w:val="none" w:sz="0" w:space="0" w:color="auto"/>
                            <w:bottom w:val="none" w:sz="0" w:space="0" w:color="auto"/>
                            <w:right w:val="none" w:sz="0" w:space="0" w:color="auto"/>
                          </w:divBdr>
                        </w:div>
                        <w:div w:id="1212687605">
                          <w:marLeft w:val="0"/>
                          <w:marRight w:val="0"/>
                          <w:marTop w:val="0"/>
                          <w:marBottom w:val="0"/>
                          <w:divBdr>
                            <w:top w:val="none" w:sz="0" w:space="0" w:color="auto"/>
                            <w:left w:val="none" w:sz="0" w:space="0" w:color="auto"/>
                            <w:bottom w:val="none" w:sz="0" w:space="0" w:color="auto"/>
                            <w:right w:val="none" w:sz="0" w:space="0" w:color="auto"/>
                          </w:divBdr>
                        </w:div>
                      </w:divsChild>
                    </w:div>
                    <w:div w:id="1613517002">
                      <w:marLeft w:val="0"/>
                      <w:marRight w:val="0"/>
                      <w:marTop w:val="0"/>
                      <w:marBottom w:val="0"/>
                      <w:divBdr>
                        <w:top w:val="none" w:sz="0" w:space="0" w:color="auto"/>
                        <w:left w:val="none" w:sz="0" w:space="0" w:color="auto"/>
                        <w:bottom w:val="none" w:sz="0" w:space="0" w:color="auto"/>
                        <w:right w:val="none" w:sz="0" w:space="0" w:color="auto"/>
                      </w:divBdr>
                      <w:divsChild>
                        <w:div w:id="597326466">
                          <w:marLeft w:val="0"/>
                          <w:marRight w:val="0"/>
                          <w:marTop w:val="0"/>
                          <w:marBottom w:val="0"/>
                          <w:divBdr>
                            <w:top w:val="none" w:sz="0" w:space="0" w:color="auto"/>
                            <w:left w:val="none" w:sz="0" w:space="0" w:color="auto"/>
                            <w:bottom w:val="none" w:sz="0" w:space="0" w:color="auto"/>
                            <w:right w:val="none" w:sz="0" w:space="0" w:color="auto"/>
                          </w:divBdr>
                        </w:div>
                        <w:div w:id="1783568385">
                          <w:marLeft w:val="0"/>
                          <w:marRight w:val="0"/>
                          <w:marTop w:val="0"/>
                          <w:marBottom w:val="0"/>
                          <w:divBdr>
                            <w:top w:val="none" w:sz="0" w:space="0" w:color="auto"/>
                            <w:left w:val="none" w:sz="0" w:space="0" w:color="auto"/>
                            <w:bottom w:val="none" w:sz="0" w:space="0" w:color="auto"/>
                            <w:right w:val="none" w:sz="0" w:space="0" w:color="auto"/>
                          </w:divBdr>
                        </w:div>
                        <w:div w:id="1531454563">
                          <w:marLeft w:val="0"/>
                          <w:marRight w:val="0"/>
                          <w:marTop w:val="0"/>
                          <w:marBottom w:val="0"/>
                          <w:divBdr>
                            <w:top w:val="none" w:sz="0" w:space="0" w:color="auto"/>
                            <w:left w:val="none" w:sz="0" w:space="0" w:color="auto"/>
                            <w:bottom w:val="none" w:sz="0" w:space="0" w:color="auto"/>
                            <w:right w:val="none" w:sz="0" w:space="0" w:color="auto"/>
                          </w:divBdr>
                        </w:div>
                        <w:div w:id="2005089398">
                          <w:marLeft w:val="0"/>
                          <w:marRight w:val="0"/>
                          <w:marTop w:val="0"/>
                          <w:marBottom w:val="0"/>
                          <w:divBdr>
                            <w:top w:val="none" w:sz="0" w:space="0" w:color="auto"/>
                            <w:left w:val="none" w:sz="0" w:space="0" w:color="auto"/>
                            <w:bottom w:val="none" w:sz="0" w:space="0" w:color="auto"/>
                            <w:right w:val="none" w:sz="0" w:space="0" w:color="auto"/>
                          </w:divBdr>
                        </w:div>
                        <w:div w:id="308099277">
                          <w:marLeft w:val="0"/>
                          <w:marRight w:val="0"/>
                          <w:marTop w:val="0"/>
                          <w:marBottom w:val="0"/>
                          <w:divBdr>
                            <w:top w:val="none" w:sz="0" w:space="0" w:color="auto"/>
                            <w:left w:val="none" w:sz="0" w:space="0" w:color="auto"/>
                            <w:bottom w:val="none" w:sz="0" w:space="0" w:color="auto"/>
                            <w:right w:val="none" w:sz="0" w:space="0" w:color="auto"/>
                          </w:divBdr>
                        </w:div>
                        <w:div w:id="666203633">
                          <w:marLeft w:val="0"/>
                          <w:marRight w:val="0"/>
                          <w:marTop w:val="0"/>
                          <w:marBottom w:val="0"/>
                          <w:divBdr>
                            <w:top w:val="none" w:sz="0" w:space="0" w:color="auto"/>
                            <w:left w:val="none" w:sz="0" w:space="0" w:color="auto"/>
                            <w:bottom w:val="none" w:sz="0" w:space="0" w:color="auto"/>
                            <w:right w:val="none" w:sz="0" w:space="0" w:color="auto"/>
                          </w:divBdr>
                        </w:div>
                        <w:div w:id="1084955427">
                          <w:marLeft w:val="0"/>
                          <w:marRight w:val="0"/>
                          <w:marTop w:val="0"/>
                          <w:marBottom w:val="0"/>
                          <w:divBdr>
                            <w:top w:val="none" w:sz="0" w:space="0" w:color="auto"/>
                            <w:left w:val="none" w:sz="0" w:space="0" w:color="auto"/>
                            <w:bottom w:val="none" w:sz="0" w:space="0" w:color="auto"/>
                            <w:right w:val="none" w:sz="0" w:space="0" w:color="auto"/>
                          </w:divBdr>
                        </w:div>
                        <w:div w:id="426195876">
                          <w:marLeft w:val="0"/>
                          <w:marRight w:val="0"/>
                          <w:marTop w:val="0"/>
                          <w:marBottom w:val="0"/>
                          <w:divBdr>
                            <w:top w:val="none" w:sz="0" w:space="0" w:color="auto"/>
                            <w:left w:val="none" w:sz="0" w:space="0" w:color="auto"/>
                            <w:bottom w:val="none" w:sz="0" w:space="0" w:color="auto"/>
                            <w:right w:val="none" w:sz="0" w:space="0" w:color="auto"/>
                          </w:divBdr>
                        </w:div>
                        <w:div w:id="213929920">
                          <w:marLeft w:val="0"/>
                          <w:marRight w:val="0"/>
                          <w:marTop w:val="0"/>
                          <w:marBottom w:val="0"/>
                          <w:divBdr>
                            <w:top w:val="none" w:sz="0" w:space="0" w:color="auto"/>
                            <w:left w:val="none" w:sz="0" w:space="0" w:color="auto"/>
                            <w:bottom w:val="none" w:sz="0" w:space="0" w:color="auto"/>
                            <w:right w:val="none" w:sz="0" w:space="0" w:color="auto"/>
                          </w:divBdr>
                        </w:div>
                        <w:div w:id="596716888">
                          <w:marLeft w:val="0"/>
                          <w:marRight w:val="0"/>
                          <w:marTop w:val="0"/>
                          <w:marBottom w:val="0"/>
                          <w:divBdr>
                            <w:top w:val="none" w:sz="0" w:space="0" w:color="auto"/>
                            <w:left w:val="none" w:sz="0" w:space="0" w:color="auto"/>
                            <w:bottom w:val="none" w:sz="0" w:space="0" w:color="auto"/>
                            <w:right w:val="none" w:sz="0" w:space="0" w:color="auto"/>
                          </w:divBdr>
                        </w:div>
                        <w:div w:id="220295049">
                          <w:marLeft w:val="0"/>
                          <w:marRight w:val="0"/>
                          <w:marTop w:val="0"/>
                          <w:marBottom w:val="0"/>
                          <w:divBdr>
                            <w:top w:val="none" w:sz="0" w:space="0" w:color="auto"/>
                            <w:left w:val="none" w:sz="0" w:space="0" w:color="auto"/>
                            <w:bottom w:val="none" w:sz="0" w:space="0" w:color="auto"/>
                            <w:right w:val="none" w:sz="0" w:space="0" w:color="auto"/>
                          </w:divBdr>
                        </w:div>
                        <w:div w:id="2107574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71012634">
      <w:bodyDiv w:val="1"/>
      <w:marLeft w:val="0"/>
      <w:marRight w:val="0"/>
      <w:marTop w:val="0"/>
      <w:marBottom w:val="0"/>
      <w:divBdr>
        <w:top w:val="none" w:sz="0" w:space="0" w:color="auto"/>
        <w:left w:val="none" w:sz="0" w:space="0" w:color="auto"/>
        <w:bottom w:val="none" w:sz="0" w:space="0" w:color="auto"/>
        <w:right w:val="none" w:sz="0" w:space="0" w:color="auto"/>
      </w:divBdr>
    </w:div>
    <w:div w:id="1320882334">
      <w:bodyDiv w:val="1"/>
      <w:marLeft w:val="0"/>
      <w:marRight w:val="0"/>
      <w:marTop w:val="0"/>
      <w:marBottom w:val="0"/>
      <w:divBdr>
        <w:top w:val="none" w:sz="0" w:space="0" w:color="auto"/>
        <w:left w:val="none" w:sz="0" w:space="0" w:color="auto"/>
        <w:bottom w:val="none" w:sz="0" w:space="0" w:color="auto"/>
        <w:right w:val="none" w:sz="0" w:space="0" w:color="auto"/>
      </w:divBdr>
      <w:divsChild>
        <w:div w:id="1469469738">
          <w:marLeft w:val="0"/>
          <w:marRight w:val="0"/>
          <w:marTop w:val="0"/>
          <w:marBottom w:val="0"/>
          <w:divBdr>
            <w:top w:val="none" w:sz="0" w:space="0" w:color="auto"/>
            <w:left w:val="none" w:sz="0" w:space="0" w:color="auto"/>
            <w:bottom w:val="none" w:sz="0" w:space="0" w:color="auto"/>
            <w:right w:val="none" w:sz="0" w:space="0" w:color="auto"/>
          </w:divBdr>
        </w:div>
        <w:div w:id="1698702851">
          <w:marLeft w:val="0"/>
          <w:marRight w:val="0"/>
          <w:marTop w:val="0"/>
          <w:marBottom w:val="0"/>
          <w:divBdr>
            <w:top w:val="none" w:sz="0" w:space="0" w:color="auto"/>
            <w:left w:val="none" w:sz="0" w:space="0" w:color="auto"/>
            <w:bottom w:val="none" w:sz="0" w:space="0" w:color="auto"/>
            <w:right w:val="none" w:sz="0" w:space="0" w:color="auto"/>
          </w:divBdr>
        </w:div>
      </w:divsChild>
    </w:div>
    <w:div w:id="1322729840">
      <w:bodyDiv w:val="1"/>
      <w:marLeft w:val="0"/>
      <w:marRight w:val="0"/>
      <w:marTop w:val="0"/>
      <w:marBottom w:val="0"/>
      <w:divBdr>
        <w:top w:val="none" w:sz="0" w:space="0" w:color="auto"/>
        <w:left w:val="none" w:sz="0" w:space="0" w:color="auto"/>
        <w:bottom w:val="none" w:sz="0" w:space="0" w:color="auto"/>
        <w:right w:val="none" w:sz="0" w:space="0" w:color="auto"/>
      </w:divBdr>
      <w:divsChild>
        <w:div w:id="1446582157">
          <w:marLeft w:val="0"/>
          <w:marRight w:val="0"/>
          <w:marTop w:val="0"/>
          <w:marBottom w:val="0"/>
          <w:divBdr>
            <w:top w:val="none" w:sz="0" w:space="0" w:color="auto"/>
            <w:left w:val="none" w:sz="0" w:space="0" w:color="auto"/>
            <w:bottom w:val="none" w:sz="0" w:space="0" w:color="auto"/>
            <w:right w:val="none" w:sz="0" w:space="0" w:color="auto"/>
          </w:divBdr>
        </w:div>
        <w:div w:id="791754332">
          <w:marLeft w:val="0"/>
          <w:marRight w:val="0"/>
          <w:marTop w:val="0"/>
          <w:marBottom w:val="0"/>
          <w:divBdr>
            <w:top w:val="none" w:sz="0" w:space="0" w:color="auto"/>
            <w:left w:val="none" w:sz="0" w:space="0" w:color="auto"/>
            <w:bottom w:val="none" w:sz="0" w:space="0" w:color="auto"/>
            <w:right w:val="none" w:sz="0" w:space="0" w:color="auto"/>
          </w:divBdr>
          <w:divsChild>
            <w:div w:id="806699751">
              <w:marLeft w:val="0"/>
              <w:marRight w:val="0"/>
              <w:marTop w:val="0"/>
              <w:marBottom w:val="0"/>
              <w:divBdr>
                <w:top w:val="none" w:sz="0" w:space="0" w:color="auto"/>
                <w:left w:val="none" w:sz="0" w:space="0" w:color="auto"/>
                <w:bottom w:val="none" w:sz="0" w:space="0" w:color="auto"/>
                <w:right w:val="none" w:sz="0" w:space="0" w:color="auto"/>
              </w:divBdr>
              <w:divsChild>
                <w:div w:id="219486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2152096">
          <w:marLeft w:val="0"/>
          <w:marRight w:val="0"/>
          <w:marTop w:val="0"/>
          <w:marBottom w:val="0"/>
          <w:divBdr>
            <w:top w:val="none" w:sz="0" w:space="0" w:color="auto"/>
            <w:left w:val="none" w:sz="0" w:space="0" w:color="auto"/>
            <w:bottom w:val="none" w:sz="0" w:space="0" w:color="auto"/>
            <w:right w:val="none" w:sz="0" w:space="0" w:color="auto"/>
          </w:divBdr>
        </w:div>
      </w:divsChild>
    </w:div>
    <w:div w:id="1324161180">
      <w:bodyDiv w:val="1"/>
      <w:marLeft w:val="0"/>
      <w:marRight w:val="0"/>
      <w:marTop w:val="0"/>
      <w:marBottom w:val="0"/>
      <w:divBdr>
        <w:top w:val="none" w:sz="0" w:space="0" w:color="auto"/>
        <w:left w:val="none" w:sz="0" w:space="0" w:color="auto"/>
        <w:bottom w:val="none" w:sz="0" w:space="0" w:color="auto"/>
        <w:right w:val="none" w:sz="0" w:space="0" w:color="auto"/>
      </w:divBdr>
      <w:divsChild>
        <w:div w:id="1042051209">
          <w:marLeft w:val="0"/>
          <w:marRight w:val="0"/>
          <w:marTop w:val="0"/>
          <w:marBottom w:val="0"/>
          <w:divBdr>
            <w:top w:val="none" w:sz="0" w:space="0" w:color="auto"/>
            <w:left w:val="none" w:sz="0" w:space="0" w:color="auto"/>
            <w:bottom w:val="none" w:sz="0" w:space="0" w:color="auto"/>
            <w:right w:val="none" w:sz="0" w:space="0" w:color="auto"/>
          </w:divBdr>
        </w:div>
        <w:div w:id="1880438226">
          <w:marLeft w:val="0"/>
          <w:marRight w:val="0"/>
          <w:marTop w:val="0"/>
          <w:marBottom w:val="0"/>
          <w:divBdr>
            <w:top w:val="none" w:sz="0" w:space="0" w:color="auto"/>
            <w:left w:val="none" w:sz="0" w:space="0" w:color="auto"/>
            <w:bottom w:val="none" w:sz="0" w:space="0" w:color="auto"/>
            <w:right w:val="none" w:sz="0" w:space="0" w:color="auto"/>
          </w:divBdr>
        </w:div>
        <w:div w:id="1139228509">
          <w:marLeft w:val="0"/>
          <w:marRight w:val="0"/>
          <w:marTop w:val="0"/>
          <w:marBottom w:val="0"/>
          <w:divBdr>
            <w:top w:val="none" w:sz="0" w:space="0" w:color="auto"/>
            <w:left w:val="none" w:sz="0" w:space="0" w:color="auto"/>
            <w:bottom w:val="none" w:sz="0" w:space="0" w:color="auto"/>
            <w:right w:val="none" w:sz="0" w:space="0" w:color="auto"/>
          </w:divBdr>
        </w:div>
        <w:div w:id="1822651845">
          <w:marLeft w:val="0"/>
          <w:marRight w:val="0"/>
          <w:marTop w:val="0"/>
          <w:marBottom w:val="0"/>
          <w:divBdr>
            <w:top w:val="none" w:sz="0" w:space="0" w:color="auto"/>
            <w:left w:val="none" w:sz="0" w:space="0" w:color="auto"/>
            <w:bottom w:val="none" w:sz="0" w:space="0" w:color="auto"/>
            <w:right w:val="none" w:sz="0" w:space="0" w:color="auto"/>
          </w:divBdr>
        </w:div>
        <w:div w:id="896165673">
          <w:marLeft w:val="0"/>
          <w:marRight w:val="0"/>
          <w:marTop w:val="0"/>
          <w:marBottom w:val="0"/>
          <w:divBdr>
            <w:top w:val="none" w:sz="0" w:space="0" w:color="auto"/>
            <w:left w:val="none" w:sz="0" w:space="0" w:color="auto"/>
            <w:bottom w:val="none" w:sz="0" w:space="0" w:color="auto"/>
            <w:right w:val="none" w:sz="0" w:space="0" w:color="auto"/>
          </w:divBdr>
        </w:div>
        <w:div w:id="1005018094">
          <w:marLeft w:val="0"/>
          <w:marRight w:val="0"/>
          <w:marTop w:val="0"/>
          <w:marBottom w:val="0"/>
          <w:divBdr>
            <w:top w:val="none" w:sz="0" w:space="0" w:color="auto"/>
            <w:left w:val="none" w:sz="0" w:space="0" w:color="auto"/>
            <w:bottom w:val="none" w:sz="0" w:space="0" w:color="auto"/>
            <w:right w:val="none" w:sz="0" w:space="0" w:color="auto"/>
          </w:divBdr>
        </w:div>
      </w:divsChild>
    </w:div>
    <w:div w:id="1351031450">
      <w:bodyDiv w:val="1"/>
      <w:marLeft w:val="0"/>
      <w:marRight w:val="0"/>
      <w:marTop w:val="0"/>
      <w:marBottom w:val="0"/>
      <w:divBdr>
        <w:top w:val="none" w:sz="0" w:space="0" w:color="auto"/>
        <w:left w:val="none" w:sz="0" w:space="0" w:color="auto"/>
        <w:bottom w:val="none" w:sz="0" w:space="0" w:color="auto"/>
        <w:right w:val="none" w:sz="0" w:space="0" w:color="auto"/>
      </w:divBdr>
      <w:divsChild>
        <w:div w:id="2121026076">
          <w:marLeft w:val="0"/>
          <w:marRight w:val="0"/>
          <w:marTop w:val="0"/>
          <w:marBottom w:val="0"/>
          <w:divBdr>
            <w:top w:val="none" w:sz="0" w:space="0" w:color="auto"/>
            <w:left w:val="none" w:sz="0" w:space="0" w:color="auto"/>
            <w:bottom w:val="none" w:sz="0" w:space="0" w:color="auto"/>
            <w:right w:val="none" w:sz="0" w:space="0" w:color="auto"/>
          </w:divBdr>
          <w:divsChild>
            <w:div w:id="532307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627136">
      <w:bodyDiv w:val="1"/>
      <w:marLeft w:val="0"/>
      <w:marRight w:val="0"/>
      <w:marTop w:val="0"/>
      <w:marBottom w:val="0"/>
      <w:divBdr>
        <w:top w:val="none" w:sz="0" w:space="0" w:color="auto"/>
        <w:left w:val="none" w:sz="0" w:space="0" w:color="auto"/>
        <w:bottom w:val="none" w:sz="0" w:space="0" w:color="auto"/>
        <w:right w:val="none" w:sz="0" w:space="0" w:color="auto"/>
      </w:divBdr>
    </w:div>
    <w:div w:id="1523351389">
      <w:bodyDiv w:val="1"/>
      <w:marLeft w:val="0"/>
      <w:marRight w:val="0"/>
      <w:marTop w:val="0"/>
      <w:marBottom w:val="0"/>
      <w:divBdr>
        <w:top w:val="none" w:sz="0" w:space="0" w:color="auto"/>
        <w:left w:val="none" w:sz="0" w:space="0" w:color="auto"/>
        <w:bottom w:val="none" w:sz="0" w:space="0" w:color="auto"/>
        <w:right w:val="none" w:sz="0" w:space="0" w:color="auto"/>
      </w:divBdr>
      <w:divsChild>
        <w:div w:id="274606967">
          <w:marLeft w:val="0"/>
          <w:marRight w:val="0"/>
          <w:marTop w:val="0"/>
          <w:marBottom w:val="0"/>
          <w:divBdr>
            <w:top w:val="none" w:sz="0" w:space="0" w:color="auto"/>
            <w:left w:val="none" w:sz="0" w:space="0" w:color="auto"/>
            <w:bottom w:val="none" w:sz="0" w:space="0" w:color="auto"/>
            <w:right w:val="none" w:sz="0" w:space="0" w:color="auto"/>
          </w:divBdr>
          <w:divsChild>
            <w:div w:id="1621574661">
              <w:marLeft w:val="0"/>
              <w:marRight w:val="0"/>
              <w:marTop w:val="0"/>
              <w:marBottom w:val="0"/>
              <w:divBdr>
                <w:top w:val="none" w:sz="0" w:space="0" w:color="auto"/>
                <w:left w:val="none" w:sz="0" w:space="0" w:color="auto"/>
                <w:bottom w:val="none" w:sz="0" w:space="0" w:color="auto"/>
                <w:right w:val="none" w:sz="0" w:space="0" w:color="auto"/>
              </w:divBdr>
            </w:div>
          </w:divsChild>
        </w:div>
        <w:div w:id="1224953392">
          <w:marLeft w:val="0"/>
          <w:marRight w:val="0"/>
          <w:marTop w:val="0"/>
          <w:marBottom w:val="0"/>
          <w:divBdr>
            <w:top w:val="none" w:sz="0" w:space="0" w:color="auto"/>
            <w:left w:val="none" w:sz="0" w:space="0" w:color="auto"/>
            <w:bottom w:val="none" w:sz="0" w:space="0" w:color="auto"/>
            <w:right w:val="none" w:sz="0" w:space="0" w:color="auto"/>
          </w:divBdr>
          <w:divsChild>
            <w:div w:id="210702042">
              <w:marLeft w:val="0"/>
              <w:marRight w:val="0"/>
              <w:marTop w:val="0"/>
              <w:marBottom w:val="0"/>
              <w:divBdr>
                <w:top w:val="none" w:sz="0" w:space="0" w:color="auto"/>
                <w:left w:val="none" w:sz="0" w:space="0" w:color="auto"/>
                <w:bottom w:val="none" w:sz="0" w:space="0" w:color="auto"/>
                <w:right w:val="none" w:sz="0" w:space="0" w:color="auto"/>
              </w:divBdr>
            </w:div>
          </w:divsChild>
        </w:div>
        <w:div w:id="1175654928">
          <w:marLeft w:val="0"/>
          <w:marRight w:val="0"/>
          <w:marTop w:val="0"/>
          <w:marBottom w:val="0"/>
          <w:divBdr>
            <w:top w:val="none" w:sz="0" w:space="0" w:color="auto"/>
            <w:left w:val="none" w:sz="0" w:space="0" w:color="auto"/>
            <w:bottom w:val="none" w:sz="0" w:space="0" w:color="auto"/>
            <w:right w:val="none" w:sz="0" w:space="0" w:color="auto"/>
          </w:divBdr>
          <w:divsChild>
            <w:div w:id="744112081">
              <w:marLeft w:val="0"/>
              <w:marRight w:val="0"/>
              <w:marTop w:val="0"/>
              <w:marBottom w:val="0"/>
              <w:divBdr>
                <w:top w:val="none" w:sz="0" w:space="0" w:color="auto"/>
                <w:left w:val="none" w:sz="0" w:space="0" w:color="auto"/>
                <w:bottom w:val="none" w:sz="0" w:space="0" w:color="auto"/>
                <w:right w:val="none" w:sz="0" w:space="0" w:color="auto"/>
              </w:divBdr>
            </w:div>
          </w:divsChild>
        </w:div>
        <w:div w:id="1567451065">
          <w:marLeft w:val="0"/>
          <w:marRight w:val="0"/>
          <w:marTop w:val="0"/>
          <w:marBottom w:val="0"/>
          <w:divBdr>
            <w:top w:val="none" w:sz="0" w:space="0" w:color="auto"/>
            <w:left w:val="none" w:sz="0" w:space="0" w:color="auto"/>
            <w:bottom w:val="none" w:sz="0" w:space="0" w:color="auto"/>
            <w:right w:val="none" w:sz="0" w:space="0" w:color="auto"/>
          </w:divBdr>
          <w:divsChild>
            <w:div w:id="83495786">
              <w:marLeft w:val="0"/>
              <w:marRight w:val="0"/>
              <w:marTop w:val="0"/>
              <w:marBottom w:val="0"/>
              <w:divBdr>
                <w:top w:val="none" w:sz="0" w:space="0" w:color="auto"/>
                <w:left w:val="none" w:sz="0" w:space="0" w:color="auto"/>
                <w:bottom w:val="none" w:sz="0" w:space="0" w:color="auto"/>
                <w:right w:val="none" w:sz="0" w:space="0" w:color="auto"/>
              </w:divBdr>
            </w:div>
          </w:divsChild>
        </w:div>
        <w:div w:id="2021544203">
          <w:marLeft w:val="0"/>
          <w:marRight w:val="0"/>
          <w:marTop w:val="0"/>
          <w:marBottom w:val="0"/>
          <w:divBdr>
            <w:top w:val="none" w:sz="0" w:space="0" w:color="auto"/>
            <w:left w:val="none" w:sz="0" w:space="0" w:color="auto"/>
            <w:bottom w:val="none" w:sz="0" w:space="0" w:color="auto"/>
            <w:right w:val="none" w:sz="0" w:space="0" w:color="auto"/>
          </w:divBdr>
          <w:divsChild>
            <w:div w:id="1204486484">
              <w:marLeft w:val="0"/>
              <w:marRight w:val="0"/>
              <w:marTop w:val="0"/>
              <w:marBottom w:val="0"/>
              <w:divBdr>
                <w:top w:val="none" w:sz="0" w:space="0" w:color="auto"/>
                <w:left w:val="none" w:sz="0" w:space="0" w:color="auto"/>
                <w:bottom w:val="none" w:sz="0" w:space="0" w:color="auto"/>
                <w:right w:val="none" w:sz="0" w:space="0" w:color="auto"/>
              </w:divBdr>
            </w:div>
          </w:divsChild>
        </w:div>
        <w:div w:id="881793911">
          <w:marLeft w:val="0"/>
          <w:marRight w:val="0"/>
          <w:marTop w:val="0"/>
          <w:marBottom w:val="0"/>
          <w:divBdr>
            <w:top w:val="none" w:sz="0" w:space="0" w:color="auto"/>
            <w:left w:val="none" w:sz="0" w:space="0" w:color="auto"/>
            <w:bottom w:val="none" w:sz="0" w:space="0" w:color="auto"/>
            <w:right w:val="none" w:sz="0" w:space="0" w:color="auto"/>
          </w:divBdr>
          <w:divsChild>
            <w:div w:id="1096251925">
              <w:marLeft w:val="0"/>
              <w:marRight w:val="0"/>
              <w:marTop w:val="0"/>
              <w:marBottom w:val="0"/>
              <w:divBdr>
                <w:top w:val="none" w:sz="0" w:space="0" w:color="auto"/>
                <w:left w:val="none" w:sz="0" w:space="0" w:color="auto"/>
                <w:bottom w:val="none" w:sz="0" w:space="0" w:color="auto"/>
                <w:right w:val="none" w:sz="0" w:space="0" w:color="auto"/>
              </w:divBdr>
            </w:div>
          </w:divsChild>
        </w:div>
        <w:div w:id="552470497">
          <w:marLeft w:val="0"/>
          <w:marRight w:val="0"/>
          <w:marTop w:val="0"/>
          <w:marBottom w:val="0"/>
          <w:divBdr>
            <w:top w:val="none" w:sz="0" w:space="0" w:color="auto"/>
            <w:left w:val="none" w:sz="0" w:space="0" w:color="auto"/>
            <w:bottom w:val="none" w:sz="0" w:space="0" w:color="auto"/>
            <w:right w:val="none" w:sz="0" w:space="0" w:color="auto"/>
          </w:divBdr>
          <w:divsChild>
            <w:div w:id="556671803">
              <w:marLeft w:val="0"/>
              <w:marRight w:val="0"/>
              <w:marTop w:val="0"/>
              <w:marBottom w:val="0"/>
              <w:divBdr>
                <w:top w:val="none" w:sz="0" w:space="0" w:color="auto"/>
                <w:left w:val="none" w:sz="0" w:space="0" w:color="auto"/>
                <w:bottom w:val="none" w:sz="0" w:space="0" w:color="auto"/>
                <w:right w:val="none" w:sz="0" w:space="0" w:color="auto"/>
              </w:divBdr>
            </w:div>
          </w:divsChild>
        </w:div>
        <w:div w:id="1502040205">
          <w:marLeft w:val="0"/>
          <w:marRight w:val="0"/>
          <w:marTop w:val="0"/>
          <w:marBottom w:val="0"/>
          <w:divBdr>
            <w:top w:val="none" w:sz="0" w:space="0" w:color="auto"/>
            <w:left w:val="none" w:sz="0" w:space="0" w:color="auto"/>
            <w:bottom w:val="none" w:sz="0" w:space="0" w:color="auto"/>
            <w:right w:val="none" w:sz="0" w:space="0" w:color="auto"/>
          </w:divBdr>
          <w:divsChild>
            <w:div w:id="1008098349">
              <w:marLeft w:val="0"/>
              <w:marRight w:val="0"/>
              <w:marTop w:val="0"/>
              <w:marBottom w:val="0"/>
              <w:divBdr>
                <w:top w:val="none" w:sz="0" w:space="0" w:color="auto"/>
                <w:left w:val="none" w:sz="0" w:space="0" w:color="auto"/>
                <w:bottom w:val="none" w:sz="0" w:space="0" w:color="auto"/>
                <w:right w:val="none" w:sz="0" w:space="0" w:color="auto"/>
              </w:divBdr>
            </w:div>
          </w:divsChild>
        </w:div>
        <w:div w:id="2033918312">
          <w:marLeft w:val="0"/>
          <w:marRight w:val="0"/>
          <w:marTop w:val="0"/>
          <w:marBottom w:val="0"/>
          <w:divBdr>
            <w:top w:val="none" w:sz="0" w:space="0" w:color="auto"/>
            <w:left w:val="none" w:sz="0" w:space="0" w:color="auto"/>
            <w:bottom w:val="none" w:sz="0" w:space="0" w:color="auto"/>
            <w:right w:val="none" w:sz="0" w:space="0" w:color="auto"/>
          </w:divBdr>
          <w:divsChild>
            <w:div w:id="1600598339">
              <w:marLeft w:val="0"/>
              <w:marRight w:val="0"/>
              <w:marTop w:val="0"/>
              <w:marBottom w:val="0"/>
              <w:divBdr>
                <w:top w:val="none" w:sz="0" w:space="0" w:color="auto"/>
                <w:left w:val="none" w:sz="0" w:space="0" w:color="auto"/>
                <w:bottom w:val="none" w:sz="0" w:space="0" w:color="auto"/>
                <w:right w:val="none" w:sz="0" w:space="0" w:color="auto"/>
              </w:divBdr>
            </w:div>
          </w:divsChild>
        </w:div>
        <w:div w:id="774178074">
          <w:marLeft w:val="0"/>
          <w:marRight w:val="0"/>
          <w:marTop w:val="0"/>
          <w:marBottom w:val="0"/>
          <w:divBdr>
            <w:top w:val="none" w:sz="0" w:space="0" w:color="auto"/>
            <w:left w:val="none" w:sz="0" w:space="0" w:color="auto"/>
            <w:bottom w:val="none" w:sz="0" w:space="0" w:color="auto"/>
            <w:right w:val="none" w:sz="0" w:space="0" w:color="auto"/>
          </w:divBdr>
          <w:divsChild>
            <w:div w:id="713623904">
              <w:marLeft w:val="0"/>
              <w:marRight w:val="0"/>
              <w:marTop w:val="0"/>
              <w:marBottom w:val="0"/>
              <w:divBdr>
                <w:top w:val="none" w:sz="0" w:space="0" w:color="auto"/>
                <w:left w:val="none" w:sz="0" w:space="0" w:color="auto"/>
                <w:bottom w:val="none" w:sz="0" w:space="0" w:color="auto"/>
                <w:right w:val="none" w:sz="0" w:space="0" w:color="auto"/>
              </w:divBdr>
            </w:div>
          </w:divsChild>
        </w:div>
        <w:div w:id="1031762020">
          <w:marLeft w:val="0"/>
          <w:marRight w:val="0"/>
          <w:marTop w:val="0"/>
          <w:marBottom w:val="0"/>
          <w:divBdr>
            <w:top w:val="none" w:sz="0" w:space="0" w:color="auto"/>
            <w:left w:val="none" w:sz="0" w:space="0" w:color="auto"/>
            <w:bottom w:val="none" w:sz="0" w:space="0" w:color="auto"/>
            <w:right w:val="none" w:sz="0" w:space="0" w:color="auto"/>
          </w:divBdr>
          <w:divsChild>
            <w:div w:id="1097557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862846">
      <w:bodyDiv w:val="1"/>
      <w:marLeft w:val="0"/>
      <w:marRight w:val="0"/>
      <w:marTop w:val="0"/>
      <w:marBottom w:val="0"/>
      <w:divBdr>
        <w:top w:val="none" w:sz="0" w:space="0" w:color="auto"/>
        <w:left w:val="none" w:sz="0" w:space="0" w:color="auto"/>
        <w:bottom w:val="none" w:sz="0" w:space="0" w:color="auto"/>
        <w:right w:val="none" w:sz="0" w:space="0" w:color="auto"/>
      </w:divBdr>
    </w:div>
    <w:div w:id="1568609498">
      <w:bodyDiv w:val="1"/>
      <w:marLeft w:val="0"/>
      <w:marRight w:val="0"/>
      <w:marTop w:val="0"/>
      <w:marBottom w:val="0"/>
      <w:divBdr>
        <w:top w:val="none" w:sz="0" w:space="0" w:color="auto"/>
        <w:left w:val="none" w:sz="0" w:space="0" w:color="auto"/>
        <w:bottom w:val="none" w:sz="0" w:space="0" w:color="auto"/>
        <w:right w:val="none" w:sz="0" w:space="0" w:color="auto"/>
      </w:divBdr>
    </w:div>
    <w:div w:id="1587038609">
      <w:bodyDiv w:val="1"/>
      <w:marLeft w:val="0"/>
      <w:marRight w:val="0"/>
      <w:marTop w:val="0"/>
      <w:marBottom w:val="0"/>
      <w:divBdr>
        <w:top w:val="none" w:sz="0" w:space="0" w:color="auto"/>
        <w:left w:val="none" w:sz="0" w:space="0" w:color="auto"/>
        <w:bottom w:val="none" w:sz="0" w:space="0" w:color="auto"/>
        <w:right w:val="none" w:sz="0" w:space="0" w:color="auto"/>
      </w:divBdr>
    </w:div>
    <w:div w:id="1592815512">
      <w:bodyDiv w:val="1"/>
      <w:marLeft w:val="0"/>
      <w:marRight w:val="0"/>
      <w:marTop w:val="0"/>
      <w:marBottom w:val="0"/>
      <w:divBdr>
        <w:top w:val="none" w:sz="0" w:space="0" w:color="auto"/>
        <w:left w:val="none" w:sz="0" w:space="0" w:color="auto"/>
        <w:bottom w:val="none" w:sz="0" w:space="0" w:color="auto"/>
        <w:right w:val="none" w:sz="0" w:space="0" w:color="auto"/>
      </w:divBdr>
      <w:divsChild>
        <w:div w:id="969624890">
          <w:marLeft w:val="0"/>
          <w:marRight w:val="0"/>
          <w:marTop w:val="0"/>
          <w:marBottom w:val="0"/>
          <w:divBdr>
            <w:top w:val="none" w:sz="0" w:space="0" w:color="auto"/>
            <w:left w:val="none" w:sz="0" w:space="0" w:color="auto"/>
            <w:bottom w:val="none" w:sz="0" w:space="0" w:color="auto"/>
            <w:right w:val="none" w:sz="0" w:space="0" w:color="auto"/>
          </w:divBdr>
        </w:div>
        <w:div w:id="1212886651">
          <w:marLeft w:val="0"/>
          <w:marRight w:val="0"/>
          <w:marTop w:val="0"/>
          <w:marBottom w:val="0"/>
          <w:divBdr>
            <w:top w:val="none" w:sz="0" w:space="0" w:color="auto"/>
            <w:left w:val="none" w:sz="0" w:space="0" w:color="auto"/>
            <w:bottom w:val="none" w:sz="0" w:space="0" w:color="auto"/>
            <w:right w:val="none" w:sz="0" w:space="0" w:color="auto"/>
          </w:divBdr>
        </w:div>
        <w:div w:id="1247350661">
          <w:marLeft w:val="0"/>
          <w:marRight w:val="0"/>
          <w:marTop w:val="0"/>
          <w:marBottom w:val="0"/>
          <w:divBdr>
            <w:top w:val="none" w:sz="0" w:space="0" w:color="auto"/>
            <w:left w:val="none" w:sz="0" w:space="0" w:color="auto"/>
            <w:bottom w:val="none" w:sz="0" w:space="0" w:color="auto"/>
            <w:right w:val="none" w:sz="0" w:space="0" w:color="auto"/>
          </w:divBdr>
        </w:div>
        <w:div w:id="1686176207">
          <w:marLeft w:val="0"/>
          <w:marRight w:val="0"/>
          <w:marTop w:val="0"/>
          <w:marBottom w:val="0"/>
          <w:divBdr>
            <w:top w:val="none" w:sz="0" w:space="0" w:color="auto"/>
            <w:left w:val="none" w:sz="0" w:space="0" w:color="auto"/>
            <w:bottom w:val="none" w:sz="0" w:space="0" w:color="auto"/>
            <w:right w:val="none" w:sz="0" w:space="0" w:color="auto"/>
          </w:divBdr>
        </w:div>
        <w:div w:id="1897661923">
          <w:marLeft w:val="0"/>
          <w:marRight w:val="0"/>
          <w:marTop w:val="0"/>
          <w:marBottom w:val="0"/>
          <w:divBdr>
            <w:top w:val="none" w:sz="0" w:space="0" w:color="auto"/>
            <w:left w:val="none" w:sz="0" w:space="0" w:color="auto"/>
            <w:bottom w:val="none" w:sz="0" w:space="0" w:color="auto"/>
            <w:right w:val="none" w:sz="0" w:space="0" w:color="auto"/>
          </w:divBdr>
        </w:div>
      </w:divsChild>
    </w:div>
    <w:div w:id="1619332632">
      <w:bodyDiv w:val="1"/>
      <w:marLeft w:val="0"/>
      <w:marRight w:val="0"/>
      <w:marTop w:val="0"/>
      <w:marBottom w:val="0"/>
      <w:divBdr>
        <w:top w:val="none" w:sz="0" w:space="0" w:color="auto"/>
        <w:left w:val="none" w:sz="0" w:space="0" w:color="auto"/>
        <w:bottom w:val="none" w:sz="0" w:space="0" w:color="auto"/>
        <w:right w:val="none" w:sz="0" w:space="0" w:color="auto"/>
      </w:divBdr>
    </w:div>
    <w:div w:id="1699432880">
      <w:bodyDiv w:val="1"/>
      <w:marLeft w:val="0"/>
      <w:marRight w:val="0"/>
      <w:marTop w:val="0"/>
      <w:marBottom w:val="0"/>
      <w:divBdr>
        <w:top w:val="none" w:sz="0" w:space="0" w:color="auto"/>
        <w:left w:val="none" w:sz="0" w:space="0" w:color="auto"/>
        <w:bottom w:val="none" w:sz="0" w:space="0" w:color="auto"/>
        <w:right w:val="none" w:sz="0" w:space="0" w:color="auto"/>
      </w:divBdr>
      <w:divsChild>
        <w:div w:id="138767667">
          <w:marLeft w:val="0"/>
          <w:marRight w:val="0"/>
          <w:marTop w:val="0"/>
          <w:marBottom w:val="0"/>
          <w:divBdr>
            <w:top w:val="none" w:sz="0" w:space="0" w:color="auto"/>
            <w:left w:val="none" w:sz="0" w:space="0" w:color="auto"/>
            <w:bottom w:val="none" w:sz="0" w:space="0" w:color="auto"/>
            <w:right w:val="none" w:sz="0" w:space="0" w:color="auto"/>
          </w:divBdr>
        </w:div>
      </w:divsChild>
    </w:div>
    <w:div w:id="1712529735">
      <w:bodyDiv w:val="1"/>
      <w:marLeft w:val="0"/>
      <w:marRight w:val="0"/>
      <w:marTop w:val="0"/>
      <w:marBottom w:val="0"/>
      <w:divBdr>
        <w:top w:val="none" w:sz="0" w:space="0" w:color="auto"/>
        <w:left w:val="none" w:sz="0" w:space="0" w:color="auto"/>
        <w:bottom w:val="none" w:sz="0" w:space="0" w:color="auto"/>
        <w:right w:val="none" w:sz="0" w:space="0" w:color="auto"/>
      </w:divBdr>
    </w:div>
    <w:div w:id="1731491161">
      <w:bodyDiv w:val="1"/>
      <w:marLeft w:val="0"/>
      <w:marRight w:val="0"/>
      <w:marTop w:val="0"/>
      <w:marBottom w:val="0"/>
      <w:divBdr>
        <w:top w:val="none" w:sz="0" w:space="0" w:color="auto"/>
        <w:left w:val="none" w:sz="0" w:space="0" w:color="auto"/>
        <w:bottom w:val="none" w:sz="0" w:space="0" w:color="auto"/>
        <w:right w:val="none" w:sz="0" w:space="0" w:color="auto"/>
      </w:divBdr>
      <w:divsChild>
        <w:div w:id="1604455148">
          <w:marLeft w:val="0"/>
          <w:marRight w:val="0"/>
          <w:marTop w:val="0"/>
          <w:marBottom w:val="0"/>
          <w:divBdr>
            <w:top w:val="none" w:sz="0" w:space="0" w:color="auto"/>
            <w:left w:val="none" w:sz="0" w:space="0" w:color="auto"/>
            <w:bottom w:val="none" w:sz="0" w:space="0" w:color="auto"/>
            <w:right w:val="none" w:sz="0" w:space="0" w:color="auto"/>
          </w:divBdr>
        </w:div>
        <w:div w:id="322663670">
          <w:marLeft w:val="0"/>
          <w:marRight w:val="0"/>
          <w:marTop w:val="0"/>
          <w:marBottom w:val="0"/>
          <w:divBdr>
            <w:top w:val="none" w:sz="0" w:space="0" w:color="auto"/>
            <w:left w:val="none" w:sz="0" w:space="0" w:color="auto"/>
            <w:bottom w:val="none" w:sz="0" w:space="0" w:color="auto"/>
            <w:right w:val="none" w:sz="0" w:space="0" w:color="auto"/>
          </w:divBdr>
          <w:divsChild>
            <w:div w:id="87849166">
              <w:marLeft w:val="0"/>
              <w:marRight w:val="0"/>
              <w:marTop w:val="0"/>
              <w:marBottom w:val="0"/>
              <w:divBdr>
                <w:top w:val="none" w:sz="0" w:space="0" w:color="auto"/>
                <w:left w:val="none" w:sz="0" w:space="0" w:color="auto"/>
                <w:bottom w:val="none" w:sz="0" w:space="0" w:color="auto"/>
                <w:right w:val="none" w:sz="0" w:space="0" w:color="auto"/>
              </w:divBdr>
              <w:divsChild>
                <w:div w:id="460222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063026">
          <w:marLeft w:val="0"/>
          <w:marRight w:val="0"/>
          <w:marTop w:val="0"/>
          <w:marBottom w:val="0"/>
          <w:divBdr>
            <w:top w:val="none" w:sz="0" w:space="0" w:color="auto"/>
            <w:left w:val="none" w:sz="0" w:space="0" w:color="auto"/>
            <w:bottom w:val="none" w:sz="0" w:space="0" w:color="auto"/>
            <w:right w:val="none" w:sz="0" w:space="0" w:color="auto"/>
          </w:divBdr>
          <w:divsChild>
            <w:div w:id="1013337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070607">
      <w:bodyDiv w:val="1"/>
      <w:marLeft w:val="0"/>
      <w:marRight w:val="0"/>
      <w:marTop w:val="0"/>
      <w:marBottom w:val="0"/>
      <w:divBdr>
        <w:top w:val="none" w:sz="0" w:space="0" w:color="auto"/>
        <w:left w:val="none" w:sz="0" w:space="0" w:color="auto"/>
        <w:bottom w:val="none" w:sz="0" w:space="0" w:color="auto"/>
        <w:right w:val="none" w:sz="0" w:space="0" w:color="auto"/>
      </w:divBdr>
      <w:divsChild>
        <w:div w:id="1599562951">
          <w:marLeft w:val="0"/>
          <w:marRight w:val="0"/>
          <w:marTop w:val="0"/>
          <w:marBottom w:val="0"/>
          <w:divBdr>
            <w:top w:val="none" w:sz="0" w:space="0" w:color="auto"/>
            <w:left w:val="none" w:sz="0" w:space="0" w:color="auto"/>
            <w:bottom w:val="none" w:sz="0" w:space="0" w:color="auto"/>
            <w:right w:val="none" w:sz="0" w:space="0" w:color="auto"/>
          </w:divBdr>
        </w:div>
        <w:div w:id="785656067">
          <w:marLeft w:val="0"/>
          <w:marRight w:val="0"/>
          <w:marTop w:val="0"/>
          <w:marBottom w:val="0"/>
          <w:divBdr>
            <w:top w:val="none" w:sz="0" w:space="0" w:color="auto"/>
            <w:left w:val="none" w:sz="0" w:space="0" w:color="auto"/>
            <w:bottom w:val="none" w:sz="0" w:space="0" w:color="auto"/>
            <w:right w:val="none" w:sz="0" w:space="0" w:color="auto"/>
          </w:divBdr>
          <w:divsChild>
            <w:div w:id="894392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392278">
      <w:bodyDiv w:val="1"/>
      <w:marLeft w:val="0"/>
      <w:marRight w:val="0"/>
      <w:marTop w:val="0"/>
      <w:marBottom w:val="0"/>
      <w:divBdr>
        <w:top w:val="none" w:sz="0" w:space="0" w:color="auto"/>
        <w:left w:val="none" w:sz="0" w:space="0" w:color="auto"/>
        <w:bottom w:val="none" w:sz="0" w:space="0" w:color="auto"/>
        <w:right w:val="none" w:sz="0" w:space="0" w:color="auto"/>
      </w:divBdr>
      <w:divsChild>
        <w:div w:id="1061095240">
          <w:marLeft w:val="0"/>
          <w:marRight w:val="0"/>
          <w:marTop w:val="0"/>
          <w:marBottom w:val="0"/>
          <w:divBdr>
            <w:top w:val="none" w:sz="0" w:space="0" w:color="auto"/>
            <w:left w:val="none" w:sz="0" w:space="0" w:color="auto"/>
            <w:bottom w:val="none" w:sz="0" w:space="0" w:color="auto"/>
            <w:right w:val="none" w:sz="0" w:space="0" w:color="auto"/>
          </w:divBdr>
          <w:divsChild>
            <w:div w:id="397749008">
              <w:marLeft w:val="0"/>
              <w:marRight w:val="0"/>
              <w:marTop w:val="0"/>
              <w:marBottom w:val="0"/>
              <w:divBdr>
                <w:top w:val="none" w:sz="0" w:space="0" w:color="auto"/>
                <w:left w:val="none" w:sz="0" w:space="0" w:color="auto"/>
                <w:bottom w:val="none" w:sz="0" w:space="0" w:color="auto"/>
                <w:right w:val="none" w:sz="0" w:space="0" w:color="auto"/>
              </w:divBdr>
            </w:div>
            <w:div w:id="354385228">
              <w:blockQuote w:val="1"/>
              <w:marLeft w:val="720"/>
              <w:marRight w:val="720"/>
              <w:marTop w:val="100"/>
              <w:marBottom w:val="100"/>
              <w:divBdr>
                <w:top w:val="none" w:sz="0" w:space="0" w:color="auto"/>
                <w:left w:val="none" w:sz="0" w:space="0" w:color="auto"/>
                <w:bottom w:val="none" w:sz="0" w:space="0" w:color="auto"/>
                <w:right w:val="none" w:sz="0" w:space="0" w:color="auto"/>
              </w:divBdr>
            </w:div>
            <w:div w:id="213271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3711983">
      <w:bodyDiv w:val="1"/>
      <w:marLeft w:val="0"/>
      <w:marRight w:val="0"/>
      <w:marTop w:val="0"/>
      <w:marBottom w:val="0"/>
      <w:divBdr>
        <w:top w:val="none" w:sz="0" w:space="0" w:color="auto"/>
        <w:left w:val="none" w:sz="0" w:space="0" w:color="auto"/>
        <w:bottom w:val="none" w:sz="0" w:space="0" w:color="auto"/>
        <w:right w:val="none" w:sz="0" w:space="0" w:color="auto"/>
      </w:divBdr>
    </w:div>
    <w:div w:id="1884709569">
      <w:bodyDiv w:val="1"/>
      <w:marLeft w:val="0"/>
      <w:marRight w:val="0"/>
      <w:marTop w:val="0"/>
      <w:marBottom w:val="0"/>
      <w:divBdr>
        <w:top w:val="none" w:sz="0" w:space="0" w:color="auto"/>
        <w:left w:val="none" w:sz="0" w:space="0" w:color="auto"/>
        <w:bottom w:val="none" w:sz="0" w:space="0" w:color="auto"/>
        <w:right w:val="none" w:sz="0" w:space="0" w:color="auto"/>
      </w:divBdr>
    </w:div>
    <w:div w:id="1889145492">
      <w:bodyDiv w:val="1"/>
      <w:marLeft w:val="0"/>
      <w:marRight w:val="0"/>
      <w:marTop w:val="0"/>
      <w:marBottom w:val="0"/>
      <w:divBdr>
        <w:top w:val="none" w:sz="0" w:space="0" w:color="auto"/>
        <w:left w:val="none" w:sz="0" w:space="0" w:color="auto"/>
        <w:bottom w:val="none" w:sz="0" w:space="0" w:color="auto"/>
        <w:right w:val="none" w:sz="0" w:space="0" w:color="auto"/>
      </w:divBdr>
      <w:divsChild>
        <w:div w:id="1388262807">
          <w:marLeft w:val="0"/>
          <w:marRight w:val="0"/>
          <w:marTop w:val="0"/>
          <w:marBottom w:val="0"/>
          <w:divBdr>
            <w:top w:val="none" w:sz="0" w:space="0" w:color="auto"/>
            <w:left w:val="none" w:sz="0" w:space="0" w:color="auto"/>
            <w:bottom w:val="none" w:sz="0" w:space="0" w:color="auto"/>
            <w:right w:val="none" w:sz="0" w:space="0" w:color="auto"/>
          </w:divBdr>
        </w:div>
        <w:div w:id="1906796744">
          <w:marLeft w:val="0"/>
          <w:marRight w:val="0"/>
          <w:marTop w:val="0"/>
          <w:marBottom w:val="0"/>
          <w:divBdr>
            <w:top w:val="none" w:sz="0" w:space="0" w:color="auto"/>
            <w:left w:val="none" w:sz="0" w:space="0" w:color="auto"/>
            <w:bottom w:val="none" w:sz="0" w:space="0" w:color="auto"/>
            <w:right w:val="none" w:sz="0" w:space="0" w:color="auto"/>
          </w:divBdr>
          <w:divsChild>
            <w:div w:id="1272276145">
              <w:marLeft w:val="0"/>
              <w:marRight w:val="0"/>
              <w:marTop w:val="0"/>
              <w:marBottom w:val="0"/>
              <w:divBdr>
                <w:top w:val="none" w:sz="0" w:space="0" w:color="auto"/>
                <w:left w:val="none" w:sz="0" w:space="0" w:color="auto"/>
                <w:bottom w:val="none" w:sz="0" w:space="0" w:color="auto"/>
                <w:right w:val="none" w:sz="0" w:space="0" w:color="auto"/>
              </w:divBdr>
              <w:divsChild>
                <w:div w:id="1746881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63405">
          <w:marLeft w:val="0"/>
          <w:marRight w:val="0"/>
          <w:marTop w:val="0"/>
          <w:marBottom w:val="0"/>
          <w:divBdr>
            <w:top w:val="none" w:sz="0" w:space="0" w:color="auto"/>
            <w:left w:val="none" w:sz="0" w:space="0" w:color="auto"/>
            <w:bottom w:val="none" w:sz="0" w:space="0" w:color="auto"/>
            <w:right w:val="none" w:sz="0" w:space="0" w:color="auto"/>
          </w:divBdr>
          <w:divsChild>
            <w:div w:id="869297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5264434">
      <w:bodyDiv w:val="1"/>
      <w:marLeft w:val="0"/>
      <w:marRight w:val="0"/>
      <w:marTop w:val="0"/>
      <w:marBottom w:val="0"/>
      <w:divBdr>
        <w:top w:val="none" w:sz="0" w:space="0" w:color="auto"/>
        <w:left w:val="none" w:sz="0" w:space="0" w:color="auto"/>
        <w:bottom w:val="none" w:sz="0" w:space="0" w:color="auto"/>
        <w:right w:val="none" w:sz="0" w:space="0" w:color="auto"/>
      </w:divBdr>
      <w:divsChild>
        <w:div w:id="1372653948">
          <w:marLeft w:val="0"/>
          <w:marRight w:val="0"/>
          <w:marTop w:val="0"/>
          <w:marBottom w:val="0"/>
          <w:divBdr>
            <w:top w:val="none" w:sz="0" w:space="0" w:color="auto"/>
            <w:left w:val="none" w:sz="0" w:space="0" w:color="auto"/>
            <w:bottom w:val="none" w:sz="0" w:space="0" w:color="auto"/>
            <w:right w:val="none" w:sz="0" w:space="0" w:color="auto"/>
          </w:divBdr>
        </w:div>
        <w:div w:id="1668243114">
          <w:marLeft w:val="0"/>
          <w:marRight w:val="0"/>
          <w:marTop w:val="0"/>
          <w:marBottom w:val="0"/>
          <w:divBdr>
            <w:top w:val="none" w:sz="0" w:space="0" w:color="auto"/>
            <w:left w:val="none" w:sz="0" w:space="0" w:color="auto"/>
            <w:bottom w:val="none" w:sz="0" w:space="0" w:color="auto"/>
            <w:right w:val="none" w:sz="0" w:space="0" w:color="auto"/>
          </w:divBdr>
        </w:div>
        <w:div w:id="1331563766">
          <w:marLeft w:val="0"/>
          <w:marRight w:val="0"/>
          <w:marTop w:val="0"/>
          <w:marBottom w:val="0"/>
          <w:divBdr>
            <w:top w:val="none" w:sz="0" w:space="0" w:color="auto"/>
            <w:left w:val="none" w:sz="0" w:space="0" w:color="auto"/>
            <w:bottom w:val="none" w:sz="0" w:space="0" w:color="auto"/>
            <w:right w:val="none" w:sz="0" w:space="0" w:color="auto"/>
          </w:divBdr>
        </w:div>
        <w:div w:id="1088431420">
          <w:marLeft w:val="0"/>
          <w:marRight w:val="0"/>
          <w:marTop w:val="0"/>
          <w:marBottom w:val="0"/>
          <w:divBdr>
            <w:top w:val="none" w:sz="0" w:space="0" w:color="auto"/>
            <w:left w:val="none" w:sz="0" w:space="0" w:color="auto"/>
            <w:bottom w:val="none" w:sz="0" w:space="0" w:color="auto"/>
            <w:right w:val="none" w:sz="0" w:space="0" w:color="auto"/>
          </w:divBdr>
        </w:div>
        <w:div w:id="2046563305">
          <w:marLeft w:val="0"/>
          <w:marRight w:val="0"/>
          <w:marTop w:val="0"/>
          <w:marBottom w:val="0"/>
          <w:divBdr>
            <w:top w:val="none" w:sz="0" w:space="0" w:color="auto"/>
            <w:left w:val="none" w:sz="0" w:space="0" w:color="auto"/>
            <w:bottom w:val="none" w:sz="0" w:space="0" w:color="auto"/>
            <w:right w:val="none" w:sz="0" w:space="0" w:color="auto"/>
          </w:divBdr>
        </w:div>
      </w:divsChild>
    </w:div>
    <w:div w:id="1935287104">
      <w:bodyDiv w:val="1"/>
      <w:marLeft w:val="0"/>
      <w:marRight w:val="0"/>
      <w:marTop w:val="0"/>
      <w:marBottom w:val="0"/>
      <w:divBdr>
        <w:top w:val="none" w:sz="0" w:space="0" w:color="auto"/>
        <w:left w:val="none" w:sz="0" w:space="0" w:color="auto"/>
        <w:bottom w:val="none" w:sz="0" w:space="0" w:color="auto"/>
        <w:right w:val="none" w:sz="0" w:space="0" w:color="auto"/>
      </w:divBdr>
    </w:div>
    <w:div w:id="1957516119">
      <w:bodyDiv w:val="1"/>
      <w:marLeft w:val="0"/>
      <w:marRight w:val="0"/>
      <w:marTop w:val="0"/>
      <w:marBottom w:val="0"/>
      <w:divBdr>
        <w:top w:val="none" w:sz="0" w:space="0" w:color="auto"/>
        <w:left w:val="none" w:sz="0" w:space="0" w:color="auto"/>
        <w:bottom w:val="none" w:sz="0" w:space="0" w:color="auto"/>
        <w:right w:val="none" w:sz="0" w:space="0" w:color="auto"/>
      </w:divBdr>
      <w:divsChild>
        <w:div w:id="215436469">
          <w:marLeft w:val="0"/>
          <w:marRight w:val="0"/>
          <w:marTop w:val="0"/>
          <w:marBottom w:val="0"/>
          <w:divBdr>
            <w:top w:val="none" w:sz="0" w:space="0" w:color="auto"/>
            <w:left w:val="none" w:sz="0" w:space="0" w:color="auto"/>
            <w:bottom w:val="none" w:sz="0" w:space="0" w:color="auto"/>
            <w:right w:val="none" w:sz="0" w:space="0" w:color="auto"/>
          </w:divBdr>
          <w:divsChild>
            <w:div w:id="1094783227">
              <w:marLeft w:val="0"/>
              <w:marRight w:val="0"/>
              <w:marTop w:val="0"/>
              <w:marBottom w:val="0"/>
              <w:divBdr>
                <w:top w:val="none" w:sz="0" w:space="0" w:color="auto"/>
                <w:left w:val="none" w:sz="0" w:space="0" w:color="auto"/>
                <w:bottom w:val="none" w:sz="0" w:space="0" w:color="auto"/>
                <w:right w:val="none" w:sz="0" w:space="0" w:color="auto"/>
              </w:divBdr>
            </w:div>
          </w:divsChild>
        </w:div>
        <w:div w:id="1591350860">
          <w:marLeft w:val="0"/>
          <w:marRight w:val="0"/>
          <w:marTop w:val="0"/>
          <w:marBottom w:val="0"/>
          <w:divBdr>
            <w:top w:val="none" w:sz="0" w:space="0" w:color="auto"/>
            <w:left w:val="none" w:sz="0" w:space="0" w:color="auto"/>
            <w:bottom w:val="none" w:sz="0" w:space="0" w:color="auto"/>
            <w:right w:val="none" w:sz="0" w:space="0" w:color="auto"/>
          </w:divBdr>
        </w:div>
        <w:div w:id="1959871939">
          <w:marLeft w:val="0"/>
          <w:marRight w:val="0"/>
          <w:marTop w:val="0"/>
          <w:marBottom w:val="0"/>
          <w:divBdr>
            <w:top w:val="none" w:sz="0" w:space="0" w:color="auto"/>
            <w:left w:val="none" w:sz="0" w:space="0" w:color="auto"/>
            <w:bottom w:val="none" w:sz="0" w:space="0" w:color="auto"/>
            <w:right w:val="none" w:sz="0" w:space="0" w:color="auto"/>
          </w:divBdr>
        </w:div>
      </w:divsChild>
    </w:div>
    <w:div w:id="1987121968">
      <w:bodyDiv w:val="1"/>
      <w:marLeft w:val="0"/>
      <w:marRight w:val="0"/>
      <w:marTop w:val="0"/>
      <w:marBottom w:val="0"/>
      <w:divBdr>
        <w:top w:val="none" w:sz="0" w:space="0" w:color="auto"/>
        <w:left w:val="none" w:sz="0" w:space="0" w:color="auto"/>
        <w:bottom w:val="none" w:sz="0" w:space="0" w:color="auto"/>
        <w:right w:val="none" w:sz="0" w:space="0" w:color="auto"/>
      </w:divBdr>
      <w:divsChild>
        <w:div w:id="1868594411">
          <w:marLeft w:val="0"/>
          <w:marRight w:val="0"/>
          <w:marTop w:val="0"/>
          <w:marBottom w:val="0"/>
          <w:divBdr>
            <w:top w:val="none" w:sz="0" w:space="0" w:color="auto"/>
            <w:left w:val="none" w:sz="0" w:space="0" w:color="auto"/>
            <w:bottom w:val="none" w:sz="0" w:space="0" w:color="auto"/>
            <w:right w:val="none" w:sz="0" w:space="0" w:color="auto"/>
          </w:divBdr>
        </w:div>
      </w:divsChild>
    </w:div>
    <w:div w:id="2017149724">
      <w:bodyDiv w:val="1"/>
      <w:marLeft w:val="0"/>
      <w:marRight w:val="0"/>
      <w:marTop w:val="0"/>
      <w:marBottom w:val="0"/>
      <w:divBdr>
        <w:top w:val="none" w:sz="0" w:space="0" w:color="auto"/>
        <w:left w:val="none" w:sz="0" w:space="0" w:color="auto"/>
        <w:bottom w:val="none" w:sz="0" w:space="0" w:color="auto"/>
        <w:right w:val="none" w:sz="0" w:space="0" w:color="auto"/>
      </w:divBdr>
      <w:divsChild>
        <w:div w:id="502547604">
          <w:marLeft w:val="0"/>
          <w:marRight w:val="0"/>
          <w:marTop w:val="0"/>
          <w:marBottom w:val="0"/>
          <w:divBdr>
            <w:top w:val="none" w:sz="0" w:space="0" w:color="auto"/>
            <w:left w:val="none" w:sz="0" w:space="0" w:color="auto"/>
            <w:bottom w:val="none" w:sz="0" w:space="0" w:color="auto"/>
            <w:right w:val="none" w:sz="0" w:space="0" w:color="auto"/>
          </w:divBdr>
        </w:div>
        <w:div w:id="2097745260">
          <w:marLeft w:val="0"/>
          <w:marRight w:val="0"/>
          <w:marTop w:val="0"/>
          <w:marBottom w:val="0"/>
          <w:divBdr>
            <w:top w:val="none" w:sz="0" w:space="0" w:color="auto"/>
            <w:left w:val="none" w:sz="0" w:space="0" w:color="auto"/>
            <w:bottom w:val="none" w:sz="0" w:space="0" w:color="auto"/>
            <w:right w:val="none" w:sz="0" w:space="0" w:color="auto"/>
          </w:divBdr>
          <w:divsChild>
            <w:div w:id="318847520">
              <w:marLeft w:val="0"/>
              <w:marRight w:val="0"/>
              <w:marTop w:val="0"/>
              <w:marBottom w:val="0"/>
              <w:divBdr>
                <w:top w:val="none" w:sz="0" w:space="0" w:color="auto"/>
                <w:left w:val="none" w:sz="0" w:space="0" w:color="auto"/>
                <w:bottom w:val="none" w:sz="0" w:space="0" w:color="auto"/>
                <w:right w:val="none" w:sz="0" w:space="0" w:color="auto"/>
              </w:divBdr>
              <w:divsChild>
                <w:div w:id="873037106">
                  <w:marLeft w:val="0"/>
                  <w:marRight w:val="0"/>
                  <w:marTop w:val="0"/>
                  <w:marBottom w:val="0"/>
                  <w:divBdr>
                    <w:top w:val="none" w:sz="0" w:space="0" w:color="auto"/>
                    <w:left w:val="none" w:sz="0" w:space="0" w:color="auto"/>
                    <w:bottom w:val="none" w:sz="0" w:space="0" w:color="auto"/>
                    <w:right w:val="none" w:sz="0" w:space="0" w:color="auto"/>
                  </w:divBdr>
                  <w:divsChild>
                    <w:div w:id="190144920">
                      <w:marLeft w:val="0"/>
                      <w:marRight w:val="0"/>
                      <w:marTop w:val="0"/>
                      <w:marBottom w:val="0"/>
                      <w:divBdr>
                        <w:top w:val="none" w:sz="0" w:space="0" w:color="auto"/>
                        <w:left w:val="none" w:sz="0" w:space="0" w:color="auto"/>
                        <w:bottom w:val="none" w:sz="0" w:space="0" w:color="auto"/>
                        <w:right w:val="none" w:sz="0" w:space="0" w:color="auto"/>
                      </w:divBdr>
                      <w:divsChild>
                        <w:div w:id="1985086056">
                          <w:marLeft w:val="0"/>
                          <w:marRight w:val="0"/>
                          <w:marTop w:val="0"/>
                          <w:marBottom w:val="0"/>
                          <w:divBdr>
                            <w:top w:val="none" w:sz="0" w:space="0" w:color="auto"/>
                            <w:left w:val="none" w:sz="0" w:space="0" w:color="auto"/>
                            <w:bottom w:val="none" w:sz="0" w:space="0" w:color="auto"/>
                            <w:right w:val="none" w:sz="0" w:space="0" w:color="auto"/>
                          </w:divBdr>
                        </w:div>
                        <w:div w:id="1524054121">
                          <w:marLeft w:val="0"/>
                          <w:marRight w:val="0"/>
                          <w:marTop w:val="0"/>
                          <w:marBottom w:val="0"/>
                          <w:divBdr>
                            <w:top w:val="none" w:sz="0" w:space="0" w:color="auto"/>
                            <w:left w:val="none" w:sz="0" w:space="0" w:color="auto"/>
                            <w:bottom w:val="none" w:sz="0" w:space="0" w:color="auto"/>
                            <w:right w:val="none" w:sz="0" w:space="0" w:color="auto"/>
                          </w:divBdr>
                        </w:div>
                        <w:div w:id="490483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8724771">
          <w:marLeft w:val="0"/>
          <w:marRight w:val="0"/>
          <w:marTop w:val="0"/>
          <w:marBottom w:val="0"/>
          <w:divBdr>
            <w:top w:val="none" w:sz="0" w:space="0" w:color="auto"/>
            <w:left w:val="none" w:sz="0" w:space="0" w:color="auto"/>
            <w:bottom w:val="none" w:sz="0" w:space="0" w:color="auto"/>
            <w:right w:val="none" w:sz="0" w:space="0" w:color="auto"/>
          </w:divBdr>
        </w:div>
        <w:div w:id="1652172512">
          <w:marLeft w:val="0"/>
          <w:marRight w:val="0"/>
          <w:marTop w:val="0"/>
          <w:marBottom w:val="0"/>
          <w:divBdr>
            <w:top w:val="none" w:sz="0" w:space="0" w:color="auto"/>
            <w:left w:val="none" w:sz="0" w:space="0" w:color="auto"/>
            <w:bottom w:val="none" w:sz="0" w:space="0" w:color="auto"/>
            <w:right w:val="none" w:sz="0" w:space="0" w:color="auto"/>
          </w:divBdr>
          <w:divsChild>
            <w:div w:id="901448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358614">
      <w:bodyDiv w:val="1"/>
      <w:marLeft w:val="0"/>
      <w:marRight w:val="0"/>
      <w:marTop w:val="0"/>
      <w:marBottom w:val="0"/>
      <w:divBdr>
        <w:top w:val="none" w:sz="0" w:space="0" w:color="auto"/>
        <w:left w:val="none" w:sz="0" w:space="0" w:color="auto"/>
        <w:bottom w:val="none" w:sz="0" w:space="0" w:color="auto"/>
        <w:right w:val="none" w:sz="0" w:space="0" w:color="auto"/>
      </w:divBdr>
    </w:div>
    <w:div w:id="2058972019">
      <w:bodyDiv w:val="1"/>
      <w:marLeft w:val="0"/>
      <w:marRight w:val="0"/>
      <w:marTop w:val="0"/>
      <w:marBottom w:val="0"/>
      <w:divBdr>
        <w:top w:val="none" w:sz="0" w:space="0" w:color="auto"/>
        <w:left w:val="none" w:sz="0" w:space="0" w:color="auto"/>
        <w:bottom w:val="none" w:sz="0" w:space="0" w:color="auto"/>
        <w:right w:val="none" w:sz="0" w:space="0" w:color="auto"/>
      </w:divBdr>
      <w:divsChild>
        <w:div w:id="671182956">
          <w:marLeft w:val="0"/>
          <w:marRight w:val="0"/>
          <w:marTop w:val="0"/>
          <w:marBottom w:val="0"/>
          <w:divBdr>
            <w:top w:val="none" w:sz="0" w:space="0" w:color="auto"/>
            <w:left w:val="none" w:sz="0" w:space="0" w:color="auto"/>
            <w:bottom w:val="none" w:sz="0" w:space="0" w:color="auto"/>
            <w:right w:val="none" w:sz="0" w:space="0" w:color="auto"/>
          </w:divBdr>
          <w:divsChild>
            <w:div w:id="287666405">
              <w:marLeft w:val="0"/>
              <w:marRight w:val="0"/>
              <w:marTop w:val="0"/>
              <w:marBottom w:val="0"/>
              <w:divBdr>
                <w:top w:val="none" w:sz="0" w:space="0" w:color="auto"/>
                <w:left w:val="none" w:sz="0" w:space="0" w:color="auto"/>
                <w:bottom w:val="none" w:sz="0" w:space="0" w:color="auto"/>
                <w:right w:val="none" w:sz="0" w:space="0" w:color="auto"/>
              </w:divBdr>
              <w:divsChild>
                <w:div w:id="2076929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4503964">
      <w:bodyDiv w:val="1"/>
      <w:marLeft w:val="0"/>
      <w:marRight w:val="0"/>
      <w:marTop w:val="0"/>
      <w:marBottom w:val="0"/>
      <w:divBdr>
        <w:top w:val="none" w:sz="0" w:space="0" w:color="auto"/>
        <w:left w:val="none" w:sz="0" w:space="0" w:color="auto"/>
        <w:bottom w:val="none" w:sz="0" w:space="0" w:color="auto"/>
        <w:right w:val="none" w:sz="0" w:space="0" w:color="auto"/>
      </w:divBdr>
    </w:div>
    <w:div w:id="2079206043">
      <w:bodyDiv w:val="1"/>
      <w:marLeft w:val="0"/>
      <w:marRight w:val="0"/>
      <w:marTop w:val="0"/>
      <w:marBottom w:val="0"/>
      <w:divBdr>
        <w:top w:val="none" w:sz="0" w:space="0" w:color="auto"/>
        <w:left w:val="none" w:sz="0" w:space="0" w:color="auto"/>
        <w:bottom w:val="none" w:sz="0" w:space="0" w:color="auto"/>
        <w:right w:val="none" w:sz="0" w:space="0" w:color="auto"/>
      </w:divBdr>
    </w:div>
    <w:div w:id="2092702724">
      <w:bodyDiv w:val="1"/>
      <w:marLeft w:val="0"/>
      <w:marRight w:val="0"/>
      <w:marTop w:val="0"/>
      <w:marBottom w:val="0"/>
      <w:divBdr>
        <w:top w:val="none" w:sz="0" w:space="0" w:color="auto"/>
        <w:left w:val="none" w:sz="0" w:space="0" w:color="auto"/>
        <w:bottom w:val="none" w:sz="0" w:space="0" w:color="auto"/>
        <w:right w:val="none" w:sz="0" w:space="0" w:color="auto"/>
      </w:divBdr>
      <w:divsChild>
        <w:div w:id="20710729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14128895">
      <w:bodyDiv w:val="1"/>
      <w:marLeft w:val="0"/>
      <w:marRight w:val="0"/>
      <w:marTop w:val="0"/>
      <w:marBottom w:val="0"/>
      <w:divBdr>
        <w:top w:val="none" w:sz="0" w:space="0" w:color="auto"/>
        <w:left w:val="none" w:sz="0" w:space="0" w:color="auto"/>
        <w:bottom w:val="none" w:sz="0" w:space="0" w:color="auto"/>
        <w:right w:val="none" w:sz="0" w:space="0" w:color="auto"/>
      </w:divBdr>
      <w:divsChild>
        <w:div w:id="8042039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27693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17" Type="http://schemas.openxmlformats.org/officeDocument/2006/relationships/hyperlink" Target="https://www.linode.com/docs/websites/lamp/lamp-server-on-ubuntu-14-04" TargetMode="External"/><Relationship Id="rId671" Type="http://schemas.openxmlformats.org/officeDocument/2006/relationships/hyperlink" Target="https://en.wikipedia.org/wiki/Antispam" TargetMode="External"/><Relationship Id="rId769" Type="http://schemas.openxmlformats.org/officeDocument/2006/relationships/hyperlink" Target="https://en.wikipedia.org/wiki/Kerio_Connect" TargetMode="External"/><Relationship Id="rId976" Type="http://schemas.openxmlformats.org/officeDocument/2006/relationships/hyperlink" Target="https://en.wikipedia.org/w/index.php?title=Claes_Wikstr%C3%B6m&amp;action=edit&amp;redlink=1" TargetMode="External"/><Relationship Id="rId1399" Type="http://schemas.openxmlformats.org/officeDocument/2006/relationships/image" Target="media/image270.jpeg"/><Relationship Id="rId21" Type="http://schemas.openxmlformats.org/officeDocument/2006/relationships/hyperlink" Target="http://ubuntuhandbook.org/index.php/2014/12/enable-telnet-ubuntu-14-04/" TargetMode="External"/><Relationship Id="rId324" Type="http://schemas.openxmlformats.org/officeDocument/2006/relationships/hyperlink" Target="https://en.wikipedia.org/wiki/GPL" TargetMode="External"/><Relationship Id="rId531" Type="http://schemas.openxmlformats.org/officeDocument/2006/relationships/hyperlink" Target="https://en.wikipedia.org/wiki/Spamtrap" TargetMode="External"/><Relationship Id="rId629" Type="http://schemas.openxmlformats.org/officeDocument/2006/relationships/hyperlink" Target="http://www.postfix.org/FILTER_README.html" TargetMode="External"/><Relationship Id="rId1161" Type="http://schemas.openxmlformats.org/officeDocument/2006/relationships/image" Target="media/image101.png"/><Relationship Id="rId1259" Type="http://schemas.openxmlformats.org/officeDocument/2006/relationships/image" Target="media/image147.jpeg"/><Relationship Id="rId1466" Type="http://schemas.openxmlformats.org/officeDocument/2006/relationships/image" Target="media/image329.jpeg"/><Relationship Id="rId170" Type="http://schemas.openxmlformats.org/officeDocument/2006/relationships/hyperlink" Target="http://tomcat.apache.org/" TargetMode="External"/><Relationship Id="rId836" Type="http://schemas.openxmlformats.org/officeDocument/2006/relationships/hyperlink" Target="https://en.wikipedia.org/wiki/Postfix_%28software%29" TargetMode="External"/><Relationship Id="rId1021" Type="http://schemas.openxmlformats.org/officeDocument/2006/relationships/hyperlink" Target="https://en.wikipedia.org/wiki/Comparison_of_web_server_software" TargetMode="External"/><Relationship Id="rId1119" Type="http://schemas.openxmlformats.org/officeDocument/2006/relationships/hyperlink" Target="https://en.wikipedia.org/wiki/Virtuoso_Universal_Server" TargetMode="External"/><Relationship Id="rId268" Type="http://schemas.openxmlformats.org/officeDocument/2006/relationships/hyperlink" Target="https://en.wikipedia.org/wiki/Microsoft_Windows" TargetMode="External"/><Relationship Id="rId475" Type="http://schemas.openxmlformats.org/officeDocument/2006/relationships/hyperlink" Target="https://en.wikipedia.org/wiki/Vpopmail" TargetMode="External"/><Relationship Id="rId682" Type="http://schemas.openxmlformats.org/officeDocument/2006/relationships/hyperlink" Target="https://en.wikipedia.org/wiki/List_of_mail_server_software" TargetMode="External"/><Relationship Id="rId903" Type="http://schemas.openxmlformats.org/officeDocument/2006/relationships/hyperlink" Target="https://en.wikipedia.org/w/index.php?title=The_bozotic_HTTP_server_%28web_server%29&amp;action=edit&amp;redlink=1" TargetMode="External"/><Relationship Id="rId1326" Type="http://schemas.openxmlformats.org/officeDocument/2006/relationships/image" Target="media/image206.jpeg"/><Relationship Id="rId32" Type="http://schemas.openxmlformats.org/officeDocument/2006/relationships/image" Target="media/image6.jpeg"/><Relationship Id="rId128" Type="http://schemas.openxmlformats.org/officeDocument/2006/relationships/image" Target="media/image64.png"/><Relationship Id="rId335" Type="http://schemas.openxmlformats.org/officeDocument/2006/relationships/hyperlink" Target="https://en.wikipedia.org/wiki/MIT_License" TargetMode="External"/><Relationship Id="rId542" Type="http://schemas.openxmlformats.org/officeDocument/2006/relationships/hyperlink" Target="https://en.wikipedia.org/wiki/Apache_James" TargetMode="External"/><Relationship Id="rId987" Type="http://schemas.openxmlformats.org/officeDocument/2006/relationships/hyperlink" Target="https://en.wikipedia.org/wiki/Shared_web_hosting_service" TargetMode="External"/><Relationship Id="rId1172" Type="http://schemas.openxmlformats.org/officeDocument/2006/relationships/hyperlink" Target="http://www.tecmint.com/wp-content/uploads/2014/12/Configure-Server-Settings.png" TargetMode="External"/><Relationship Id="rId181" Type="http://schemas.openxmlformats.org/officeDocument/2006/relationships/hyperlink" Target="http://www.tutorialspoint.com/php/index.htm" TargetMode="External"/><Relationship Id="rId402" Type="http://schemas.openxmlformats.org/officeDocument/2006/relationships/hyperlink" Target="https://en.wikipedia.org/wiki/Dovecot_%28software%29" TargetMode="External"/><Relationship Id="rId847" Type="http://schemas.openxmlformats.org/officeDocument/2006/relationships/hyperlink" Target="https://en.wikipedia.org/wiki/CommuniGate_Pro" TargetMode="External"/><Relationship Id="rId1032" Type="http://schemas.openxmlformats.org/officeDocument/2006/relationships/hyperlink" Target="https://en.wikipedia.org/wiki/Comparison_of_web_server_software" TargetMode="External"/><Relationship Id="rId1477" Type="http://schemas.openxmlformats.org/officeDocument/2006/relationships/image" Target="media/image338.jpeg"/><Relationship Id="rId279" Type="http://schemas.openxmlformats.org/officeDocument/2006/relationships/hyperlink" Target="https://en.wikipedia.org/wiki/Network_News_Transfer_Protocol" TargetMode="External"/><Relationship Id="rId486" Type="http://schemas.openxmlformats.org/officeDocument/2006/relationships/hyperlink" Target="https://en.wikipedia.org/wiki/REST" TargetMode="External"/><Relationship Id="rId693" Type="http://schemas.openxmlformats.org/officeDocument/2006/relationships/hyperlink" Target="https://en.wikipedia.org/wiki/Simple_Mail_Transfer_Protocol" TargetMode="External"/><Relationship Id="rId707" Type="http://schemas.openxmlformats.org/officeDocument/2006/relationships/hyperlink" Target="https://en.wikipedia.org/wiki/Gammadyne_Mailer" TargetMode="External"/><Relationship Id="rId914" Type="http://schemas.openxmlformats.org/officeDocument/2006/relationships/hyperlink" Target="https://en.wikipedia.org/wiki/Oracle_Corporation" TargetMode="External"/><Relationship Id="rId1337" Type="http://schemas.openxmlformats.org/officeDocument/2006/relationships/hyperlink" Target="http://computernetworkingnotes.com/network-administrations/samba-server/print.html" TargetMode="External"/><Relationship Id="rId43" Type="http://schemas.openxmlformats.org/officeDocument/2006/relationships/hyperlink" Target="http://computernetworkingnotes.com/network-administrations/telnet-server/print.html" TargetMode="External"/><Relationship Id="rId139" Type="http://schemas.openxmlformats.org/officeDocument/2006/relationships/hyperlink" Target="https://www.digitalocean.com/community/articles/how-to-install-wordpress-on-ubuntu-12-04" TargetMode="External"/><Relationship Id="rId346" Type="http://schemas.openxmlformats.org/officeDocument/2006/relationships/hyperlink" Target="https://en.wikipedia.org/wiki/Proprietary_software" TargetMode="External"/><Relationship Id="rId553" Type="http://schemas.openxmlformats.org/officeDocument/2006/relationships/hyperlink" Target="https://en.wikipedia.org/wiki/CYREN" TargetMode="External"/><Relationship Id="rId760" Type="http://schemas.openxmlformats.org/officeDocument/2006/relationships/hyperlink" Target="https://en.wikipedia.org/wiki/Courier_Mail_Server" TargetMode="External"/><Relationship Id="rId998" Type="http://schemas.openxmlformats.org/officeDocument/2006/relationships/hyperlink" Target="https://en.wikipedia.org/wiki/HTTP/2" TargetMode="External"/><Relationship Id="rId1183" Type="http://schemas.openxmlformats.org/officeDocument/2006/relationships/image" Target="media/image112.png"/><Relationship Id="rId1390" Type="http://schemas.openxmlformats.org/officeDocument/2006/relationships/image" Target="media/image261.jpeg"/><Relationship Id="rId1404" Type="http://schemas.openxmlformats.org/officeDocument/2006/relationships/image" Target="media/image273.jpeg"/><Relationship Id="rId192" Type="http://schemas.openxmlformats.org/officeDocument/2006/relationships/hyperlink" Target="http://adwords.google.com" TargetMode="External"/><Relationship Id="rId206" Type="http://schemas.openxmlformats.org/officeDocument/2006/relationships/hyperlink" Target="http://www.tutorialspoint.com/images/clipart/flow/flow2.gif" TargetMode="External"/><Relationship Id="rId413" Type="http://schemas.openxmlformats.org/officeDocument/2006/relationships/hyperlink" Target="https://en.wikipedia.org/wiki/UW_IMAP" TargetMode="External"/><Relationship Id="rId858" Type="http://schemas.openxmlformats.org/officeDocument/2006/relationships/hyperlink" Target="https://en.wikipedia.org/wiki/Abandonware" TargetMode="External"/><Relationship Id="rId1043" Type="http://schemas.openxmlformats.org/officeDocument/2006/relationships/hyperlink" Target="https://en.wikipedia.org/wiki/Jetty_%28web_server%29" TargetMode="External"/><Relationship Id="rId1488" Type="http://schemas.openxmlformats.org/officeDocument/2006/relationships/hyperlink" Target="http://computernetworkingnotes.com/network-administrations/network-installation-apache/print.html" TargetMode="External"/><Relationship Id="rId497" Type="http://schemas.openxmlformats.org/officeDocument/2006/relationships/hyperlink" Target="https://en.wikipedia.org/wiki/Pluggable_Authentication_Modules" TargetMode="External"/><Relationship Id="rId620" Type="http://schemas.openxmlformats.org/officeDocument/2006/relationships/hyperlink" Target="https://en.wikipedia.org/wiki/Message_Systems" TargetMode="External"/><Relationship Id="rId718" Type="http://schemas.openxmlformats.org/officeDocument/2006/relationships/hyperlink" Target="https://en.wikipedia.org/wiki/Mailtraq" TargetMode="External"/><Relationship Id="rId925" Type="http://schemas.openxmlformats.org/officeDocument/2006/relationships/hyperlink" Target="https://en.wikipedia.org/wiki/Microsoft" TargetMode="External"/><Relationship Id="rId1250" Type="http://schemas.openxmlformats.org/officeDocument/2006/relationships/image" Target="media/image140.jpeg"/><Relationship Id="rId1348" Type="http://schemas.openxmlformats.org/officeDocument/2006/relationships/image" Target="media/image225.jpeg"/><Relationship Id="rId357" Type="http://schemas.openxmlformats.org/officeDocument/2006/relationships/hyperlink" Target="https://en.wikipedia.org/wiki/Mailtraq" TargetMode="External"/><Relationship Id="rId1110" Type="http://schemas.openxmlformats.org/officeDocument/2006/relationships/hyperlink" Target="https://en.wikipedia.org/wiki/Jexus" TargetMode="External"/><Relationship Id="rId1194" Type="http://schemas.openxmlformats.org/officeDocument/2006/relationships/hyperlink" Target="https://www.linode.com/docs/assets/1234-mysql_setroot1.png" TargetMode="External"/><Relationship Id="rId1208" Type="http://schemas.openxmlformats.org/officeDocument/2006/relationships/hyperlink" Target="https://www.howtoforge.com/tutorial/ubuntu-14-04-zimbra-server/" TargetMode="External"/><Relationship Id="rId1415" Type="http://schemas.openxmlformats.org/officeDocument/2006/relationships/image" Target="media/image284.jpeg"/><Relationship Id="rId54" Type="http://schemas.openxmlformats.org/officeDocument/2006/relationships/image" Target="media/image21.jpeg"/><Relationship Id="rId217" Type="http://schemas.openxmlformats.org/officeDocument/2006/relationships/image" Target="media/image79.jpeg"/><Relationship Id="rId564" Type="http://schemas.openxmlformats.org/officeDocument/2006/relationships/hyperlink" Target="https://en.wikipedia.org/wiki/Cloudmark" TargetMode="External"/><Relationship Id="rId771" Type="http://schemas.openxmlformats.org/officeDocument/2006/relationships/hyperlink" Target="https://en.wikipedia.org/wiki/Mailtraq" TargetMode="External"/><Relationship Id="rId869" Type="http://schemas.openxmlformats.org/officeDocument/2006/relationships/hyperlink" Target="https://en.wikipedia.org/wiki/Unicode_and_email" TargetMode="External"/><Relationship Id="rId1499" Type="http://schemas.openxmlformats.org/officeDocument/2006/relationships/image" Target="media/image356.jpeg"/><Relationship Id="rId424" Type="http://schemas.openxmlformats.org/officeDocument/2006/relationships/hyperlink" Target="https://en.wikipedia.org/wiki/Comparison_of_mail_servers" TargetMode="External"/><Relationship Id="rId631" Type="http://schemas.openxmlformats.org/officeDocument/2006/relationships/hyperlink" Target="https://en.wikipedia.org/wiki/Sendmail" TargetMode="External"/><Relationship Id="rId729" Type="http://schemas.openxmlformats.org/officeDocument/2006/relationships/hyperlink" Target="https://en.wikipedia.org/wiki/Openwave_Systems" TargetMode="External"/><Relationship Id="rId1054" Type="http://schemas.openxmlformats.org/officeDocument/2006/relationships/hyperlink" Target="https://en.wikipedia.org/wiki/NaviServer" TargetMode="External"/><Relationship Id="rId1261" Type="http://schemas.openxmlformats.org/officeDocument/2006/relationships/image" Target="media/image149.jpeg"/><Relationship Id="rId1359" Type="http://schemas.openxmlformats.org/officeDocument/2006/relationships/image" Target="media/image234.jpeg"/><Relationship Id="rId270" Type="http://schemas.openxmlformats.org/officeDocument/2006/relationships/hyperlink" Target="https://en.wikipedia.org/wiki/SMTP" TargetMode="External"/><Relationship Id="rId936" Type="http://schemas.openxmlformats.org/officeDocument/2006/relationships/hyperlink" Target="https://en.wikipedia.org/wiki/Monkey_HTTP_Server" TargetMode="External"/><Relationship Id="rId1121" Type="http://schemas.openxmlformats.org/officeDocument/2006/relationships/hyperlink" Target="https://en.wikipedia.org/wiki/Oracle_iPlanet_Web_Server" TargetMode="External"/><Relationship Id="rId1219" Type="http://schemas.openxmlformats.org/officeDocument/2006/relationships/image" Target="media/image118.png"/><Relationship Id="rId65" Type="http://schemas.openxmlformats.org/officeDocument/2006/relationships/hyperlink" Target="http://www.htpcbeginner.com/create-shortcut-to-commands-using-bashaliases-in-ubuntu/" TargetMode="External"/><Relationship Id="rId130" Type="http://schemas.openxmlformats.org/officeDocument/2006/relationships/hyperlink" Target="https://www.digitalocean.com/community/tags/apache?type=tutorials" TargetMode="External"/><Relationship Id="rId368" Type="http://schemas.openxmlformats.org/officeDocument/2006/relationships/hyperlink" Target="https://en.wikipedia.org/wiki/Proprietary_software" TargetMode="External"/><Relationship Id="rId575" Type="http://schemas.openxmlformats.org/officeDocument/2006/relationships/hyperlink" Target="https://en.wikipedia.org/wiki/Exim" TargetMode="External"/><Relationship Id="rId782" Type="http://schemas.openxmlformats.org/officeDocument/2006/relationships/hyperlink" Target="https://en.wikipedia.org/wiki/WinGate_%28computing%29" TargetMode="External"/><Relationship Id="rId1426" Type="http://schemas.openxmlformats.org/officeDocument/2006/relationships/image" Target="media/image293.jpeg"/><Relationship Id="rId228" Type="http://schemas.openxmlformats.org/officeDocument/2006/relationships/hyperlink" Target="http://www.tutorialspoint.com/images/clipart/flow/flow13.gif" TargetMode="External"/><Relationship Id="rId435" Type="http://schemas.openxmlformats.org/officeDocument/2006/relationships/hyperlink" Target="https://en.wikipedia.org/wiki/POP_before_SMTP" TargetMode="External"/><Relationship Id="rId642" Type="http://schemas.openxmlformats.org/officeDocument/2006/relationships/hyperlink" Target="https://en.wikipedia.org/w/index.php?title=Xeams&amp;action=edit&amp;redlink=1" TargetMode="External"/><Relationship Id="rId1065" Type="http://schemas.openxmlformats.org/officeDocument/2006/relationships/hyperlink" Target="https://en.wikipedia.org/wiki/Comparison_of_web_server_software" TargetMode="External"/><Relationship Id="rId1272" Type="http://schemas.openxmlformats.org/officeDocument/2006/relationships/image" Target="media/image158.jpeg"/><Relationship Id="rId281" Type="http://schemas.openxmlformats.org/officeDocument/2006/relationships/hyperlink" Target="https://en.wikipedia.org/wiki/Webmail" TargetMode="External"/><Relationship Id="rId502" Type="http://schemas.openxmlformats.org/officeDocument/2006/relationships/hyperlink" Target="https://en.wikipedia.org/wiki/Mercury_Mail_Transport_System" TargetMode="External"/><Relationship Id="rId947" Type="http://schemas.openxmlformats.org/officeDocument/2006/relationships/hyperlink" Target="https://en.wikipedia.org/wiki/OpenLiteSpeed" TargetMode="External"/><Relationship Id="rId1132" Type="http://schemas.openxmlformats.org/officeDocument/2006/relationships/hyperlink" Target="https://www.digitalocean.com/community/tags/email?type=tutorials" TargetMode="External"/><Relationship Id="rId76" Type="http://schemas.openxmlformats.org/officeDocument/2006/relationships/image" Target="media/image28.png"/><Relationship Id="rId141" Type="http://schemas.openxmlformats.org/officeDocument/2006/relationships/hyperlink" Target="https://www.digitalocean.com/community/articles/how-to-create-a-ssl-certificate-on-apache-for-ubuntu-12-04" TargetMode="External"/><Relationship Id="rId379" Type="http://schemas.openxmlformats.org/officeDocument/2006/relationships/hyperlink" Target="https://en.wikipedia.org/wiki/Proprietary_software" TargetMode="External"/><Relationship Id="rId586" Type="http://schemas.openxmlformats.org/officeDocument/2006/relationships/hyperlink" Target="https://en.wikipedia.org/wiki/Clam_AntiVirus" TargetMode="External"/><Relationship Id="rId793" Type="http://schemas.openxmlformats.org/officeDocument/2006/relationships/hyperlink" Target="https://en.wikipedia.org/wiki/Gordano_Messaging_Suite" TargetMode="External"/><Relationship Id="rId807" Type="http://schemas.openxmlformats.org/officeDocument/2006/relationships/hyperlink" Target="https://en.wikipedia.org/wiki/SurfControl" TargetMode="External"/><Relationship Id="rId1437" Type="http://schemas.openxmlformats.org/officeDocument/2006/relationships/hyperlink" Target="http://computernetworkingnotes.com/network-administrations/sendmail-server/print.html" TargetMode="External"/><Relationship Id="rId7" Type="http://schemas.openxmlformats.org/officeDocument/2006/relationships/hyperlink" Target="https://www.digitalocean.com/community/tags/ubuntu?type=tutorials" TargetMode="External"/><Relationship Id="rId239" Type="http://schemas.openxmlformats.org/officeDocument/2006/relationships/image" Target="media/image90.jpeg"/><Relationship Id="rId446" Type="http://schemas.openxmlformats.org/officeDocument/2006/relationships/hyperlink" Target="http://www.courier-mta.org/authlib/" TargetMode="External"/><Relationship Id="rId653" Type="http://schemas.openxmlformats.org/officeDocument/2006/relationships/hyperlink" Target="https://en.wikipedia.org/wiki/Comparison_of_mail_servers" TargetMode="External"/><Relationship Id="rId1076" Type="http://schemas.openxmlformats.org/officeDocument/2006/relationships/hyperlink" Target="https://en.wikipedia.org/wiki/OpenSSL" TargetMode="External"/><Relationship Id="rId1283" Type="http://schemas.openxmlformats.org/officeDocument/2006/relationships/image" Target="media/image167.jpeg"/><Relationship Id="rId1490" Type="http://schemas.openxmlformats.org/officeDocument/2006/relationships/image" Target="media/image349.jpeg"/><Relationship Id="rId1504" Type="http://schemas.openxmlformats.org/officeDocument/2006/relationships/theme" Target="theme/theme1.xml"/><Relationship Id="rId292" Type="http://schemas.openxmlformats.org/officeDocument/2006/relationships/hyperlink" Target="https://en.wikipedia.org/wiki/Proprietary_software" TargetMode="External"/><Relationship Id="rId306" Type="http://schemas.openxmlformats.org/officeDocument/2006/relationships/hyperlink" Target="https://en.wikipedia.org/wiki/Dovecot_%28software%29" TargetMode="External"/><Relationship Id="rId860" Type="http://schemas.openxmlformats.org/officeDocument/2006/relationships/hyperlink" Target="https://en.wikipedia.org/wiki/Hula_%28software%29" TargetMode="External"/><Relationship Id="rId958" Type="http://schemas.openxmlformats.org/officeDocument/2006/relationships/hyperlink" Target="https://en.wikipedia.org/wiki/Resin_Server" TargetMode="External"/><Relationship Id="rId1143" Type="http://schemas.openxmlformats.org/officeDocument/2006/relationships/control" Target="activeX/activeX1.xml"/><Relationship Id="rId87" Type="http://schemas.openxmlformats.org/officeDocument/2006/relationships/image" Target="media/image34.jpeg"/><Relationship Id="rId513" Type="http://schemas.openxmlformats.org/officeDocument/2006/relationships/hyperlink" Target="https://en.wikipedia.org/wiki/Qmail" TargetMode="External"/><Relationship Id="rId597" Type="http://schemas.openxmlformats.org/officeDocument/2006/relationships/hyperlink" Target="https://en.wikipedia.org/wiki/IBM" TargetMode="External"/><Relationship Id="rId720" Type="http://schemas.openxmlformats.org/officeDocument/2006/relationships/hyperlink" Target="https://en.wikipedia.org/wiki/Mercury_Mail_Transport_System" TargetMode="External"/><Relationship Id="rId818" Type="http://schemas.openxmlformats.org/officeDocument/2006/relationships/hyperlink" Target="https://en.wikipedia.org/wiki/O%27Reilly_Media" TargetMode="External"/><Relationship Id="rId1350" Type="http://schemas.openxmlformats.org/officeDocument/2006/relationships/image" Target="media/image227.jpeg"/><Relationship Id="rId1448" Type="http://schemas.openxmlformats.org/officeDocument/2006/relationships/image" Target="media/image313.jpeg"/><Relationship Id="rId152" Type="http://schemas.openxmlformats.org/officeDocument/2006/relationships/hyperlink" Target="http://www.linuxplanet.com/linuxplanet/print/7239" TargetMode="External"/><Relationship Id="rId457" Type="http://schemas.openxmlformats.org/officeDocument/2006/relationships/hyperlink" Target="https://en.wikipedia.org/wiki/PostgreSQL" TargetMode="External"/><Relationship Id="rId1003" Type="http://schemas.openxmlformats.org/officeDocument/2006/relationships/hyperlink" Target="https://en.wikipedia.org/wiki/Comparison_of_web_server_software" TargetMode="External"/><Relationship Id="rId1087" Type="http://schemas.openxmlformats.org/officeDocument/2006/relationships/hyperlink" Target="https://en.wikipedia.org/wiki/Apache_HTTP_Server" TargetMode="External"/><Relationship Id="rId1210" Type="http://schemas.openxmlformats.org/officeDocument/2006/relationships/hyperlink" Target="https://www.howtoforge.com/tutorial/ubuntu-14-04-zimbra-server/" TargetMode="External"/><Relationship Id="rId1294" Type="http://schemas.openxmlformats.org/officeDocument/2006/relationships/image" Target="media/image178.jpeg"/><Relationship Id="rId1308" Type="http://schemas.openxmlformats.org/officeDocument/2006/relationships/image" Target="media/image190.jpeg"/><Relationship Id="rId664" Type="http://schemas.openxmlformats.org/officeDocument/2006/relationships/hyperlink" Target="https://en.wikipedia.org/wiki/Sender_Policy_Framework" TargetMode="External"/><Relationship Id="rId871" Type="http://schemas.openxmlformats.org/officeDocument/2006/relationships/hyperlink" Target="https://en.wikipedia.org/wiki/Comparison_of_mail_servers" TargetMode="External"/><Relationship Id="rId969" Type="http://schemas.openxmlformats.org/officeDocument/2006/relationships/hyperlink" Target="https://en.wikipedia.org/wiki/GNU_Affero_General_Public_License" TargetMode="External"/><Relationship Id="rId14" Type="http://schemas.openxmlformats.org/officeDocument/2006/relationships/hyperlink" Target="http://cdn.krizna.com/wp-content/uploads/2014/05/setup-FTP-server-ubuntu-14-04.png" TargetMode="External"/><Relationship Id="rId317" Type="http://schemas.openxmlformats.org/officeDocument/2006/relationships/hyperlink" Target="https://en.wikipedia.org/wiki/Exim" TargetMode="External"/><Relationship Id="rId524" Type="http://schemas.openxmlformats.org/officeDocument/2006/relationships/hyperlink" Target="https://en.wikipedia.org/wiki/POP_before_SMTP" TargetMode="External"/><Relationship Id="rId731" Type="http://schemas.openxmlformats.org/officeDocument/2006/relationships/hyperlink" Target="https://en.wikipedia.org/wiki/Oracle_Beehive" TargetMode="External"/><Relationship Id="rId1154" Type="http://schemas.openxmlformats.org/officeDocument/2006/relationships/hyperlink" Target="http://www.tecmint.com/wp-content/uploads/2014/12/Install-Apache-and-PHP.png" TargetMode="External"/><Relationship Id="rId1361" Type="http://schemas.openxmlformats.org/officeDocument/2006/relationships/image" Target="media/image236.jpeg"/><Relationship Id="rId1459" Type="http://schemas.openxmlformats.org/officeDocument/2006/relationships/image" Target="media/image322.jpeg"/><Relationship Id="rId98" Type="http://schemas.openxmlformats.org/officeDocument/2006/relationships/image" Target="media/image45.jpeg"/><Relationship Id="rId163" Type="http://schemas.openxmlformats.org/officeDocument/2006/relationships/hyperlink" Target="http://www.linuxplanet.com/linuxplanet/print/7239" TargetMode="External"/><Relationship Id="rId370" Type="http://schemas.openxmlformats.org/officeDocument/2006/relationships/hyperlink" Target="https://en.wikipedia.org/wiki/Proprietary_software" TargetMode="External"/><Relationship Id="rId829" Type="http://schemas.openxmlformats.org/officeDocument/2006/relationships/hyperlink" Target="https://en.wikipedia.org/wiki/Courier_Mail_Server" TargetMode="External"/><Relationship Id="rId1014" Type="http://schemas.openxmlformats.org/officeDocument/2006/relationships/hyperlink" Target="https://en.wikipedia.org/wiki/Apache_Tomcat" TargetMode="External"/><Relationship Id="rId1221" Type="http://schemas.openxmlformats.org/officeDocument/2006/relationships/image" Target="media/image119.png"/><Relationship Id="rId230" Type="http://schemas.openxmlformats.org/officeDocument/2006/relationships/hyperlink" Target="http://www.tutorialspoint.com/images/clipart/flow/flow14.gif" TargetMode="External"/><Relationship Id="rId468" Type="http://schemas.openxmlformats.org/officeDocument/2006/relationships/hyperlink" Target="https://en.wikipedia.org/wiki/Pluggable_Authentication_Modules" TargetMode="External"/><Relationship Id="rId675" Type="http://schemas.openxmlformats.org/officeDocument/2006/relationships/hyperlink" Target="https://en.wikipedia.org/wiki/E-mail" TargetMode="External"/><Relationship Id="rId882" Type="http://schemas.openxmlformats.org/officeDocument/2006/relationships/hyperlink" Target="https://en.wikipedia.org/wiki/Julia_%28programming_language%29" TargetMode="External"/><Relationship Id="rId1098" Type="http://schemas.openxmlformats.org/officeDocument/2006/relationships/hyperlink" Target="https://en.wikipedia.org/w/index.php?title=Darkhttpd&amp;action=edit&amp;redlink=1" TargetMode="External"/><Relationship Id="rId1319" Type="http://schemas.openxmlformats.org/officeDocument/2006/relationships/image" Target="media/image199.jpeg"/><Relationship Id="rId25" Type="http://schemas.openxmlformats.org/officeDocument/2006/relationships/hyperlink" Target="http://ubuntuhandbook.org/wp-content/uploads/2014/12/telnet-login.jpg" TargetMode="External"/><Relationship Id="rId328" Type="http://schemas.openxmlformats.org/officeDocument/2006/relationships/hyperlink" Target="https://en.wikipedia.org/wiki/Gordano_Messaging_Suite" TargetMode="External"/><Relationship Id="rId535" Type="http://schemas.openxmlformats.org/officeDocument/2006/relationships/hyperlink" Target="https://en.wikipedia.org/wiki/DMARC" TargetMode="External"/><Relationship Id="rId742" Type="http://schemas.openxmlformats.org/officeDocument/2006/relationships/hyperlink" Target="https://en.wikipedia.org/wiki/Sun_Java_System" TargetMode="External"/><Relationship Id="rId1165" Type="http://schemas.openxmlformats.org/officeDocument/2006/relationships/image" Target="media/image103.png"/><Relationship Id="rId1372" Type="http://schemas.openxmlformats.org/officeDocument/2006/relationships/image" Target="media/image245.jpeg"/><Relationship Id="rId174" Type="http://schemas.openxmlformats.org/officeDocument/2006/relationships/image" Target="media/image70.jpeg"/><Relationship Id="rId381" Type="http://schemas.openxmlformats.org/officeDocument/2006/relationships/hyperlink" Target="https://en.wikipedia.org/wiki/Dovecot_%28software%29" TargetMode="External"/><Relationship Id="rId602" Type="http://schemas.openxmlformats.org/officeDocument/2006/relationships/hyperlink" Target="https://en.wikipedia.org/wiki/Ipswitch_IMail_Server" TargetMode="External"/><Relationship Id="rId1025" Type="http://schemas.openxmlformats.org/officeDocument/2006/relationships/hyperlink" Target="https://en.wikipedia.org/wiki/Comparison_of_web_server_software" TargetMode="External"/><Relationship Id="rId1232" Type="http://schemas.openxmlformats.org/officeDocument/2006/relationships/hyperlink" Target="http://computernetworkingnotes.com/network-administrations/linux-as-router.html" TargetMode="External"/><Relationship Id="rId241" Type="http://schemas.openxmlformats.org/officeDocument/2006/relationships/image" Target="media/image91.jpeg"/><Relationship Id="rId479" Type="http://schemas.openxmlformats.org/officeDocument/2006/relationships/hyperlink" Target="https://en.wikipedia.org/wiki/Exim" TargetMode="External"/><Relationship Id="rId686" Type="http://schemas.openxmlformats.org/officeDocument/2006/relationships/hyperlink" Target="https://en.wikipedia.org/wiki/Microsoft_Exchange_Server" TargetMode="External"/><Relationship Id="rId893" Type="http://schemas.openxmlformats.org/officeDocument/2006/relationships/hyperlink" Target="https://en.wikipedia.org/wiki/Mozilla_Public_License" TargetMode="External"/><Relationship Id="rId907" Type="http://schemas.openxmlformats.org/officeDocument/2006/relationships/hyperlink" Target="https://en.wikipedia.org/wiki/Caudium_%28web_server%29" TargetMode="External"/><Relationship Id="rId36" Type="http://schemas.openxmlformats.org/officeDocument/2006/relationships/image" Target="media/image8.jpeg"/><Relationship Id="rId339" Type="http://schemas.openxmlformats.org/officeDocument/2006/relationships/hyperlink" Target="https://en.wikipedia.org/wiki/GNU_AGPL" TargetMode="External"/><Relationship Id="rId546" Type="http://schemas.openxmlformats.org/officeDocument/2006/relationships/hyperlink" Target="https://en.wikipedia.org/wiki/SpamAssassin" TargetMode="External"/><Relationship Id="rId753" Type="http://schemas.openxmlformats.org/officeDocument/2006/relationships/hyperlink" Target="https://en.wikipedia.org/wiki/Internet_Message_Access_Protocol" TargetMode="External"/><Relationship Id="rId1176" Type="http://schemas.openxmlformats.org/officeDocument/2006/relationships/hyperlink" Target="http://www.tecmint.com/wp-content/uploads/2014/12/Configure-General-Options.png" TargetMode="External"/><Relationship Id="rId1383" Type="http://schemas.openxmlformats.org/officeDocument/2006/relationships/image" Target="media/image256.jpeg"/><Relationship Id="rId101" Type="http://schemas.openxmlformats.org/officeDocument/2006/relationships/image" Target="media/image48.jpeg"/><Relationship Id="rId185" Type="http://schemas.openxmlformats.org/officeDocument/2006/relationships/hyperlink" Target="http://www.tutorialspoint.com/web_developers_guide/web_hosting_concepts.htm" TargetMode="External"/><Relationship Id="rId406" Type="http://schemas.openxmlformats.org/officeDocument/2006/relationships/hyperlink" Target="http://ftp.sunet.se/pub/unix/mail/sendmail/LICENSE" TargetMode="External"/><Relationship Id="rId960" Type="http://schemas.openxmlformats.org/officeDocument/2006/relationships/hyperlink" Target="https://en.wikipedia.org/wiki/GNU_General_Public_License" TargetMode="External"/><Relationship Id="rId1036" Type="http://schemas.openxmlformats.org/officeDocument/2006/relationships/hyperlink" Target="https://en.wikipedia.org/wiki/Hiawatha_webserver" TargetMode="External"/><Relationship Id="rId1243" Type="http://schemas.openxmlformats.org/officeDocument/2006/relationships/image" Target="media/image133.jpeg"/><Relationship Id="rId392" Type="http://schemas.openxmlformats.org/officeDocument/2006/relationships/hyperlink" Target="https://en.wikipedia.org/wiki/UW_IMAP" TargetMode="External"/><Relationship Id="rId613" Type="http://schemas.openxmlformats.org/officeDocument/2006/relationships/hyperlink" Target="https://en.wikipedia.org/w/index.php?title=MagicMail&amp;action=edit&amp;redlink=1" TargetMode="External"/><Relationship Id="rId697" Type="http://schemas.openxmlformats.org/officeDocument/2006/relationships/hyperlink" Target="https://en.wikipedia.org/wiki/Axigen" TargetMode="External"/><Relationship Id="rId820" Type="http://schemas.openxmlformats.org/officeDocument/2006/relationships/hyperlink" Target="http://shearer.org/MTA_Comparison" TargetMode="External"/><Relationship Id="rId918" Type="http://schemas.openxmlformats.org/officeDocument/2006/relationships/hyperlink" Target="https://en.wikipedia.org/wiki/Hiawatha_%28web_server%29" TargetMode="External"/><Relationship Id="rId1450" Type="http://schemas.openxmlformats.org/officeDocument/2006/relationships/hyperlink" Target="http://computernetworkingnotes.com/network-administrations/yum-server.html" TargetMode="External"/><Relationship Id="rId252" Type="http://schemas.openxmlformats.org/officeDocument/2006/relationships/hyperlink" Target="https://en.wikipedia.org/wiki/Unix_philosophy" TargetMode="External"/><Relationship Id="rId1103" Type="http://schemas.openxmlformats.org/officeDocument/2006/relationships/hyperlink" Target="https://en.wikipedia.org/wiki/Comparison_of_web_server_software" TargetMode="External"/><Relationship Id="rId1187" Type="http://schemas.openxmlformats.org/officeDocument/2006/relationships/hyperlink" Target="https://www.linode.com/docs/" TargetMode="External"/><Relationship Id="rId1310" Type="http://schemas.openxmlformats.org/officeDocument/2006/relationships/image" Target="media/image192.jpeg"/><Relationship Id="rId1408" Type="http://schemas.openxmlformats.org/officeDocument/2006/relationships/image" Target="media/image277.jpeg"/><Relationship Id="rId47" Type="http://schemas.openxmlformats.org/officeDocument/2006/relationships/image" Target="media/image14.jpeg"/><Relationship Id="rId112" Type="http://schemas.openxmlformats.org/officeDocument/2006/relationships/image" Target="media/image59.jpeg"/><Relationship Id="rId557" Type="http://schemas.openxmlformats.org/officeDocument/2006/relationships/hyperlink" Target="https://en.wikipedia.org/wiki/SpamAssassin" TargetMode="External"/><Relationship Id="rId764" Type="http://schemas.openxmlformats.org/officeDocument/2006/relationships/hyperlink" Target="https://en.wikipedia.org/wiki/FirstClass" TargetMode="External"/><Relationship Id="rId971" Type="http://schemas.openxmlformats.org/officeDocument/2006/relationships/hyperlink" Target="https://en.wikipedia.org/wiki/Ruby_License" TargetMode="External"/><Relationship Id="rId1394" Type="http://schemas.openxmlformats.org/officeDocument/2006/relationships/image" Target="media/image265.jpeg"/><Relationship Id="rId196" Type="http://schemas.openxmlformats.org/officeDocument/2006/relationships/hyperlink" Target="http://validator.w3.org/" TargetMode="External"/><Relationship Id="rId417" Type="http://schemas.openxmlformats.org/officeDocument/2006/relationships/hyperlink" Target="https://en.wikipedia.org/wiki/WinGate_%28computing%29" TargetMode="External"/><Relationship Id="rId624" Type="http://schemas.openxmlformats.org/officeDocument/2006/relationships/hyperlink" Target="https://en.wikipedia.org/wiki/Oracle_Communications_Messaging_Server" TargetMode="External"/><Relationship Id="rId831" Type="http://schemas.openxmlformats.org/officeDocument/2006/relationships/hyperlink" Target="https://en.wikipedia.org/wiki/Dovecot_%28software%29" TargetMode="External"/><Relationship Id="rId1047" Type="http://schemas.openxmlformats.org/officeDocument/2006/relationships/hyperlink" Target="https://en.wikipedia.org/wiki/Comparison_of_web_server_software" TargetMode="External"/><Relationship Id="rId1254" Type="http://schemas.openxmlformats.org/officeDocument/2006/relationships/image" Target="media/image142.jpeg"/><Relationship Id="rId1461" Type="http://schemas.openxmlformats.org/officeDocument/2006/relationships/image" Target="media/image324.jpeg"/><Relationship Id="rId263" Type="http://schemas.openxmlformats.org/officeDocument/2006/relationships/hyperlink" Target="https://en.wikipedia.org/wiki/Comparison_of_mail_servers" TargetMode="External"/><Relationship Id="rId470" Type="http://schemas.openxmlformats.org/officeDocument/2006/relationships/hyperlink" Target="https://en.wikipedia.org/wiki/PostgreSQL" TargetMode="External"/><Relationship Id="rId929" Type="http://schemas.openxmlformats.org/officeDocument/2006/relationships/hyperlink" Target="https://en.wikipedia.org/wiki/Lighttpd" TargetMode="External"/><Relationship Id="rId1114" Type="http://schemas.openxmlformats.org/officeDocument/2006/relationships/hyperlink" Target="https://en.wikipedia.org/wiki/Mongoose_%28web_server%29" TargetMode="External"/><Relationship Id="rId1321" Type="http://schemas.openxmlformats.org/officeDocument/2006/relationships/image" Target="media/image201.jpeg"/><Relationship Id="rId58" Type="http://schemas.openxmlformats.org/officeDocument/2006/relationships/hyperlink" Target="http://www.openssh.com/" TargetMode="External"/><Relationship Id="rId123" Type="http://schemas.openxmlformats.org/officeDocument/2006/relationships/hyperlink" Target="https://www.linode.com/docs/web-servers/apache/configuration/" TargetMode="External"/><Relationship Id="rId330" Type="http://schemas.openxmlformats.org/officeDocument/2006/relationships/hyperlink" Target="https://en.wikipedia.org/wiki/GroupWise" TargetMode="External"/><Relationship Id="rId568" Type="http://schemas.openxmlformats.org/officeDocument/2006/relationships/hyperlink" Target="https://en.wikipedia.org/wiki/Comparison_of_mail_servers" TargetMode="External"/><Relationship Id="rId775" Type="http://schemas.openxmlformats.org/officeDocument/2006/relationships/hyperlink" Target="https://en.wikipedia.org/wiki/Novell_GroupWise" TargetMode="External"/><Relationship Id="rId982" Type="http://schemas.openxmlformats.org/officeDocument/2006/relationships/hyperlink" Target="https://en.wikipedia.org/wiki/Comparison_of_web_server_software" TargetMode="External"/><Relationship Id="rId1198" Type="http://schemas.openxmlformats.org/officeDocument/2006/relationships/hyperlink" Target="https://www.linode.com/docs/assets/1237-postfix_systemmailname.png" TargetMode="External"/><Relationship Id="rId1419" Type="http://schemas.openxmlformats.org/officeDocument/2006/relationships/image" Target="media/image286.jpeg"/><Relationship Id="rId428" Type="http://schemas.openxmlformats.org/officeDocument/2006/relationships/hyperlink" Target="https://en.wikipedia.org/wiki/Zentyal" TargetMode="External"/><Relationship Id="rId635" Type="http://schemas.openxmlformats.org/officeDocument/2006/relationships/hyperlink" Target="https://en.wikipedia.org/wiki/Spam_Assassin" TargetMode="External"/><Relationship Id="rId842" Type="http://schemas.openxmlformats.org/officeDocument/2006/relationships/hyperlink" Target="https://en.wikipedia.org/wiki/Zimbra" TargetMode="External"/><Relationship Id="rId1058" Type="http://schemas.openxmlformats.org/officeDocument/2006/relationships/hyperlink" Target="https://en.wikipedia.org/wiki/Comparison_of_web_server_software" TargetMode="External"/><Relationship Id="rId1265" Type="http://schemas.openxmlformats.org/officeDocument/2006/relationships/hyperlink" Target="http://computernetworkingnotes.com/network-administrations/deny-icmp/print.html" TargetMode="External"/><Relationship Id="rId1472" Type="http://schemas.openxmlformats.org/officeDocument/2006/relationships/image" Target="media/image335.jpeg"/><Relationship Id="rId274" Type="http://schemas.openxmlformats.org/officeDocument/2006/relationships/hyperlink" Target="https://en.wikipedia.org/wiki/SMTP" TargetMode="External"/><Relationship Id="rId481" Type="http://schemas.openxmlformats.org/officeDocument/2006/relationships/hyperlink" Target="https://en.wikipedia.org/wiki/Gordano_Messaging_Suite" TargetMode="External"/><Relationship Id="rId702" Type="http://schemas.openxmlformats.org/officeDocument/2006/relationships/hyperlink" Target="https://en.wikipedia.org/wiki/Digital_Integration" TargetMode="External"/><Relationship Id="rId1125" Type="http://schemas.openxmlformats.org/officeDocument/2006/relationships/hyperlink" Target="https://en.wikipedia.org/wiki/TUX_web_server" TargetMode="External"/><Relationship Id="rId1332" Type="http://schemas.openxmlformats.org/officeDocument/2006/relationships/image" Target="media/image212.jpeg"/><Relationship Id="rId69" Type="http://schemas.openxmlformats.org/officeDocument/2006/relationships/hyperlink" Target="https://filezilla-project.org/" TargetMode="External"/><Relationship Id="rId134" Type="http://schemas.openxmlformats.org/officeDocument/2006/relationships/hyperlink" Target="https://www.digitalocean.com/community/tutorials/how-to-install-linux-apache-mysql-php-lamp-stack-on-ubuntu-14-04" TargetMode="External"/><Relationship Id="rId579" Type="http://schemas.openxmlformats.org/officeDocument/2006/relationships/hyperlink" Target="https://en.wikipedia.org/wiki/CYREN" TargetMode="External"/><Relationship Id="rId786" Type="http://schemas.openxmlformats.org/officeDocument/2006/relationships/hyperlink" Target="https://en.wikipedia.org/wiki/Zimbra" TargetMode="External"/><Relationship Id="rId993" Type="http://schemas.openxmlformats.org/officeDocument/2006/relationships/hyperlink" Target="https://en.wikipedia.org/wiki/Server_Side_Includes" TargetMode="External"/><Relationship Id="rId341" Type="http://schemas.openxmlformats.org/officeDocument/2006/relationships/hyperlink" Target="https://en.wikipedia.org/wiki/Lotus_Domino" TargetMode="External"/><Relationship Id="rId439" Type="http://schemas.openxmlformats.org/officeDocument/2006/relationships/hyperlink" Target="https://en.wikipedia.org/wiki/Lightweight_Directory_Access_Protocol" TargetMode="External"/><Relationship Id="rId646" Type="http://schemas.openxmlformats.org/officeDocument/2006/relationships/hyperlink" Target="https://en.wikipedia.org/wiki/Comparison_of_mail_servers" TargetMode="External"/><Relationship Id="rId1069" Type="http://schemas.openxmlformats.org/officeDocument/2006/relationships/hyperlink" Target="https://en.wikipedia.org/wiki/TUX_web_server" TargetMode="External"/><Relationship Id="rId1276" Type="http://schemas.openxmlformats.org/officeDocument/2006/relationships/hyperlink" Target="http://computernetworkingnotes.com/network-administrations/nis-server/print.html" TargetMode="External"/><Relationship Id="rId1483" Type="http://schemas.openxmlformats.org/officeDocument/2006/relationships/image" Target="media/image344.jpeg"/><Relationship Id="rId201" Type="http://schemas.openxmlformats.org/officeDocument/2006/relationships/hyperlink" Target="http://www.mrunix.net/webalizer/" TargetMode="External"/><Relationship Id="rId285" Type="http://schemas.openxmlformats.org/officeDocument/2006/relationships/hyperlink" Target="https://en.wikipedia.org/wiki/Agorum_core" TargetMode="External"/><Relationship Id="rId506" Type="http://schemas.openxmlformats.org/officeDocument/2006/relationships/hyperlink" Target="https://en.wikipedia.org/wiki/NetMail" TargetMode="External"/><Relationship Id="rId853" Type="http://schemas.openxmlformats.org/officeDocument/2006/relationships/hyperlink" Target="https://en.wikipedia.org/wiki/Ipswitch_IMail_Server" TargetMode="External"/><Relationship Id="rId1136" Type="http://schemas.openxmlformats.org/officeDocument/2006/relationships/hyperlink" Target="http://www.postfix.org/BASIC_CONFIGURATION_README.html" TargetMode="External"/><Relationship Id="rId492" Type="http://schemas.openxmlformats.org/officeDocument/2006/relationships/hyperlink" Target="https://en.wikipedia.org/wiki/X.509" TargetMode="External"/><Relationship Id="rId713" Type="http://schemas.openxmlformats.org/officeDocument/2006/relationships/hyperlink" Target="https://en.wikipedia.org/wiki/Lotus_Domino" TargetMode="External"/><Relationship Id="rId797" Type="http://schemas.openxmlformats.org/officeDocument/2006/relationships/hyperlink" Target="https://en.wikipedia.org/wiki/MailChannels" TargetMode="External"/><Relationship Id="rId920" Type="http://schemas.openxmlformats.org/officeDocument/2006/relationships/hyperlink" Target="https://en.wikipedia.org/w/index.php?title=Rejetto&amp;action=edit&amp;redlink=1" TargetMode="External"/><Relationship Id="rId1343" Type="http://schemas.openxmlformats.org/officeDocument/2006/relationships/image" Target="media/image220.jpeg"/><Relationship Id="rId145" Type="http://schemas.openxmlformats.org/officeDocument/2006/relationships/hyperlink" Target="https://www.digitalocean.com/community/tags/debian?type=tutorials" TargetMode="External"/><Relationship Id="rId352" Type="http://schemas.openxmlformats.org/officeDocument/2006/relationships/hyperlink" Target="https://en.wikipedia.org/wiki/Proprietary_software" TargetMode="External"/><Relationship Id="rId1203" Type="http://schemas.openxmlformats.org/officeDocument/2006/relationships/hyperlink" Target="https://www.linode.com/docs/assets/1240-dovecot_10-master.conf.txt" TargetMode="External"/><Relationship Id="rId1287" Type="http://schemas.openxmlformats.org/officeDocument/2006/relationships/image" Target="media/image171.jpeg"/><Relationship Id="rId1410" Type="http://schemas.openxmlformats.org/officeDocument/2006/relationships/image" Target="media/image279.jpeg"/><Relationship Id="rId212" Type="http://schemas.openxmlformats.org/officeDocument/2006/relationships/hyperlink" Target="http://www.tutorialspoint.com/images/clipart/flow/flow5.gif" TargetMode="External"/><Relationship Id="rId657" Type="http://schemas.openxmlformats.org/officeDocument/2006/relationships/hyperlink" Target="https://en.wikipedia.org/wiki/Zimbra" TargetMode="External"/><Relationship Id="rId864" Type="http://schemas.openxmlformats.org/officeDocument/2006/relationships/hyperlink" Target="https://en.wikipedia.org/wiki/Push-IMAP" TargetMode="External"/><Relationship Id="rId1494" Type="http://schemas.openxmlformats.org/officeDocument/2006/relationships/image" Target="media/image351.jpeg"/><Relationship Id="rId296" Type="http://schemas.openxmlformats.org/officeDocument/2006/relationships/hyperlink" Target="https://en.wikipedia.org/wiki/GNU_General_Public_License" TargetMode="External"/><Relationship Id="rId517" Type="http://schemas.openxmlformats.org/officeDocument/2006/relationships/hyperlink" Target="https://en.wikipedia.org/wiki/WinGate_%28computing%29" TargetMode="External"/><Relationship Id="rId724" Type="http://schemas.openxmlformats.org/officeDocument/2006/relationships/hyperlink" Target="https://en.wikipedia.org/wiki/Message_Systems" TargetMode="External"/><Relationship Id="rId931" Type="http://schemas.openxmlformats.org/officeDocument/2006/relationships/hyperlink" Target="https://en.wikipedia.org/wiki/BSD_licenses" TargetMode="External"/><Relationship Id="rId1147" Type="http://schemas.openxmlformats.org/officeDocument/2006/relationships/image" Target="media/image96.png"/><Relationship Id="rId1354" Type="http://schemas.openxmlformats.org/officeDocument/2006/relationships/hyperlink" Target="http://computernetworkingnotes.com/network-administrations/vnc-server/print.html" TargetMode="External"/><Relationship Id="rId60" Type="http://schemas.openxmlformats.org/officeDocument/2006/relationships/hyperlink" Target="http://www.htpcbeginner.com/images/2012/04/Tasksel.png" TargetMode="External"/><Relationship Id="rId156" Type="http://schemas.openxmlformats.org/officeDocument/2006/relationships/hyperlink" Target="http://www.nginx.org/" TargetMode="External"/><Relationship Id="rId363" Type="http://schemas.openxmlformats.org/officeDocument/2006/relationships/hyperlink" Target="https://en.wikipedia.org/wiki/Comparison_of_mail_servers" TargetMode="External"/><Relationship Id="rId570" Type="http://schemas.openxmlformats.org/officeDocument/2006/relationships/hyperlink" Target="https://en.wikipedia.org/wiki/Comparison_of_mail_servers" TargetMode="External"/><Relationship Id="rId1007" Type="http://schemas.openxmlformats.org/officeDocument/2006/relationships/hyperlink" Target="https://en.wikipedia.org/wiki/Comparison_of_web_server_software" TargetMode="External"/><Relationship Id="rId1214" Type="http://schemas.openxmlformats.org/officeDocument/2006/relationships/hyperlink" Target="https://www.howtoforge.com/images/zimbra_on_ubuntu_14_04/big/1.png" TargetMode="External"/><Relationship Id="rId1421" Type="http://schemas.openxmlformats.org/officeDocument/2006/relationships/image" Target="media/image288.jpeg"/><Relationship Id="rId223" Type="http://schemas.openxmlformats.org/officeDocument/2006/relationships/image" Target="media/image82.jpeg"/><Relationship Id="rId430" Type="http://schemas.openxmlformats.org/officeDocument/2006/relationships/hyperlink" Target="https://en.wikipedia.org/wiki/Comparison_of_mail_servers" TargetMode="External"/><Relationship Id="rId668" Type="http://schemas.openxmlformats.org/officeDocument/2006/relationships/hyperlink" Target="https://en.wikipedia.org/wiki/Bayesian_spam_filtering" TargetMode="External"/><Relationship Id="rId875" Type="http://schemas.openxmlformats.org/officeDocument/2006/relationships/hyperlink" Target="https://en.wikipedia.org/wiki/Help:Category" TargetMode="External"/><Relationship Id="rId1060" Type="http://schemas.openxmlformats.org/officeDocument/2006/relationships/hyperlink" Target="https://en.wikipedia.org/wiki/Comparison_of_web_server_software" TargetMode="External"/><Relationship Id="rId1298" Type="http://schemas.openxmlformats.org/officeDocument/2006/relationships/image" Target="media/image182.jpeg"/><Relationship Id="rId18" Type="http://schemas.openxmlformats.org/officeDocument/2006/relationships/hyperlink" Target="http://www.liquidweb.com/kb/overview-of-vim-text-editor/" TargetMode="External"/><Relationship Id="rId528" Type="http://schemas.openxmlformats.org/officeDocument/2006/relationships/hyperlink" Target="https://en.wikipedia.org/wiki/Lightweight_Directory_Access_Protocol" TargetMode="External"/><Relationship Id="rId735" Type="http://schemas.openxmlformats.org/officeDocument/2006/relationships/hyperlink" Target="https://en.wikipedia.org/wiki/Qmail" TargetMode="External"/><Relationship Id="rId942" Type="http://schemas.openxmlformats.org/officeDocument/2006/relationships/hyperlink" Target="https://en.wikipedia.org/wiki/Nginx" TargetMode="External"/><Relationship Id="rId1158" Type="http://schemas.openxmlformats.org/officeDocument/2006/relationships/hyperlink" Target="http://www.tecmint.com/wp-content/uploads/2014/12/Select-Mail-Configuration.png" TargetMode="External"/><Relationship Id="rId1365" Type="http://schemas.openxmlformats.org/officeDocument/2006/relationships/hyperlink" Target="http://computernetworkingnotes.com/network-administrations/printer-server/print.html" TargetMode="External"/><Relationship Id="rId167" Type="http://schemas.openxmlformats.org/officeDocument/2006/relationships/hyperlink" Target="http://www.tutorialspoint.com/web_developers_guide/web_browser_types.htm" TargetMode="External"/><Relationship Id="rId374" Type="http://schemas.openxmlformats.org/officeDocument/2006/relationships/hyperlink" Target="https://en.wikipedia.org/wiki/ISC_license" TargetMode="External"/><Relationship Id="rId581" Type="http://schemas.openxmlformats.org/officeDocument/2006/relationships/hyperlink" Target="https://en.wikipedia.org/wiki/CYREN" TargetMode="External"/><Relationship Id="rId1018" Type="http://schemas.openxmlformats.org/officeDocument/2006/relationships/hyperlink" Target="https://en.wikipedia.org/wiki/Comparison_of_web_server_software" TargetMode="External"/><Relationship Id="rId1225" Type="http://schemas.openxmlformats.org/officeDocument/2006/relationships/image" Target="media/image121.png"/><Relationship Id="rId1432" Type="http://schemas.openxmlformats.org/officeDocument/2006/relationships/image" Target="media/image299.jpeg"/><Relationship Id="rId71" Type="http://schemas.openxmlformats.org/officeDocument/2006/relationships/image" Target="media/image26.jpeg"/><Relationship Id="rId234" Type="http://schemas.openxmlformats.org/officeDocument/2006/relationships/hyperlink" Target="http://www.tutorialspoint.com/images/clipart/flow/flow16.gif" TargetMode="External"/><Relationship Id="rId679" Type="http://schemas.openxmlformats.org/officeDocument/2006/relationships/hyperlink" Target="https://en.wikipedia.org/wiki/List_of_mail_server_software" TargetMode="External"/><Relationship Id="rId802" Type="http://schemas.openxmlformats.org/officeDocument/2006/relationships/hyperlink" Target="https://en.wikipedia.org/wiki/MIMEDefang" TargetMode="External"/><Relationship Id="rId886" Type="http://schemas.openxmlformats.org/officeDocument/2006/relationships/hyperlink" Target="https://en.wikipedia.org/wiki/Comparison_of_web_server_software" TargetMode="External"/><Relationship Id="rId2" Type="http://schemas.openxmlformats.org/officeDocument/2006/relationships/styles" Target="styles.xml"/><Relationship Id="rId29" Type="http://schemas.openxmlformats.org/officeDocument/2006/relationships/hyperlink" Target="http://quehow.com/wp-content/uploads/2015/03/how-to-install-telnet-in-ubuntu-step1.jpg" TargetMode="External"/><Relationship Id="rId441" Type="http://schemas.openxmlformats.org/officeDocument/2006/relationships/hyperlink" Target="https://en.wikipedia.org/wiki/Apache_James" TargetMode="External"/><Relationship Id="rId539" Type="http://schemas.openxmlformats.org/officeDocument/2006/relationships/hyperlink" Target="https://en.wikipedia.org/wiki/Antivirus" TargetMode="External"/><Relationship Id="rId746" Type="http://schemas.openxmlformats.org/officeDocument/2006/relationships/hyperlink" Target="https://en.wikipedia.org/wiki/XMail" TargetMode="External"/><Relationship Id="rId1071" Type="http://schemas.openxmlformats.org/officeDocument/2006/relationships/hyperlink" Target="https://en.wikipedia.org/wiki/Xitami" TargetMode="External"/><Relationship Id="rId1169" Type="http://schemas.openxmlformats.org/officeDocument/2006/relationships/image" Target="media/image105.png"/><Relationship Id="rId1376" Type="http://schemas.openxmlformats.org/officeDocument/2006/relationships/image" Target="media/image249.jpeg"/><Relationship Id="rId178" Type="http://schemas.openxmlformats.org/officeDocument/2006/relationships/image" Target="media/image72.jpeg"/><Relationship Id="rId301" Type="http://schemas.openxmlformats.org/officeDocument/2006/relationships/hyperlink" Target="https://en.wikipedia.org/wiki/GPLv3" TargetMode="External"/><Relationship Id="rId953" Type="http://schemas.openxmlformats.org/officeDocument/2006/relationships/hyperlink" Target="https://en.wikipedia.org/wiki/Oracle_Corporation" TargetMode="External"/><Relationship Id="rId1029" Type="http://schemas.openxmlformats.org/officeDocument/2006/relationships/hyperlink" Target="https://en.wikipedia.org/wiki/Caudium_%28web_server%29" TargetMode="External"/><Relationship Id="rId1236" Type="http://schemas.openxmlformats.org/officeDocument/2006/relationships/image" Target="media/image126.jpeg"/><Relationship Id="rId82" Type="http://schemas.openxmlformats.org/officeDocument/2006/relationships/hyperlink" Target="http://computernetworkingnotes.com/network-administrations/web-server.html" TargetMode="External"/><Relationship Id="rId385" Type="http://schemas.openxmlformats.org/officeDocument/2006/relationships/hyperlink" Target="https://en.wikipedia.org/wiki/Dovecot_%28software%29" TargetMode="External"/><Relationship Id="rId592" Type="http://schemas.openxmlformats.org/officeDocument/2006/relationships/hyperlink" Target="https://en.wikipedia.org/wiki/SpamAssassin" TargetMode="External"/><Relationship Id="rId606" Type="http://schemas.openxmlformats.org/officeDocument/2006/relationships/hyperlink" Target="https://en.wikipedia.org/wiki/BitDefender" TargetMode="External"/><Relationship Id="rId813" Type="http://schemas.openxmlformats.org/officeDocument/2006/relationships/hyperlink" Target="https://en.wikipedia.org/wiki/List_of_mail_server_software" TargetMode="External"/><Relationship Id="rId1443" Type="http://schemas.openxmlformats.org/officeDocument/2006/relationships/image" Target="media/image308.jpeg"/><Relationship Id="rId245" Type="http://schemas.openxmlformats.org/officeDocument/2006/relationships/hyperlink" Target="http://www.tutorialspoint.com/perl/index.htm" TargetMode="External"/><Relationship Id="rId452" Type="http://schemas.openxmlformats.org/officeDocument/2006/relationships/hyperlink" Target="https://en.wikipedia.org/wiki/X.509" TargetMode="External"/><Relationship Id="rId897" Type="http://schemas.openxmlformats.org/officeDocument/2006/relationships/hyperlink" Target="https://en.wikipedia.org/wiki/Apache_Tomcat" TargetMode="External"/><Relationship Id="rId1082" Type="http://schemas.openxmlformats.org/officeDocument/2006/relationships/hyperlink" Target="https://en.wikipedia.org/wiki/Lua_%28programming_language%29" TargetMode="External"/><Relationship Id="rId1303" Type="http://schemas.openxmlformats.org/officeDocument/2006/relationships/image" Target="media/image185.jpeg"/><Relationship Id="rId105" Type="http://schemas.openxmlformats.org/officeDocument/2006/relationships/image" Target="media/image52.jpeg"/><Relationship Id="rId312" Type="http://schemas.openxmlformats.org/officeDocument/2006/relationships/hyperlink" Target="https://en.wikipedia.org/wiki/MIT_License" TargetMode="External"/><Relationship Id="rId757" Type="http://schemas.openxmlformats.org/officeDocument/2006/relationships/hyperlink" Target="https://en.wikipedia.org/wiki/Bongo_%28software%29" TargetMode="External"/><Relationship Id="rId964" Type="http://schemas.openxmlformats.org/officeDocument/2006/relationships/hyperlink" Target="https://en.wikipedia.org/wiki/ACME_Laboratories" TargetMode="External"/><Relationship Id="rId1387" Type="http://schemas.openxmlformats.org/officeDocument/2006/relationships/hyperlink" Target="http://computernetworkingnotes.com/network-administrations/dns-server.html" TargetMode="External"/><Relationship Id="rId93" Type="http://schemas.openxmlformats.org/officeDocument/2006/relationships/image" Target="media/image40.jpeg"/><Relationship Id="rId189" Type="http://schemas.openxmlformats.org/officeDocument/2006/relationships/hyperlink" Target="http://www.tutorialspoint.com" TargetMode="External"/><Relationship Id="rId396" Type="http://schemas.openxmlformats.org/officeDocument/2006/relationships/hyperlink" Target="https://en.wikipedia.org/wiki/Qpopper" TargetMode="External"/><Relationship Id="rId617" Type="http://schemas.openxmlformats.org/officeDocument/2006/relationships/hyperlink" Target="https://en.wikipedia.org/wiki/Kaspersky_Lab" TargetMode="External"/><Relationship Id="rId824" Type="http://schemas.openxmlformats.org/officeDocument/2006/relationships/hyperlink" Target="https://en.wikipedia.org/w/index.php?title=Template_talk:Email_servers&amp;action=edit&amp;redlink=1" TargetMode="External"/><Relationship Id="rId1247" Type="http://schemas.openxmlformats.org/officeDocument/2006/relationships/image" Target="media/image137.jpeg"/><Relationship Id="rId1454" Type="http://schemas.openxmlformats.org/officeDocument/2006/relationships/image" Target="media/image317.jpeg"/><Relationship Id="rId256" Type="http://schemas.openxmlformats.org/officeDocument/2006/relationships/hyperlink" Target="https://en.wikipedia.org/wiki/Postfix_%28software%29" TargetMode="External"/><Relationship Id="rId463" Type="http://schemas.openxmlformats.org/officeDocument/2006/relationships/hyperlink" Target="https://en.wikipedia.org/wiki/CRAM-MD5" TargetMode="External"/><Relationship Id="rId670" Type="http://schemas.openxmlformats.org/officeDocument/2006/relationships/hyperlink" Target="https://en.wikipedia.org/wiki/Antivirus" TargetMode="External"/><Relationship Id="rId1093" Type="http://schemas.openxmlformats.org/officeDocument/2006/relationships/hyperlink" Target="https://en.wikipedia.org/wiki/Resin_Server" TargetMode="External"/><Relationship Id="rId1107" Type="http://schemas.openxmlformats.org/officeDocument/2006/relationships/hyperlink" Target="https://en.wikipedia.org/wiki/IBM_HTTP_Server" TargetMode="External"/><Relationship Id="rId1314" Type="http://schemas.openxmlformats.org/officeDocument/2006/relationships/image" Target="media/image196.jpeg"/><Relationship Id="rId116" Type="http://schemas.openxmlformats.org/officeDocument/2006/relationships/hyperlink" Target="https://github.com/linode/docs/edit/master/docs/websites/apache/apache-web-server-on-ubuntu-14-04.md" TargetMode="External"/><Relationship Id="rId323" Type="http://schemas.openxmlformats.org/officeDocument/2006/relationships/hyperlink" Target="https://en.wikipedia.org/wiki/UW_IMAP" TargetMode="External"/><Relationship Id="rId530" Type="http://schemas.openxmlformats.org/officeDocument/2006/relationships/hyperlink" Target="https://en.wikipedia.org/wiki/SURBL" TargetMode="External"/><Relationship Id="rId768" Type="http://schemas.openxmlformats.org/officeDocument/2006/relationships/hyperlink" Target="https://en.wikipedia.org/wiki/Ipswitch_IMail_Server" TargetMode="External"/><Relationship Id="rId975" Type="http://schemas.openxmlformats.org/officeDocument/2006/relationships/hyperlink" Target="https://en.wikipedia.org/wiki/Yaws_%28web_server%29" TargetMode="External"/><Relationship Id="rId1160" Type="http://schemas.openxmlformats.org/officeDocument/2006/relationships/hyperlink" Target="http://www.tecmint.com/wp-content/uploads/2014/12/System-Mail-Name.png" TargetMode="External"/><Relationship Id="rId1398" Type="http://schemas.openxmlformats.org/officeDocument/2006/relationships/image" Target="media/image269.jpeg"/><Relationship Id="rId20" Type="http://schemas.openxmlformats.org/officeDocument/2006/relationships/hyperlink" Target="http://ubuntuguide.net/install-and-enable-telnet-server-in-ubuntu-linux" TargetMode="External"/><Relationship Id="rId628" Type="http://schemas.openxmlformats.org/officeDocument/2006/relationships/hyperlink" Target="http://www.postfix.org/FILTER_README.html" TargetMode="External"/><Relationship Id="rId835" Type="http://schemas.openxmlformats.org/officeDocument/2006/relationships/hyperlink" Target="https://en.wikipedia.org/wiki/OpenSMTPD" TargetMode="External"/><Relationship Id="rId1258" Type="http://schemas.openxmlformats.org/officeDocument/2006/relationships/image" Target="media/image146.jpeg"/><Relationship Id="rId1465" Type="http://schemas.openxmlformats.org/officeDocument/2006/relationships/image" Target="media/image328.jpeg"/><Relationship Id="rId267" Type="http://schemas.openxmlformats.org/officeDocument/2006/relationships/hyperlink" Target="https://en.wikipedia.org/wiki/Unix" TargetMode="External"/><Relationship Id="rId474" Type="http://schemas.openxmlformats.org/officeDocument/2006/relationships/hyperlink" Target="https://en.wikipedia.org/wiki/Kerberos_%28protocol%29" TargetMode="External"/><Relationship Id="rId1020" Type="http://schemas.openxmlformats.org/officeDocument/2006/relationships/hyperlink" Target="https://en.wikipedia.org/wiki/Boa_%28web_server%29" TargetMode="External"/><Relationship Id="rId1118" Type="http://schemas.openxmlformats.org/officeDocument/2006/relationships/hyperlink" Target="https://en.wikipedia.org/wiki/Nginx" TargetMode="External"/><Relationship Id="rId1325" Type="http://schemas.openxmlformats.org/officeDocument/2006/relationships/image" Target="media/image205.jpeg"/><Relationship Id="rId127" Type="http://schemas.openxmlformats.org/officeDocument/2006/relationships/image" Target="media/image63.png"/><Relationship Id="rId681" Type="http://schemas.openxmlformats.org/officeDocument/2006/relationships/hyperlink" Target="https://en.wikipedia.org/wiki/List_of_mail_server_software" TargetMode="External"/><Relationship Id="rId779" Type="http://schemas.openxmlformats.org/officeDocument/2006/relationships/hyperlink" Target="https://en.wikipedia.org/wiki/Oracle_Beehive" TargetMode="External"/><Relationship Id="rId902" Type="http://schemas.openxmlformats.org/officeDocument/2006/relationships/hyperlink" Target="https://en.wikipedia.org/w/index.php?title=Jon_Nelson_and_Larry_Doolittle&amp;action=edit&amp;redlink=1" TargetMode="External"/><Relationship Id="rId986" Type="http://schemas.openxmlformats.org/officeDocument/2006/relationships/hyperlink" Target="https://en.wikipedia.org/wiki/HTTP_Secure" TargetMode="External"/><Relationship Id="rId31" Type="http://schemas.openxmlformats.org/officeDocument/2006/relationships/hyperlink" Target="http://quehow.com/wp-content/uploads/2015/03/how-to-install-telnet-in-ubuntu-step2.jpg" TargetMode="External"/><Relationship Id="rId334" Type="http://schemas.openxmlformats.org/officeDocument/2006/relationships/hyperlink" Target="https://en.wikipedia.org/wiki/Haraka_%28software%29" TargetMode="External"/><Relationship Id="rId541" Type="http://schemas.openxmlformats.org/officeDocument/2006/relationships/hyperlink" Target="https://en.wikipedia.org/wiki/Agorum_core" TargetMode="External"/><Relationship Id="rId639" Type="http://schemas.openxmlformats.org/officeDocument/2006/relationships/hyperlink" Target="https://en.wikipedia.org/wiki/Spam_Assassin" TargetMode="External"/><Relationship Id="rId1171" Type="http://schemas.openxmlformats.org/officeDocument/2006/relationships/image" Target="media/image106.png"/><Relationship Id="rId1269" Type="http://schemas.openxmlformats.org/officeDocument/2006/relationships/image" Target="media/image155.jpeg"/><Relationship Id="rId1476" Type="http://schemas.openxmlformats.org/officeDocument/2006/relationships/image" Target="media/image337.jpeg"/><Relationship Id="rId180" Type="http://schemas.openxmlformats.org/officeDocument/2006/relationships/hyperlink" Target="http://www.tutorialspoint.com/xhtml/index.htm" TargetMode="External"/><Relationship Id="rId278" Type="http://schemas.openxmlformats.org/officeDocument/2006/relationships/hyperlink" Target="https://en.wikipedia.org/wiki/IPv6" TargetMode="External"/><Relationship Id="rId401" Type="http://schemas.openxmlformats.org/officeDocument/2006/relationships/hyperlink" Target="https://en.wikipedia.org/wiki/UW_IMAP" TargetMode="External"/><Relationship Id="rId846" Type="http://schemas.openxmlformats.org/officeDocument/2006/relationships/hyperlink" Target="https://en.wikipedia.org/wiki/Axigen" TargetMode="External"/><Relationship Id="rId1031" Type="http://schemas.openxmlformats.org/officeDocument/2006/relationships/hyperlink" Target="https://en.wikipedia.org/wiki/Cherokee_HTTP_Server" TargetMode="External"/><Relationship Id="rId1129" Type="http://schemas.openxmlformats.org/officeDocument/2006/relationships/hyperlink" Target="https://en.wikipedia.org/wiki/Embedded_HTTP_server" TargetMode="External"/><Relationship Id="rId485" Type="http://schemas.openxmlformats.org/officeDocument/2006/relationships/hyperlink" Target="https://en.wikipedia.org/wiki/Dovecot" TargetMode="External"/><Relationship Id="rId692" Type="http://schemas.openxmlformats.org/officeDocument/2006/relationships/hyperlink" Target="https://en.wikipedia.org/wiki/List_of_mail_server_software" TargetMode="External"/><Relationship Id="rId706" Type="http://schemas.openxmlformats.org/officeDocument/2006/relationships/hyperlink" Target="https://en.wikipedia.org/wiki/FirstClass" TargetMode="External"/><Relationship Id="rId913" Type="http://schemas.openxmlformats.org/officeDocument/2006/relationships/hyperlink" Target="https://en.wikipedia.org/wiki/GlassFish" TargetMode="External"/><Relationship Id="rId1336" Type="http://schemas.openxmlformats.org/officeDocument/2006/relationships/hyperlink" Target="http://computernetworkingnotes.com/network-administrations/samba-server.html" TargetMode="External"/><Relationship Id="rId42" Type="http://schemas.openxmlformats.org/officeDocument/2006/relationships/hyperlink" Target="http://computernetworkingnotes.com/network-administrations/telnet-server.html" TargetMode="External"/><Relationship Id="rId138" Type="http://schemas.openxmlformats.org/officeDocument/2006/relationships/hyperlink" Target="https://www.digitalocean.com/community/articles/how-to-install-and-secure-phpmyadmin-on-ubuntu-12-04" TargetMode="External"/><Relationship Id="rId345" Type="http://schemas.openxmlformats.org/officeDocument/2006/relationships/hyperlink" Target="https://en.wikipedia.org/wiki/Ipswitch_IMail_Server" TargetMode="External"/><Relationship Id="rId552" Type="http://schemas.openxmlformats.org/officeDocument/2006/relationships/hyperlink" Target="https://en.wikipedia.org/wiki/SpamAssassin" TargetMode="External"/><Relationship Id="rId997" Type="http://schemas.openxmlformats.org/officeDocument/2006/relationships/hyperlink" Target="https://en.wikipedia.org/wiki/Kernel_space" TargetMode="External"/><Relationship Id="rId1182" Type="http://schemas.openxmlformats.org/officeDocument/2006/relationships/hyperlink" Target="http://www.tecmint.com/wp-content/uploads/2014/12/Squirrelmail-Webmail.png" TargetMode="External"/><Relationship Id="rId1403" Type="http://schemas.openxmlformats.org/officeDocument/2006/relationships/hyperlink" Target="http://computernetworkingnotes.com/network-administrations/dns-slave-server/print.html" TargetMode="External"/><Relationship Id="rId191" Type="http://schemas.openxmlformats.org/officeDocument/2006/relationships/hyperlink" Target="http://www.google.com" TargetMode="External"/><Relationship Id="rId205" Type="http://schemas.openxmlformats.org/officeDocument/2006/relationships/image" Target="media/image73.jpeg"/><Relationship Id="rId412" Type="http://schemas.openxmlformats.org/officeDocument/2006/relationships/hyperlink" Target="https://en.wikipedia.org/wiki/Comparison_of_mail_servers" TargetMode="External"/><Relationship Id="rId857" Type="http://schemas.openxmlformats.org/officeDocument/2006/relationships/hyperlink" Target="https://en.wikipedia.org/wiki/Unison_%28collaboration_software%29" TargetMode="External"/><Relationship Id="rId1042" Type="http://schemas.openxmlformats.org/officeDocument/2006/relationships/hyperlink" Target="https://en.wikipedia.org/wiki/Comparison_of_web_server_software" TargetMode="External"/><Relationship Id="rId1487" Type="http://schemas.openxmlformats.org/officeDocument/2006/relationships/hyperlink" Target="http://computernetworkingnotes.com/network-administrations/network-installation-apache.html" TargetMode="External"/><Relationship Id="rId289" Type="http://schemas.openxmlformats.org/officeDocument/2006/relationships/hyperlink" Target="https://en.wikipedia.org/wiki/Atmail" TargetMode="External"/><Relationship Id="rId496" Type="http://schemas.openxmlformats.org/officeDocument/2006/relationships/hyperlink" Target="https://en.wikipedia.org/wiki/Apple_Open_Directory" TargetMode="External"/><Relationship Id="rId717" Type="http://schemas.openxmlformats.org/officeDocument/2006/relationships/hyperlink" Target="https://en.wikipedia.org/wiki/Kerio_Connect" TargetMode="External"/><Relationship Id="rId924" Type="http://schemas.openxmlformats.org/officeDocument/2006/relationships/hyperlink" Target="https://en.wikipedia.org/wiki/Internet_Information_Services" TargetMode="External"/><Relationship Id="rId1347" Type="http://schemas.openxmlformats.org/officeDocument/2006/relationships/image" Target="media/image224.jpeg"/><Relationship Id="rId53" Type="http://schemas.openxmlformats.org/officeDocument/2006/relationships/image" Target="media/image20.jpeg"/><Relationship Id="rId149" Type="http://schemas.openxmlformats.org/officeDocument/2006/relationships/image" Target="media/image65.jpeg"/><Relationship Id="rId356" Type="http://schemas.openxmlformats.org/officeDocument/2006/relationships/hyperlink" Target="https://en.wikipedia.org/wiki/Proprietary_software" TargetMode="External"/><Relationship Id="rId563" Type="http://schemas.openxmlformats.org/officeDocument/2006/relationships/hyperlink" Target="https://en.wikipedia.org/wiki/Sophos" TargetMode="External"/><Relationship Id="rId770" Type="http://schemas.openxmlformats.org/officeDocument/2006/relationships/hyperlink" Target="https://en.wikipedia.org/wiki/IBM_Lotus_Domino" TargetMode="External"/><Relationship Id="rId1193" Type="http://schemas.openxmlformats.org/officeDocument/2006/relationships/hyperlink" Target="https://www.linode.com/docs/security/ssl/obtaining-a-commercial-ssl-certificate" TargetMode="External"/><Relationship Id="rId1207" Type="http://schemas.openxmlformats.org/officeDocument/2006/relationships/hyperlink" Target="https://www.linode.com/docs/getting-started" TargetMode="External"/><Relationship Id="rId1414" Type="http://schemas.openxmlformats.org/officeDocument/2006/relationships/image" Target="media/image283.jpeg"/><Relationship Id="rId216" Type="http://schemas.openxmlformats.org/officeDocument/2006/relationships/hyperlink" Target="http://www.tutorialspoint.com/images/clipart/flow/flow7.gif" TargetMode="External"/><Relationship Id="rId423" Type="http://schemas.openxmlformats.org/officeDocument/2006/relationships/hyperlink" Target="https://en.wikipedia.org/wiki/Zarafa_%28software%29" TargetMode="External"/><Relationship Id="rId868" Type="http://schemas.openxmlformats.org/officeDocument/2006/relationships/hyperlink" Target="https://en.wikipedia.org/wiki/Email" TargetMode="External"/><Relationship Id="rId1053" Type="http://schemas.openxmlformats.org/officeDocument/2006/relationships/hyperlink" Target="https://en.wikipedia.org/wiki/Comparison_of_web_server_software" TargetMode="External"/><Relationship Id="rId1260" Type="http://schemas.openxmlformats.org/officeDocument/2006/relationships/image" Target="media/image148.jpeg"/><Relationship Id="rId1498" Type="http://schemas.openxmlformats.org/officeDocument/2006/relationships/image" Target="media/image355.jpeg"/><Relationship Id="rId630" Type="http://schemas.openxmlformats.org/officeDocument/2006/relationships/hyperlink" Target="https://en.wikipedia.org/wiki/Qmail" TargetMode="External"/><Relationship Id="rId728" Type="http://schemas.openxmlformats.org/officeDocument/2006/relationships/hyperlink" Target="https://en.wikipedia.org/wiki/OpenSMTPD" TargetMode="External"/><Relationship Id="rId935" Type="http://schemas.openxmlformats.org/officeDocument/2006/relationships/hyperlink" Target="https://en.wikipedia.org/wiki/GNU_General_Public_License" TargetMode="External"/><Relationship Id="rId1358" Type="http://schemas.openxmlformats.org/officeDocument/2006/relationships/image" Target="media/image233.jpeg"/><Relationship Id="rId64" Type="http://schemas.openxmlformats.org/officeDocument/2006/relationships/hyperlink" Target="https://en.wikipedia.org/wiki/Xming" TargetMode="External"/><Relationship Id="rId367" Type="http://schemas.openxmlformats.org/officeDocument/2006/relationships/hyperlink" Target="https://en.wikipedia.org/wiki/Comparison_of_mail_servers" TargetMode="External"/><Relationship Id="rId574" Type="http://schemas.openxmlformats.org/officeDocument/2006/relationships/hyperlink" Target="https://en.wikipedia.org/wiki/Eudora_Internet_Mail_Server" TargetMode="External"/><Relationship Id="rId1120" Type="http://schemas.openxmlformats.org/officeDocument/2006/relationships/hyperlink" Target="https://en.wikipedia.org/wiki/Oracle_HTTP_Server" TargetMode="External"/><Relationship Id="rId1218" Type="http://schemas.openxmlformats.org/officeDocument/2006/relationships/hyperlink" Target="https://www.howtoforge.com/images/zimbra_on_ubuntu_14_04/big/3.png" TargetMode="External"/><Relationship Id="rId1425" Type="http://schemas.openxmlformats.org/officeDocument/2006/relationships/image" Target="media/image292.jpeg"/><Relationship Id="rId227" Type="http://schemas.openxmlformats.org/officeDocument/2006/relationships/image" Target="media/image84.jpeg"/><Relationship Id="rId781" Type="http://schemas.openxmlformats.org/officeDocument/2006/relationships/hyperlink" Target="https://en.wikipedia.org/wiki/UW_IMAP" TargetMode="External"/><Relationship Id="rId879" Type="http://schemas.openxmlformats.org/officeDocument/2006/relationships/hyperlink" Target="https://en.wikipedia.org/wiki/Web_server" TargetMode="External"/><Relationship Id="rId434" Type="http://schemas.openxmlformats.org/officeDocument/2006/relationships/hyperlink" Target="https://en.wikipedia.org/wiki/SMTP_AUTH" TargetMode="External"/><Relationship Id="rId641" Type="http://schemas.openxmlformats.org/officeDocument/2006/relationships/hyperlink" Target="https://en.wikipedia.org/wiki/WinGate_%28computing%29" TargetMode="External"/><Relationship Id="rId739" Type="http://schemas.openxmlformats.org/officeDocument/2006/relationships/hyperlink" Target="https://en.wikipedia.org/wiki/Smail" TargetMode="External"/><Relationship Id="rId1064" Type="http://schemas.openxmlformats.org/officeDocument/2006/relationships/hyperlink" Target="https://en.wikipedia.org/wiki/Comparison_of_web_server_software" TargetMode="External"/><Relationship Id="rId1271" Type="http://schemas.openxmlformats.org/officeDocument/2006/relationships/image" Target="media/image157.jpeg"/><Relationship Id="rId1369" Type="http://schemas.openxmlformats.org/officeDocument/2006/relationships/image" Target="media/image242.jpeg"/><Relationship Id="rId280" Type="http://schemas.openxmlformats.org/officeDocument/2006/relationships/hyperlink" Target="https://en.wikipedia.org/wiki/Secure_Sockets_Layer" TargetMode="External"/><Relationship Id="rId501" Type="http://schemas.openxmlformats.org/officeDocument/2006/relationships/hyperlink" Target="https://en.wikipedia.org/wiki/MDaemon" TargetMode="External"/><Relationship Id="rId946" Type="http://schemas.openxmlformats.org/officeDocument/2006/relationships/hyperlink" Target="https://en.wikipedia.org/wiki/OpenLink_Software" TargetMode="External"/><Relationship Id="rId1131" Type="http://schemas.openxmlformats.org/officeDocument/2006/relationships/hyperlink" Target="https://en.wikipedia.org/wiki/Gunicorn_%28HTTP_server%29" TargetMode="External"/><Relationship Id="rId1229" Type="http://schemas.openxmlformats.org/officeDocument/2006/relationships/hyperlink" Target="https://www.howtoforge.com/images/zimbra_on_ubuntu_14_04/big/9.png" TargetMode="External"/><Relationship Id="rId75" Type="http://schemas.openxmlformats.org/officeDocument/2006/relationships/hyperlink" Target="https://i1.wp.com/www.liberiangeek.net/wp-content/uploads/2012/03/openssh_server_precise_1.png?ssl=1" TargetMode="External"/><Relationship Id="rId140" Type="http://schemas.openxmlformats.org/officeDocument/2006/relationships/hyperlink" Target="https://www.digitalocean.com/community/articles/a-basic-mysql-tutorial" TargetMode="External"/><Relationship Id="rId378" Type="http://schemas.openxmlformats.org/officeDocument/2006/relationships/hyperlink" Target="https://en.wikipedia.org/wiki/Oracle_Communications_Messaging_Server" TargetMode="External"/><Relationship Id="rId585" Type="http://schemas.openxmlformats.org/officeDocument/2006/relationships/hyperlink" Target="https://en.wikipedia.org/wiki/Sophos" TargetMode="External"/><Relationship Id="rId792" Type="http://schemas.openxmlformats.org/officeDocument/2006/relationships/hyperlink" Target="https://en.wikipedia.org/wiki/DSPAM" TargetMode="External"/><Relationship Id="rId806" Type="http://schemas.openxmlformats.org/officeDocument/2006/relationships/hyperlink" Target="https://en.wikipedia.org/wiki/PureMessage" TargetMode="External"/><Relationship Id="rId1436" Type="http://schemas.openxmlformats.org/officeDocument/2006/relationships/hyperlink" Target="http://computernetworkingnotes.com/network-administrations/sendmail-server.html" TargetMode="External"/><Relationship Id="rId6" Type="http://schemas.openxmlformats.org/officeDocument/2006/relationships/hyperlink" Target="https://www.digitalocean.com/community/tags/security?type=tutorials" TargetMode="External"/><Relationship Id="rId238" Type="http://schemas.openxmlformats.org/officeDocument/2006/relationships/hyperlink" Target="http://www.tutorialspoint.com/images/clipart/flow/flow18.gif" TargetMode="External"/><Relationship Id="rId445" Type="http://schemas.openxmlformats.org/officeDocument/2006/relationships/hyperlink" Target="https://en.wikipedia.org/wiki/Courier_Mail_Server" TargetMode="External"/><Relationship Id="rId652" Type="http://schemas.openxmlformats.org/officeDocument/2006/relationships/hyperlink" Target="https://en.wikipedia.org/wiki/Comparison_of_mail_servers" TargetMode="External"/><Relationship Id="rId1075" Type="http://schemas.openxmlformats.org/officeDocument/2006/relationships/hyperlink" Target="https://en.wikipedia.org/wiki/RSA_BSAFE" TargetMode="External"/><Relationship Id="rId1282" Type="http://schemas.openxmlformats.org/officeDocument/2006/relationships/image" Target="media/image166.jpeg"/><Relationship Id="rId1503" Type="http://schemas.openxmlformats.org/officeDocument/2006/relationships/fontTable" Target="fontTable.xml"/><Relationship Id="rId291" Type="http://schemas.openxmlformats.org/officeDocument/2006/relationships/hyperlink" Target="https://en.wikipedia.org/wiki/Axigen" TargetMode="External"/><Relationship Id="rId305" Type="http://schemas.openxmlformats.org/officeDocument/2006/relationships/hyperlink" Target="https://en.wikipedia.org/wiki/Comparison_of_mail_servers" TargetMode="External"/><Relationship Id="rId512" Type="http://schemas.openxmlformats.org/officeDocument/2006/relationships/hyperlink" Target="http://asg.web.cmu.edu/sasl/" TargetMode="External"/><Relationship Id="rId957" Type="http://schemas.openxmlformats.org/officeDocument/2006/relationships/hyperlink" Target="https://en.wikipedia.org/wiki/BEA_Systems" TargetMode="External"/><Relationship Id="rId1142" Type="http://schemas.openxmlformats.org/officeDocument/2006/relationships/image" Target="media/image94.wmf"/><Relationship Id="rId86" Type="http://schemas.openxmlformats.org/officeDocument/2006/relationships/image" Target="media/image33.jpeg"/><Relationship Id="rId151" Type="http://schemas.openxmlformats.org/officeDocument/2006/relationships/hyperlink" Target="http://www.linuxplanet.com/linuxplanet/email/7239/?ReturnURL=/linuxplanet/reviews/7239/1/" TargetMode="External"/><Relationship Id="rId389" Type="http://schemas.openxmlformats.org/officeDocument/2006/relationships/hyperlink" Target="https://en.wikipedia.org/wiki/Dovecot_%28software%29" TargetMode="External"/><Relationship Id="rId596" Type="http://schemas.openxmlformats.org/officeDocument/2006/relationships/hyperlink" Target="https://en.wikipedia.org/wiki/Spam_Assassin" TargetMode="External"/><Relationship Id="rId817" Type="http://schemas.openxmlformats.org/officeDocument/2006/relationships/hyperlink" Target="http://www.oreillynet.com/lpt/a/6849" TargetMode="External"/><Relationship Id="rId1002" Type="http://schemas.openxmlformats.org/officeDocument/2006/relationships/hyperlink" Target="https://en.wikipedia.org/wiki/Comparison_of_web_server_software" TargetMode="External"/><Relationship Id="rId1447" Type="http://schemas.openxmlformats.org/officeDocument/2006/relationships/image" Target="media/image312.jpeg"/><Relationship Id="rId249" Type="http://schemas.openxmlformats.org/officeDocument/2006/relationships/hyperlink" Target="https://en.wikipedia.org/wiki/Mail_delivery_agent" TargetMode="External"/><Relationship Id="rId456" Type="http://schemas.openxmlformats.org/officeDocument/2006/relationships/hyperlink" Target="https://en.wikipedia.org/wiki/MySQL" TargetMode="External"/><Relationship Id="rId663" Type="http://schemas.openxmlformats.org/officeDocument/2006/relationships/hyperlink" Target="https://en.wikipedia.org/wiki/Greylisting" TargetMode="External"/><Relationship Id="rId870" Type="http://schemas.openxmlformats.org/officeDocument/2006/relationships/hyperlink" Target="https://en.wikipedia.org/wiki/List_of_mail_servers" TargetMode="External"/><Relationship Id="rId1086" Type="http://schemas.openxmlformats.org/officeDocument/2006/relationships/hyperlink" Target="https://en.wikipedia.org/wiki/AOLserver" TargetMode="External"/><Relationship Id="rId1293" Type="http://schemas.openxmlformats.org/officeDocument/2006/relationships/image" Target="media/image177.jpeg"/><Relationship Id="rId1307" Type="http://schemas.openxmlformats.org/officeDocument/2006/relationships/image" Target="media/image189.jpeg"/><Relationship Id="rId13" Type="http://schemas.openxmlformats.org/officeDocument/2006/relationships/image" Target="media/image1.png"/><Relationship Id="rId109" Type="http://schemas.openxmlformats.org/officeDocument/2006/relationships/image" Target="media/image56.jpeg"/><Relationship Id="rId316" Type="http://schemas.openxmlformats.org/officeDocument/2006/relationships/hyperlink" Target="https://en.wikipedia.org/wiki/Proprietary_software" TargetMode="External"/><Relationship Id="rId523" Type="http://schemas.openxmlformats.org/officeDocument/2006/relationships/hyperlink" Target="https://en.wikipedia.org/wiki/SMTP_AUTH" TargetMode="External"/><Relationship Id="rId968" Type="http://schemas.openxmlformats.org/officeDocument/2006/relationships/hyperlink" Target="https://en.wikipedia.org/wiki/Wakanda_%28software%29" TargetMode="External"/><Relationship Id="rId1153" Type="http://schemas.openxmlformats.org/officeDocument/2006/relationships/image" Target="media/image97.jpeg"/><Relationship Id="rId97" Type="http://schemas.openxmlformats.org/officeDocument/2006/relationships/image" Target="media/image44.jpeg"/><Relationship Id="rId730" Type="http://schemas.openxmlformats.org/officeDocument/2006/relationships/hyperlink" Target="https://en.wikipedia.org/wiki/Open-Xchange" TargetMode="External"/><Relationship Id="rId828" Type="http://schemas.openxmlformats.org/officeDocument/2006/relationships/hyperlink" Target="https://en.wikipedia.org/wiki/Apache_James" TargetMode="External"/><Relationship Id="rId1013" Type="http://schemas.openxmlformats.org/officeDocument/2006/relationships/hyperlink" Target="https://en.wikipedia.org/wiki/Comparison_of_web_server_software" TargetMode="External"/><Relationship Id="rId1360" Type="http://schemas.openxmlformats.org/officeDocument/2006/relationships/image" Target="media/image235.jpeg"/><Relationship Id="rId1458" Type="http://schemas.openxmlformats.org/officeDocument/2006/relationships/image" Target="media/image321.jpeg"/><Relationship Id="rId162" Type="http://schemas.openxmlformats.org/officeDocument/2006/relationships/hyperlink" Target="http://www.linuxplanet.com/linuxplanet/email/7239/?ReturnURL=/linuxplanet/reviews/7239/1/" TargetMode="External"/><Relationship Id="rId467" Type="http://schemas.openxmlformats.org/officeDocument/2006/relationships/hyperlink" Target="https://en.wikipedia.org/wiki/Comparison_of_mail_servers" TargetMode="External"/><Relationship Id="rId1097" Type="http://schemas.openxmlformats.org/officeDocument/2006/relationships/hyperlink" Target="https://en.wikipedia.org/wiki/Comparison_of_web_server_software" TargetMode="External"/><Relationship Id="rId1220" Type="http://schemas.openxmlformats.org/officeDocument/2006/relationships/hyperlink" Target="https://www.howtoforge.com/images/zimbra_on_ubuntu_14_04/big/4.png" TargetMode="External"/><Relationship Id="rId1318" Type="http://schemas.openxmlformats.org/officeDocument/2006/relationships/image" Target="media/image198.jpeg"/><Relationship Id="rId674" Type="http://schemas.openxmlformats.org/officeDocument/2006/relationships/hyperlink" Target="https://en.wikipedia.org/wiki/Computer_software" TargetMode="External"/><Relationship Id="rId881" Type="http://schemas.openxmlformats.org/officeDocument/2006/relationships/hyperlink" Target="https://github.com/shashi/Escher.jl" TargetMode="External"/><Relationship Id="rId979" Type="http://schemas.openxmlformats.org/officeDocument/2006/relationships/hyperlink" Target="https://en.wikipedia.org/wiki/Zeus_Technology" TargetMode="External"/><Relationship Id="rId24" Type="http://schemas.openxmlformats.org/officeDocument/2006/relationships/image" Target="media/image3.jpeg"/><Relationship Id="rId327" Type="http://schemas.openxmlformats.org/officeDocument/2006/relationships/hyperlink" Target="https://en.wikipedia.org/wiki/Proprietary_software" TargetMode="External"/><Relationship Id="rId534" Type="http://schemas.openxmlformats.org/officeDocument/2006/relationships/hyperlink" Target="https://en.wikipedia.org/wiki/DKIM" TargetMode="External"/><Relationship Id="rId741" Type="http://schemas.openxmlformats.org/officeDocument/2006/relationships/hyperlink" Target="https://en.wikipedia.org/wiki/SMTP_proxy" TargetMode="External"/><Relationship Id="rId839" Type="http://schemas.openxmlformats.org/officeDocument/2006/relationships/hyperlink" Target="https://en.wikipedia.org/wiki/Multi-licensing" TargetMode="External"/><Relationship Id="rId1164" Type="http://schemas.openxmlformats.org/officeDocument/2006/relationships/hyperlink" Target="http://www.tecmint.com/wp-content/uploads/2014/12/Create-SSL-Certificate.png" TargetMode="External"/><Relationship Id="rId1371" Type="http://schemas.openxmlformats.org/officeDocument/2006/relationships/image" Target="media/image244.jpeg"/><Relationship Id="rId1469" Type="http://schemas.openxmlformats.org/officeDocument/2006/relationships/image" Target="media/image332.jpeg"/><Relationship Id="rId173" Type="http://schemas.openxmlformats.org/officeDocument/2006/relationships/hyperlink" Target="http://www.iis.net/" TargetMode="External"/><Relationship Id="rId380" Type="http://schemas.openxmlformats.org/officeDocument/2006/relationships/hyperlink" Target="https://en.wikipedia.org/wiki/Postfix_%28software%29" TargetMode="External"/><Relationship Id="rId601" Type="http://schemas.openxmlformats.org/officeDocument/2006/relationships/hyperlink" Target="https://en.wikipedia.org/wiki/IceWarp_Mail_Server" TargetMode="External"/><Relationship Id="rId1024" Type="http://schemas.openxmlformats.org/officeDocument/2006/relationships/hyperlink" Target="https://en.wikipedia.org/wiki/Caddy_%28web_server%29" TargetMode="External"/><Relationship Id="rId1231" Type="http://schemas.openxmlformats.org/officeDocument/2006/relationships/hyperlink" Target="https://www.howtoforge.com/admin/articles/add/%20https:/192.168.1.101/" TargetMode="External"/><Relationship Id="rId240" Type="http://schemas.openxmlformats.org/officeDocument/2006/relationships/hyperlink" Target="http://www.tutorialspoint.com/images/clipart/flow/flow19.gif" TargetMode="External"/><Relationship Id="rId478" Type="http://schemas.openxmlformats.org/officeDocument/2006/relationships/hyperlink" Target="https://en.wikipedia.org/wiki/Eudora_Internet_Mail_Server" TargetMode="External"/><Relationship Id="rId685" Type="http://schemas.openxmlformats.org/officeDocument/2006/relationships/hyperlink" Target="https://en.wikipedia.org/wiki/Sendmail" TargetMode="External"/><Relationship Id="rId892" Type="http://schemas.openxmlformats.org/officeDocument/2006/relationships/hyperlink" Target="https://en.wikipedia.org/wiki/NaviSoft" TargetMode="External"/><Relationship Id="rId906" Type="http://schemas.openxmlformats.org/officeDocument/2006/relationships/hyperlink" Target="https://en.wikipedia.org/wiki/Caddy_%28web_server%29" TargetMode="External"/><Relationship Id="rId1329" Type="http://schemas.openxmlformats.org/officeDocument/2006/relationships/image" Target="media/image209.jpeg"/><Relationship Id="rId35" Type="http://schemas.openxmlformats.org/officeDocument/2006/relationships/hyperlink" Target="http://quehow.com/wp-content/uploads/2015/03/how-to-install-telnet-in-ubuntu-step4.jpg" TargetMode="External"/><Relationship Id="rId100" Type="http://schemas.openxmlformats.org/officeDocument/2006/relationships/image" Target="media/image47.jpeg"/><Relationship Id="rId338" Type="http://schemas.openxmlformats.org/officeDocument/2006/relationships/hyperlink" Target="https://en.wikipedia.org/wiki/HMailServer" TargetMode="External"/><Relationship Id="rId545" Type="http://schemas.openxmlformats.org/officeDocument/2006/relationships/hyperlink" Target="https://en.wikipedia.org/wiki/Apache" TargetMode="External"/><Relationship Id="rId752" Type="http://schemas.openxmlformats.org/officeDocument/2006/relationships/hyperlink" Target="https://en.wikipedia.org/wiki/Post_Office_Protocol" TargetMode="External"/><Relationship Id="rId1175" Type="http://schemas.openxmlformats.org/officeDocument/2006/relationships/image" Target="media/image108.png"/><Relationship Id="rId1382" Type="http://schemas.openxmlformats.org/officeDocument/2006/relationships/image" Target="media/image255.jpeg"/><Relationship Id="rId184" Type="http://schemas.openxmlformats.org/officeDocument/2006/relationships/hyperlink" Target="http://www.tutorialspoint.com/http/index.htm" TargetMode="External"/><Relationship Id="rId391" Type="http://schemas.openxmlformats.org/officeDocument/2006/relationships/hyperlink" Target="https://en.wikipedia.org/wiki/Dovecot_%28software%29" TargetMode="External"/><Relationship Id="rId405" Type="http://schemas.openxmlformats.org/officeDocument/2006/relationships/hyperlink" Target="https://en.wikipedia.org/wiki/UW_IMAP" TargetMode="External"/><Relationship Id="rId612" Type="http://schemas.openxmlformats.org/officeDocument/2006/relationships/hyperlink" Target="https://en.wikipedia.org/wiki/Sophos" TargetMode="External"/><Relationship Id="rId1035" Type="http://schemas.openxmlformats.org/officeDocument/2006/relationships/hyperlink" Target="https://en.wikipedia.org/wiki/Comparison_of_web_server_software" TargetMode="External"/><Relationship Id="rId1242" Type="http://schemas.openxmlformats.org/officeDocument/2006/relationships/image" Target="media/image132.jpeg"/><Relationship Id="rId251" Type="http://schemas.openxmlformats.org/officeDocument/2006/relationships/hyperlink" Target="https://en.wikipedia.org/wiki/E-mail" TargetMode="External"/><Relationship Id="rId489" Type="http://schemas.openxmlformats.org/officeDocument/2006/relationships/hyperlink" Target="https://en.wikipedia.org/wiki/IceWarp_Mail_Server" TargetMode="External"/><Relationship Id="rId696" Type="http://schemas.openxmlformats.org/officeDocument/2006/relationships/hyperlink" Target="https://en.wikipedia.org/wiki/Atmail" TargetMode="External"/><Relationship Id="rId917" Type="http://schemas.openxmlformats.org/officeDocument/2006/relationships/hyperlink" Target="https://en.wikipedia.org/wiki/GNU_General_Public_License" TargetMode="External"/><Relationship Id="rId1102" Type="http://schemas.openxmlformats.org/officeDocument/2006/relationships/hyperlink" Target="https://en.wikipedia.org/wiki/Comparison_of_web_server_software" TargetMode="External"/><Relationship Id="rId46" Type="http://schemas.openxmlformats.org/officeDocument/2006/relationships/image" Target="media/image13.jpeg"/><Relationship Id="rId349" Type="http://schemas.openxmlformats.org/officeDocument/2006/relationships/hyperlink" Target="https://en.wikipedia.org/wiki/Kolab" TargetMode="External"/><Relationship Id="rId556" Type="http://schemas.openxmlformats.org/officeDocument/2006/relationships/hyperlink" Target="https://en.wikipedia.org/wiki/SpamAssassin" TargetMode="External"/><Relationship Id="rId763" Type="http://schemas.openxmlformats.org/officeDocument/2006/relationships/hyperlink" Target="https://en.wikipedia.org/wiki/Eudora_Internet_Mail_Server" TargetMode="External"/><Relationship Id="rId1186" Type="http://schemas.openxmlformats.org/officeDocument/2006/relationships/hyperlink" Target="https://github.com/linode/docs/edit/master/docs/email/postfix/email-with-postfix-dovecot-and-mysql.md" TargetMode="External"/><Relationship Id="rId1393" Type="http://schemas.openxmlformats.org/officeDocument/2006/relationships/image" Target="media/image264.jpeg"/><Relationship Id="rId1407" Type="http://schemas.openxmlformats.org/officeDocument/2006/relationships/image" Target="media/image276.jpeg"/><Relationship Id="rId111" Type="http://schemas.openxmlformats.org/officeDocument/2006/relationships/image" Target="media/image58.jpeg"/><Relationship Id="rId195" Type="http://schemas.openxmlformats.org/officeDocument/2006/relationships/hyperlink" Target="http://www.tutorialspoint.com/xhtml/index.htm" TargetMode="External"/><Relationship Id="rId209" Type="http://schemas.openxmlformats.org/officeDocument/2006/relationships/image" Target="media/image75.jpeg"/><Relationship Id="rId416" Type="http://schemas.openxmlformats.org/officeDocument/2006/relationships/hyperlink" Target="https://en.wikipedia.org/wiki/Comparison_of_mail_servers" TargetMode="External"/><Relationship Id="rId970" Type="http://schemas.openxmlformats.org/officeDocument/2006/relationships/hyperlink" Target="https://en.wikipedia.org/wiki/WEBrick" TargetMode="External"/><Relationship Id="rId1046" Type="http://schemas.openxmlformats.org/officeDocument/2006/relationships/hyperlink" Target="https://en.wikipedia.org/wiki/Comparison_of_web_server_software" TargetMode="External"/><Relationship Id="rId1253" Type="http://schemas.openxmlformats.org/officeDocument/2006/relationships/hyperlink" Target="http://computernetworkingnotes.com/network-administrations/syslog-server/print.html" TargetMode="External"/><Relationship Id="rId623" Type="http://schemas.openxmlformats.org/officeDocument/2006/relationships/hyperlink" Target="http://www.opensmtpd.org/presentations/asiabsdcon2013-smtpd/" TargetMode="External"/><Relationship Id="rId830" Type="http://schemas.openxmlformats.org/officeDocument/2006/relationships/hyperlink" Target="https://en.wikipedia.org/wiki/Cyrus_IMAP_server" TargetMode="External"/><Relationship Id="rId928" Type="http://schemas.openxmlformats.org/officeDocument/2006/relationships/hyperlink" Target="https://en.wikipedia.org/wiki/Jexus" TargetMode="External"/><Relationship Id="rId1460" Type="http://schemas.openxmlformats.org/officeDocument/2006/relationships/image" Target="media/image323.jpeg"/><Relationship Id="rId57" Type="http://schemas.openxmlformats.org/officeDocument/2006/relationships/hyperlink" Target="http://www.htpcbeginner.com/connecting-to-ubuntu-server-using-ssh-and-putty/" TargetMode="External"/><Relationship Id="rId262" Type="http://schemas.openxmlformats.org/officeDocument/2006/relationships/hyperlink" Target="https://en.wikipedia.org/wiki/Comparison_of_mail_servers" TargetMode="External"/><Relationship Id="rId567" Type="http://schemas.openxmlformats.org/officeDocument/2006/relationships/hyperlink" Target="https://en.wikipedia.org/wiki/Comparison_of_mail_servers" TargetMode="External"/><Relationship Id="rId1113" Type="http://schemas.openxmlformats.org/officeDocument/2006/relationships/hyperlink" Target="https://en.wikipedia.org/wiki/LiteSpeed_Web_Server" TargetMode="External"/><Relationship Id="rId1197" Type="http://schemas.openxmlformats.org/officeDocument/2006/relationships/image" Target="media/image114.png"/><Relationship Id="rId1320" Type="http://schemas.openxmlformats.org/officeDocument/2006/relationships/image" Target="media/image200.jpeg"/><Relationship Id="rId1418" Type="http://schemas.openxmlformats.org/officeDocument/2006/relationships/image" Target="media/image285.jpeg"/><Relationship Id="rId122" Type="http://schemas.openxmlformats.org/officeDocument/2006/relationships/hyperlink" Target="http://httpd.apache.org/docs/2.4/" TargetMode="External"/><Relationship Id="rId774" Type="http://schemas.openxmlformats.org/officeDocument/2006/relationships/hyperlink" Target="https://en.wikipedia.org/wiki/Microsoft_Exchange_Server" TargetMode="External"/><Relationship Id="rId981" Type="http://schemas.openxmlformats.org/officeDocument/2006/relationships/hyperlink" Target="https://en.wikipedia.org/wiki/Zope_Public_License" TargetMode="External"/><Relationship Id="rId1057" Type="http://schemas.openxmlformats.org/officeDocument/2006/relationships/hyperlink" Target="https://en.wikipedia.org/wiki/Nginx" TargetMode="External"/><Relationship Id="rId427" Type="http://schemas.openxmlformats.org/officeDocument/2006/relationships/hyperlink" Target="https://en.wikipedia.org/wiki/Comparison_of_mail_servers" TargetMode="External"/><Relationship Id="rId634" Type="http://schemas.openxmlformats.org/officeDocument/2006/relationships/hyperlink" Target="https://en.wikipedia.org/wiki/Clam_AntiVirus" TargetMode="External"/><Relationship Id="rId841" Type="http://schemas.openxmlformats.org/officeDocument/2006/relationships/hyperlink" Target="https://en.wikipedia.org/wiki/Zentyal" TargetMode="External"/><Relationship Id="rId1264" Type="http://schemas.openxmlformats.org/officeDocument/2006/relationships/hyperlink" Target="http://computernetworkingnotes.com/network-administrations/deny-icmp.html" TargetMode="External"/><Relationship Id="rId1471" Type="http://schemas.openxmlformats.org/officeDocument/2006/relationships/image" Target="media/image334.jpeg"/><Relationship Id="rId273" Type="http://schemas.openxmlformats.org/officeDocument/2006/relationships/hyperlink" Target="https://en.wikipedia.org/wiki/IMAP_IDLE" TargetMode="External"/><Relationship Id="rId480" Type="http://schemas.openxmlformats.org/officeDocument/2006/relationships/hyperlink" Target="https://en.wikipedia.org/wiki/FirstClass" TargetMode="External"/><Relationship Id="rId701" Type="http://schemas.openxmlformats.org/officeDocument/2006/relationships/hyperlink" Target="https://en.wikipedia.org/wiki/Courier_Mail_Server" TargetMode="External"/><Relationship Id="rId939" Type="http://schemas.openxmlformats.org/officeDocument/2006/relationships/hyperlink" Target="https://en.wikipedia.org/wiki/NaviServer" TargetMode="External"/><Relationship Id="rId1124" Type="http://schemas.openxmlformats.org/officeDocument/2006/relationships/hyperlink" Target="https://en.wikipedia.org/wiki/Cygwin" TargetMode="External"/><Relationship Id="rId1331" Type="http://schemas.openxmlformats.org/officeDocument/2006/relationships/image" Target="media/image211.jpeg"/><Relationship Id="rId68" Type="http://schemas.openxmlformats.org/officeDocument/2006/relationships/hyperlink" Target="https://help.ubuntu.com/lts/serverguide/openssh-server.html" TargetMode="External"/><Relationship Id="rId133" Type="http://schemas.openxmlformats.org/officeDocument/2006/relationships/hyperlink" Target="https://www.digitalocean.com/community/tags/ubuntu?type=tutorials" TargetMode="External"/><Relationship Id="rId340" Type="http://schemas.openxmlformats.org/officeDocument/2006/relationships/hyperlink" Target="https://en.wikipedia.org/wiki/IBM" TargetMode="External"/><Relationship Id="rId578" Type="http://schemas.openxmlformats.org/officeDocument/2006/relationships/hyperlink" Target="https://en.wikipedia.org/wiki/Gordano_Messaging_Suite" TargetMode="External"/><Relationship Id="rId785" Type="http://schemas.openxmlformats.org/officeDocument/2006/relationships/hyperlink" Target="https://en.wikipedia.org/wiki/Zentyal" TargetMode="External"/><Relationship Id="rId992" Type="http://schemas.openxmlformats.org/officeDocument/2006/relationships/hyperlink" Target="https://en.wikipedia.org/wiki/Java_Servlets" TargetMode="External"/><Relationship Id="rId1429" Type="http://schemas.openxmlformats.org/officeDocument/2006/relationships/image" Target="media/image296.jpeg"/><Relationship Id="rId200" Type="http://schemas.openxmlformats.org/officeDocument/2006/relationships/hyperlink" Target="http://www.google.com/analytics/" TargetMode="External"/><Relationship Id="rId438" Type="http://schemas.openxmlformats.org/officeDocument/2006/relationships/hyperlink" Target="https://en.wikipedia.org/wiki/Database" TargetMode="External"/><Relationship Id="rId645" Type="http://schemas.openxmlformats.org/officeDocument/2006/relationships/hyperlink" Target="https://en.wikipedia.org/wiki/Comparison_of_mail_servers" TargetMode="External"/><Relationship Id="rId852" Type="http://schemas.openxmlformats.org/officeDocument/2006/relationships/hyperlink" Target="https://en.wikipedia.org/wiki/Internet_Information_Services" TargetMode="External"/><Relationship Id="rId1068" Type="http://schemas.openxmlformats.org/officeDocument/2006/relationships/hyperlink" Target="https://en.wikipedia.org/wiki/Thttpd" TargetMode="External"/><Relationship Id="rId1275" Type="http://schemas.openxmlformats.org/officeDocument/2006/relationships/hyperlink" Target="http://computernetworkingnotes.com/network-administrations/nis-server.html" TargetMode="External"/><Relationship Id="rId1482" Type="http://schemas.openxmlformats.org/officeDocument/2006/relationships/image" Target="media/image343.jpeg"/><Relationship Id="rId284" Type="http://schemas.openxmlformats.org/officeDocument/2006/relationships/hyperlink" Target="https://en.wikipedia.org/wiki/Filesystem" TargetMode="External"/><Relationship Id="rId491" Type="http://schemas.openxmlformats.org/officeDocument/2006/relationships/hyperlink" Target="https://en.wikipedia.org/wiki/Kolab" TargetMode="External"/><Relationship Id="rId505" Type="http://schemas.openxmlformats.org/officeDocument/2006/relationships/hyperlink" Target="https://en.wikipedia.org/wiki/Message_Systems" TargetMode="External"/><Relationship Id="rId712" Type="http://schemas.openxmlformats.org/officeDocument/2006/relationships/hyperlink" Target="https://en.wikipedia.org/wiki/IBM" TargetMode="External"/><Relationship Id="rId1135" Type="http://schemas.openxmlformats.org/officeDocument/2006/relationships/hyperlink" Target="https://digitalocean.com/community/articles/an-introduction-to-securing-your-linux-vps" TargetMode="External"/><Relationship Id="rId1342" Type="http://schemas.openxmlformats.org/officeDocument/2006/relationships/image" Target="media/image219.jpeg"/><Relationship Id="rId79" Type="http://schemas.openxmlformats.org/officeDocument/2006/relationships/hyperlink" Target="https://i1.wp.com/www.liberiangeek.net/wp-content/uploads/2012/03/openssh_server_precise_3.png?ssl=1" TargetMode="External"/><Relationship Id="rId144" Type="http://schemas.openxmlformats.org/officeDocument/2006/relationships/hyperlink" Target="https://www.digitalocean.com/community/tags/ubuntu?type=tutorials" TargetMode="External"/><Relationship Id="rId589" Type="http://schemas.openxmlformats.org/officeDocument/2006/relationships/hyperlink" Target="https://en.wikipedia.org/wiki/Haraka_%28software%29" TargetMode="External"/><Relationship Id="rId796" Type="http://schemas.openxmlformats.org/officeDocument/2006/relationships/hyperlink" Target="https://en.wikipedia.org/wiki/Kerio_Connect" TargetMode="External"/><Relationship Id="rId1202" Type="http://schemas.openxmlformats.org/officeDocument/2006/relationships/hyperlink" Target="https://www.linode.com/docs/assets/1284-dovecot__dovecot-sql.conf.ext.txt" TargetMode="External"/><Relationship Id="rId351" Type="http://schemas.openxmlformats.org/officeDocument/2006/relationships/hyperlink" Target="https://en.wikipedia.org/w/index.php?title=MagicMail&amp;action=edit&amp;redlink=1" TargetMode="External"/><Relationship Id="rId449" Type="http://schemas.openxmlformats.org/officeDocument/2006/relationships/hyperlink" Target="https://en.wikipedia.org/wiki/MySQL" TargetMode="External"/><Relationship Id="rId656" Type="http://schemas.openxmlformats.org/officeDocument/2006/relationships/hyperlink" Target="https://en.wikipedia.org/wiki/Comparison_of_mail_servers" TargetMode="External"/><Relationship Id="rId863" Type="http://schemas.openxmlformats.org/officeDocument/2006/relationships/hyperlink" Target="https://en.wikipedia.org/wiki/Post_Office_Protocol" TargetMode="External"/><Relationship Id="rId1079" Type="http://schemas.openxmlformats.org/officeDocument/2006/relationships/hyperlink" Target="https://en.wikipedia.org/wiki/Apache_JServ_Protocol" TargetMode="External"/><Relationship Id="rId1286" Type="http://schemas.openxmlformats.org/officeDocument/2006/relationships/image" Target="media/image170.jpeg"/><Relationship Id="rId1493" Type="http://schemas.openxmlformats.org/officeDocument/2006/relationships/hyperlink" Target="http://computernetworkingnotes.com/network-administrations/basic-networking-commands/print.html" TargetMode="External"/><Relationship Id="rId211" Type="http://schemas.openxmlformats.org/officeDocument/2006/relationships/image" Target="media/image76.jpeg"/><Relationship Id="rId295" Type="http://schemas.openxmlformats.org/officeDocument/2006/relationships/hyperlink" Target="https://en.wikipedia.org/wiki/Citadel/UX" TargetMode="External"/><Relationship Id="rId309" Type="http://schemas.openxmlformats.org/officeDocument/2006/relationships/hyperlink" Target="https://en.wikipedia.org/wiki/Comparison_of_mail_servers" TargetMode="External"/><Relationship Id="rId516" Type="http://schemas.openxmlformats.org/officeDocument/2006/relationships/hyperlink" Target="https://en.wikipedia.org/wiki/STARTTLS" TargetMode="External"/><Relationship Id="rId1146" Type="http://schemas.openxmlformats.org/officeDocument/2006/relationships/hyperlink" Target="http://cdn.krizna.com/wp-content/uploads/2014/05/setup-mail-server-ubuntu-14-04-1.png" TargetMode="External"/><Relationship Id="rId723" Type="http://schemas.openxmlformats.org/officeDocument/2006/relationships/hyperlink" Target="https://en.wikipedia.org/wiki/MMDF" TargetMode="External"/><Relationship Id="rId930" Type="http://schemas.openxmlformats.org/officeDocument/2006/relationships/hyperlink" Target="https://en.wikipedia.org/w/index.php?title=Jan_Kneschke&amp;action=edit&amp;redlink=1" TargetMode="External"/><Relationship Id="rId1006" Type="http://schemas.openxmlformats.org/officeDocument/2006/relationships/hyperlink" Target="https://en.wikipedia.org/wiki/Comparison_of_web_server_software" TargetMode="External"/><Relationship Id="rId1353" Type="http://schemas.openxmlformats.org/officeDocument/2006/relationships/hyperlink" Target="http://computernetworkingnotes.com/network-administrations/vnc-server.html" TargetMode="External"/><Relationship Id="rId155" Type="http://schemas.openxmlformats.org/officeDocument/2006/relationships/image" Target="media/image67.gif"/><Relationship Id="rId362" Type="http://schemas.openxmlformats.org/officeDocument/2006/relationships/hyperlink" Target="https://en.wikipedia.org/wiki/Microsoft_Exchange_Server" TargetMode="External"/><Relationship Id="rId1213" Type="http://schemas.openxmlformats.org/officeDocument/2006/relationships/hyperlink" Target="https://www.howtoforge.com/tutorial/ubuntu-14-04-zimbra-server/" TargetMode="External"/><Relationship Id="rId1297" Type="http://schemas.openxmlformats.org/officeDocument/2006/relationships/image" Target="media/image181.jpeg"/><Relationship Id="rId1420" Type="http://schemas.openxmlformats.org/officeDocument/2006/relationships/image" Target="media/image287.jpeg"/><Relationship Id="rId222" Type="http://schemas.openxmlformats.org/officeDocument/2006/relationships/hyperlink" Target="http://www.tutorialspoint.com/images/clipart/flow/flow10.gif" TargetMode="External"/><Relationship Id="rId667" Type="http://schemas.openxmlformats.org/officeDocument/2006/relationships/hyperlink" Target="https://en.wikipedia.org/wiki/Tarpit_%28networking%29" TargetMode="External"/><Relationship Id="rId874" Type="http://schemas.openxmlformats.org/officeDocument/2006/relationships/hyperlink" Target="https://en.wikipedia.org/wiki/List_of_mail_servers" TargetMode="External"/><Relationship Id="rId17" Type="http://schemas.openxmlformats.org/officeDocument/2006/relationships/hyperlink" Target="http://www.liquidweb.com/kb/category/tutorials/" TargetMode="External"/><Relationship Id="rId527" Type="http://schemas.openxmlformats.org/officeDocument/2006/relationships/hyperlink" Target="https://en.wikipedia.org/wiki/Database" TargetMode="External"/><Relationship Id="rId734" Type="http://schemas.openxmlformats.org/officeDocument/2006/relationships/hyperlink" Target="https://en.wikipedia.org/wiki/Postfix_%28software%29" TargetMode="External"/><Relationship Id="rId941" Type="http://schemas.openxmlformats.org/officeDocument/2006/relationships/hyperlink" Target="https://en.wikipedia.org/wiki/Robert_McCool" TargetMode="External"/><Relationship Id="rId1157" Type="http://schemas.openxmlformats.org/officeDocument/2006/relationships/image" Target="media/image99.png"/><Relationship Id="rId1364" Type="http://schemas.openxmlformats.org/officeDocument/2006/relationships/hyperlink" Target="http://computernetworkingnotes.com/network-administrations/printer-server.html" TargetMode="External"/><Relationship Id="rId70" Type="http://schemas.openxmlformats.org/officeDocument/2006/relationships/hyperlink" Target="http://ubuntuhandbook.org/wp-content/uploads/2014/04/ssh-server-ubuntu1404.jpg" TargetMode="External"/><Relationship Id="rId166" Type="http://schemas.openxmlformats.org/officeDocument/2006/relationships/hyperlink" Target="http://www.nowiressecurity.com/" TargetMode="External"/><Relationship Id="rId373" Type="http://schemas.openxmlformats.org/officeDocument/2006/relationships/hyperlink" Target="https://en.wikipedia.org/wiki/OpenSMTPD" TargetMode="External"/><Relationship Id="rId580" Type="http://schemas.openxmlformats.org/officeDocument/2006/relationships/hyperlink" Target="https://en.wikipedia.org/wiki/Authentium" TargetMode="External"/><Relationship Id="rId801" Type="http://schemas.openxmlformats.org/officeDocument/2006/relationships/hyperlink" Target="https://en.wikipedia.org/wiki/MDaemon" TargetMode="External"/><Relationship Id="rId1017" Type="http://schemas.openxmlformats.org/officeDocument/2006/relationships/hyperlink" Target="https://en.wikipedia.org/wiki/Comparison_of_web_server_software" TargetMode="External"/><Relationship Id="rId1224" Type="http://schemas.openxmlformats.org/officeDocument/2006/relationships/hyperlink" Target="https://www.howtoforge.com/images/zimbra_on_ubuntu_14_04/big/6.png" TargetMode="External"/><Relationship Id="rId1431" Type="http://schemas.openxmlformats.org/officeDocument/2006/relationships/image" Target="media/image298.jpeg"/><Relationship Id="rId1" Type="http://schemas.openxmlformats.org/officeDocument/2006/relationships/numbering" Target="numbering.xml"/><Relationship Id="rId233" Type="http://schemas.openxmlformats.org/officeDocument/2006/relationships/image" Target="media/image87.jpeg"/><Relationship Id="rId440" Type="http://schemas.openxmlformats.org/officeDocument/2006/relationships/hyperlink" Target="https://en.wikipedia.org/wiki/Agorum_core" TargetMode="External"/><Relationship Id="rId678" Type="http://schemas.openxmlformats.org/officeDocument/2006/relationships/hyperlink" Target="https://en.wikipedia.org/wiki/List_of_mail_server_software" TargetMode="External"/><Relationship Id="rId885" Type="http://schemas.openxmlformats.org/officeDocument/2006/relationships/hyperlink" Target="https://en.wikipedia.org/wiki/Comparison_of_web_server_software" TargetMode="External"/><Relationship Id="rId1070" Type="http://schemas.openxmlformats.org/officeDocument/2006/relationships/hyperlink" Target="https://en.wikipedia.org/wiki/Wakanda_%28software%29" TargetMode="External"/><Relationship Id="rId28" Type="http://schemas.openxmlformats.org/officeDocument/2006/relationships/hyperlink" Target="http://quehow.com/how-to-install-and-use-telnet-in-ubuntu/3629.html" TargetMode="External"/><Relationship Id="rId300" Type="http://schemas.openxmlformats.org/officeDocument/2006/relationships/hyperlink" Target="https://en.wikipedia.org/wiki/Maildir" TargetMode="External"/><Relationship Id="rId538" Type="http://schemas.openxmlformats.org/officeDocument/2006/relationships/hyperlink" Target="https://en.wikipedia.org/wiki/Regular_expression" TargetMode="External"/><Relationship Id="rId745" Type="http://schemas.openxmlformats.org/officeDocument/2006/relationships/hyperlink" Target="https://en.wikipedia.org/wiki/WinGate_%28computing%29" TargetMode="External"/><Relationship Id="rId952" Type="http://schemas.openxmlformats.org/officeDocument/2006/relationships/hyperlink" Target="https://en.wikipedia.org/wiki/Oracle_iPlanet_Web_Server" TargetMode="External"/><Relationship Id="rId1168" Type="http://schemas.openxmlformats.org/officeDocument/2006/relationships/hyperlink" Target="http://www.tecmint.com/wp-content/uploads/2014/12/Install-Squirrelmail.png" TargetMode="External"/><Relationship Id="rId1375" Type="http://schemas.openxmlformats.org/officeDocument/2006/relationships/image" Target="media/image248.jpeg"/><Relationship Id="rId81" Type="http://schemas.openxmlformats.org/officeDocument/2006/relationships/hyperlink" Target="http://www.chiark.greenend.org.uk/%7Esgtatham/putty/download.html" TargetMode="External"/><Relationship Id="rId177" Type="http://schemas.openxmlformats.org/officeDocument/2006/relationships/hyperlink" Target="http://www.sun.com/software/products/web_srvr/home_web_srvr.xml" TargetMode="External"/><Relationship Id="rId384" Type="http://schemas.openxmlformats.org/officeDocument/2006/relationships/hyperlink" Target="https://en.wikipedia.org/wiki/UW_IMAP" TargetMode="External"/><Relationship Id="rId591" Type="http://schemas.openxmlformats.org/officeDocument/2006/relationships/hyperlink" Target="https://en.wikipedia.org/wiki/AVG_%28software%29" TargetMode="External"/><Relationship Id="rId605" Type="http://schemas.openxmlformats.org/officeDocument/2006/relationships/hyperlink" Target="https://en.wikipedia.org/wiki/Symantec" TargetMode="External"/><Relationship Id="rId812" Type="http://schemas.openxmlformats.org/officeDocument/2006/relationships/hyperlink" Target="https://en.wikipedia.org/wiki/Proofpoint,_Inc." TargetMode="External"/><Relationship Id="rId1028" Type="http://schemas.openxmlformats.org/officeDocument/2006/relationships/hyperlink" Target="https://en.wikipedia.org/wiki/Comparison_of_web_server_software" TargetMode="External"/><Relationship Id="rId1235" Type="http://schemas.openxmlformats.org/officeDocument/2006/relationships/image" Target="media/image125.jpeg"/><Relationship Id="rId1442" Type="http://schemas.openxmlformats.org/officeDocument/2006/relationships/image" Target="media/image307.jpeg"/><Relationship Id="rId244" Type="http://schemas.openxmlformats.org/officeDocument/2006/relationships/hyperlink" Target="http://www.tutorialspoint.com/html/index.htm" TargetMode="External"/><Relationship Id="rId689" Type="http://schemas.openxmlformats.org/officeDocument/2006/relationships/hyperlink" Target="https://en.wikipedia.org/wiki/SMTP" TargetMode="External"/><Relationship Id="rId896" Type="http://schemas.openxmlformats.org/officeDocument/2006/relationships/hyperlink" Target="https://en.wikipedia.org/wiki/Apache_License" TargetMode="External"/><Relationship Id="rId1081" Type="http://schemas.openxmlformats.org/officeDocument/2006/relationships/hyperlink" Target="https://en.wikipedia.org/wiki/Java_Secure_Socket_Extension" TargetMode="External"/><Relationship Id="rId1302" Type="http://schemas.openxmlformats.org/officeDocument/2006/relationships/image" Target="media/image184.jpeg"/><Relationship Id="rId39" Type="http://schemas.openxmlformats.org/officeDocument/2006/relationships/hyperlink" Target="http://quehow.com/wp-content/uploads/2015/03/how-to-install-telnet-in-ubuntu-step6.jpg" TargetMode="External"/><Relationship Id="rId451" Type="http://schemas.openxmlformats.org/officeDocument/2006/relationships/hyperlink" Target="https://en.wikipedia.org/wiki/Cyrus_IMAP" TargetMode="External"/><Relationship Id="rId549" Type="http://schemas.openxmlformats.org/officeDocument/2006/relationships/hyperlink" Target="https://en.wikipedia.org/wiki/SpamAssassin" TargetMode="External"/><Relationship Id="rId756" Type="http://schemas.openxmlformats.org/officeDocument/2006/relationships/hyperlink" Target="https://en.wikipedia.org/wiki/Axigen" TargetMode="External"/><Relationship Id="rId1179" Type="http://schemas.openxmlformats.org/officeDocument/2006/relationships/image" Target="media/image110.png"/><Relationship Id="rId1386" Type="http://schemas.openxmlformats.org/officeDocument/2006/relationships/image" Target="media/image259.jpeg"/><Relationship Id="rId104" Type="http://schemas.openxmlformats.org/officeDocument/2006/relationships/image" Target="media/image51.jpeg"/><Relationship Id="rId188" Type="http://schemas.openxmlformats.org/officeDocument/2006/relationships/hyperlink" Target="http://www.chiark.greenend.org.uk/%7Esgtatham/putty/download.html" TargetMode="External"/><Relationship Id="rId311" Type="http://schemas.openxmlformats.org/officeDocument/2006/relationships/hyperlink" Target="https://en.wikipedia.org/wiki/Mbox" TargetMode="External"/><Relationship Id="rId395" Type="http://schemas.openxmlformats.org/officeDocument/2006/relationships/hyperlink" Target="https://en.wikipedia.org/wiki/Public_domain" TargetMode="External"/><Relationship Id="rId409" Type="http://schemas.openxmlformats.org/officeDocument/2006/relationships/hyperlink" Target="https://en.wikipedia.org/wiki/Synovel_Collabsuite" TargetMode="External"/><Relationship Id="rId963" Type="http://schemas.openxmlformats.org/officeDocument/2006/relationships/hyperlink" Target="https://en.wikipedia.org/wiki/Jef_Poskanzer" TargetMode="External"/><Relationship Id="rId1039" Type="http://schemas.openxmlformats.org/officeDocument/2006/relationships/hyperlink" Target="https://en.wikipedia.org/wiki/IBM_HTTP_Server" TargetMode="External"/><Relationship Id="rId1246" Type="http://schemas.openxmlformats.org/officeDocument/2006/relationships/image" Target="media/image136.jpeg"/><Relationship Id="rId92" Type="http://schemas.openxmlformats.org/officeDocument/2006/relationships/image" Target="media/image39.jpeg"/><Relationship Id="rId616" Type="http://schemas.openxmlformats.org/officeDocument/2006/relationships/hyperlink" Target="https://en.wikipedia.org/wiki/MDaemon" TargetMode="External"/><Relationship Id="rId823" Type="http://schemas.openxmlformats.org/officeDocument/2006/relationships/hyperlink" Target="https://en.wikipedia.org/wiki/Template:Email_servers" TargetMode="External"/><Relationship Id="rId1453" Type="http://schemas.openxmlformats.org/officeDocument/2006/relationships/image" Target="media/image316.jpeg"/><Relationship Id="rId255" Type="http://schemas.openxmlformats.org/officeDocument/2006/relationships/hyperlink" Target="https://en.wikipedia.org/wiki/Sendmail" TargetMode="External"/><Relationship Id="rId462" Type="http://schemas.openxmlformats.org/officeDocument/2006/relationships/hyperlink" Target="https://en.wikipedia.org/wiki/Kerberos_%28protocol%29" TargetMode="External"/><Relationship Id="rId1092" Type="http://schemas.openxmlformats.org/officeDocument/2006/relationships/hyperlink" Target="https://en.wikipedia.org/wiki/Caddy_%28web_server%29" TargetMode="External"/><Relationship Id="rId1106" Type="http://schemas.openxmlformats.org/officeDocument/2006/relationships/hyperlink" Target="https://en.wikipedia.org/wiki/Comparison_of_web_server_software" TargetMode="External"/><Relationship Id="rId1313" Type="http://schemas.openxmlformats.org/officeDocument/2006/relationships/image" Target="media/image195.jpeg"/><Relationship Id="rId1397" Type="http://schemas.openxmlformats.org/officeDocument/2006/relationships/image" Target="media/image268.jpeg"/><Relationship Id="rId115" Type="http://schemas.openxmlformats.org/officeDocument/2006/relationships/hyperlink" Target="https://github.com/linode/docs/blob/master/docs/websites/apache/apache-web-server-on-ubuntu-14-04.md" TargetMode="External"/><Relationship Id="rId322" Type="http://schemas.openxmlformats.org/officeDocument/2006/relationships/hyperlink" Target="https://en.wikipedia.org/wiki/Dovecot_%28software%29" TargetMode="External"/><Relationship Id="rId767" Type="http://schemas.openxmlformats.org/officeDocument/2006/relationships/hyperlink" Target="https://en.wikipedia.org/wiki/IceWarp_Mail_Server" TargetMode="External"/><Relationship Id="rId974" Type="http://schemas.openxmlformats.org/officeDocument/2006/relationships/hyperlink" Target="https://en.wikipedia.org/wiki/BSD_licenses" TargetMode="External"/><Relationship Id="rId199" Type="http://schemas.openxmlformats.org/officeDocument/2006/relationships/hyperlink" Target="http://www.webhostgear.com/shared-hosting.php" TargetMode="External"/><Relationship Id="rId627" Type="http://schemas.openxmlformats.org/officeDocument/2006/relationships/hyperlink" Target="https://en.wikipedia.org/wiki/Comparison_of_mail_servers" TargetMode="External"/><Relationship Id="rId834" Type="http://schemas.openxmlformats.org/officeDocument/2006/relationships/hyperlink" Target="https://en.wikipedia.org/wiki/Kolab" TargetMode="External"/><Relationship Id="rId1257" Type="http://schemas.openxmlformats.org/officeDocument/2006/relationships/image" Target="media/image145.jpeg"/><Relationship Id="rId1464" Type="http://schemas.openxmlformats.org/officeDocument/2006/relationships/image" Target="media/image327.jpeg"/><Relationship Id="rId266" Type="http://schemas.openxmlformats.org/officeDocument/2006/relationships/hyperlink" Target="https://en.wikipedia.org/wiki/Linux" TargetMode="External"/><Relationship Id="rId473" Type="http://schemas.openxmlformats.org/officeDocument/2006/relationships/hyperlink" Target="https://en.wikipedia.org/wiki/Active_Directory" TargetMode="External"/><Relationship Id="rId680" Type="http://schemas.openxmlformats.org/officeDocument/2006/relationships/hyperlink" Target="https://en.wikipedia.org/wiki/List_of_mail_server_software" TargetMode="External"/><Relationship Id="rId901" Type="http://schemas.openxmlformats.org/officeDocument/2006/relationships/hyperlink" Target="https://en.wikipedia.org/wiki/Boa_%28web_server%29" TargetMode="External"/><Relationship Id="rId1117" Type="http://schemas.openxmlformats.org/officeDocument/2006/relationships/hyperlink" Target="https://en.wikipedia.org/wiki/NCSA_HTTPd" TargetMode="External"/><Relationship Id="rId1324" Type="http://schemas.openxmlformats.org/officeDocument/2006/relationships/image" Target="media/image204.jpeg"/><Relationship Id="rId30" Type="http://schemas.openxmlformats.org/officeDocument/2006/relationships/image" Target="media/image5.jpeg"/><Relationship Id="rId126" Type="http://schemas.openxmlformats.org/officeDocument/2006/relationships/image" Target="media/image62.png"/><Relationship Id="rId333" Type="http://schemas.openxmlformats.org/officeDocument/2006/relationships/hyperlink" Target="https://en.wikipedia.org/wiki/Proprietary_software" TargetMode="External"/><Relationship Id="rId540" Type="http://schemas.openxmlformats.org/officeDocument/2006/relationships/hyperlink" Target="https://en.wikipedia.org/wiki/Antispam" TargetMode="External"/><Relationship Id="rId778" Type="http://schemas.openxmlformats.org/officeDocument/2006/relationships/hyperlink" Target="https://en.wikipedia.org/wiki/Opendium" TargetMode="External"/><Relationship Id="rId985" Type="http://schemas.openxmlformats.org/officeDocument/2006/relationships/hyperlink" Target="https://en.wikipedia.org/wiki/Transport_Layer_Security" TargetMode="External"/><Relationship Id="rId1170" Type="http://schemas.openxmlformats.org/officeDocument/2006/relationships/hyperlink" Target="http://www.tecmint.com/wp-content/uploads/2014/12/Configure-Squirrelmail.png" TargetMode="External"/><Relationship Id="rId638" Type="http://schemas.openxmlformats.org/officeDocument/2006/relationships/hyperlink" Target="https://en.wikipedia.org/wiki/Clam_AntiVirus" TargetMode="External"/><Relationship Id="rId845" Type="http://schemas.openxmlformats.org/officeDocument/2006/relationships/hyperlink" Target="https://en.wikipedia.org/wiki/Proprietary_software" TargetMode="External"/><Relationship Id="rId1030" Type="http://schemas.openxmlformats.org/officeDocument/2006/relationships/hyperlink" Target="https://en.wikipedia.org/wiki/Comparison_of_web_server_software" TargetMode="External"/><Relationship Id="rId1268" Type="http://schemas.openxmlformats.org/officeDocument/2006/relationships/image" Target="media/image154.jpeg"/><Relationship Id="rId1475" Type="http://schemas.openxmlformats.org/officeDocument/2006/relationships/image" Target="media/image336.jpeg"/><Relationship Id="rId277" Type="http://schemas.openxmlformats.org/officeDocument/2006/relationships/hyperlink" Target="https://en.wikipedia.org/wiki/Transport_Layer_Security" TargetMode="External"/><Relationship Id="rId400" Type="http://schemas.openxmlformats.org/officeDocument/2006/relationships/hyperlink" Target="https://en.wikipedia.org/wiki/Dovecot_%28software%29" TargetMode="External"/><Relationship Id="rId484" Type="http://schemas.openxmlformats.org/officeDocument/2006/relationships/hyperlink" Target="https://en.wikipedia.org/wiki/Halon_%28software%29" TargetMode="External"/><Relationship Id="rId705" Type="http://schemas.openxmlformats.org/officeDocument/2006/relationships/hyperlink" Target="https://en.wikipedia.org/wiki/Exim" TargetMode="External"/><Relationship Id="rId1128" Type="http://schemas.openxmlformats.org/officeDocument/2006/relationships/hyperlink" Target="https://en.wikipedia.org/wiki/Yaws_%28web_server%29" TargetMode="External"/><Relationship Id="rId1335" Type="http://schemas.openxmlformats.org/officeDocument/2006/relationships/hyperlink" Target="http://computernetworkingnotes.com/network-administrations/web-server.html" TargetMode="External"/><Relationship Id="rId137" Type="http://schemas.openxmlformats.org/officeDocument/2006/relationships/hyperlink" Target="https://assets.digitalocean.com/tutorial_images/HCQEu.png" TargetMode="External"/><Relationship Id="rId344" Type="http://schemas.openxmlformats.org/officeDocument/2006/relationships/hyperlink" Target="https://en.wikipedia.org/wiki/Proprietary_software" TargetMode="External"/><Relationship Id="rId691" Type="http://schemas.openxmlformats.org/officeDocument/2006/relationships/hyperlink" Target="https://en.wikipedia.org/wiki/Postini" TargetMode="External"/><Relationship Id="rId789" Type="http://schemas.openxmlformats.org/officeDocument/2006/relationships/hyperlink" Target="https://en.wikipedia.org/wiki/Axigen" TargetMode="External"/><Relationship Id="rId912" Type="http://schemas.openxmlformats.org/officeDocument/2006/relationships/hyperlink" Target="https://en.wikipedia.org/wiki/BSD_licenses" TargetMode="External"/><Relationship Id="rId996" Type="http://schemas.openxmlformats.org/officeDocument/2006/relationships/hyperlink" Target="https://en.wikipedia.org/wiki/User_space" TargetMode="External"/><Relationship Id="rId41" Type="http://schemas.openxmlformats.org/officeDocument/2006/relationships/hyperlink" Target="http://quehow.com/how-to-install-and-use-putty-to-connect-to-a-remote-computer/3644.html" TargetMode="External"/><Relationship Id="rId83" Type="http://schemas.openxmlformats.org/officeDocument/2006/relationships/hyperlink" Target="http://computernetworkingnotes.com/network-administrations/web-server/print.html" TargetMode="External"/><Relationship Id="rId179" Type="http://schemas.openxmlformats.org/officeDocument/2006/relationships/hyperlink" Target="http://www.w3.org/Jigsaw/" TargetMode="External"/><Relationship Id="rId386" Type="http://schemas.openxmlformats.org/officeDocument/2006/relationships/hyperlink" Target="https://en.wikipedia.org/wiki/UW_IMAP" TargetMode="External"/><Relationship Id="rId551" Type="http://schemas.openxmlformats.org/officeDocument/2006/relationships/hyperlink" Target="https://en.wikipedia.org/wiki/Comparison_of_mail_servers" TargetMode="External"/><Relationship Id="rId593" Type="http://schemas.openxmlformats.org/officeDocument/2006/relationships/hyperlink" Target="https://en.wikipedia.org/w/index.php?title=MessageSniffer&amp;action=edit&amp;redlink=1" TargetMode="External"/><Relationship Id="rId607" Type="http://schemas.openxmlformats.org/officeDocument/2006/relationships/hyperlink" Target="https://en.wikipedia.org/wiki/CYREN" TargetMode="External"/><Relationship Id="rId649" Type="http://schemas.openxmlformats.org/officeDocument/2006/relationships/hyperlink" Target="https://en.wikipedia.org/wiki/Comparison_of_mail_servers" TargetMode="External"/><Relationship Id="rId814" Type="http://schemas.openxmlformats.org/officeDocument/2006/relationships/hyperlink" Target="https://en.wikipedia.org/wiki/Comparison_of_mail_servers" TargetMode="External"/><Relationship Id="rId856" Type="http://schemas.openxmlformats.org/officeDocument/2006/relationships/hyperlink" Target="https://en.wikipedia.org/wiki/GroupWise" TargetMode="External"/><Relationship Id="rId1181" Type="http://schemas.openxmlformats.org/officeDocument/2006/relationships/image" Target="media/image111.png"/><Relationship Id="rId1237" Type="http://schemas.openxmlformats.org/officeDocument/2006/relationships/image" Target="media/image127.jpeg"/><Relationship Id="rId1279" Type="http://schemas.openxmlformats.org/officeDocument/2006/relationships/image" Target="media/image163.jpeg"/><Relationship Id="rId1402" Type="http://schemas.openxmlformats.org/officeDocument/2006/relationships/hyperlink" Target="http://computernetworkingnotes.com/network-administrations/dns-slave-server.html" TargetMode="External"/><Relationship Id="rId1444" Type="http://schemas.openxmlformats.org/officeDocument/2006/relationships/image" Target="media/image309.jpeg"/><Relationship Id="rId1486" Type="http://schemas.openxmlformats.org/officeDocument/2006/relationships/image" Target="media/image347.jpeg"/><Relationship Id="rId190" Type="http://schemas.openxmlformats.org/officeDocument/2006/relationships/hyperlink" Target="http://www.godaddy.com" TargetMode="External"/><Relationship Id="rId204" Type="http://schemas.openxmlformats.org/officeDocument/2006/relationships/hyperlink" Target="http://www.tutorialspoint.com/images/clipart/flow/flow1.gif" TargetMode="External"/><Relationship Id="rId246" Type="http://schemas.openxmlformats.org/officeDocument/2006/relationships/hyperlink" Target="http://www.tutorialspoint.com/php/index.htm" TargetMode="External"/><Relationship Id="rId288" Type="http://schemas.openxmlformats.org/officeDocument/2006/relationships/hyperlink" Target="https://en.wikipedia.org/wiki/Apache_Software_License" TargetMode="External"/><Relationship Id="rId411" Type="http://schemas.openxmlformats.org/officeDocument/2006/relationships/hyperlink" Target="https://en.wikipedia.org/wiki/Freeware" TargetMode="External"/><Relationship Id="rId453" Type="http://schemas.openxmlformats.org/officeDocument/2006/relationships/hyperlink" Target="https://en.wikipedia.org/wiki/STARTTLS" TargetMode="External"/><Relationship Id="rId509" Type="http://schemas.openxmlformats.org/officeDocument/2006/relationships/hyperlink" Target="https://en.wikipedia.org/wiki/Postfix_%28software%29" TargetMode="External"/><Relationship Id="rId660" Type="http://schemas.openxmlformats.org/officeDocument/2006/relationships/hyperlink" Target="https://en.wikipedia.org/wiki/DNSBL" TargetMode="External"/><Relationship Id="rId898" Type="http://schemas.openxmlformats.org/officeDocument/2006/relationships/hyperlink" Target="https://en.wikipedia.org/wiki/Barracuda_Web_Server" TargetMode="External"/><Relationship Id="rId1041" Type="http://schemas.openxmlformats.org/officeDocument/2006/relationships/hyperlink" Target="https://en.wikipedia.org/wiki/Comparison_of_web_server_software" TargetMode="External"/><Relationship Id="rId1083" Type="http://schemas.openxmlformats.org/officeDocument/2006/relationships/hyperlink" Target="http://freecode.com/projects/caudium/releases/238766" TargetMode="External"/><Relationship Id="rId1139" Type="http://schemas.openxmlformats.org/officeDocument/2006/relationships/hyperlink" Target="http://www.krizna.com/ubuntu/setup-mail-server-ubuntu-14-04/" TargetMode="External"/><Relationship Id="rId1290" Type="http://schemas.openxmlformats.org/officeDocument/2006/relationships/image" Target="media/image174.jpeg"/><Relationship Id="rId1304" Type="http://schemas.openxmlformats.org/officeDocument/2006/relationships/image" Target="media/image186.jpeg"/><Relationship Id="rId1346" Type="http://schemas.openxmlformats.org/officeDocument/2006/relationships/image" Target="media/image223.jpeg"/><Relationship Id="rId106" Type="http://schemas.openxmlformats.org/officeDocument/2006/relationships/image" Target="media/image53.jpeg"/><Relationship Id="rId313" Type="http://schemas.openxmlformats.org/officeDocument/2006/relationships/hyperlink" Target="https://en.wikipedia.org/wiki/GNU_Lesser_General_Public_License" TargetMode="External"/><Relationship Id="rId495" Type="http://schemas.openxmlformats.org/officeDocument/2006/relationships/hyperlink" Target="https://en.wikipedia.org/wiki/Active_Directory" TargetMode="External"/><Relationship Id="rId716" Type="http://schemas.openxmlformats.org/officeDocument/2006/relationships/hyperlink" Target="https://en.wikipedia.org/wiki/Ironport" TargetMode="External"/><Relationship Id="rId758" Type="http://schemas.openxmlformats.org/officeDocument/2006/relationships/hyperlink" Target="https://en.wikipedia.org/wiki/Citadel/UX" TargetMode="External"/><Relationship Id="rId923" Type="http://schemas.openxmlformats.org/officeDocument/2006/relationships/hyperlink" Target="https://en.wikipedia.org/wiki/Proprietary_software" TargetMode="External"/><Relationship Id="rId965" Type="http://schemas.openxmlformats.org/officeDocument/2006/relationships/hyperlink" Target="https://en.wikipedia.org/wiki/BSD_licenses" TargetMode="External"/><Relationship Id="rId1150" Type="http://schemas.openxmlformats.org/officeDocument/2006/relationships/hyperlink" Target="http://www.tecmint.com/10-useful-free-linux-ebooks-for-newbies-and-administrators/" TargetMode="External"/><Relationship Id="rId1388" Type="http://schemas.openxmlformats.org/officeDocument/2006/relationships/hyperlink" Target="http://computernetworkingnotes.com/network-administrations/dns-server/print.html" TargetMode="External"/><Relationship Id="rId10" Type="http://schemas.openxmlformats.org/officeDocument/2006/relationships/hyperlink" Target="http://winscp.net/eng/download.php" TargetMode="External"/><Relationship Id="rId52" Type="http://schemas.openxmlformats.org/officeDocument/2006/relationships/image" Target="media/image19.jpeg"/><Relationship Id="rId94" Type="http://schemas.openxmlformats.org/officeDocument/2006/relationships/image" Target="media/image41.jpeg"/><Relationship Id="rId148" Type="http://schemas.openxmlformats.org/officeDocument/2006/relationships/hyperlink" Target="http://httpd.apache.org/" TargetMode="External"/><Relationship Id="rId355" Type="http://schemas.openxmlformats.org/officeDocument/2006/relationships/hyperlink" Target="https://en.wikipedia.org/wiki/Mailsite" TargetMode="External"/><Relationship Id="rId397" Type="http://schemas.openxmlformats.org/officeDocument/2006/relationships/hyperlink" Target="http://www.eudora.com/products/unsupported/qpopper/license.html" TargetMode="External"/><Relationship Id="rId520" Type="http://schemas.openxmlformats.org/officeDocument/2006/relationships/hyperlink" Target="https://en.wikipedia.org/wiki/Zentyal" TargetMode="External"/><Relationship Id="rId562" Type="http://schemas.openxmlformats.org/officeDocument/2006/relationships/hyperlink" Target="https://en.wikipedia.org/wiki/McAfee" TargetMode="External"/><Relationship Id="rId618" Type="http://schemas.openxmlformats.org/officeDocument/2006/relationships/hyperlink" Target="https://en.wikipedia.org/wiki/Mercury_Mail_Transport_System" TargetMode="External"/><Relationship Id="rId825" Type="http://schemas.openxmlformats.org/officeDocument/2006/relationships/hyperlink" Target="https://en.wikipedia.org/w/index.php?title=Template:Email_servers&amp;action=edit" TargetMode="External"/><Relationship Id="rId1192" Type="http://schemas.openxmlformats.org/officeDocument/2006/relationships/hyperlink" Target="https://www.linode.com/docs/security/ssl/" TargetMode="External"/><Relationship Id="rId1206" Type="http://schemas.openxmlformats.org/officeDocument/2006/relationships/hyperlink" Target="http://www.phpmyadmin.net/" TargetMode="External"/><Relationship Id="rId1248" Type="http://schemas.openxmlformats.org/officeDocument/2006/relationships/image" Target="media/image138.jpeg"/><Relationship Id="rId1413" Type="http://schemas.openxmlformats.org/officeDocument/2006/relationships/image" Target="media/image282.jpeg"/><Relationship Id="rId1455" Type="http://schemas.openxmlformats.org/officeDocument/2006/relationships/image" Target="media/image318.jpeg"/><Relationship Id="rId215" Type="http://schemas.openxmlformats.org/officeDocument/2006/relationships/image" Target="media/image78.jpeg"/><Relationship Id="rId257" Type="http://schemas.openxmlformats.org/officeDocument/2006/relationships/hyperlink" Target="https://en.wikipedia.org/wiki/Exim" TargetMode="External"/><Relationship Id="rId422" Type="http://schemas.openxmlformats.org/officeDocument/2006/relationships/hyperlink" Target="https://en.wikipedia.org/wiki/Proprietary_software" TargetMode="External"/><Relationship Id="rId464" Type="http://schemas.openxmlformats.org/officeDocument/2006/relationships/hyperlink" Target="https://en.wikipedia.org/wiki/One-time_password" TargetMode="External"/><Relationship Id="rId867" Type="http://schemas.openxmlformats.org/officeDocument/2006/relationships/hyperlink" Target="https://en.wikipedia.org/wiki/UUCP" TargetMode="External"/><Relationship Id="rId1010" Type="http://schemas.openxmlformats.org/officeDocument/2006/relationships/hyperlink" Target="https://en.wikipedia.org/wiki/Comparison_of_web_server_software" TargetMode="External"/><Relationship Id="rId1052" Type="http://schemas.openxmlformats.org/officeDocument/2006/relationships/hyperlink" Target="https://en.wikipedia.org/wiki/Monkey_HTTP_Server" TargetMode="External"/><Relationship Id="rId1094" Type="http://schemas.openxmlformats.org/officeDocument/2006/relationships/hyperlink" Target="https://en.wikipedia.org/wiki/Caudium_%28web_server%29" TargetMode="External"/><Relationship Id="rId1108" Type="http://schemas.openxmlformats.org/officeDocument/2006/relationships/hyperlink" Target="https://en.wikipedia.org/wiki/Internet_Information_Services" TargetMode="External"/><Relationship Id="rId1315" Type="http://schemas.openxmlformats.org/officeDocument/2006/relationships/image" Target="media/image197.jpeg"/><Relationship Id="rId1497" Type="http://schemas.openxmlformats.org/officeDocument/2006/relationships/image" Target="media/image354.jpeg"/><Relationship Id="rId299" Type="http://schemas.openxmlformats.org/officeDocument/2006/relationships/hyperlink" Target="https://en.wikipedia.org/wiki/Courier_Mail_Server" TargetMode="External"/><Relationship Id="rId727" Type="http://schemas.openxmlformats.org/officeDocument/2006/relationships/hyperlink" Target="https://en.wikipedia.org/wiki/Opendium" TargetMode="External"/><Relationship Id="rId934" Type="http://schemas.openxmlformats.org/officeDocument/2006/relationships/hyperlink" Target="https://en.wikipedia.org/wiki/Mongoose_%28web_server%29" TargetMode="External"/><Relationship Id="rId1357" Type="http://schemas.openxmlformats.org/officeDocument/2006/relationships/image" Target="media/image232.jpeg"/><Relationship Id="rId63" Type="http://schemas.openxmlformats.org/officeDocument/2006/relationships/image" Target="media/image24.gif"/><Relationship Id="rId159" Type="http://schemas.openxmlformats.org/officeDocument/2006/relationships/hyperlink" Target="http://o1.qnsr.com/cgi/r?WT.qs_dlk=V2EhBwrIZ7cAAGYuN8AAAAAL;;n=203;c=1395315;s=9497;x=7936;f=201308291503070;u=j;z=TIMESTAMP;k=http://assetform.linuxplanet.com/controller?asset=175119710&amp;srvid=95900&amp;vkey=4190310&amp;io=11111&amp;qset=CONTACTFORM_HQB&amp;formHQB=y&amp;domain=www.linuxplanet.com" TargetMode="External"/><Relationship Id="rId366" Type="http://schemas.openxmlformats.org/officeDocument/2006/relationships/hyperlink" Target="https://en.wikipedia.org/wiki/Extensible_Storage_Engine" TargetMode="External"/><Relationship Id="rId573" Type="http://schemas.openxmlformats.org/officeDocument/2006/relationships/hyperlink" Target="https://en.wikipedia.org/wiki/Dovecot_%28software%29" TargetMode="External"/><Relationship Id="rId780" Type="http://schemas.openxmlformats.org/officeDocument/2006/relationships/hyperlink" Target="https://en.wikipedia.org/wiki/Synovel_Collabsuite" TargetMode="External"/><Relationship Id="rId1217" Type="http://schemas.openxmlformats.org/officeDocument/2006/relationships/image" Target="media/image117.png"/><Relationship Id="rId1424" Type="http://schemas.openxmlformats.org/officeDocument/2006/relationships/image" Target="media/image291.jpeg"/><Relationship Id="rId226" Type="http://schemas.openxmlformats.org/officeDocument/2006/relationships/hyperlink" Target="http://www.tutorialspoint.com/images/clipart/flow/flow12.gif" TargetMode="External"/><Relationship Id="rId433" Type="http://schemas.openxmlformats.org/officeDocument/2006/relationships/hyperlink" Target="https://en.wikipedia.org/wiki/Comparison_of_mail_servers" TargetMode="External"/><Relationship Id="rId878" Type="http://schemas.openxmlformats.org/officeDocument/2006/relationships/hyperlink" Target="https://en.wikipedia.org/wiki/Category:Internet-related_lists" TargetMode="External"/><Relationship Id="rId1063" Type="http://schemas.openxmlformats.org/officeDocument/2006/relationships/hyperlink" Target="https://en.wikipedia.org/wiki/Oracle_HTTP_Server" TargetMode="External"/><Relationship Id="rId1270" Type="http://schemas.openxmlformats.org/officeDocument/2006/relationships/image" Target="media/image156.jpeg"/><Relationship Id="rId640" Type="http://schemas.openxmlformats.org/officeDocument/2006/relationships/hyperlink" Target="https://en.wikipedia.org/wiki/UW_IMAP" TargetMode="External"/><Relationship Id="rId738" Type="http://schemas.openxmlformats.org/officeDocument/2006/relationships/hyperlink" Target="https://en.wikipedia.org/wiki/Sendmail" TargetMode="External"/><Relationship Id="rId945" Type="http://schemas.openxmlformats.org/officeDocument/2006/relationships/hyperlink" Target="https://en.wikipedia.org/wiki/Virtuoso_Universal_Server" TargetMode="External"/><Relationship Id="rId1368" Type="http://schemas.openxmlformats.org/officeDocument/2006/relationships/image" Target="media/image241.jpeg"/><Relationship Id="rId74" Type="http://schemas.openxmlformats.org/officeDocument/2006/relationships/image" Target="media/image27.png"/><Relationship Id="rId377" Type="http://schemas.openxmlformats.org/officeDocument/2006/relationships/hyperlink" Target="https://en.wikipedia.org/wiki/Comparison_of_mail_servers" TargetMode="External"/><Relationship Id="rId500" Type="http://schemas.openxmlformats.org/officeDocument/2006/relationships/hyperlink" Target="https://en.wikipedia.org/wiki/Mailtraq" TargetMode="External"/><Relationship Id="rId584" Type="http://schemas.openxmlformats.org/officeDocument/2006/relationships/hyperlink" Target="https://en.wikipedia.org/wiki/SpamAssassin" TargetMode="External"/><Relationship Id="rId805" Type="http://schemas.openxmlformats.org/officeDocument/2006/relationships/hyperlink" Target="https://en.wikipedia.org/wiki/Procmail" TargetMode="External"/><Relationship Id="rId1130" Type="http://schemas.openxmlformats.org/officeDocument/2006/relationships/hyperlink" Target="https://en.wikipedia.org/wiki/Comparison_of_application_servers" TargetMode="External"/><Relationship Id="rId1228" Type="http://schemas.openxmlformats.org/officeDocument/2006/relationships/hyperlink" Target="https://www.howtoforge.com/admin/articles/add/%20https:/192.168.1.101/" TargetMode="External"/><Relationship Id="rId1435" Type="http://schemas.openxmlformats.org/officeDocument/2006/relationships/image" Target="media/image302.jpeg"/><Relationship Id="rId5" Type="http://schemas.openxmlformats.org/officeDocument/2006/relationships/hyperlink" Target="https://www.digitalocean.com/community/tags/linux-basics?type=tutorials" TargetMode="External"/><Relationship Id="rId237" Type="http://schemas.openxmlformats.org/officeDocument/2006/relationships/image" Target="media/image89.jpeg"/><Relationship Id="rId791" Type="http://schemas.openxmlformats.org/officeDocument/2006/relationships/hyperlink" Target="https://en.wikipedia.org/wiki/Clearswift" TargetMode="External"/><Relationship Id="rId889" Type="http://schemas.openxmlformats.org/officeDocument/2006/relationships/hyperlink" Target="https://en.wikipedia.org/wiki/Comparison_of_web_server_software" TargetMode="External"/><Relationship Id="rId1074" Type="http://schemas.openxmlformats.org/officeDocument/2006/relationships/hyperlink" Target="https://en.wikipedia.org/wiki/Comparison_of_web_server_software" TargetMode="External"/><Relationship Id="rId444" Type="http://schemas.openxmlformats.org/officeDocument/2006/relationships/hyperlink" Target="https://en.wikipedia.org/wiki/CommuniGate_Pro" TargetMode="External"/><Relationship Id="rId651" Type="http://schemas.openxmlformats.org/officeDocument/2006/relationships/hyperlink" Target="https://en.wikipedia.org/wiki/Comparison_of_mail_servers" TargetMode="External"/><Relationship Id="rId749" Type="http://schemas.openxmlformats.org/officeDocument/2006/relationships/hyperlink" Target="https://en.wikipedia.org/wiki/Zentyal" TargetMode="External"/><Relationship Id="rId1281" Type="http://schemas.openxmlformats.org/officeDocument/2006/relationships/image" Target="media/image165.jpeg"/><Relationship Id="rId1379" Type="http://schemas.openxmlformats.org/officeDocument/2006/relationships/image" Target="media/image252.jpeg"/><Relationship Id="rId1502" Type="http://schemas.openxmlformats.org/officeDocument/2006/relationships/image" Target="media/image359.jpeg"/><Relationship Id="rId290" Type="http://schemas.openxmlformats.org/officeDocument/2006/relationships/hyperlink" Target="https://en.wikipedia.org/wiki/Proprietary_software" TargetMode="External"/><Relationship Id="rId304" Type="http://schemas.openxmlformats.org/officeDocument/2006/relationships/hyperlink" Target="https://en.wikipedia.org/wiki/BSD_licenses" TargetMode="External"/><Relationship Id="rId388" Type="http://schemas.openxmlformats.org/officeDocument/2006/relationships/hyperlink" Target="https://en.wikipedia.org/wiki/Qmail" TargetMode="External"/><Relationship Id="rId511" Type="http://schemas.openxmlformats.org/officeDocument/2006/relationships/hyperlink" Target="https://en.wikipedia.org/wiki/Pluggable_Authentication_Modules" TargetMode="External"/><Relationship Id="rId609" Type="http://schemas.openxmlformats.org/officeDocument/2006/relationships/hyperlink" Target="http://www.postfix.org/FILTER_README.html" TargetMode="External"/><Relationship Id="rId956" Type="http://schemas.openxmlformats.org/officeDocument/2006/relationships/hyperlink" Target="https://en.wikipedia.org/wiki/Oracle_Corporation" TargetMode="External"/><Relationship Id="rId1141" Type="http://schemas.openxmlformats.org/officeDocument/2006/relationships/hyperlink" Target="http://www.krizna.com/ubuntu/setup-mail-server-ubuntu-14-04/" TargetMode="External"/><Relationship Id="rId1239" Type="http://schemas.openxmlformats.org/officeDocument/2006/relationships/image" Target="media/image129.jpeg"/><Relationship Id="rId85" Type="http://schemas.openxmlformats.org/officeDocument/2006/relationships/image" Target="media/image32.jpeg"/><Relationship Id="rId150" Type="http://schemas.openxmlformats.org/officeDocument/2006/relationships/hyperlink" Target="http://o1.qnsr.com/cgi/r?WT.qs_dlk=V2EhBwrIZ7cAAGYuN8AAAAAL;;n=203;c=1395315;s=9497;x=7936;f=201308291503070;u=j;z=TIMESTAMP;k=http://assetform.linuxplanet.com/controller?asset=175119710&amp;srvid=95900&amp;vkey=4190310&amp;io=11111&amp;qset=CONTACTFORM_HQB&amp;formHQB=y&amp;domain=www.linuxplanet.com" TargetMode="External"/><Relationship Id="rId595" Type="http://schemas.openxmlformats.org/officeDocument/2006/relationships/hyperlink" Target="https://en.wikipedia.org/wiki/Clam_AntiVirus" TargetMode="External"/><Relationship Id="rId816" Type="http://schemas.openxmlformats.org/officeDocument/2006/relationships/hyperlink" Target="http://www.oreillynet.com/pub/a/sysadmin/2007/01/05/fingerprinting-mail-servers.html" TargetMode="External"/><Relationship Id="rId1001" Type="http://schemas.openxmlformats.org/officeDocument/2006/relationships/hyperlink" Target="https://en.wikipedia.org/wiki/Comparison_of_web_server_software" TargetMode="External"/><Relationship Id="rId1446" Type="http://schemas.openxmlformats.org/officeDocument/2006/relationships/image" Target="media/image311.jpeg"/><Relationship Id="rId248" Type="http://schemas.openxmlformats.org/officeDocument/2006/relationships/hyperlink" Target="https://en.wikipedia.org/wiki/Mail_transfer_agent" TargetMode="External"/><Relationship Id="rId455" Type="http://schemas.openxmlformats.org/officeDocument/2006/relationships/hyperlink" Target="https://en.wikipedia.org/wiki/Pluggable_Authentication_Modules" TargetMode="External"/><Relationship Id="rId662" Type="http://schemas.openxmlformats.org/officeDocument/2006/relationships/hyperlink" Target="https://en.wikipedia.org/wiki/Spamtrap" TargetMode="External"/><Relationship Id="rId1085" Type="http://schemas.openxmlformats.org/officeDocument/2006/relationships/hyperlink" Target="https://en.wikipedia.org/wiki/PolarSSL" TargetMode="External"/><Relationship Id="rId1292" Type="http://schemas.openxmlformats.org/officeDocument/2006/relationships/image" Target="media/image176.jpeg"/><Relationship Id="rId1306" Type="http://schemas.openxmlformats.org/officeDocument/2006/relationships/image" Target="media/image188.jpeg"/><Relationship Id="rId12" Type="http://schemas.openxmlformats.org/officeDocument/2006/relationships/hyperlink" Target="http://cdn.krizna.com/wp-content/uploads/2014/05/setup-FTP-server-ubuntu-14-04-1.png" TargetMode="External"/><Relationship Id="rId108" Type="http://schemas.openxmlformats.org/officeDocument/2006/relationships/image" Target="media/image55.jpeg"/><Relationship Id="rId315" Type="http://schemas.openxmlformats.org/officeDocument/2006/relationships/hyperlink" Target="https://en.wikipedia.org/wiki/Eudora_Internet_Mail_Server" TargetMode="External"/><Relationship Id="rId522" Type="http://schemas.openxmlformats.org/officeDocument/2006/relationships/hyperlink" Target="https://en.wikipedia.org/wiki/Zimbra" TargetMode="External"/><Relationship Id="rId967" Type="http://schemas.openxmlformats.org/officeDocument/2006/relationships/hyperlink" Target="https://en.wikipedia.org/wiki/Ingo_Moln%C3%A1r" TargetMode="External"/><Relationship Id="rId1152" Type="http://schemas.openxmlformats.org/officeDocument/2006/relationships/hyperlink" Target="http://www.tecmint.com/wp-content/uploads/2014/12/Setup-Mail-Server-in-Ubuntu.jpg" TargetMode="External"/><Relationship Id="rId96" Type="http://schemas.openxmlformats.org/officeDocument/2006/relationships/image" Target="media/image43.jpeg"/><Relationship Id="rId161" Type="http://schemas.openxmlformats.org/officeDocument/2006/relationships/hyperlink" Target="http://www.rejetto.com/hfs/" TargetMode="External"/><Relationship Id="rId399" Type="http://schemas.openxmlformats.org/officeDocument/2006/relationships/hyperlink" Target="https://en.wikipedia.org/wiki/Sendmail" TargetMode="External"/><Relationship Id="rId827" Type="http://schemas.openxmlformats.org/officeDocument/2006/relationships/hyperlink" Target="https://en.wikipedia.org/wiki/Open-source_software" TargetMode="External"/><Relationship Id="rId1012" Type="http://schemas.openxmlformats.org/officeDocument/2006/relationships/hyperlink" Target="https://en.wikipedia.org/wiki/Comparison_of_web_server_software" TargetMode="External"/><Relationship Id="rId1457" Type="http://schemas.openxmlformats.org/officeDocument/2006/relationships/image" Target="media/image320.jpeg"/><Relationship Id="rId259" Type="http://schemas.openxmlformats.org/officeDocument/2006/relationships/hyperlink" Target="https://en.wikipedia.org/wiki/Post_office_protocol" TargetMode="External"/><Relationship Id="rId466" Type="http://schemas.openxmlformats.org/officeDocument/2006/relationships/hyperlink" Target="https://en.wikipedia.org/wiki/Comparison_of_mail_servers" TargetMode="External"/><Relationship Id="rId673" Type="http://schemas.openxmlformats.org/officeDocument/2006/relationships/hyperlink" Target="https://en.wikipedia.org/wiki/Mail_delivery_agent" TargetMode="External"/><Relationship Id="rId880" Type="http://schemas.openxmlformats.org/officeDocument/2006/relationships/hyperlink" Target="https://en.wikipedia.org/wiki/HTML" TargetMode="External"/><Relationship Id="rId1096" Type="http://schemas.openxmlformats.org/officeDocument/2006/relationships/hyperlink" Target="https://en.wikipedia.org/wiki/Cherokee_HTTP_Server" TargetMode="External"/><Relationship Id="rId1317" Type="http://schemas.openxmlformats.org/officeDocument/2006/relationships/hyperlink" Target="http://computernetworkingnotes.com/network-administrations/dhcp-server/print.html" TargetMode="External"/><Relationship Id="rId23" Type="http://schemas.openxmlformats.org/officeDocument/2006/relationships/hyperlink" Target="http://ubuntuhandbook.org/wp-content/uploads/2014/12/install-telnet-server.jpg" TargetMode="External"/><Relationship Id="rId119" Type="http://schemas.openxmlformats.org/officeDocument/2006/relationships/hyperlink" Target="https://www.linode.com/docs/getting-started" TargetMode="External"/><Relationship Id="rId326" Type="http://schemas.openxmlformats.org/officeDocument/2006/relationships/hyperlink" Target="https://en.wikipedia.org/wiki/FirstClass" TargetMode="External"/><Relationship Id="rId533" Type="http://schemas.openxmlformats.org/officeDocument/2006/relationships/hyperlink" Target="https://en.wikipedia.org/wiki/Sender_Policy_Framework" TargetMode="External"/><Relationship Id="rId978" Type="http://schemas.openxmlformats.org/officeDocument/2006/relationships/hyperlink" Target="https://en.wikipedia.org/wiki/Zeus_Web_Server" TargetMode="External"/><Relationship Id="rId1163" Type="http://schemas.openxmlformats.org/officeDocument/2006/relationships/image" Target="media/image102.png"/><Relationship Id="rId1370" Type="http://schemas.openxmlformats.org/officeDocument/2006/relationships/image" Target="media/image243.jpeg"/><Relationship Id="rId740" Type="http://schemas.openxmlformats.org/officeDocument/2006/relationships/hyperlink" Target="https://en.wikipedia.org/wiki/SparkEngine" TargetMode="External"/><Relationship Id="rId838" Type="http://schemas.openxmlformats.org/officeDocument/2006/relationships/hyperlink" Target="https://en.wikipedia.org/wiki/Sendmail" TargetMode="External"/><Relationship Id="rId1023" Type="http://schemas.openxmlformats.org/officeDocument/2006/relationships/hyperlink" Target="https://en.wikipedia.org/wiki/Comparison_of_web_server_software" TargetMode="External"/><Relationship Id="rId1468" Type="http://schemas.openxmlformats.org/officeDocument/2006/relationships/image" Target="media/image331.jpeg"/><Relationship Id="rId172" Type="http://schemas.openxmlformats.org/officeDocument/2006/relationships/image" Target="media/image69.jpeg"/><Relationship Id="rId477" Type="http://schemas.openxmlformats.org/officeDocument/2006/relationships/hyperlink" Target="https://en.wikipedia.org/wiki/One-time_password" TargetMode="External"/><Relationship Id="rId600" Type="http://schemas.openxmlformats.org/officeDocument/2006/relationships/hyperlink" Target="https://en.wikipedia.org/wiki/Comparison_of_mail_servers" TargetMode="External"/><Relationship Id="rId684" Type="http://schemas.openxmlformats.org/officeDocument/2006/relationships/hyperlink" Target="https://en.wikipedia.org/wiki/List_of_mail_server_software" TargetMode="External"/><Relationship Id="rId1230" Type="http://schemas.openxmlformats.org/officeDocument/2006/relationships/image" Target="media/image123.png"/><Relationship Id="rId1328" Type="http://schemas.openxmlformats.org/officeDocument/2006/relationships/image" Target="media/image208.jpeg"/><Relationship Id="rId337" Type="http://schemas.openxmlformats.org/officeDocument/2006/relationships/hyperlink" Target="https://en.wikipedia.org/wiki/MIT_License" TargetMode="External"/><Relationship Id="rId891" Type="http://schemas.openxmlformats.org/officeDocument/2006/relationships/hyperlink" Target="https://en.wikipedia.org/wiki/AOLserver" TargetMode="External"/><Relationship Id="rId905" Type="http://schemas.openxmlformats.org/officeDocument/2006/relationships/hyperlink" Target="https://en.wikipedia.org/wiki/BSD_licenses" TargetMode="External"/><Relationship Id="rId989" Type="http://schemas.openxmlformats.org/officeDocument/2006/relationships/hyperlink" Target="https://en.wikipedia.org/wiki/FastCGI" TargetMode="External"/><Relationship Id="rId34" Type="http://schemas.openxmlformats.org/officeDocument/2006/relationships/image" Target="media/image7.jpeg"/><Relationship Id="rId544" Type="http://schemas.openxmlformats.org/officeDocument/2006/relationships/hyperlink" Target="https://en.wikipedia.org/wiki/Comparison_of_mail_servers" TargetMode="External"/><Relationship Id="rId751" Type="http://schemas.openxmlformats.org/officeDocument/2006/relationships/hyperlink" Target="https://en.wikipedia.org/wiki/ZMailer" TargetMode="External"/><Relationship Id="rId849" Type="http://schemas.openxmlformats.org/officeDocument/2006/relationships/hyperlink" Target="https://en.wikipedia.org/wiki/Gordano_Messaging_Suite" TargetMode="External"/><Relationship Id="rId1174" Type="http://schemas.openxmlformats.org/officeDocument/2006/relationships/hyperlink" Target="http://www.tecmint.com/wp-content/uploads/2014/12/Set-Domain-Name.png" TargetMode="External"/><Relationship Id="rId1381" Type="http://schemas.openxmlformats.org/officeDocument/2006/relationships/image" Target="media/image254.jpeg"/><Relationship Id="rId1479" Type="http://schemas.openxmlformats.org/officeDocument/2006/relationships/image" Target="media/image340.jpeg"/><Relationship Id="rId183" Type="http://schemas.openxmlformats.org/officeDocument/2006/relationships/hyperlink" Target="http://www.tutorialspoint.com/ajax/index.htm" TargetMode="External"/><Relationship Id="rId390" Type="http://schemas.openxmlformats.org/officeDocument/2006/relationships/hyperlink" Target="https://en.wikipedia.org/wiki/UW_IMAP" TargetMode="External"/><Relationship Id="rId404" Type="http://schemas.openxmlformats.org/officeDocument/2006/relationships/hyperlink" Target="https://en.wikipedia.org/wiki/Dovecot_%28software%29" TargetMode="External"/><Relationship Id="rId611" Type="http://schemas.openxmlformats.org/officeDocument/2006/relationships/hyperlink" Target="https://en.wikipedia.org/wiki/Kerio_Connect" TargetMode="External"/><Relationship Id="rId1034" Type="http://schemas.openxmlformats.org/officeDocument/2006/relationships/hyperlink" Target="https://en.wikipedia.org/wiki/HTTP_File_Server" TargetMode="External"/><Relationship Id="rId1241" Type="http://schemas.openxmlformats.org/officeDocument/2006/relationships/image" Target="media/image131.jpeg"/><Relationship Id="rId1339" Type="http://schemas.openxmlformats.org/officeDocument/2006/relationships/image" Target="media/image216.jpeg"/><Relationship Id="rId250" Type="http://schemas.openxmlformats.org/officeDocument/2006/relationships/hyperlink" Target="https://en.wikipedia.org/wiki/Computer_software" TargetMode="External"/><Relationship Id="rId488" Type="http://schemas.openxmlformats.org/officeDocument/2006/relationships/hyperlink" Target="https://en.wikipedia.org/wiki/Haraka_%28software%29" TargetMode="External"/><Relationship Id="rId695" Type="http://schemas.openxmlformats.org/officeDocument/2006/relationships/hyperlink" Target="https://en.wikipedia.org/wiki/Apache_James" TargetMode="External"/><Relationship Id="rId709" Type="http://schemas.openxmlformats.org/officeDocument/2006/relationships/hyperlink" Target="https://en.wikipedia.org/wiki/Halon_%28software%29" TargetMode="External"/><Relationship Id="rId916" Type="http://schemas.openxmlformats.org/officeDocument/2006/relationships/hyperlink" Target="https://en.wikipedia.org/wiki/Common_Development_and_Distribution_License" TargetMode="External"/><Relationship Id="rId1101" Type="http://schemas.openxmlformats.org/officeDocument/2006/relationships/hyperlink" Target="https://en.wikipedia.org/wiki/Cygwin" TargetMode="External"/><Relationship Id="rId45" Type="http://schemas.openxmlformats.org/officeDocument/2006/relationships/image" Target="media/image12.jpeg"/><Relationship Id="rId110" Type="http://schemas.openxmlformats.org/officeDocument/2006/relationships/image" Target="media/image57.jpeg"/><Relationship Id="rId348" Type="http://schemas.openxmlformats.org/officeDocument/2006/relationships/hyperlink" Target="https://en.wikipedia.org/wiki/Proprietary_software" TargetMode="External"/><Relationship Id="rId555" Type="http://schemas.openxmlformats.org/officeDocument/2006/relationships/hyperlink" Target="https://en.wikipedia.org/wiki/Citadel/UX" TargetMode="External"/><Relationship Id="rId762" Type="http://schemas.openxmlformats.org/officeDocument/2006/relationships/hyperlink" Target="https://en.wikipedia.org/wiki/Dovecot_%28software%29" TargetMode="External"/><Relationship Id="rId1185" Type="http://schemas.openxmlformats.org/officeDocument/2006/relationships/hyperlink" Target="https://github.com/linode/docs/blob/master/docs/email/postfix/email-with-postfix-dovecot-and-mysql.md" TargetMode="External"/><Relationship Id="rId1392" Type="http://schemas.openxmlformats.org/officeDocument/2006/relationships/image" Target="media/image263.jpeg"/><Relationship Id="rId1406" Type="http://schemas.openxmlformats.org/officeDocument/2006/relationships/image" Target="media/image275.jpeg"/><Relationship Id="rId194" Type="http://schemas.openxmlformats.org/officeDocument/2006/relationships/hyperlink" Target="http://images.google.com" TargetMode="External"/><Relationship Id="rId208" Type="http://schemas.openxmlformats.org/officeDocument/2006/relationships/hyperlink" Target="http://www.tutorialspoint.com/images/clipart/flow/flow3.gif" TargetMode="External"/><Relationship Id="rId415" Type="http://schemas.openxmlformats.org/officeDocument/2006/relationships/hyperlink" Target="https://en.wikipedia.org/wiki/Apache_license" TargetMode="External"/><Relationship Id="rId622" Type="http://schemas.openxmlformats.org/officeDocument/2006/relationships/hyperlink" Target="https://en.wikipedia.org/wiki/OpenSMTPD" TargetMode="External"/><Relationship Id="rId1045" Type="http://schemas.openxmlformats.org/officeDocument/2006/relationships/hyperlink" Target="https://en.wikipedia.org/wiki/Lighttpd" TargetMode="External"/><Relationship Id="rId1252" Type="http://schemas.openxmlformats.org/officeDocument/2006/relationships/hyperlink" Target="http://computernetworkingnotes.com/network-administrations/syslog-server.html" TargetMode="External"/><Relationship Id="rId261" Type="http://schemas.openxmlformats.org/officeDocument/2006/relationships/hyperlink" Target="https://en.wikipedia.org/wiki/Comparison_of_mail_servers" TargetMode="External"/><Relationship Id="rId499" Type="http://schemas.openxmlformats.org/officeDocument/2006/relationships/hyperlink" Target="https://en.wikipedia.org/wiki/Mailsite" TargetMode="External"/><Relationship Id="rId927" Type="http://schemas.openxmlformats.org/officeDocument/2006/relationships/hyperlink" Target="https://en.wikipedia.org/wiki/Eclipse_Foundation" TargetMode="External"/><Relationship Id="rId1112" Type="http://schemas.openxmlformats.org/officeDocument/2006/relationships/hyperlink" Target="https://en.wikipedia.org/wiki/Cygwin" TargetMode="External"/><Relationship Id="rId56" Type="http://schemas.openxmlformats.org/officeDocument/2006/relationships/hyperlink" Target="http://www.ubuntu.com/" TargetMode="External"/><Relationship Id="rId359" Type="http://schemas.openxmlformats.org/officeDocument/2006/relationships/hyperlink" Target="https://en.wikipedia.org/wiki/MDaemon" TargetMode="External"/><Relationship Id="rId566" Type="http://schemas.openxmlformats.org/officeDocument/2006/relationships/hyperlink" Target="https://en.wikipedia.org/wiki/Courier_Mail_Server" TargetMode="External"/><Relationship Id="rId773" Type="http://schemas.openxmlformats.org/officeDocument/2006/relationships/hyperlink" Target="https://en.wikipedia.org/wiki/Mercury_Mail_Transport_System" TargetMode="External"/><Relationship Id="rId1196" Type="http://schemas.openxmlformats.org/officeDocument/2006/relationships/hyperlink" Target="https://www.linode.com/docs/assets/1236-postfix_internetsite.png" TargetMode="External"/><Relationship Id="rId1417" Type="http://schemas.openxmlformats.org/officeDocument/2006/relationships/hyperlink" Target="http://computernetworkingnotes.com/network-administrations/squid-server/print.html" TargetMode="External"/><Relationship Id="rId121" Type="http://schemas.openxmlformats.org/officeDocument/2006/relationships/hyperlink" Target="https://www.linode.com/docs/getting-started" TargetMode="External"/><Relationship Id="rId219" Type="http://schemas.openxmlformats.org/officeDocument/2006/relationships/image" Target="media/image80.jpeg"/><Relationship Id="rId426" Type="http://schemas.openxmlformats.org/officeDocument/2006/relationships/hyperlink" Target="https://en.wikipedia.org/wiki/Affero_General_Public_License" TargetMode="External"/><Relationship Id="rId633" Type="http://schemas.openxmlformats.org/officeDocument/2006/relationships/hyperlink" Target="https://en.wikipedia.org/wiki/Comparison_of_mail_servers" TargetMode="External"/><Relationship Id="rId980" Type="http://schemas.openxmlformats.org/officeDocument/2006/relationships/hyperlink" Target="https://en.wikipedia.org/wiki/Zope" TargetMode="External"/><Relationship Id="rId1056" Type="http://schemas.openxmlformats.org/officeDocument/2006/relationships/hyperlink" Target="https://en.wikipedia.org/wiki/Comparison_of_web_server_software" TargetMode="External"/><Relationship Id="rId1263" Type="http://schemas.openxmlformats.org/officeDocument/2006/relationships/image" Target="media/image151.jpeg"/><Relationship Id="rId840" Type="http://schemas.openxmlformats.org/officeDocument/2006/relationships/hyperlink" Target="https://en.wikipedia.org/wiki/Zarafa_%28software%29" TargetMode="External"/><Relationship Id="rId938" Type="http://schemas.openxmlformats.org/officeDocument/2006/relationships/hyperlink" Target="https://en.wikipedia.org/wiki/Apache_License" TargetMode="External"/><Relationship Id="rId1470" Type="http://schemas.openxmlformats.org/officeDocument/2006/relationships/image" Target="media/image333.jpeg"/><Relationship Id="rId67" Type="http://schemas.openxmlformats.org/officeDocument/2006/relationships/image" Target="media/image25.png"/><Relationship Id="rId272" Type="http://schemas.openxmlformats.org/officeDocument/2006/relationships/hyperlink" Target="https://en.wikipedia.org/wiki/IMAP" TargetMode="External"/><Relationship Id="rId577" Type="http://schemas.openxmlformats.org/officeDocument/2006/relationships/hyperlink" Target="https://en.wikipedia.org/wiki/Symantec" TargetMode="External"/><Relationship Id="rId700" Type="http://schemas.openxmlformats.org/officeDocument/2006/relationships/hyperlink" Target="https://en.wikipedia.org/wiki/CommuniGate_Pro" TargetMode="External"/><Relationship Id="rId1123" Type="http://schemas.openxmlformats.org/officeDocument/2006/relationships/hyperlink" Target="https://en.wikipedia.org/wiki/Thttpd" TargetMode="External"/><Relationship Id="rId1330" Type="http://schemas.openxmlformats.org/officeDocument/2006/relationships/image" Target="media/image210.jpeg"/><Relationship Id="rId1428" Type="http://schemas.openxmlformats.org/officeDocument/2006/relationships/image" Target="media/image295.jpeg"/><Relationship Id="rId132" Type="http://schemas.openxmlformats.org/officeDocument/2006/relationships/hyperlink" Target="https://www.digitalocean.com/community/tags/php?type=tutorials" TargetMode="External"/><Relationship Id="rId784" Type="http://schemas.openxmlformats.org/officeDocument/2006/relationships/hyperlink" Target="https://en.wikipedia.org/wiki/Zarafa_%28software%29" TargetMode="External"/><Relationship Id="rId991" Type="http://schemas.openxmlformats.org/officeDocument/2006/relationships/hyperlink" Target="https://en.wikipedia.org/wiki/Web_Server_Gateway_Interface" TargetMode="External"/><Relationship Id="rId1067" Type="http://schemas.openxmlformats.org/officeDocument/2006/relationships/hyperlink" Target="https://en.wikipedia.org/wiki/Saetta_Web_Server" TargetMode="External"/><Relationship Id="rId437" Type="http://schemas.openxmlformats.org/officeDocument/2006/relationships/hyperlink" Target="https://en.wikipedia.org/wiki/Filesystem" TargetMode="External"/><Relationship Id="rId644" Type="http://schemas.openxmlformats.org/officeDocument/2006/relationships/hyperlink" Target="https://en.wikipedia.org/wiki/Zarafa_%28software%29" TargetMode="External"/><Relationship Id="rId851" Type="http://schemas.openxmlformats.org/officeDocument/2006/relationships/hyperlink" Target="https://en.wikipedia.org/wiki/IceWarp_Mail_Server" TargetMode="External"/><Relationship Id="rId1274" Type="http://schemas.openxmlformats.org/officeDocument/2006/relationships/image" Target="media/image160.jpeg"/><Relationship Id="rId1481" Type="http://schemas.openxmlformats.org/officeDocument/2006/relationships/image" Target="media/image342.jpeg"/><Relationship Id="rId283" Type="http://schemas.openxmlformats.org/officeDocument/2006/relationships/hyperlink" Target="https://en.wikipedia.org/wiki/Database" TargetMode="External"/><Relationship Id="rId490" Type="http://schemas.openxmlformats.org/officeDocument/2006/relationships/hyperlink" Target="https://en.wikipedia.org/wiki/Ipswitch_IMail_Server" TargetMode="External"/><Relationship Id="rId504" Type="http://schemas.openxmlformats.org/officeDocument/2006/relationships/hyperlink" Target="https://en.wikipedia.org/wiki/Comparison_of_mail_servers" TargetMode="External"/><Relationship Id="rId711" Type="http://schemas.openxmlformats.org/officeDocument/2006/relationships/hyperlink" Target="https://en.wikipedia.org/wiki/HMailServer" TargetMode="External"/><Relationship Id="rId949" Type="http://schemas.openxmlformats.org/officeDocument/2006/relationships/hyperlink" Target="https://en.wikipedia.org/wiki/GNU_General_Public_License" TargetMode="External"/><Relationship Id="rId1134" Type="http://schemas.openxmlformats.org/officeDocument/2006/relationships/hyperlink" Target="https://www.digitalocean.com/community/articles/how-to-set-up-a-host-name-with-digitalocean" TargetMode="External"/><Relationship Id="rId1341" Type="http://schemas.openxmlformats.org/officeDocument/2006/relationships/image" Target="media/image218.jpeg"/><Relationship Id="rId78" Type="http://schemas.openxmlformats.org/officeDocument/2006/relationships/image" Target="media/image29.png"/><Relationship Id="rId143" Type="http://schemas.openxmlformats.org/officeDocument/2006/relationships/hyperlink" Target="https://www.digitalocean.com/community/tags/apache?type=tutorials" TargetMode="External"/><Relationship Id="rId350" Type="http://schemas.openxmlformats.org/officeDocument/2006/relationships/hyperlink" Target="https://en.wikipedia.org/wiki/GNU_General_Public_License" TargetMode="External"/><Relationship Id="rId588" Type="http://schemas.openxmlformats.org/officeDocument/2006/relationships/hyperlink" Target="https://en.wikipedia.org/wiki/SpamAssassin" TargetMode="External"/><Relationship Id="rId795" Type="http://schemas.openxmlformats.org/officeDocument/2006/relationships/hyperlink" Target="https://en.wikipedia.org/wiki/IceWarp_Mail_Server" TargetMode="External"/><Relationship Id="rId809" Type="http://schemas.openxmlformats.org/officeDocument/2006/relationships/hyperlink" Target="https://en.wikipedia.org/wiki/WinGate_%28computing%29" TargetMode="External"/><Relationship Id="rId1201" Type="http://schemas.openxmlformats.org/officeDocument/2006/relationships/hyperlink" Target="https://www.linode.com/docs/assets/1238-dovecot_10-auth.conf.txt" TargetMode="External"/><Relationship Id="rId1439" Type="http://schemas.openxmlformats.org/officeDocument/2006/relationships/image" Target="media/image304.jpeg"/><Relationship Id="rId9" Type="http://schemas.openxmlformats.org/officeDocument/2006/relationships/hyperlink" Target="https://www.digitalocean.com/community/articles/how-to-use-sftp-to-securely-transfer-files-with-a-remote-server" TargetMode="External"/><Relationship Id="rId210" Type="http://schemas.openxmlformats.org/officeDocument/2006/relationships/hyperlink" Target="http://www.tutorialspoint.com/images/clipart/flow/flow4.gif" TargetMode="External"/><Relationship Id="rId448" Type="http://schemas.openxmlformats.org/officeDocument/2006/relationships/hyperlink" Target="https://en.wikipedia.org/wiki/PostgreSQL" TargetMode="External"/><Relationship Id="rId655" Type="http://schemas.openxmlformats.org/officeDocument/2006/relationships/hyperlink" Target="https://en.wikipedia.org/wiki/Comparison_of_mail_servers" TargetMode="External"/><Relationship Id="rId862" Type="http://schemas.openxmlformats.org/officeDocument/2006/relationships/hyperlink" Target="https://en.wikipedia.org/wiki/Internet_Message_Access_Protocol" TargetMode="External"/><Relationship Id="rId1078" Type="http://schemas.openxmlformats.org/officeDocument/2006/relationships/hyperlink" Target="https://en.wikipedia.org/wiki/GnuTLS" TargetMode="External"/><Relationship Id="rId1285" Type="http://schemas.openxmlformats.org/officeDocument/2006/relationships/image" Target="media/image169.jpeg"/><Relationship Id="rId1492" Type="http://schemas.openxmlformats.org/officeDocument/2006/relationships/hyperlink" Target="http://computernetworkingnotes.com/network-administrations/basic-networking-commands.html" TargetMode="External"/><Relationship Id="rId294" Type="http://schemas.openxmlformats.org/officeDocument/2006/relationships/hyperlink" Target="https://en.wikipedia.org/wiki/GNU_AGPL" TargetMode="External"/><Relationship Id="rId308" Type="http://schemas.openxmlformats.org/officeDocument/2006/relationships/hyperlink" Target="https://en.wikipedia.org/wiki/Comparison_of_mail_servers" TargetMode="External"/><Relationship Id="rId515" Type="http://schemas.openxmlformats.org/officeDocument/2006/relationships/hyperlink" Target="https://en.wikipedia.org/wiki/X.509" TargetMode="External"/><Relationship Id="rId722" Type="http://schemas.openxmlformats.org/officeDocument/2006/relationships/hyperlink" Target="https://en.wikipedia.org/wiki/Microsoft_Exchange_Server" TargetMode="External"/><Relationship Id="rId1145" Type="http://schemas.openxmlformats.org/officeDocument/2006/relationships/image" Target="media/image95.png"/><Relationship Id="rId1352" Type="http://schemas.openxmlformats.org/officeDocument/2006/relationships/image" Target="media/image229.jpeg"/><Relationship Id="rId89" Type="http://schemas.openxmlformats.org/officeDocument/2006/relationships/image" Target="media/image36.jpeg"/><Relationship Id="rId154" Type="http://schemas.openxmlformats.org/officeDocument/2006/relationships/hyperlink" Target="http://www.linuxplanet.com/linuxplanet/reviews/7239/1" TargetMode="External"/><Relationship Id="rId361" Type="http://schemas.openxmlformats.org/officeDocument/2006/relationships/hyperlink" Target="https://en.wikipedia.org/wiki/Mercury_Mail_Transport_System" TargetMode="External"/><Relationship Id="rId599" Type="http://schemas.openxmlformats.org/officeDocument/2006/relationships/hyperlink" Target="https://en.wikipedia.org/wiki/Comparison_of_mail_servers" TargetMode="External"/><Relationship Id="rId1005" Type="http://schemas.openxmlformats.org/officeDocument/2006/relationships/hyperlink" Target="https://en.wikipedia.org/wiki/Comparison_of_web_server_software" TargetMode="External"/><Relationship Id="rId1212" Type="http://schemas.openxmlformats.org/officeDocument/2006/relationships/hyperlink" Target="https://www.howtoforge.com/tutorial/ubuntu-14-04-zimbra-server/" TargetMode="External"/><Relationship Id="rId459" Type="http://schemas.openxmlformats.org/officeDocument/2006/relationships/hyperlink" Target="https://en.wikipedia.org/wiki/LDAP" TargetMode="External"/><Relationship Id="rId666" Type="http://schemas.openxmlformats.org/officeDocument/2006/relationships/hyperlink" Target="https://en.wikipedia.org/wiki/DMARC" TargetMode="External"/><Relationship Id="rId873" Type="http://schemas.openxmlformats.org/officeDocument/2006/relationships/hyperlink" Target="https://en.wikipedia.org/wiki/Comparison_of_mail_servers" TargetMode="External"/><Relationship Id="rId1089" Type="http://schemas.openxmlformats.org/officeDocument/2006/relationships/hyperlink" Target="https://en.wikipedia.org/wiki/Barracuda_Web_Server" TargetMode="External"/><Relationship Id="rId1296" Type="http://schemas.openxmlformats.org/officeDocument/2006/relationships/image" Target="media/image180.jpeg"/><Relationship Id="rId16" Type="http://schemas.openxmlformats.org/officeDocument/2006/relationships/hyperlink" Target="http://www.liquidweb.com/kb/category/technical-support/" TargetMode="External"/><Relationship Id="rId221" Type="http://schemas.openxmlformats.org/officeDocument/2006/relationships/image" Target="media/image81.jpeg"/><Relationship Id="rId319" Type="http://schemas.openxmlformats.org/officeDocument/2006/relationships/hyperlink" Target="https://en.wikipedia.org/wiki/UW_IMAP" TargetMode="External"/><Relationship Id="rId526" Type="http://schemas.openxmlformats.org/officeDocument/2006/relationships/hyperlink" Target="https://en.wikipedia.org/wiki/Filesystem" TargetMode="External"/><Relationship Id="rId1156" Type="http://schemas.openxmlformats.org/officeDocument/2006/relationships/hyperlink" Target="http://www.tecmint.com/wp-content/uploads/2014/12/Select-Postfix-Configuration.png" TargetMode="External"/><Relationship Id="rId1363" Type="http://schemas.openxmlformats.org/officeDocument/2006/relationships/image" Target="media/image238.jpeg"/><Relationship Id="rId733" Type="http://schemas.openxmlformats.org/officeDocument/2006/relationships/hyperlink" Target="https://en.wikipedia.org/wiki/PowerMTA" TargetMode="External"/><Relationship Id="rId940" Type="http://schemas.openxmlformats.org/officeDocument/2006/relationships/hyperlink" Target="https://en.wikipedia.org/wiki/NCSA_HTTPd" TargetMode="External"/><Relationship Id="rId1016" Type="http://schemas.openxmlformats.org/officeDocument/2006/relationships/hyperlink" Target="https://en.wikipedia.org/wiki/Comparison_of_web_server_software" TargetMode="External"/><Relationship Id="rId165" Type="http://schemas.openxmlformats.org/officeDocument/2006/relationships/hyperlink" Target="http://www.egeier.com/" TargetMode="External"/><Relationship Id="rId372" Type="http://schemas.openxmlformats.org/officeDocument/2006/relationships/hyperlink" Target="https://en.wikipedia.org/wiki/Proprietary_software" TargetMode="External"/><Relationship Id="rId677" Type="http://schemas.openxmlformats.org/officeDocument/2006/relationships/hyperlink" Target="https://en.wikipedia.org/wiki/Message_handling_service" TargetMode="External"/><Relationship Id="rId800" Type="http://schemas.openxmlformats.org/officeDocument/2006/relationships/hyperlink" Target="https://en.wikipedia.org/wiki/Mimecast" TargetMode="External"/><Relationship Id="rId1223" Type="http://schemas.openxmlformats.org/officeDocument/2006/relationships/image" Target="media/image120.png"/><Relationship Id="rId1430" Type="http://schemas.openxmlformats.org/officeDocument/2006/relationships/image" Target="media/image297.jpeg"/><Relationship Id="rId232" Type="http://schemas.openxmlformats.org/officeDocument/2006/relationships/hyperlink" Target="http://www.tutorialspoint.com/images/clipart/flow/flow15.gif" TargetMode="External"/><Relationship Id="rId884" Type="http://schemas.openxmlformats.org/officeDocument/2006/relationships/hyperlink" Target="https://en.wikipedia.org/wiki/Comparison_of_web_server_software" TargetMode="External"/><Relationship Id="rId27" Type="http://schemas.openxmlformats.org/officeDocument/2006/relationships/hyperlink" Target="http://quehow.com/author/bhakti" TargetMode="External"/><Relationship Id="rId537" Type="http://schemas.openxmlformats.org/officeDocument/2006/relationships/hyperlink" Target="https://en.wikipedia.org/wiki/Bayesian_spam_filtering" TargetMode="External"/><Relationship Id="rId744" Type="http://schemas.openxmlformats.org/officeDocument/2006/relationships/hyperlink" Target="https://en.wikipedia.org/wiki/Univention_Corporate_Server" TargetMode="External"/><Relationship Id="rId951" Type="http://schemas.openxmlformats.org/officeDocument/2006/relationships/hyperlink" Target="https://en.wikipedia.org/wiki/Oracle_Corporation" TargetMode="External"/><Relationship Id="rId1167" Type="http://schemas.openxmlformats.org/officeDocument/2006/relationships/image" Target="media/image104.png"/><Relationship Id="rId1374" Type="http://schemas.openxmlformats.org/officeDocument/2006/relationships/image" Target="media/image247.jpeg"/><Relationship Id="rId80" Type="http://schemas.openxmlformats.org/officeDocument/2006/relationships/image" Target="media/image30.png"/><Relationship Id="rId176" Type="http://schemas.openxmlformats.org/officeDocument/2006/relationships/image" Target="media/image71.jpeg"/><Relationship Id="rId383" Type="http://schemas.openxmlformats.org/officeDocument/2006/relationships/hyperlink" Target="https://en.wikipedia.org/wiki/Dovecot_%28software%29" TargetMode="External"/><Relationship Id="rId590" Type="http://schemas.openxmlformats.org/officeDocument/2006/relationships/hyperlink" Target="https://en.wikipedia.org/wiki/Clam_AntiVirus" TargetMode="External"/><Relationship Id="rId604" Type="http://schemas.openxmlformats.org/officeDocument/2006/relationships/hyperlink" Target="https://en.wikipedia.org/wiki/Comparison_of_mail_servers" TargetMode="External"/><Relationship Id="rId811" Type="http://schemas.openxmlformats.org/officeDocument/2006/relationships/hyperlink" Target="https://en.wikipedia.org/wiki/Webroot" TargetMode="External"/><Relationship Id="rId1027" Type="http://schemas.openxmlformats.org/officeDocument/2006/relationships/hyperlink" Target="https://en.wikipedia.org/wiki/Resin_Server" TargetMode="External"/><Relationship Id="rId1234" Type="http://schemas.openxmlformats.org/officeDocument/2006/relationships/image" Target="media/image124.jpeg"/><Relationship Id="rId1441" Type="http://schemas.openxmlformats.org/officeDocument/2006/relationships/image" Target="media/image306.jpeg"/><Relationship Id="rId243" Type="http://schemas.openxmlformats.org/officeDocument/2006/relationships/image" Target="media/image92.jpeg"/><Relationship Id="rId450" Type="http://schemas.openxmlformats.org/officeDocument/2006/relationships/hyperlink" Target="https://en.wikipedia.org/wiki/LDAP" TargetMode="External"/><Relationship Id="rId688" Type="http://schemas.openxmlformats.org/officeDocument/2006/relationships/hyperlink" Target="https://en.wikipedia.org/wiki/Exim" TargetMode="External"/><Relationship Id="rId895" Type="http://schemas.openxmlformats.org/officeDocument/2006/relationships/hyperlink" Target="https://en.wikipedia.org/wiki/Apache_Software_Foundation" TargetMode="External"/><Relationship Id="rId909" Type="http://schemas.openxmlformats.org/officeDocument/2006/relationships/hyperlink" Target="https://en.wikipedia.org/w/index.php?title=%C3%81lvaro_L%C3%B3pez_Ortega&amp;action=edit&amp;redlink=1" TargetMode="External"/><Relationship Id="rId1080" Type="http://schemas.openxmlformats.org/officeDocument/2006/relationships/hyperlink" Target="https://en.wikipedia.org/wiki/Apache_Geronimo" TargetMode="External"/><Relationship Id="rId1301" Type="http://schemas.openxmlformats.org/officeDocument/2006/relationships/hyperlink" Target="http://computernetworkingnotes.com/network-administrations/nfs-server/print.html" TargetMode="External"/><Relationship Id="rId38" Type="http://schemas.openxmlformats.org/officeDocument/2006/relationships/image" Target="media/image9.jpeg"/><Relationship Id="rId103" Type="http://schemas.openxmlformats.org/officeDocument/2006/relationships/image" Target="media/image50.jpeg"/><Relationship Id="rId310" Type="http://schemas.openxmlformats.org/officeDocument/2006/relationships/hyperlink" Target="https://en.wikipedia.org/wiki/Maildir" TargetMode="External"/><Relationship Id="rId548" Type="http://schemas.openxmlformats.org/officeDocument/2006/relationships/hyperlink" Target="https://en.wikipedia.org/wiki/Clam_AntiVirus" TargetMode="External"/><Relationship Id="rId755" Type="http://schemas.openxmlformats.org/officeDocument/2006/relationships/hyperlink" Target="https://en.wikipedia.org/wiki/Apache_James" TargetMode="External"/><Relationship Id="rId962" Type="http://schemas.openxmlformats.org/officeDocument/2006/relationships/hyperlink" Target="https://en.wikipedia.org/wiki/Thttpd" TargetMode="External"/><Relationship Id="rId1178" Type="http://schemas.openxmlformats.org/officeDocument/2006/relationships/hyperlink" Target="http://www.tecmint.com/wp-content/uploads/2014/12/Access-Squirrelmail.png" TargetMode="External"/><Relationship Id="rId1385" Type="http://schemas.openxmlformats.org/officeDocument/2006/relationships/image" Target="media/image258.jpeg"/><Relationship Id="rId91" Type="http://schemas.openxmlformats.org/officeDocument/2006/relationships/image" Target="media/image38.jpeg"/><Relationship Id="rId187" Type="http://schemas.openxmlformats.org/officeDocument/2006/relationships/hyperlink" Target="http://www.chiark.greenend.org.uk/%7Esgtatham/putty/download.html" TargetMode="External"/><Relationship Id="rId394" Type="http://schemas.openxmlformats.org/officeDocument/2006/relationships/hyperlink" Target="https://en.wikipedia.org/wiki/UW_IMAP" TargetMode="External"/><Relationship Id="rId408" Type="http://schemas.openxmlformats.org/officeDocument/2006/relationships/hyperlink" Target="https://en.wikipedia.org/wiki/Proprietary_software" TargetMode="External"/><Relationship Id="rId615" Type="http://schemas.openxmlformats.org/officeDocument/2006/relationships/hyperlink" Target="https://en.wikipedia.org/wiki/Mailtraq" TargetMode="External"/><Relationship Id="rId822" Type="http://schemas.openxmlformats.org/officeDocument/2006/relationships/hyperlink" Target="https://en.wikipedia.org/wiki/List_of_mail_server_software" TargetMode="External"/><Relationship Id="rId1038" Type="http://schemas.openxmlformats.org/officeDocument/2006/relationships/hyperlink" Target="https://en.wikipedia.org/wiki/Comparison_of_web_server_software" TargetMode="External"/><Relationship Id="rId1245" Type="http://schemas.openxmlformats.org/officeDocument/2006/relationships/image" Target="media/image135.jpeg"/><Relationship Id="rId1452" Type="http://schemas.openxmlformats.org/officeDocument/2006/relationships/image" Target="media/image315.jpeg"/><Relationship Id="rId254" Type="http://schemas.openxmlformats.org/officeDocument/2006/relationships/hyperlink" Target="https://en.wikipedia.org/wiki/Message_transfer_agent" TargetMode="External"/><Relationship Id="rId699" Type="http://schemas.openxmlformats.org/officeDocument/2006/relationships/hyperlink" Target="https://en.wikipedia.org/wiki/Citadel/UX" TargetMode="External"/><Relationship Id="rId1091" Type="http://schemas.openxmlformats.org/officeDocument/2006/relationships/hyperlink" Target="https://en.wikipedia.org/w/index.php?title=The_bozotic_HTTP_server_%28web_server%29&amp;action=edit&amp;redlink=1" TargetMode="External"/><Relationship Id="rId1105" Type="http://schemas.openxmlformats.org/officeDocument/2006/relationships/hyperlink" Target="https://en.wikipedia.org/wiki/Comparison_of_web_server_software" TargetMode="External"/><Relationship Id="rId1312" Type="http://schemas.openxmlformats.org/officeDocument/2006/relationships/image" Target="media/image194.jpeg"/><Relationship Id="rId49" Type="http://schemas.openxmlformats.org/officeDocument/2006/relationships/image" Target="media/image16.jpeg"/><Relationship Id="rId114" Type="http://schemas.openxmlformats.org/officeDocument/2006/relationships/hyperlink" Target="https://github.com/linode/docs" TargetMode="External"/><Relationship Id="rId461" Type="http://schemas.openxmlformats.org/officeDocument/2006/relationships/hyperlink" Target="https://en.wikipedia.org/wiki/Distributed_Computing_Environment" TargetMode="External"/><Relationship Id="rId559" Type="http://schemas.openxmlformats.org/officeDocument/2006/relationships/hyperlink" Target="https://en.wikipedia.org/wiki/SpamAssassin" TargetMode="External"/><Relationship Id="rId766" Type="http://schemas.openxmlformats.org/officeDocument/2006/relationships/hyperlink" Target="https://en.wikipedia.org/wiki/HMailServer" TargetMode="External"/><Relationship Id="rId1189" Type="http://schemas.openxmlformats.org/officeDocument/2006/relationships/hyperlink" Target="https://www.linode.com/docs/securing-your-server" TargetMode="External"/><Relationship Id="rId1396" Type="http://schemas.openxmlformats.org/officeDocument/2006/relationships/image" Target="media/image267.jpeg"/><Relationship Id="rId198" Type="http://schemas.openxmlformats.org/officeDocument/2006/relationships/hyperlink" Target="http://www.webhostgear.com/windows-hosting.php" TargetMode="External"/><Relationship Id="rId321" Type="http://schemas.openxmlformats.org/officeDocument/2006/relationships/hyperlink" Target="https://en.wikipedia.org/wiki/UW_IMAP" TargetMode="External"/><Relationship Id="rId419" Type="http://schemas.openxmlformats.org/officeDocument/2006/relationships/hyperlink" Target="https://en.wikipedia.org/w/index.php?title=Xeams&amp;action=edit&amp;redlink=1" TargetMode="External"/><Relationship Id="rId626" Type="http://schemas.openxmlformats.org/officeDocument/2006/relationships/hyperlink" Target="https://en.wikipedia.org/wiki/Comparison_of_mail_servers" TargetMode="External"/><Relationship Id="rId973" Type="http://schemas.openxmlformats.org/officeDocument/2006/relationships/hyperlink" Target="https://en.wikipedia.org/w/index.php?title=IMatix_Corporation&amp;action=edit&amp;redlink=1" TargetMode="External"/><Relationship Id="rId1049" Type="http://schemas.openxmlformats.org/officeDocument/2006/relationships/hyperlink" Target="https://en.wikipedia.org/wiki/LiteSpeed_Web_Server" TargetMode="External"/><Relationship Id="rId1256" Type="http://schemas.openxmlformats.org/officeDocument/2006/relationships/image" Target="media/image144.jpeg"/><Relationship Id="rId833" Type="http://schemas.openxmlformats.org/officeDocument/2006/relationships/hyperlink" Target="https://en.wikipedia.org/wiki/HMailServer" TargetMode="External"/><Relationship Id="rId1116" Type="http://schemas.openxmlformats.org/officeDocument/2006/relationships/hyperlink" Target="https://en.wikipedia.org/wiki/NaviServer" TargetMode="External"/><Relationship Id="rId1463" Type="http://schemas.openxmlformats.org/officeDocument/2006/relationships/image" Target="media/image326.jpeg"/><Relationship Id="rId265" Type="http://schemas.openxmlformats.org/officeDocument/2006/relationships/hyperlink" Target="https://en.wikipedia.org/wiki/Comparison_of_mail_servers" TargetMode="External"/><Relationship Id="rId472" Type="http://schemas.openxmlformats.org/officeDocument/2006/relationships/hyperlink" Target="https://en.wikipedia.org/wiki/LDAP" TargetMode="External"/><Relationship Id="rId900" Type="http://schemas.openxmlformats.org/officeDocument/2006/relationships/hyperlink" Target="https://en.wikipedia.org/wiki/Proprietary_software" TargetMode="External"/><Relationship Id="rId1323" Type="http://schemas.openxmlformats.org/officeDocument/2006/relationships/image" Target="media/image203.jpeg"/><Relationship Id="rId125" Type="http://schemas.openxmlformats.org/officeDocument/2006/relationships/image" Target="media/image61.png"/><Relationship Id="rId332" Type="http://schemas.openxmlformats.org/officeDocument/2006/relationships/hyperlink" Target="https://en.wikipedia.org/wiki/Halon_%28software%29" TargetMode="External"/><Relationship Id="rId777" Type="http://schemas.openxmlformats.org/officeDocument/2006/relationships/hyperlink" Target="https://en.wikipedia.org/wiki/Open-Xchange" TargetMode="External"/><Relationship Id="rId984" Type="http://schemas.openxmlformats.org/officeDocument/2006/relationships/hyperlink" Target="https://en.wikipedia.org/wiki/Digest_access_authentication" TargetMode="External"/><Relationship Id="rId637" Type="http://schemas.openxmlformats.org/officeDocument/2006/relationships/hyperlink" Target="https://en.wikipedia.org/wiki/Synovel_Collabsuite" TargetMode="External"/><Relationship Id="rId844" Type="http://schemas.openxmlformats.org/officeDocument/2006/relationships/image" Target="media/image93.png"/><Relationship Id="rId1267" Type="http://schemas.openxmlformats.org/officeDocument/2006/relationships/image" Target="media/image153.jpeg"/><Relationship Id="rId1474" Type="http://schemas.openxmlformats.org/officeDocument/2006/relationships/hyperlink" Target="http://computernetworkingnotes.com/network-administrations/network-installation/print.html" TargetMode="External"/><Relationship Id="rId276" Type="http://schemas.openxmlformats.org/officeDocument/2006/relationships/hyperlink" Target="https://en.wikipedia.org/wiki/Post_Office_Protocol" TargetMode="External"/><Relationship Id="rId483" Type="http://schemas.openxmlformats.org/officeDocument/2006/relationships/hyperlink" Target="https://en.wikipedia.org/wiki/EDirectory" TargetMode="External"/><Relationship Id="rId690" Type="http://schemas.openxmlformats.org/officeDocument/2006/relationships/hyperlink" Target="https://en.wikipedia.org/wiki/List_of_mail_server_software" TargetMode="External"/><Relationship Id="rId704" Type="http://schemas.openxmlformats.org/officeDocument/2006/relationships/hyperlink" Target="https://en.wikipedia.org/wiki/Eudora_Internet_Mail_Server" TargetMode="External"/><Relationship Id="rId911" Type="http://schemas.openxmlformats.org/officeDocument/2006/relationships/hyperlink" Target="https://en.wikipedia.org/w/index.php?title=Emil_Mikulic&amp;action=edit&amp;redlink=1" TargetMode="External"/><Relationship Id="rId1127" Type="http://schemas.openxmlformats.org/officeDocument/2006/relationships/hyperlink" Target="https://en.wikipedia.org/wiki/Xitami" TargetMode="External"/><Relationship Id="rId1334" Type="http://schemas.openxmlformats.org/officeDocument/2006/relationships/image" Target="media/image214.jpeg"/><Relationship Id="rId40" Type="http://schemas.openxmlformats.org/officeDocument/2006/relationships/image" Target="media/image10.jpeg"/><Relationship Id="rId136" Type="http://schemas.openxmlformats.org/officeDocument/2006/relationships/hyperlink" Target="https://assets.digitalocean.com/tutorial_images/333VJ.png" TargetMode="External"/><Relationship Id="rId343" Type="http://schemas.openxmlformats.org/officeDocument/2006/relationships/hyperlink" Target="https://en.wikipedia.org/wiki/IceWarp_Mail_Server" TargetMode="External"/><Relationship Id="rId550" Type="http://schemas.openxmlformats.org/officeDocument/2006/relationships/hyperlink" Target="https://en.wikipedia.org/wiki/Axigen" TargetMode="External"/><Relationship Id="rId788" Type="http://schemas.openxmlformats.org/officeDocument/2006/relationships/hyperlink" Target="https://en.wikipedia.org/wiki/Anti-Spam_SMTP_Proxy" TargetMode="External"/><Relationship Id="rId995" Type="http://schemas.openxmlformats.org/officeDocument/2006/relationships/hyperlink" Target="https://en.wikipedia.org/wiki/JavaScript" TargetMode="External"/><Relationship Id="rId1180" Type="http://schemas.openxmlformats.org/officeDocument/2006/relationships/hyperlink" Target="http://www.tecmint.com/wp-content/uploads/2014/12/Login-to-Squirrelmail.png" TargetMode="External"/><Relationship Id="rId1401" Type="http://schemas.openxmlformats.org/officeDocument/2006/relationships/image" Target="media/image272.jpeg"/><Relationship Id="rId203" Type="http://schemas.openxmlformats.org/officeDocument/2006/relationships/hyperlink" Target="http://www.tutorialspoint.com/free_web_graphics.htm" TargetMode="External"/><Relationship Id="rId648" Type="http://schemas.openxmlformats.org/officeDocument/2006/relationships/hyperlink" Target="https://en.wikipedia.org/wiki/Comparison_of_mail_servers" TargetMode="External"/><Relationship Id="rId855" Type="http://schemas.openxmlformats.org/officeDocument/2006/relationships/hyperlink" Target="https://en.wikipedia.org/wiki/Microsoft_Exchange_Server" TargetMode="External"/><Relationship Id="rId1040" Type="http://schemas.openxmlformats.org/officeDocument/2006/relationships/hyperlink" Target="https://en.wikipedia.org/wiki/Internet_Information_Services" TargetMode="External"/><Relationship Id="rId1278" Type="http://schemas.openxmlformats.org/officeDocument/2006/relationships/image" Target="media/image162.jpeg"/><Relationship Id="rId1485" Type="http://schemas.openxmlformats.org/officeDocument/2006/relationships/image" Target="media/image346.jpeg"/><Relationship Id="rId287" Type="http://schemas.openxmlformats.org/officeDocument/2006/relationships/hyperlink" Target="https://en.wikipedia.org/wiki/Apache_James" TargetMode="External"/><Relationship Id="rId410" Type="http://schemas.openxmlformats.org/officeDocument/2006/relationships/hyperlink" Target="https://en.wikipedia.org/wiki/Proprietary_software" TargetMode="External"/><Relationship Id="rId494" Type="http://schemas.openxmlformats.org/officeDocument/2006/relationships/hyperlink" Target="https://en.wikipedia.org/wiki/Kerio_Connect" TargetMode="External"/><Relationship Id="rId508" Type="http://schemas.openxmlformats.org/officeDocument/2006/relationships/hyperlink" Target="https://en.wikipedia.org/wiki/OpenSMTPD" TargetMode="External"/><Relationship Id="rId715" Type="http://schemas.openxmlformats.org/officeDocument/2006/relationships/hyperlink" Target="https://en.wikipedia.org/wiki/Ipswitch_IMail_Server" TargetMode="External"/><Relationship Id="rId922" Type="http://schemas.openxmlformats.org/officeDocument/2006/relationships/hyperlink" Target="https://en.wikipedia.org/wiki/IBM" TargetMode="External"/><Relationship Id="rId1138" Type="http://schemas.openxmlformats.org/officeDocument/2006/relationships/hyperlink" Target="http://squirrelmail.org/" TargetMode="External"/><Relationship Id="rId1345" Type="http://schemas.openxmlformats.org/officeDocument/2006/relationships/image" Target="media/image222.jpeg"/><Relationship Id="rId147" Type="http://schemas.openxmlformats.org/officeDocument/2006/relationships/hyperlink" Target="mailto:me@egeier.com" TargetMode="External"/><Relationship Id="rId354" Type="http://schemas.openxmlformats.org/officeDocument/2006/relationships/hyperlink" Target="https://www.mailenable.com/licensing/" TargetMode="External"/><Relationship Id="rId799" Type="http://schemas.openxmlformats.org/officeDocument/2006/relationships/hyperlink" Target="https://en.wikipedia.org/wiki/Mailtraq" TargetMode="External"/><Relationship Id="rId1191" Type="http://schemas.openxmlformats.org/officeDocument/2006/relationships/hyperlink" Target="https://www.linode.com/docs/dns-manager" TargetMode="External"/><Relationship Id="rId1205" Type="http://schemas.openxmlformats.org/officeDocument/2006/relationships/hyperlink" Target="https://www.linode.com/docs/email/postfix/troubleshooting" TargetMode="External"/><Relationship Id="rId51" Type="http://schemas.openxmlformats.org/officeDocument/2006/relationships/image" Target="media/image18.jpeg"/><Relationship Id="rId561" Type="http://schemas.openxmlformats.org/officeDocument/2006/relationships/hyperlink" Target="https://en.wikipedia.org/wiki/Kaspersky_Lab" TargetMode="External"/><Relationship Id="rId659" Type="http://schemas.openxmlformats.org/officeDocument/2006/relationships/hyperlink" Target="https://en.wikipedia.org/wiki/Spam_Assassin" TargetMode="External"/><Relationship Id="rId866" Type="http://schemas.openxmlformats.org/officeDocument/2006/relationships/hyperlink" Target="https://en.wikipedia.org/wiki/Simple_Mail_Transfer_Protocol" TargetMode="External"/><Relationship Id="rId1289" Type="http://schemas.openxmlformats.org/officeDocument/2006/relationships/image" Target="media/image173.jpeg"/><Relationship Id="rId1412" Type="http://schemas.openxmlformats.org/officeDocument/2006/relationships/image" Target="media/image281.jpeg"/><Relationship Id="rId1496" Type="http://schemas.openxmlformats.org/officeDocument/2006/relationships/image" Target="media/image353.jpeg"/><Relationship Id="rId214" Type="http://schemas.openxmlformats.org/officeDocument/2006/relationships/hyperlink" Target="http://www.tutorialspoint.com/images/clipart/flow/flow6.gif" TargetMode="External"/><Relationship Id="rId298" Type="http://schemas.openxmlformats.org/officeDocument/2006/relationships/hyperlink" Target="https://en.wikipedia.org/wiki/Proprietary_software" TargetMode="External"/><Relationship Id="rId421" Type="http://schemas.openxmlformats.org/officeDocument/2006/relationships/hyperlink" Target="https://en.wikipedia.org/w/index.php?title=XgenPlus&amp;action=edit&amp;redlink=1" TargetMode="External"/><Relationship Id="rId519" Type="http://schemas.openxmlformats.org/officeDocument/2006/relationships/hyperlink" Target="https://en.wikipedia.org/wiki/Zarafa_%28software%29" TargetMode="External"/><Relationship Id="rId1051" Type="http://schemas.openxmlformats.org/officeDocument/2006/relationships/hyperlink" Target="https://en.wikipedia.org/wiki/Mongoose_%28web_server%29" TargetMode="External"/><Relationship Id="rId1149" Type="http://schemas.openxmlformats.org/officeDocument/2006/relationships/hyperlink" Target="http://www.tecmint.com/author/hannyhelal/" TargetMode="External"/><Relationship Id="rId1356" Type="http://schemas.openxmlformats.org/officeDocument/2006/relationships/image" Target="media/image231.jpeg"/><Relationship Id="rId158" Type="http://schemas.openxmlformats.org/officeDocument/2006/relationships/hyperlink" Target="http://www.cherokee-project.com/" TargetMode="External"/><Relationship Id="rId726" Type="http://schemas.openxmlformats.org/officeDocument/2006/relationships/hyperlink" Target="https://en.wikipedia.org/wiki/Novell_NetMail" TargetMode="External"/><Relationship Id="rId933" Type="http://schemas.openxmlformats.org/officeDocument/2006/relationships/hyperlink" Target="https://en.wikipedia.org/wiki/LiteSpeed_Technologies_Inc." TargetMode="External"/><Relationship Id="rId1009" Type="http://schemas.openxmlformats.org/officeDocument/2006/relationships/hyperlink" Target="https://en.wikipedia.org/wiki/Comparison_of_web_server_software" TargetMode="External"/><Relationship Id="rId62" Type="http://schemas.openxmlformats.org/officeDocument/2006/relationships/hyperlink" Target="http://buy.geni.us/Proxy.ashx?TSID=9019&amp;GR_URL=http%3A%2F%2Fwww.amazon.com%2Fgp%2Fproduct%2F1470069717%2Fref%3Das_li_ss_tl%3Fie%3DUTF8%26camp%3D1789%26creative%3D390957%26creativeASIN%3D1470069717%26linkCode%3Das2%26tag%3Dhtpcbeg-20" TargetMode="External"/><Relationship Id="rId365" Type="http://schemas.openxmlformats.org/officeDocument/2006/relationships/hyperlink" Target="https://en.wikipedia.org/wiki/Comparison_of_mail_servers" TargetMode="External"/><Relationship Id="rId572" Type="http://schemas.openxmlformats.org/officeDocument/2006/relationships/hyperlink" Target="https://en.wikipedia.org/wiki/Comparison_of_mail_servers" TargetMode="External"/><Relationship Id="rId1216" Type="http://schemas.openxmlformats.org/officeDocument/2006/relationships/hyperlink" Target="https://www.howtoforge.com/images/zimbra_on_ubuntu_14_04/big/2.png" TargetMode="External"/><Relationship Id="rId1423" Type="http://schemas.openxmlformats.org/officeDocument/2006/relationships/image" Target="media/image290.jpeg"/><Relationship Id="rId225" Type="http://schemas.openxmlformats.org/officeDocument/2006/relationships/image" Target="media/image83.jpeg"/><Relationship Id="rId432" Type="http://schemas.openxmlformats.org/officeDocument/2006/relationships/hyperlink" Target="http://www.zimbra.com/license/zimbra-public-license-1-3.html" TargetMode="External"/><Relationship Id="rId877" Type="http://schemas.openxmlformats.org/officeDocument/2006/relationships/hyperlink" Target="https://en.wikipedia.org/wiki/Category:Message_transfer_agents" TargetMode="External"/><Relationship Id="rId1062" Type="http://schemas.openxmlformats.org/officeDocument/2006/relationships/hyperlink" Target="https://en.wikipedia.org/wiki/Virtuoso_Universal_Server" TargetMode="External"/><Relationship Id="rId737" Type="http://schemas.openxmlformats.org/officeDocument/2006/relationships/hyperlink" Target="https://en.wikipedia.org/wiki/Scalix" TargetMode="External"/><Relationship Id="rId944" Type="http://schemas.openxmlformats.org/officeDocument/2006/relationships/hyperlink" Target="https://en.wikipedia.org/wiki/BSD_licenses" TargetMode="External"/><Relationship Id="rId1367" Type="http://schemas.openxmlformats.org/officeDocument/2006/relationships/image" Target="media/image240.jpeg"/><Relationship Id="rId73" Type="http://schemas.openxmlformats.org/officeDocument/2006/relationships/hyperlink" Target="https://i0.wp.com/www.liberiangeek.net/wp-content/uploads/2012/03/openssh_server_precise.png?ssl=1" TargetMode="External"/><Relationship Id="rId169" Type="http://schemas.openxmlformats.org/officeDocument/2006/relationships/image" Target="media/image68.jpeg"/><Relationship Id="rId376" Type="http://schemas.openxmlformats.org/officeDocument/2006/relationships/hyperlink" Target="https://en.wikipedia.org/wiki/SaaS" TargetMode="External"/><Relationship Id="rId583" Type="http://schemas.openxmlformats.org/officeDocument/2006/relationships/hyperlink" Target="https://en.wikipedia.org/wiki/Halon_%28software%29" TargetMode="External"/><Relationship Id="rId790" Type="http://schemas.openxmlformats.org/officeDocument/2006/relationships/hyperlink" Target="https://en.wikipedia.org/wiki/Bogofilter" TargetMode="External"/><Relationship Id="rId804" Type="http://schemas.openxmlformats.org/officeDocument/2006/relationships/hyperlink" Target="https://en.wikipedia.org/wiki/Opendium" TargetMode="External"/><Relationship Id="rId1227" Type="http://schemas.openxmlformats.org/officeDocument/2006/relationships/image" Target="media/image122.png"/><Relationship Id="rId1434" Type="http://schemas.openxmlformats.org/officeDocument/2006/relationships/image" Target="media/image301.jpeg"/><Relationship Id="rId4" Type="http://schemas.openxmlformats.org/officeDocument/2006/relationships/webSettings" Target="webSettings.xml"/><Relationship Id="rId236" Type="http://schemas.openxmlformats.org/officeDocument/2006/relationships/hyperlink" Target="http://www.tutorialspoint.com/images/clipart/flow/flow17.gif" TargetMode="External"/><Relationship Id="rId443" Type="http://schemas.openxmlformats.org/officeDocument/2006/relationships/hyperlink" Target="https://en.wikipedia.org/wiki/Axigen" TargetMode="External"/><Relationship Id="rId650" Type="http://schemas.openxmlformats.org/officeDocument/2006/relationships/hyperlink" Target="https://en.wikipedia.org/wiki/Comparison_of_mail_servers" TargetMode="External"/><Relationship Id="rId888" Type="http://schemas.openxmlformats.org/officeDocument/2006/relationships/hyperlink" Target="https://en.wikipedia.org/wiki/Comparison_of_web_server_software" TargetMode="External"/><Relationship Id="rId1073" Type="http://schemas.openxmlformats.org/officeDocument/2006/relationships/hyperlink" Target="https://en.wikipedia.org/wiki/Zeus_Web_Server" TargetMode="External"/><Relationship Id="rId1280" Type="http://schemas.openxmlformats.org/officeDocument/2006/relationships/image" Target="media/image164.jpeg"/><Relationship Id="rId1501" Type="http://schemas.openxmlformats.org/officeDocument/2006/relationships/image" Target="media/image358.jpeg"/><Relationship Id="rId303" Type="http://schemas.openxmlformats.org/officeDocument/2006/relationships/hyperlink" Target="https://en.wikipedia.org/wiki/Cyrus_IMAP" TargetMode="External"/><Relationship Id="rId748" Type="http://schemas.openxmlformats.org/officeDocument/2006/relationships/hyperlink" Target="https://en.wikipedia.org/wiki/Zarafa_%28software%29" TargetMode="External"/><Relationship Id="rId955" Type="http://schemas.openxmlformats.org/officeDocument/2006/relationships/hyperlink" Target="https://en.wikipedia.org/wiki/Oracle_WebLogic_Server" TargetMode="External"/><Relationship Id="rId1140" Type="http://schemas.openxmlformats.org/officeDocument/2006/relationships/hyperlink" Target="http://www.krizna.com/ubuntu/setup-mail-server-ubuntu-14-04/" TargetMode="External"/><Relationship Id="rId1378" Type="http://schemas.openxmlformats.org/officeDocument/2006/relationships/image" Target="media/image251.jpeg"/><Relationship Id="rId84" Type="http://schemas.openxmlformats.org/officeDocument/2006/relationships/image" Target="media/image31.jpeg"/><Relationship Id="rId387" Type="http://schemas.openxmlformats.org/officeDocument/2006/relationships/hyperlink" Target="https://en.wikipedia.org/wiki/IBM_Public_License" TargetMode="External"/><Relationship Id="rId510" Type="http://schemas.openxmlformats.org/officeDocument/2006/relationships/hyperlink" Target="https://en.wikipedia.org/wiki/Qpopper" TargetMode="External"/><Relationship Id="rId594" Type="http://schemas.openxmlformats.org/officeDocument/2006/relationships/hyperlink" Target="https://en.wikipedia.org/wiki/HMailServer" TargetMode="External"/><Relationship Id="rId608" Type="http://schemas.openxmlformats.org/officeDocument/2006/relationships/hyperlink" Target="https://en.wikipedia.org/wiki/Kolab" TargetMode="External"/><Relationship Id="rId815" Type="http://schemas.openxmlformats.org/officeDocument/2006/relationships/hyperlink" Target="https://en.wikipedia.org/wiki/Message_transfer_agent" TargetMode="External"/><Relationship Id="rId1238" Type="http://schemas.openxmlformats.org/officeDocument/2006/relationships/image" Target="media/image128.jpeg"/><Relationship Id="rId1445" Type="http://schemas.openxmlformats.org/officeDocument/2006/relationships/image" Target="media/image310.jpeg"/><Relationship Id="rId247" Type="http://schemas.openxmlformats.org/officeDocument/2006/relationships/hyperlink" Target="http://www.tutorialspoint.com/seo/index.htm" TargetMode="External"/><Relationship Id="rId899" Type="http://schemas.openxmlformats.org/officeDocument/2006/relationships/hyperlink" Target="https://en.wikipedia.org/wiki/Comparison_of_web_server_software" TargetMode="External"/><Relationship Id="rId1000" Type="http://schemas.openxmlformats.org/officeDocument/2006/relationships/hyperlink" Target="https://en.wikipedia.org/wiki/Comparison_of_web_server_software" TargetMode="External"/><Relationship Id="rId1084" Type="http://schemas.openxmlformats.org/officeDocument/2006/relationships/hyperlink" Target="http://www.caudium.net" TargetMode="External"/><Relationship Id="rId1305" Type="http://schemas.openxmlformats.org/officeDocument/2006/relationships/image" Target="media/image187.jpeg"/><Relationship Id="rId107" Type="http://schemas.openxmlformats.org/officeDocument/2006/relationships/image" Target="media/image54.jpeg"/><Relationship Id="rId454" Type="http://schemas.openxmlformats.org/officeDocument/2006/relationships/hyperlink" Target="https://en.wikipedia.org/wiki/Berkeley_DB" TargetMode="External"/><Relationship Id="rId661" Type="http://schemas.openxmlformats.org/officeDocument/2006/relationships/hyperlink" Target="https://en.wikipedia.org/wiki/SURBL" TargetMode="External"/><Relationship Id="rId759" Type="http://schemas.openxmlformats.org/officeDocument/2006/relationships/hyperlink" Target="https://en.wikipedia.org/wiki/CommuniGate_Pro" TargetMode="External"/><Relationship Id="rId966" Type="http://schemas.openxmlformats.org/officeDocument/2006/relationships/hyperlink" Target="https://en.wikipedia.org/wiki/TUX_web_server" TargetMode="External"/><Relationship Id="rId1291" Type="http://schemas.openxmlformats.org/officeDocument/2006/relationships/image" Target="media/image175.jpeg"/><Relationship Id="rId1389" Type="http://schemas.openxmlformats.org/officeDocument/2006/relationships/image" Target="media/image260.jpeg"/><Relationship Id="rId11" Type="http://schemas.openxmlformats.org/officeDocument/2006/relationships/hyperlink" Target="https://filezilla-project.org/download.php?type=client" TargetMode="External"/><Relationship Id="rId314" Type="http://schemas.openxmlformats.org/officeDocument/2006/relationships/hyperlink" Target="https://en.wikipedia.org/wiki/Comparison_of_mail_servers" TargetMode="External"/><Relationship Id="rId398" Type="http://schemas.openxmlformats.org/officeDocument/2006/relationships/hyperlink" Target="https://en.wikipedia.org/wiki/Comparison_of_mail_servers" TargetMode="External"/><Relationship Id="rId521" Type="http://schemas.openxmlformats.org/officeDocument/2006/relationships/hyperlink" Target="https://en.wikipedia.org/wiki/Dovecot_%28software%29" TargetMode="External"/><Relationship Id="rId619" Type="http://schemas.openxmlformats.org/officeDocument/2006/relationships/hyperlink" Target="https://en.wikipedia.org/wiki/Microsoft_Exchange_Server" TargetMode="External"/><Relationship Id="rId1151" Type="http://schemas.openxmlformats.org/officeDocument/2006/relationships/hyperlink" Target="http://www.tecmint.com/free-linux-shell-scripting-books/" TargetMode="External"/><Relationship Id="rId1249" Type="http://schemas.openxmlformats.org/officeDocument/2006/relationships/image" Target="media/image139.jpeg"/><Relationship Id="rId95" Type="http://schemas.openxmlformats.org/officeDocument/2006/relationships/image" Target="media/image42.jpeg"/><Relationship Id="rId160" Type="http://schemas.openxmlformats.org/officeDocument/2006/relationships/hyperlink" Target="http://http-explorer.sourceforge.net/" TargetMode="External"/><Relationship Id="rId826" Type="http://schemas.openxmlformats.org/officeDocument/2006/relationships/hyperlink" Target="https://en.wikipedia.org/wiki/Message_transfer_agent" TargetMode="External"/><Relationship Id="rId1011" Type="http://schemas.openxmlformats.org/officeDocument/2006/relationships/hyperlink" Target="https://en.wikipedia.org/wiki/Comparison_of_web_server_software" TargetMode="External"/><Relationship Id="rId1109" Type="http://schemas.openxmlformats.org/officeDocument/2006/relationships/hyperlink" Target="https://en.wikipedia.org/wiki/Jetty_%28web_server%29" TargetMode="External"/><Relationship Id="rId1456" Type="http://schemas.openxmlformats.org/officeDocument/2006/relationships/image" Target="media/image319.jpeg"/><Relationship Id="rId258" Type="http://schemas.openxmlformats.org/officeDocument/2006/relationships/hyperlink" Target="https://en.wikipedia.org/wiki/Shell_%28computing%29" TargetMode="External"/><Relationship Id="rId465" Type="http://schemas.openxmlformats.org/officeDocument/2006/relationships/hyperlink" Target="https://en.wikipedia.org/wiki/Dovecot_%28software%29" TargetMode="External"/><Relationship Id="rId672" Type="http://schemas.openxmlformats.org/officeDocument/2006/relationships/hyperlink" Target="https://en.wikipedia.org/wiki/Message_transfer_agent" TargetMode="External"/><Relationship Id="rId1095" Type="http://schemas.openxmlformats.org/officeDocument/2006/relationships/hyperlink" Target="https://en.wikipedia.org/wiki/Comparison_of_web_server_software" TargetMode="External"/><Relationship Id="rId1316" Type="http://schemas.openxmlformats.org/officeDocument/2006/relationships/hyperlink" Target="http://computernetworkingnotes.com/network-administrations/dhcp-server.html" TargetMode="External"/><Relationship Id="rId22" Type="http://schemas.openxmlformats.org/officeDocument/2006/relationships/hyperlink" Target="http://ubuntuhandbook.org/index.php/2014/04/enable-ssh-ubuntu-14-04-trusty-tahr/" TargetMode="External"/><Relationship Id="rId118" Type="http://schemas.openxmlformats.org/officeDocument/2006/relationships/hyperlink" Target="https://www.linode.com/docs/tools-reference/linux-users-and-groups" TargetMode="External"/><Relationship Id="rId325" Type="http://schemas.openxmlformats.org/officeDocument/2006/relationships/hyperlink" Target="https://en.wikipedia.org/wiki/Comparison_of_mail_servers" TargetMode="External"/><Relationship Id="rId532" Type="http://schemas.openxmlformats.org/officeDocument/2006/relationships/hyperlink" Target="https://en.wikipedia.org/wiki/Greylisting" TargetMode="External"/><Relationship Id="rId977" Type="http://schemas.openxmlformats.org/officeDocument/2006/relationships/hyperlink" Target="https://en.wikipedia.org/wiki/BSD_licenses" TargetMode="External"/><Relationship Id="rId1162" Type="http://schemas.openxmlformats.org/officeDocument/2006/relationships/hyperlink" Target="http://www.tecmint.com/wp-content/uploads/2014/12/Install-Dovecot.png" TargetMode="External"/><Relationship Id="rId171" Type="http://schemas.openxmlformats.org/officeDocument/2006/relationships/hyperlink" Target="http://httpd.apache.org/" TargetMode="External"/><Relationship Id="rId837" Type="http://schemas.openxmlformats.org/officeDocument/2006/relationships/hyperlink" Target="https://en.wikipedia.org/wiki/Qmail" TargetMode="External"/><Relationship Id="rId1022" Type="http://schemas.openxmlformats.org/officeDocument/2006/relationships/hyperlink" Target="https://en.wikipedia.org/w/index.php?title=The_bozotic_HTTP_server_%28web_server%29&amp;action=edit&amp;redlink=1" TargetMode="External"/><Relationship Id="rId1467" Type="http://schemas.openxmlformats.org/officeDocument/2006/relationships/image" Target="media/image330.jpeg"/><Relationship Id="rId269" Type="http://schemas.openxmlformats.org/officeDocument/2006/relationships/hyperlink" Target="https://en.wikipedia.org/wiki/Mac_OS" TargetMode="External"/><Relationship Id="rId476" Type="http://schemas.openxmlformats.org/officeDocument/2006/relationships/hyperlink" Target="https://en.wikipedia.org/wiki/CRAM-MD5" TargetMode="External"/><Relationship Id="rId683" Type="http://schemas.openxmlformats.org/officeDocument/2006/relationships/hyperlink" Target="https://en.wikipedia.org/wiki/List_of_mail_server_software" TargetMode="External"/><Relationship Id="rId890" Type="http://schemas.openxmlformats.org/officeDocument/2006/relationships/hyperlink" Target="https://en.wikipedia.org/wiki/Software_license" TargetMode="External"/><Relationship Id="rId904" Type="http://schemas.openxmlformats.org/officeDocument/2006/relationships/hyperlink" Target="https://en.wikipedia.org/w/index.php?title=Matthew_R._Green&amp;action=edit&amp;redlink=1" TargetMode="External"/><Relationship Id="rId1327" Type="http://schemas.openxmlformats.org/officeDocument/2006/relationships/image" Target="media/image207.jpeg"/><Relationship Id="rId33" Type="http://schemas.openxmlformats.org/officeDocument/2006/relationships/hyperlink" Target="http://quehow.com/wp-content/uploads/2015/03/how-to-install-telnet-in-ubuntu-step3.jpg" TargetMode="External"/><Relationship Id="rId129" Type="http://schemas.openxmlformats.org/officeDocument/2006/relationships/hyperlink" Target="https://www.digitalocean.com/community/tags/lamp-stack?type=tutorials" TargetMode="External"/><Relationship Id="rId336" Type="http://schemas.openxmlformats.org/officeDocument/2006/relationships/hyperlink" Target="https://en.wikipedia.org/w/index.php?title=Hectane_%28software%29&amp;action=edit&amp;redlink=1" TargetMode="External"/><Relationship Id="rId543" Type="http://schemas.openxmlformats.org/officeDocument/2006/relationships/hyperlink" Target="https://en.wikipedia.org/wiki/Clam_AntiVirus" TargetMode="External"/><Relationship Id="rId988" Type="http://schemas.openxmlformats.org/officeDocument/2006/relationships/hyperlink" Target="https://en.wikipedia.org/wiki/Common_Gateway_Interface" TargetMode="External"/><Relationship Id="rId1173" Type="http://schemas.openxmlformats.org/officeDocument/2006/relationships/image" Target="media/image107.png"/><Relationship Id="rId1380" Type="http://schemas.openxmlformats.org/officeDocument/2006/relationships/image" Target="media/image253.jpeg"/><Relationship Id="rId182" Type="http://schemas.openxmlformats.org/officeDocument/2006/relationships/hyperlink" Target="http://www.tutorialspoint.com/perl/index.htm" TargetMode="External"/><Relationship Id="rId403" Type="http://schemas.openxmlformats.org/officeDocument/2006/relationships/hyperlink" Target="https://en.wikipedia.org/wiki/UW_IMAP" TargetMode="External"/><Relationship Id="rId750" Type="http://schemas.openxmlformats.org/officeDocument/2006/relationships/hyperlink" Target="https://en.wikipedia.org/wiki/Zimbra" TargetMode="External"/><Relationship Id="rId848" Type="http://schemas.openxmlformats.org/officeDocument/2006/relationships/hyperlink" Target="https://en.wikipedia.org/wiki/Eudora_Internet_Mail_Server" TargetMode="External"/><Relationship Id="rId1033" Type="http://schemas.openxmlformats.org/officeDocument/2006/relationships/hyperlink" Target="https://en.wikipedia.org/w/index.php?title=Darkhttpd&amp;action=edit&amp;redlink=1" TargetMode="External"/><Relationship Id="rId1478" Type="http://schemas.openxmlformats.org/officeDocument/2006/relationships/image" Target="media/image339.jpeg"/><Relationship Id="rId487" Type="http://schemas.openxmlformats.org/officeDocument/2006/relationships/hyperlink" Target="https://en.wikipedia.org/wiki/Comparison_of_mail_servers" TargetMode="External"/><Relationship Id="rId610" Type="http://schemas.openxmlformats.org/officeDocument/2006/relationships/hyperlink" Target="http://www.postfix.org/FILTER_README.html" TargetMode="External"/><Relationship Id="rId694" Type="http://schemas.openxmlformats.org/officeDocument/2006/relationships/hyperlink" Target="https://en.wikipedia.org/wiki/Agorum_core" TargetMode="External"/><Relationship Id="rId708" Type="http://schemas.openxmlformats.org/officeDocument/2006/relationships/hyperlink" Target="https://en.wikipedia.org/wiki/Gordano_Messaging_Suite" TargetMode="External"/><Relationship Id="rId915" Type="http://schemas.openxmlformats.org/officeDocument/2006/relationships/hyperlink" Target="https://en.wikipedia.org/wiki/Sun_Microsystems" TargetMode="External"/><Relationship Id="rId1240" Type="http://schemas.openxmlformats.org/officeDocument/2006/relationships/image" Target="media/image130.jpeg"/><Relationship Id="rId1338" Type="http://schemas.openxmlformats.org/officeDocument/2006/relationships/image" Target="media/image215.jpeg"/><Relationship Id="rId347" Type="http://schemas.openxmlformats.org/officeDocument/2006/relationships/hyperlink" Target="https://en.wikipedia.org/wiki/Kerio_Connect" TargetMode="External"/><Relationship Id="rId999" Type="http://schemas.openxmlformats.org/officeDocument/2006/relationships/hyperlink" Target="https://en.wikipedia.org/wiki/AOLserver" TargetMode="External"/><Relationship Id="rId1100" Type="http://schemas.openxmlformats.org/officeDocument/2006/relationships/hyperlink" Target="https://en.wikipedia.org/wiki/Hiawatha" TargetMode="External"/><Relationship Id="rId1184" Type="http://schemas.openxmlformats.org/officeDocument/2006/relationships/hyperlink" Target="https://github.com/linode/docs" TargetMode="External"/><Relationship Id="rId1405" Type="http://schemas.openxmlformats.org/officeDocument/2006/relationships/image" Target="media/image274.jpeg"/><Relationship Id="rId44" Type="http://schemas.openxmlformats.org/officeDocument/2006/relationships/image" Target="media/image11.png"/><Relationship Id="rId554" Type="http://schemas.openxmlformats.org/officeDocument/2006/relationships/hyperlink" Target="https://en.wikipedia.org/wiki/Spam_Assassin" TargetMode="External"/><Relationship Id="rId761" Type="http://schemas.openxmlformats.org/officeDocument/2006/relationships/hyperlink" Target="https://en.wikipedia.org/wiki/Cyrus_IMAP_server" TargetMode="External"/><Relationship Id="rId859" Type="http://schemas.openxmlformats.org/officeDocument/2006/relationships/hyperlink" Target="https://en.wikipedia.org/wiki/Delivermail" TargetMode="External"/><Relationship Id="rId1391" Type="http://schemas.openxmlformats.org/officeDocument/2006/relationships/image" Target="media/image262.jpeg"/><Relationship Id="rId1489" Type="http://schemas.openxmlformats.org/officeDocument/2006/relationships/image" Target="media/image348.jpeg"/><Relationship Id="rId193" Type="http://schemas.openxmlformats.org/officeDocument/2006/relationships/hyperlink" Target="http://groups.google.com" TargetMode="External"/><Relationship Id="rId207" Type="http://schemas.openxmlformats.org/officeDocument/2006/relationships/image" Target="media/image74.jpeg"/><Relationship Id="rId414" Type="http://schemas.openxmlformats.org/officeDocument/2006/relationships/hyperlink" Target="https://en.wikipedia.org/wiki/Pine_%28e-mail_client%29" TargetMode="External"/><Relationship Id="rId498" Type="http://schemas.openxmlformats.org/officeDocument/2006/relationships/hyperlink" Target="https://en.wikipedia.org/w/index.php?title=MagicMail&amp;action=edit&amp;redlink=1" TargetMode="External"/><Relationship Id="rId621" Type="http://schemas.openxmlformats.org/officeDocument/2006/relationships/hyperlink" Target="https://en.wikipedia.org/wiki/NetMail" TargetMode="External"/><Relationship Id="rId1044" Type="http://schemas.openxmlformats.org/officeDocument/2006/relationships/hyperlink" Target="https://en.wikipedia.org/wiki/Jexus" TargetMode="External"/><Relationship Id="rId1251" Type="http://schemas.openxmlformats.org/officeDocument/2006/relationships/image" Target="media/image141.jpeg"/><Relationship Id="rId1349" Type="http://schemas.openxmlformats.org/officeDocument/2006/relationships/image" Target="media/image226.jpeg"/><Relationship Id="rId260" Type="http://schemas.openxmlformats.org/officeDocument/2006/relationships/hyperlink" Target="https://en.wikipedia.org/wiki/IMAP" TargetMode="External"/><Relationship Id="rId719" Type="http://schemas.openxmlformats.org/officeDocument/2006/relationships/hyperlink" Target="https://en.wikipedia.org/wiki/MDaemon" TargetMode="External"/><Relationship Id="rId926" Type="http://schemas.openxmlformats.org/officeDocument/2006/relationships/hyperlink" Target="https://en.wikipedia.org/wiki/Jetty_%28web_server%29" TargetMode="External"/><Relationship Id="rId1111" Type="http://schemas.openxmlformats.org/officeDocument/2006/relationships/hyperlink" Target="https://en.wikipedia.org/wiki/Lighttpd" TargetMode="External"/><Relationship Id="rId55" Type="http://schemas.openxmlformats.org/officeDocument/2006/relationships/image" Target="media/image22.gif"/><Relationship Id="rId120" Type="http://schemas.openxmlformats.org/officeDocument/2006/relationships/hyperlink" Target="https://www.linode.com/docs/security/securing-your-server" TargetMode="External"/><Relationship Id="rId358" Type="http://schemas.openxmlformats.org/officeDocument/2006/relationships/hyperlink" Target="https://en.wikipedia.org/wiki/Proprietary_software" TargetMode="External"/><Relationship Id="rId565" Type="http://schemas.openxmlformats.org/officeDocument/2006/relationships/hyperlink" Target="https://en.wikipedia.org/wiki/Cloudmark" TargetMode="External"/><Relationship Id="rId772" Type="http://schemas.openxmlformats.org/officeDocument/2006/relationships/hyperlink" Target="https://en.wikipedia.org/wiki/MDaemon" TargetMode="External"/><Relationship Id="rId1195" Type="http://schemas.openxmlformats.org/officeDocument/2006/relationships/image" Target="media/image113.png"/><Relationship Id="rId1209" Type="http://schemas.openxmlformats.org/officeDocument/2006/relationships/hyperlink" Target="https://www.howtoforge.com/tutorial/ubuntu-14-04-zimbra-server/" TargetMode="External"/><Relationship Id="rId1416" Type="http://schemas.openxmlformats.org/officeDocument/2006/relationships/hyperlink" Target="http://computernetworkingnotes.com/network-administrations/squid-server.html" TargetMode="External"/><Relationship Id="rId218" Type="http://schemas.openxmlformats.org/officeDocument/2006/relationships/hyperlink" Target="http://www.tutorialspoint.com/images/clipart/flow/flow8.gif" TargetMode="External"/><Relationship Id="rId425" Type="http://schemas.openxmlformats.org/officeDocument/2006/relationships/hyperlink" Target="https://en.wikipedia.org/wiki/Comparison_of_mail_servers" TargetMode="External"/><Relationship Id="rId632" Type="http://schemas.openxmlformats.org/officeDocument/2006/relationships/hyperlink" Target="https://en.wikipedia.org/wiki/Comparison_of_mail_servers" TargetMode="External"/><Relationship Id="rId1055" Type="http://schemas.openxmlformats.org/officeDocument/2006/relationships/hyperlink" Target="https://en.wikipedia.org/wiki/NCSA_HTTPd" TargetMode="External"/><Relationship Id="rId1262" Type="http://schemas.openxmlformats.org/officeDocument/2006/relationships/image" Target="media/image150.jpeg"/><Relationship Id="rId271" Type="http://schemas.openxmlformats.org/officeDocument/2006/relationships/hyperlink" Target="https://en.wikipedia.org/wiki/POP3" TargetMode="External"/><Relationship Id="rId937" Type="http://schemas.openxmlformats.org/officeDocument/2006/relationships/hyperlink" Target="https://en.wikipedia.org/w/index.php?title=Monkey_Software&amp;action=edit&amp;redlink=1" TargetMode="External"/><Relationship Id="rId1122" Type="http://schemas.openxmlformats.org/officeDocument/2006/relationships/hyperlink" Target="https://en.wikipedia.org/wiki/Saetta_Web_Server" TargetMode="External"/><Relationship Id="rId66" Type="http://schemas.openxmlformats.org/officeDocument/2006/relationships/hyperlink" Target="http://www.htpcbeginner.com/images/2012/08/SSH-ubuntu-putty-screenshot.png" TargetMode="External"/><Relationship Id="rId131" Type="http://schemas.openxmlformats.org/officeDocument/2006/relationships/hyperlink" Target="https://www.digitalocean.com/community/tags/mysql?type=tutorials" TargetMode="External"/><Relationship Id="rId369" Type="http://schemas.openxmlformats.org/officeDocument/2006/relationships/hyperlink" Target="https://en.wikipedia.org/wiki/Message_Systems" TargetMode="External"/><Relationship Id="rId576" Type="http://schemas.openxmlformats.org/officeDocument/2006/relationships/hyperlink" Target="https://en.wikipedia.org/wiki/FirstClass" TargetMode="External"/><Relationship Id="rId783" Type="http://schemas.openxmlformats.org/officeDocument/2006/relationships/hyperlink" Target="https://en.wikipedia.org/wiki/XMail" TargetMode="External"/><Relationship Id="rId990" Type="http://schemas.openxmlformats.org/officeDocument/2006/relationships/hyperlink" Target="https://en.wikipedia.org/wiki/Simple_Common_Gateway_Interface" TargetMode="External"/><Relationship Id="rId1427" Type="http://schemas.openxmlformats.org/officeDocument/2006/relationships/image" Target="media/image294.jpeg"/><Relationship Id="rId229" Type="http://schemas.openxmlformats.org/officeDocument/2006/relationships/image" Target="media/image85.jpeg"/><Relationship Id="rId436" Type="http://schemas.openxmlformats.org/officeDocument/2006/relationships/hyperlink" Target="https://en.wikipedia.org/wiki/APOP" TargetMode="External"/><Relationship Id="rId643" Type="http://schemas.openxmlformats.org/officeDocument/2006/relationships/hyperlink" Target="https://en.wikipedia.org/wiki/Clam_AntiVirus" TargetMode="External"/><Relationship Id="rId1066" Type="http://schemas.openxmlformats.org/officeDocument/2006/relationships/hyperlink" Target="https://en.wikipedia.org/wiki/Oracle_iPlanet_Web_Server" TargetMode="External"/><Relationship Id="rId1273" Type="http://schemas.openxmlformats.org/officeDocument/2006/relationships/image" Target="media/image159.jpeg"/><Relationship Id="rId1480" Type="http://schemas.openxmlformats.org/officeDocument/2006/relationships/image" Target="media/image341.jpeg"/><Relationship Id="rId850" Type="http://schemas.openxmlformats.org/officeDocument/2006/relationships/hyperlink" Target="https://en.wikipedia.org/wiki/IBM_Notes" TargetMode="External"/><Relationship Id="rId948" Type="http://schemas.openxmlformats.org/officeDocument/2006/relationships/hyperlink" Target="https://en.wikipedia.org/wiki/LiteSpeed_Technologies_Inc." TargetMode="External"/><Relationship Id="rId1133" Type="http://schemas.openxmlformats.org/officeDocument/2006/relationships/hyperlink" Target="https://www.digitalocean.com/community/tags/ubuntu?type=tutorials" TargetMode="External"/><Relationship Id="rId77" Type="http://schemas.openxmlformats.org/officeDocument/2006/relationships/hyperlink" Target="https://i2.wp.com/www.liberiangeek.net/wp-content/uploads/2012/03/openssh_server_precise_2.png?ssl=1" TargetMode="External"/><Relationship Id="rId282" Type="http://schemas.openxmlformats.org/officeDocument/2006/relationships/hyperlink" Target="https://en.wikipedia.org/wiki/Exchange_ActiveSync" TargetMode="External"/><Relationship Id="rId503" Type="http://schemas.openxmlformats.org/officeDocument/2006/relationships/hyperlink" Target="https://en.wikipedia.org/wiki/Microsoft_Exchange_Server" TargetMode="External"/><Relationship Id="rId587" Type="http://schemas.openxmlformats.org/officeDocument/2006/relationships/hyperlink" Target="https://en.wikipedia.org/wiki/CYREN" TargetMode="External"/><Relationship Id="rId710" Type="http://schemas.openxmlformats.org/officeDocument/2006/relationships/hyperlink" Target="https://en.wikipedia.org/wiki/Haraka_%28software%29" TargetMode="External"/><Relationship Id="rId808" Type="http://schemas.openxmlformats.org/officeDocument/2006/relationships/hyperlink" Target="https://en.wikipedia.org/wiki/SpamAssassin" TargetMode="External"/><Relationship Id="rId1340" Type="http://schemas.openxmlformats.org/officeDocument/2006/relationships/image" Target="media/image217.jpeg"/><Relationship Id="rId1438" Type="http://schemas.openxmlformats.org/officeDocument/2006/relationships/image" Target="media/image303.jpeg"/><Relationship Id="rId8" Type="http://schemas.openxmlformats.org/officeDocument/2006/relationships/hyperlink" Target="https://www.digitalocean.com/community/articles/how-to-configure-vsftpd-to-use-ssl-tls-on-an-ubuntu-vps" TargetMode="External"/><Relationship Id="rId142" Type="http://schemas.openxmlformats.org/officeDocument/2006/relationships/hyperlink" Target="https://www.digitalocean.com/community/articles/how-to-set-up-vsftpd-on-ubuntu-12-04" TargetMode="External"/><Relationship Id="rId447" Type="http://schemas.openxmlformats.org/officeDocument/2006/relationships/hyperlink" Target="https://en.wikipedia.org/wiki/Pluggable_Authentication_Modules" TargetMode="External"/><Relationship Id="rId794" Type="http://schemas.openxmlformats.org/officeDocument/2006/relationships/hyperlink" Target="https://en.wikipedia.org/wiki/Halon_%28software%29" TargetMode="External"/><Relationship Id="rId1077" Type="http://schemas.openxmlformats.org/officeDocument/2006/relationships/hyperlink" Target="https://en.wikipedia.org/wiki/Network_Security_Services" TargetMode="External"/><Relationship Id="rId1200" Type="http://schemas.openxmlformats.org/officeDocument/2006/relationships/hyperlink" Target="https://www.linode.com/docs/assets/1239-dovecot_10-mail.conf.txt" TargetMode="External"/><Relationship Id="rId654" Type="http://schemas.openxmlformats.org/officeDocument/2006/relationships/hyperlink" Target="https://en.wikipedia.org/wiki/Comparison_of_mail_servers" TargetMode="External"/><Relationship Id="rId861" Type="http://schemas.openxmlformats.org/officeDocument/2006/relationships/hyperlink" Target="https://en.wikipedia.org/wiki/Extended_SMTP" TargetMode="External"/><Relationship Id="rId959" Type="http://schemas.openxmlformats.org/officeDocument/2006/relationships/hyperlink" Target="https://en.wikipedia.org/wiki/Caucho_Technology" TargetMode="External"/><Relationship Id="rId1284" Type="http://schemas.openxmlformats.org/officeDocument/2006/relationships/image" Target="media/image168.jpeg"/><Relationship Id="rId1491" Type="http://schemas.openxmlformats.org/officeDocument/2006/relationships/image" Target="media/image350.jpeg"/><Relationship Id="rId293" Type="http://schemas.openxmlformats.org/officeDocument/2006/relationships/hyperlink" Target="https://en.wikipedia.org/w/index.php?title=BlueMind&amp;action=edit&amp;redlink=1" TargetMode="External"/><Relationship Id="rId307" Type="http://schemas.openxmlformats.org/officeDocument/2006/relationships/hyperlink" Target="https://en.wikipedia.org/wiki/Comparison_of_mail_servers" TargetMode="External"/><Relationship Id="rId514" Type="http://schemas.openxmlformats.org/officeDocument/2006/relationships/hyperlink" Target="https://en.wikipedia.org/wiki/Sendmail" TargetMode="External"/><Relationship Id="rId721" Type="http://schemas.openxmlformats.org/officeDocument/2006/relationships/hyperlink" Target="https://en.wikipedia.org/wiki/MeTA1" TargetMode="External"/><Relationship Id="rId1144" Type="http://schemas.openxmlformats.org/officeDocument/2006/relationships/hyperlink" Target="http://cdn.krizna.com/wp-content/uploads/2014/05/setup-mail-server-ubuntu-14-04.png" TargetMode="External"/><Relationship Id="rId1351" Type="http://schemas.openxmlformats.org/officeDocument/2006/relationships/image" Target="media/image228.jpeg"/><Relationship Id="rId1449" Type="http://schemas.openxmlformats.org/officeDocument/2006/relationships/image" Target="media/image314.jpeg"/><Relationship Id="rId88" Type="http://schemas.openxmlformats.org/officeDocument/2006/relationships/image" Target="media/image35.jpeg"/><Relationship Id="rId153" Type="http://schemas.openxmlformats.org/officeDocument/2006/relationships/image" Target="media/image66.gif"/><Relationship Id="rId360" Type="http://schemas.openxmlformats.org/officeDocument/2006/relationships/hyperlink" Target="https://en.wikipedia.org/wiki/Proprietary_software" TargetMode="External"/><Relationship Id="rId598" Type="http://schemas.openxmlformats.org/officeDocument/2006/relationships/hyperlink" Target="https://en.wikipedia.org/wiki/Lotus_Domino" TargetMode="External"/><Relationship Id="rId819" Type="http://schemas.openxmlformats.org/officeDocument/2006/relationships/hyperlink" Target="https://www.proofpoint.com/us/solutions/products/enterprise-protection" TargetMode="External"/><Relationship Id="rId1004" Type="http://schemas.openxmlformats.org/officeDocument/2006/relationships/hyperlink" Target="https://en.wikipedia.org/wiki/Apache_HTTP_Server" TargetMode="External"/><Relationship Id="rId1211" Type="http://schemas.openxmlformats.org/officeDocument/2006/relationships/hyperlink" Target="https://www.howtoforge.com/tutorial/ubuntu-14-04-zimbra-server/" TargetMode="External"/><Relationship Id="rId220" Type="http://schemas.openxmlformats.org/officeDocument/2006/relationships/hyperlink" Target="http://www.tutorialspoint.com/images/clipart/flow/flow9.gif" TargetMode="External"/><Relationship Id="rId458" Type="http://schemas.openxmlformats.org/officeDocument/2006/relationships/hyperlink" Target="https://en.wikipedia.org/wiki/SQLite" TargetMode="External"/><Relationship Id="rId665" Type="http://schemas.openxmlformats.org/officeDocument/2006/relationships/hyperlink" Target="https://en.wikipedia.org/wiki/DKIM" TargetMode="External"/><Relationship Id="rId872" Type="http://schemas.openxmlformats.org/officeDocument/2006/relationships/hyperlink" Target="https://en.wikipedia.org/wiki/Category:Message_transfer_agents" TargetMode="External"/><Relationship Id="rId1088" Type="http://schemas.openxmlformats.org/officeDocument/2006/relationships/hyperlink" Target="https://en.wikipedia.org/wiki/Apache_Tomcat" TargetMode="External"/><Relationship Id="rId1295" Type="http://schemas.openxmlformats.org/officeDocument/2006/relationships/image" Target="media/image179.jpeg"/><Relationship Id="rId1309" Type="http://schemas.openxmlformats.org/officeDocument/2006/relationships/image" Target="media/image191.jpeg"/><Relationship Id="rId15" Type="http://schemas.openxmlformats.org/officeDocument/2006/relationships/image" Target="media/image2.png"/><Relationship Id="rId318" Type="http://schemas.openxmlformats.org/officeDocument/2006/relationships/hyperlink" Target="https://en.wikipedia.org/wiki/Dovecot_%28software%29" TargetMode="External"/><Relationship Id="rId525" Type="http://schemas.openxmlformats.org/officeDocument/2006/relationships/hyperlink" Target="https://en.wikipedia.org/wiki/APOP" TargetMode="External"/><Relationship Id="rId732" Type="http://schemas.openxmlformats.org/officeDocument/2006/relationships/hyperlink" Target="https://en.wikipedia.org/wiki/Oracle_Communications_Messaging_Server" TargetMode="External"/><Relationship Id="rId1155" Type="http://schemas.openxmlformats.org/officeDocument/2006/relationships/image" Target="media/image98.png"/><Relationship Id="rId1362" Type="http://schemas.openxmlformats.org/officeDocument/2006/relationships/image" Target="media/image237.jpeg"/><Relationship Id="rId99" Type="http://schemas.openxmlformats.org/officeDocument/2006/relationships/image" Target="media/image46.jpeg"/><Relationship Id="rId164" Type="http://schemas.openxmlformats.org/officeDocument/2006/relationships/hyperlink" Target="http://www.linuxplanet.com/linuxplanet/reviews/7239/2" TargetMode="External"/><Relationship Id="rId371" Type="http://schemas.openxmlformats.org/officeDocument/2006/relationships/hyperlink" Target="https://en.wikipedia.org/wiki/NetMail" TargetMode="External"/><Relationship Id="rId1015" Type="http://schemas.openxmlformats.org/officeDocument/2006/relationships/hyperlink" Target="https://en.wikipedia.org/wiki/Comparison_of_web_server_software" TargetMode="External"/><Relationship Id="rId1222" Type="http://schemas.openxmlformats.org/officeDocument/2006/relationships/hyperlink" Target="https://www.howtoforge.com/images/zimbra_on_ubuntu_14_04/big/5.png" TargetMode="External"/><Relationship Id="rId469" Type="http://schemas.openxmlformats.org/officeDocument/2006/relationships/hyperlink" Target="https://en.wikipedia.org/wiki/MySQL" TargetMode="External"/><Relationship Id="rId676" Type="http://schemas.openxmlformats.org/officeDocument/2006/relationships/hyperlink" Target="https://en.wikipedia.org/wiki/Internet" TargetMode="External"/><Relationship Id="rId883" Type="http://schemas.openxmlformats.org/officeDocument/2006/relationships/hyperlink" Target="https://en.wikipedia.org/wiki/PHP" TargetMode="External"/><Relationship Id="rId1099" Type="http://schemas.openxmlformats.org/officeDocument/2006/relationships/hyperlink" Target="https://en.wikipedia.org/wiki/HTTP_File_Server" TargetMode="External"/><Relationship Id="rId26" Type="http://schemas.openxmlformats.org/officeDocument/2006/relationships/image" Target="media/image4.jpeg"/><Relationship Id="rId231" Type="http://schemas.openxmlformats.org/officeDocument/2006/relationships/image" Target="media/image86.jpeg"/><Relationship Id="rId329" Type="http://schemas.openxmlformats.org/officeDocument/2006/relationships/hyperlink" Target="https://en.wikipedia.org/wiki/Proprietary_software" TargetMode="External"/><Relationship Id="rId536" Type="http://schemas.openxmlformats.org/officeDocument/2006/relationships/hyperlink" Target="https://en.wikipedia.org/wiki/Tarpit_%28networking%29" TargetMode="External"/><Relationship Id="rId1166" Type="http://schemas.openxmlformats.org/officeDocument/2006/relationships/hyperlink" Target="http://www.tecmint.com/wp-content/uploads/2014/12/Hostname-to-use-SSL.png" TargetMode="External"/><Relationship Id="rId1373" Type="http://schemas.openxmlformats.org/officeDocument/2006/relationships/image" Target="media/image246.jpeg"/><Relationship Id="rId175" Type="http://schemas.openxmlformats.org/officeDocument/2006/relationships/hyperlink" Target="http://www.lighttpd.net/" TargetMode="External"/><Relationship Id="rId743" Type="http://schemas.openxmlformats.org/officeDocument/2006/relationships/hyperlink" Target="https://en.wikipedia.org/wiki/Synovel_Collabsuite" TargetMode="External"/><Relationship Id="rId950" Type="http://schemas.openxmlformats.org/officeDocument/2006/relationships/hyperlink" Target="https://en.wikipedia.org/wiki/Oracle_HTTP_Server" TargetMode="External"/><Relationship Id="rId1026" Type="http://schemas.openxmlformats.org/officeDocument/2006/relationships/hyperlink" Target="https://en.wikipedia.org/wiki/Comparison_of_web_server_software" TargetMode="External"/><Relationship Id="rId382" Type="http://schemas.openxmlformats.org/officeDocument/2006/relationships/hyperlink" Target="https://en.wikipedia.org/wiki/UW_IMAP" TargetMode="External"/><Relationship Id="rId603" Type="http://schemas.openxmlformats.org/officeDocument/2006/relationships/hyperlink" Target="https://en.wikipedia.org/wiki/Comparison_of_mail_servers" TargetMode="External"/><Relationship Id="rId687" Type="http://schemas.openxmlformats.org/officeDocument/2006/relationships/hyperlink" Target="https://en.wikipedia.org/wiki/Postfix_%28software%29" TargetMode="External"/><Relationship Id="rId810" Type="http://schemas.openxmlformats.org/officeDocument/2006/relationships/hyperlink" Target="https://en.wikipedia.org/wiki/Vipul%27s_Razor" TargetMode="External"/><Relationship Id="rId908" Type="http://schemas.openxmlformats.org/officeDocument/2006/relationships/hyperlink" Target="https://en.wikipedia.org/wiki/Cherokee_%28Webserver%29" TargetMode="External"/><Relationship Id="rId1233" Type="http://schemas.openxmlformats.org/officeDocument/2006/relationships/hyperlink" Target="http://computernetworkingnotes.com/network-administrations/linux-as-router/print.html" TargetMode="External"/><Relationship Id="rId1440" Type="http://schemas.openxmlformats.org/officeDocument/2006/relationships/image" Target="media/image305.jpeg"/><Relationship Id="rId242" Type="http://schemas.openxmlformats.org/officeDocument/2006/relationships/hyperlink" Target="http://www.tutorialspoint.com/images/clipart/flow/flow20.gif" TargetMode="External"/><Relationship Id="rId894" Type="http://schemas.openxmlformats.org/officeDocument/2006/relationships/hyperlink" Target="https://en.wikipedia.org/wiki/Apache_HTTP_Server" TargetMode="External"/><Relationship Id="rId1177" Type="http://schemas.openxmlformats.org/officeDocument/2006/relationships/image" Target="media/image109.png"/><Relationship Id="rId1300" Type="http://schemas.openxmlformats.org/officeDocument/2006/relationships/hyperlink" Target="http://computernetworkingnotes.com/network-administrations/nfs-server.html" TargetMode="External"/><Relationship Id="rId37" Type="http://schemas.openxmlformats.org/officeDocument/2006/relationships/hyperlink" Target="http://quehow.com/wp-content/uploads/2015/03/how-to-install-telnet-in-ubuntu-step5.jpg" TargetMode="External"/><Relationship Id="rId102" Type="http://schemas.openxmlformats.org/officeDocument/2006/relationships/image" Target="media/image49.jpeg"/><Relationship Id="rId547" Type="http://schemas.openxmlformats.org/officeDocument/2006/relationships/hyperlink" Target="https://en.wikipedia.org/wiki/Atmail" TargetMode="External"/><Relationship Id="rId754" Type="http://schemas.openxmlformats.org/officeDocument/2006/relationships/hyperlink" Target="https://en.wikipedia.org/wiki/Agorum_core" TargetMode="External"/><Relationship Id="rId961" Type="http://schemas.openxmlformats.org/officeDocument/2006/relationships/hyperlink" Target="https://en.wikipedia.org/wiki/Resin_Server" TargetMode="External"/><Relationship Id="rId1384" Type="http://schemas.openxmlformats.org/officeDocument/2006/relationships/image" Target="media/image257.jpeg"/><Relationship Id="rId90" Type="http://schemas.openxmlformats.org/officeDocument/2006/relationships/image" Target="media/image37.jpeg"/><Relationship Id="rId186" Type="http://schemas.openxmlformats.org/officeDocument/2006/relationships/hyperlink" Target="http://www.tutorialspoint.com/html/online_html_editor.htm" TargetMode="External"/><Relationship Id="rId393" Type="http://schemas.openxmlformats.org/officeDocument/2006/relationships/hyperlink" Target="https://en.wikipedia.org/wiki/Dovecot_%28software%29" TargetMode="External"/><Relationship Id="rId407" Type="http://schemas.openxmlformats.org/officeDocument/2006/relationships/hyperlink" Target="https://en.wikipedia.org/wiki/SparkEngine" TargetMode="External"/><Relationship Id="rId614" Type="http://schemas.openxmlformats.org/officeDocument/2006/relationships/hyperlink" Target="https://en.wikipedia.org/wiki/Mailsite" TargetMode="External"/><Relationship Id="rId821" Type="http://schemas.openxmlformats.org/officeDocument/2006/relationships/hyperlink" Target="http://www.mailradar.com/mailstat/" TargetMode="External"/><Relationship Id="rId1037" Type="http://schemas.openxmlformats.org/officeDocument/2006/relationships/hyperlink" Target="https://en.wikipedia.org/wiki/Comparison_of_web_server_software" TargetMode="External"/><Relationship Id="rId1244" Type="http://schemas.openxmlformats.org/officeDocument/2006/relationships/image" Target="media/image134.jpeg"/><Relationship Id="rId1451" Type="http://schemas.openxmlformats.org/officeDocument/2006/relationships/hyperlink" Target="http://computernetworkingnotes.com/network-administrations/yum-server/print.html" TargetMode="External"/><Relationship Id="rId253" Type="http://schemas.openxmlformats.org/officeDocument/2006/relationships/hyperlink" Target="https://en.wikipedia.org/wiki/Comparison_of_mail_servers" TargetMode="External"/><Relationship Id="rId460" Type="http://schemas.openxmlformats.org/officeDocument/2006/relationships/hyperlink" Target="https://en.wikipedia.org/wiki/Active_Directory" TargetMode="External"/><Relationship Id="rId698" Type="http://schemas.openxmlformats.org/officeDocument/2006/relationships/hyperlink" Target="https://en.wikipedia.org/wiki/Bongo_%28software%29" TargetMode="External"/><Relationship Id="rId919" Type="http://schemas.openxmlformats.org/officeDocument/2006/relationships/hyperlink" Target="https://en.wikipedia.org/wiki/HTTP_File_Server" TargetMode="External"/><Relationship Id="rId1090" Type="http://schemas.openxmlformats.org/officeDocument/2006/relationships/hyperlink" Target="https://en.wikipedia.org/wiki/Boa_%28web_server%29" TargetMode="External"/><Relationship Id="rId1104" Type="http://schemas.openxmlformats.org/officeDocument/2006/relationships/hyperlink" Target="https://en.wikipedia.org/wiki/Comparison_of_web_server_software" TargetMode="External"/><Relationship Id="rId1311" Type="http://schemas.openxmlformats.org/officeDocument/2006/relationships/image" Target="media/image193.jpeg"/><Relationship Id="rId48" Type="http://schemas.openxmlformats.org/officeDocument/2006/relationships/image" Target="media/image15.jpeg"/><Relationship Id="rId113" Type="http://schemas.openxmlformats.org/officeDocument/2006/relationships/image" Target="media/image60.jpeg"/><Relationship Id="rId320" Type="http://schemas.openxmlformats.org/officeDocument/2006/relationships/hyperlink" Target="https://en.wikipedia.org/wiki/Dovecot_%28software%29" TargetMode="External"/><Relationship Id="rId558" Type="http://schemas.openxmlformats.org/officeDocument/2006/relationships/hyperlink" Target="https://en.wikipedia.org/wiki/Clam_AntiVirus" TargetMode="External"/><Relationship Id="rId765" Type="http://schemas.openxmlformats.org/officeDocument/2006/relationships/hyperlink" Target="https://en.wikipedia.org/wiki/Gordano_Messaging_Suite" TargetMode="External"/><Relationship Id="rId972" Type="http://schemas.openxmlformats.org/officeDocument/2006/relationships/hyperlink" Target="https://en.wikipedia.org/wiki/Xitami" TargetMode="External"/><Relationship Id="rId1188" Type="http://schemas.openxmlformats.org/officeDocument/2006/relationships/hyperlink" Target="https://www.linode.com/docs/getting-started" TargetMode="External"/><Relationship Id="rId1395" Type="http://schemas.openxmlformats.org/officeDocument/2006/relationships/image" Target="media/image266.jpeg"/><Relationship Id="rId1409" Type="http://schemas.openxmlformats.org/officeDocument/2006/relationships/image" Target="media/image278.jpeg"/><Relationship Id="rId197" Type="http://schemas.openxmlformats.org/officeDocument/2006/relationships/hyperlink" Target="http://www.tutorialspoint.com/seo/index.htm" TargetMode="External"/><Relationship Id="rId418" Type="http://schemas.openxmlformats.org/officeDocument/2006/relationships/hyperlink" Target="https://en.wikipedia.org/wiki/Proprietary_software" TargetMode="External"/><Relationship Id="rId625" Type="http://schemas.openxmlformats.org/officeDocument/2006/relationships/hyperlink" Target="https://en.wikipedia.org/wiki/Postfix_%28software%29" TargetMode="External"/><Relationship Id="rId832" Type="http://schemas.openxmlformats.org/officeDocument/2006/relationships/hyperlink" Target="https://en.wikipedia.org/wiki/Exim" TargetMode="External"/><Relationship Id="rId1048" Type="http://schemas.openxmlformats.org/officeDocument/2006/relationships/hyperlink" Target="https://en.wikipedia.org/wiki/Comparison_of_web_server_software" TargetMode="External"/><Relationship Id="rId1255" Type="http://schemas.openxmlformats.org/officeDocument/2006/relationships/image" Target="media/image143.jpeg"/><Relationship Id="rId1462" Type="http://schemas.openxmlformats.org/officeDocument/2006/relationships/image" Target="media/image325.jpeg"/><Relationship Id="rId264" Type="http://schemas.openxmlformats.org/officeDocument/2006/relationships/hyperlink" Target="https://en.wikipedia.org/wiki/Comparison_of_mail_servers" TargetMode="External"/><Relationship Id="rId471" Type="http://schemas.openxmlformats.org/officeDocument/2006/relationships/hyperlink" Target="https://en.wikipedia.org/wiki/SQLite" TargetMode="External"/><Relationship Id="rId1115" Type="http://schemas.openxmlformats.org/officeDocument/2006/relationships/hyperlink" Target="https://en.wikipedia.org/wiki/Monkey_HTTP_Server" TargetMode="External"/><Relationship Id="rId1322" Type="http://schemas.openxmlformats.org/officeDocument/2006/relationships/image" Target="media/image202.jpeg"/><Relationship Id="rId59" Type="http://schemas.openxmlformats.org/officeDocument/2006/relationships/hyperlink" Target="http://www.ubuntu.com/server" TargetMode="External"/><Relationship Id="rId124" Type="http://schemas.openxmlformats.org/officeDocument/2006/relationships/hyperlink" Target="http://maketecheasier.com/setting-up-a-lamp-server-in-ubuntu-hardy-heron/2008/08/06" TargetMode="External"/><Relationship Id="rId569" Type="http://schemas.openxmlformats.org/officeDocument/2006/relationships/hyperlink" Target="https://en.wikipedia.org/wiki/Comparison_of_mail_servers" TargetMode="External"/><Relationship Id="rId776" Type="http://schemas.openxmlformats.org/officeDocument/2006/relationships/hyperlink" Target="https://en.wikipedia.org/wiki/Novell_NetMail" TargetMode="External"/><Relationship Id="rId983" Type="http://schemas.openxmlformats.org/officeDocument/2006/relationships/hyperlink" Target="https://en.wikipedia.org/wiki/Basic_access_authentication" TargetMode="External"/><Relationship Id="rId1199" Type="http://schemas.openxmlformats.org/officeDocument/2006/relationships/image" Target="media/image115.png"/><Relationship Id="rId331" Type="http://schemas.openxmlformats.org/officeDocument/2006/relationships/hyperlink" Target="https://en.wikipedia.org/wiki/Proprietary_software" TargetMode="External"/><Relationship Id="rId429" Type="http://schemas.openxmlformats.org/officeDocument/2006/relationships/hyperlink" Target="https://en.wikipedia.org/wiki/GPLv2" TargetMode="External"/><Relationship Id="rId636" Type="http://schemas.openxmlformats.org/officeDocument/2006/relationships/hyperlink" Target="https://en.wikipedia.org/wiki/SparkEngine" TargetMode="External"/><Relationship Id="rId1059" Type="http://schemas.openxmlformats.org/officeDocument/2006/relationships/hyperlink" Target="https://en.wikipedia.org/wiki/Comparison_of_web_server_software" TargetMode="External"/><Relationship Id="rId1266" Type="http://schemas.openxmlformats.org/officeDocument/2006/relationships/image" Target="media/image152.jpeg"/><Relationship Id="rId1473" Type="http://schemas.openxmlformats.org/officeDocument/2006/relationships/hyperlink" Target="http://computernetworkingnotes.com/network-administrations/network-installation.html" TargetMode="External"/><Relationship Id="rId843" Type="http://schemas.openxmlformats.org/officeDocument/2006/relationships/hyperlink" Target="https://en.wikipedia.org/wiki/File:Internet-mail.svg" TargetMode="External"/><Relationship Id="rId1126" Type="http://schemas.openxmlformats.org/officeDocument/2006/relationships/hyperlink" Target="https://en.wikipedia.org/wiki/Wakanda_%28software%29" TargetMode="External"/><Relationship Id="rId275" Type="http://schemas.openxmlformats.org/officeDocument/2006/relationships/hyperlink" Target="https://en.wikipedia.org/wiki/Transport_Layer_Security" TargetMode="External"/><Relationship Id="rId482" Type="http://schemas.openxmlformats.org/officeDocument/2006/relationships/hyperlink" Target="https://en.wikipedia.org/wiki/GroupWise" TargetMode="External"/><Relationship Id="rId703" Type="http://schemas.openxmlformats.org/officeDocument/2006/relationships/hyperlink" Target="https://en.wikipedia.org/wiki/IMail" TargetMode="External"/><Relationship Id="rId910" Type="http://schemas.openxmlformats.org/officeDocument/2006/relationships/hyperlink" Target="https://en.wikipedia.org/w/index.php?title=Darkhttpd&amp;action=edit&amp;redlink=1" TargetMode="External"/><Relationship Id="rId1333" Type="http://schemas.openxmlformats.org/officeDocument/2006/relationships/image" Target="media/image213.jpeg"/><Relationship Id="rId135" Type="http://schemas.openxmlformats.org/officeDocument/2006/relationships/hyperlink" Target="https://www.digitalocean.com/community/articles/initial-server-setup-with-ubuntu-12-04" TargetMode="External"/><Relationship Id="rId342" Type="http://schemas.openxmlformats.org/officeDocument/2006/relationships/hyperlink" Target="https://en.wikipedia.org/wiki/Proprietary_software" TargetMode="External"/><Relationship Id="rId787" Type="http://schemas.openxmlformats.org/officeDocument/2006/relationships/hyperlink" Target="https://en.wikipedia.org/wiki/Mail_filter" TargetMode="External"/><Relationship Id="rId994" Type="http://schemas.openxmlformats.org/officeDocument/2006/relationships/hyperlink" Target="https://en.wikipedia.org/wiki/Internet_Server_Application_Programming_Interface" TargetMode="External"/><Relationship Id="rId1400" Type="http://schemas.openxmlformats.org/officeDocument/2006/relationships/image" Target="media/image271.jpeg"/><Relationship Id="rId202" Type="http://schemas.openxmlformats.org/officeDocument/2006/relationships/hyperlink" Target="http://awstats.sourceforge.net/" TargetMode="External"/><Relationship Id="rId647" Type="http://schemas.openxmlformats.org/officeDocument/2006/relationships/hyperlink" Target="https://en.wikipedia.org/wiki/Comparison_of_mail_servers" TargetMode="External"/><Relationship Id="rId854" Type="http://schemas.openxmlformats.org/officeDocument/2006/relationships/hyperlink" Target="https://en.wikipedia.org/wiki/Kerio_Connect" TargetMode="External"/><Relationship Id="rId1277" Type="http://schemas.openxmlformats.org/officeDocument/2006/relationships/image" Target="media/image161.jpeg"/><Relationship Id="rId1484" Type="http://schemas.openxmlformats.org/officeDocument/2006/relationships/image" Target="media/image345.jpeg"/><Relationship Id="rId286" Type="http://schemas.openxmlformats.org/officeDocument/2006/relationships/hyperlink" Target="https://en.wikipedia.org/wiki/GNU_Public_License" TargetMode="External"/><Relationship Id="rId493" Type="http://schemas.openxmlformats.org/officeDocument/2006/relationships/hyperlink" Target="https://en.wikipedia.org/wiki/STARTTLS" TargetMode="External"/><Relationship Id="rId507" Type="http://schemas.openxmlformats.org/officeDocument/2006/relationships/hyperlink" Target="https://en.wikipedia.org/wiki/Oracle_Communications_Messaging_Server" TargetMode="External"/><Relationship Id="rId714" Type="http://schemas.openxmlformats.org/officeDocument/2006/relationships/hyperlink" Target="https://en.wikipedia.org/wiki/IceWarp_Mail_Server" TargetMode="External"/><Relationship Id="rId921" Type="http://schemas.openxmlformats.org/officeDocument/2006/relationships/hyperlink" Target="https://en.wikipedia.org/wiki/IBM_HTTP_Server" TargetMode="External"/><Relationship Id="rId1137" Type="http://schemas.openxmlformats.org/officeDocument/2006/relationships/hyperlink" Target="http://www.dovecot.org/" TargetMode="External"/><Relationship Id="rId1344" Type="http://schemas.openxmlformats.org/officeDocument/2006/relationships/image" Target="media/image221.jpeg"/><Relationship Id="rId50" Type="http://schemas.openxmlformats.org/officeDocument/2006/relationships/image" Target="media/image17.jpeg"/><Relationship Id="rId146" Type="http://schemas.openxmlformats.org/officeDocument/2006/relationships/hyperlink" Target="http://httpd.apache.org/docs/" TargetMode="External"/><Relationship Id="rId353" Type="http://schemas.openxmlformats.org/officeDocument/2006/relationships/hyperlink" Target="https://en.wikipedia.org/w/index.php?title=Mailenable&amp;action=edit&amp;redlink=1" TargetMode="External"/><Relationship Id="rId560" Type="http://schemas.openxmlformats.org/officeDocument/2006/relationships/hyperlink" Target="https://en.wikipedia.org/wiki/CommuniGate_Pro" TargetMode="External"/><Relationship Id="rId798" Type="http://schemas.openxmlformats.org/officeDocument/2006/relationships/hyperlink" Target="https://en.wikipedia.org/wiki/MailScanner" TargetMode="External"/><Relationship Id="rId1190" Type="http://schemas.openxmlformats.org/officeDocument/2006/relationships/hyperlink" Target="https://www.linode.com/docs/securing-your-server" TargetMode="External"/><Relationship Id="rId1204" Type="http://schemas.openxmlformats.org/officeDocument/2006/relationships/hyperlink" Target="https://www.linode.com/docs/assets/1241-dovecot_10-ssl.conf.txt" TargetMode="External"/><Relationship Id="rId1411" Type="http://schemas.openxmlformats.org/officeDocument/2006/relationships/image" Target="media/image280.jpeg"/><Relationship Id="rId213" Type="http://schemas.openxmlformats.org/officeDocument/2006/relationships/image" Target="media/image77.jpeg"/><Relationship Id="rId420" Type="http://schemas.openxmlformats.org/officeDocument/2006/relationships/hyperlink" Target="https://en.wikipedia.org/wiki/Proprietary_software" TargetMode="External"/><Relationship Id="rId658" Type="http://schemas.openxmlformats.org/officeDocument/2006/relationships/hyperlink" Target="https://en.wikipedia.org/wiki/Clam_AntiVirus" TargetMode="External"/><Relationship Id="rId865" Type="http://schemas.openxmlformats.org/officeDocument/2006/relationships/hyperlink" Target="https://en.wikipedia.org/wiki/Simple_Mail_Access_Protocol" TargetMode="External"/><Relationship Id="rId1050" Type="http://schemas.openxmlformats.org/officeDocument/2006/relationships/hyperlink" Target="https://en.wikipedia.org/wiki/Comparison_of_web_server_software" TargetMode="External"/><Relationship Id="rId1288" Type="http://schemas.openxmlformats.org/officeDocument/2006/relationships/image" Target="media/image172.jpeg"/><Relationship Id="rId1495" Type="http://schemas.openxmlformats.org/officeDocument/2006/relationships/image" Target="media/image352.jpeg"/><Relationship Id="rId297" Type="http://schemas.openxmlformats.org/officeDocument/2006/relationships/hyperlink" Target="https://en.wikipedia.org/wiki/CommuniGate_Pro" TargetMode="External"/><Relationship Id="rId518" Type="http://schemas.openxmlformats.org/officeDocument/2006/relationships/hyperlink" Target="https://en.wikipedia.org/w/index.php?title=XgenPlus&amp;action=edit&amp;redlink=1" TargetMode="External"/><Relationship Id="rId725" Type="http://schemas.openxmlformats.org/officeDocument/2006/relationships/hyperlink" Target="https://en.wikipedia.org/wiki/Novell_GroupWise" TargetMode="External"/><Relationship Id="rId932" Type="http://schemas.openxmlformats.org/officeDocument/2006/relationships/hyperlink" Target="https://en.wikipedia.org/wiki/LiteSpeed_Web_Server" TargetMode="External"/><Relationship Id="rId1148" Type="http://schemas.openxmlformats.org/officeDocument/2006/relationships/hyperlink" Target="https://help.ubuntu.com/community/PostfixAmavisNew" TargetMode="External"/><Relationship Id="rId1355" Type="http://schemas.openxmlformats.org/officeDocument/2006/relationships/image" Target="media/image230.jpeg"/><Relationship Id="rId157" Type="http://schemas.openxmlformats.org/officeDocument/2006/relationships/hyperlink" Target="http://www.lighttpd.net/" TargetMode="External"/><Relationship Id="rId364" Type="http://schemas.openxmlformats.org/officeDocument/2006/relationships/hyperlink" Target="https://en.wikipedia.org/wiki/Comparison_of_mail_servers" TargetMode="External"/><Relationship Id="rId1008" Type="http://schemas.openxmlformats.org/officeDocument/2006/relationships/hyperlink" Target="https://en.wikipedia.org/wiki/Comparison_of_web_server_software" TargetMode="External"/><Relationship Id="rId1215" Type="http://schemas.openxmlformats.org/officeDocument/2006/relationships/image" Target="media/image116.png"/><Relationship Id="rId1422" Type="http://schemas.openxmlformats.org/officeDocument/2006/relationships/image" Target="media/image289.jpeg"/><Relationship Id="rId61" Type="http://schemas.openxmlformats.org/officeDocument/2006/relationships/image" Target="media/image23.png"/><Relationship Id="rId571" Type="http://schemas.openxmlformats.org/officeDocument/2006/relationships/hyperlink" Target="https://en.wikipedia.org/wiki/Clamav" TargetMode="External"/><Relationship Id="rId669" Type="http://schemas.openxmlformats.org/officeDocument/2006/relationships/hyperlink" Target="https://en.wikipedia.org/wiki/Regular_expression" TargetMode="External"/><Relationship Id="rId876" Type="http://schemas.openxmlformats.org/officeDocument/2006/relationships/hyperlink" Target="https://en.wikipedia.org/wiki/Category:Email" TargetMode="External"/><Relationship Id="rId1299" Type="http://schemas.openxmlformats.org/officeDocument/2006/relationships/image" Target="media/image183.jpeg"/><Relationship Id="rId19" Type="http://schemas.openxmlformats.org/officeDocument/2006/relationships/hyperlink" Target="https://security.appspot.com/vsftpd.html" TargetMode="External"/><Relationship Id="rId224" Type="http://schemas.openxmlformats.org/officeDocument/2006/relationships/hyperlink" Target="http://www.tutorialspoint.com/images/clipart/flow/flow11.gif" TargetMode="External"/><Relationship Id="rId431" Type="http://schemas.openxmlformats.org/officeDocument/2006/relationships/hyperlink" Target="https://en.wikipedia.org/wiki/Zimbra" TargetMode="External"/><Relationship Id="rId529" Type="http://schemas.openxmlformats.org/officeDocument/2006/relationships/hyperlink" Target="https://en.wikipedia.org/wiki/DNSBL" TargetMode="External"/><Relationship Id="rId736" Type="http://schemas.openxmlformats.org/officeDocument/2006/relationships/hyperlink" Target="https://en.wikipedia.org/wiki/Qpsmtpd" TargetMode="External"/><Relationship Id="rId1061" Type="http://schemas.openxmlformats.org/officeDocument/2006/relationships/hyperlink" Target="https://en.wikipedia.org/wiki/Comparison_of_web_server_software" TargetMode="External"/><Relationship Id="rId1159" Type="http://schemas.openxmlformats.org/officeDocument/2006/relationships/image" Target="media/image100.png"/><Relationship Id="rId1366" Type="http://schemas.openxmlformats.org/officeDocument/2006/relationships/image" Target="media/image239.jpeg"/><Relationship Id="rId168" Type="http://schemas.openxmlformats.org/officeDocument/2006/relationships/hyperlink" Target="http://www.tutorialspoint.com/web_developers_guide/web_site_advantages.htm" TargetMode="External"/><Relationship Id="rId943" Type="http://schemas.openxmlformats.org/officeDocument/2006/relationships/hyperlink" Target="https://en.wikipedia.org/wiki/NGINX,_Inc." TargetMode="External"/><Relationship Id="rId1019" Type="http://schemas.openxmlformats.org/officeDocument/2006/relationships/hyperlink" Target="https://en.wikipedia.org/wiki/Barracuda_Web_Server" TargetMode="External"/><Relationship Id="rId72" Type="http://schemas.openxmlformats.org/officeDocument/2006/relationships/hyperlink" Target="http://www.tecmint.com/scp-commands-examples/" TargetMode="External"/><Relationship Id="rId375" Type="http://schemas.openxmlformats.org/officeDocument/2006/relationships/hyperlink" Target="https://en.wikipedia.org/wiki/Open-Xchange" TargetMode="External"/><Relationship Id="rId582" Type="http://schemas.openxmlformats.org/officeDocument/2006/relationships/hyperlink" Target="https://en.wikipedia.org/wiki/GroupWise" TargetMode="External"/><Relationship Id="rId803" Type="http://schemas.openxmlformats.org/officeDocument/2006/relationships/hyperlink" Target="https://en.wikipedia.org/wiki/Message_Systems" TargetMode="External"/><Relationship Id="rId1226" Type="http://schemas.openxmlformats.org/officeDocument/2006/relationships/hyperlink" Target="https://www.howtoforge.com/images/zimbra_on_ubuntu_14_04/big/7.png" TargetMode="External"/><Relationship Id="rId1433" Type="http://schemas.openxmlformats.org/officeDocument/2006/relationships/image" Target="media/image300.jpeg"/><Relationship Id="rId3" Type="http://schemas.openxmlformats.org/officeDocument/2006/relationships/settings" Target="settings.xml"/><Relationship Id="rId235" Type="http://schemas.openxmlformats.org/officeDocument/2006/relationships/image" Target="media/image88.jpeg"/><Relationship Id="rId442" Type="http://schemas.openxmlformats.org/officeDocument/2006/relationships/hyperlink" Target="https://en.wikipedia.org/wiki/Atmail" TargetMode="External"/><Relationship Id="rId887" Type="http://schemas.openxmlformats.org/officeDocument/2006/relationships/hyperlink" Target="https://en.wikipedia.org/wiki/Comparison_of_web_server_software" TargetMode="External"/><Relationship Id="rId1072" Type="http://schemas.openxmlformats.org/officeDocument/2006/relationships/hyperlink" Target="https://en.wikipedia.org/wiki/Yaws_%28web_server%29" TargetMode="External"/><Relationship Id="rId1500" Type="http://schemas.openxmlformats.org/officeDocument/2006/relationships/image" Target="media/image357.jpeg"/><Relationship Id="rId302" Type="http://schemas.openxmlformats.org/officeDocument/2006/relationships/hyperlink" Target="https://en.wikipedia.org/wiki/Comparison_of_mail_servers" TargetMode="External"/><Relationship Id="rId747" Type="http://schemas.openxmlformats.org/officeDocument/2006/relationships/hyperlink" Target="https://en.wikipedia.org/wiki/XMS_Email_Application_Server" TargetMode="External"/><Relationship Id="rId954" Type="http://schemas.openxmlformats.org/officeDocument/2006/relationships/hyperlink" Target="https://en.wikipedia.org/wiki/BSD_licenses" TargetMode="External"/><Relationship Id="rId1377" Type="http://schemas.openxmlformats.org/officeDocument/2006/relationships/image" Target="media/image250.jpeg"/></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activeX1.xml><?xml version="1.0" encoding="utf-8"?>
<ax:ocx xmlns:ax="http://schemas.microsoft.com/office/2006/activeX" xmlns:r="http://schemas.openxmlformats.org/officeDocument/2006/relationships" ax:classid="{5512D124-5CC6-11CF-8D67-00AA00BDCE1D}" ax:persistence="persistStream" r:id="rId1"/>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68</TotalTime>
  <Pages>252</Pages>
  <Words>54325</Words>
  <Characters>309659</Characters>
  <Application>Microsoft Office Word</Application>
  <DocSecurity>0</DocSecurity>
  <Lines>2580</Lines>
  <Paragraphs>726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363258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B20_USER</dc:creator>
  <cp:lastModifiedBy>B20_USER</cp:lastModifiedBy>
  <cp:revision>25</cp:revision>
  <dcterms:created xsi:type="dcterms:W3CDTF">2016-06-15T09:08:00Z</dcterms:created>
  <dcterms:modified xsi:type="dcterms:W3CDTF">2016-06-15T10:16:00Z</dcterms:modified>
</cp:coreProperties>
</file>